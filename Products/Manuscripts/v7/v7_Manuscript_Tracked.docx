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51436DB7" w:rsidR="00FC4DC1" w:rsidRDefault="00EB6E76" w:rsidP="00B22AC1">
      <w:pPr>
        <w:tabs>
          <w:tab w:val="left" w:pos="4575"/>
        </w:tabs>
        <w:spacing w:after="0" w:line="240" w:lineRule="auto"/>
        <w:ind w:left="0" w:firstLine="0"/>
        <w:jc w:val="left"/>
        <w:rPr>
          <w:b/>
          <w:szCs w:val="24"/>
        </w:rPr>
      </w:pPr>
      <w:bookmarkStart w:id="0" w:name="_Hlk174964085"/>
      <w:r>
        <w:rPr>
          <w:b/>
          <w:szCs w:val="24"/>
        </w:rPr>
        <w:t xml:space="preserve">Word Count: </w:t>
      </w:r>
      <w:r w:rsidR="00AF545D">
        <w:rPr>
          <w:b/>
          <w:szCs w:val="24"/>
        </w:rPr>
        <w:t>14</w:t>
      </w:r>
      <w:ins w:id="1" w:author="Billy Mitchell" w:date="2024-10-22T16:00:00Z" w16du:dateUtc="2024-10-22T20:00:00Z">
        <w:r w:rsidR="0096472C">
          <w:rPr>
            <w:b/>
            <w:szCs w:val="24"/>
          </w:rPr>
          <w:t>8</w:t>
        </w:r>
      </w:ins>
      <w:ins w:id="2" w:author="Billy Mitchell" w:date="2024-10-22T16:01:00Z" w16du:dateUtc="2024-10-22T20:01:00Z">
        <w:r w:rsidR="0096472C">
          <w:rPr>
            <w:b/>
            <w:szCs w:val="24"/>
          </w:rPr>
          <w:t>94</w:t>
        </w:r>
      </w:ins>
      <w:del w:id="3" w:author="Billy Mitchell" w:date="2024-10-22T16:00:00Z" w16du:dateUtc="2024-10-22T20:00:00Z">
        <w:r w:rsidR="00AF545D" w:rsidDel="0096472C">
          <w:rPr>
            <w:b/>
            <w:szCs w:val="24"/>
          </w:rPr>
          <w:delText>7</w:delText>
        </w:r>
      </w:del>
      <w:del w:id="4" w:author="Billy Mitchell" w:date="2024-10-22T15:59:00Z" w16du:dateUtc="2024-10-22T19:59:00Z">
        <w:r w:rsidR="00AF545D" w:rsidDel="0096472C">
          <w:rPr>
            <w:b/>
            <w:szCs w:val="24"/>
          </w:rPr>
          <w:delText>46</w:delText>
        </w:r>
      </w:del>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5"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5"/>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71EE6F37" w:rsidR="00425004" w:rsidRDefault="00B720B2" w:rsidP="00E44513">
      <w:pPr>
        <w:spacing w:after="0" w:line="480" w:lineRule="auto"/>
        <w:ind w:left="0" w:firstLine="0"/>
        <w:rPr>
          <w:szCs w:val="24"/>
        </w:rPr>
      </w:pPr>
      <w:bookmarkStart w:id="6" w:name="_Hlk150798597"/>
      <w:r w:rsidRPr="00965A73">
        <w:rPr>
          <w:b/>
          <w:szCs w:val="24"/>
        </w:rPr>
        <w:lastRenderedPageBreak/>
        <w:t>ABSTRACT (</w:t>
      </w:r>
      <w:r w:rsidR="004D5A28" w:rsidRPr="00965A73">
        <w:rPr>
          <w:b/>
          <w:szCs w:val="24"/>
        </w:rPr>
        <w:t>2</w:t>
      </w:r>
      <w:r w:rsidR="00E4001B">
        <w:rPr>
          <w:b/>
          <w:szCs w:val="24"/>
        </w:rPr>
        <w:t xml:space="preserve">49 </w:t>
      </w:r>
      <w:r w:rsidRPr="00965A73">
        <w:rPr>
          <w:b/>
          <w:szCs w:val="24"/>
        </w:rPr>
        <w:t xml:space="preserve">/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7" w:name="_Hlk162263251"/>
      <w:bookmarkStart w:id="8"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9D066C">
        <w:rPr>
          <w:szCs w:val="24"/>
        </w:rPr>
        <w:t>reflects</w:t>
      </w:r>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w:t>
      </w:r>
      <w:r w:rsidR="00E4001B">
        <w:rPr>
          <w:szCs w:val="24"/>
        </w:rPr>
        <w:t xml:space="preserve"> Distraction was self-reported to be less </w:t>
      </w:r>
      <w:r w:rsidR="00362AC5">
        <w:rPr>
          <w:szCs w:val="24"/>
        </w:rPr>
        <w:t>success</w:t>
      </w:r>
      <w:r w:rsidR="00E4001B">
        <w:rPr>
          <w:szCs w:val="24"/>
        </w:rPr>
        <w:t>ful than</w:t>
      </w:r>
      <w:r w:rsidR="00362AC5">
        <w:rPr>
          <w:szCs w:val="24"/>
        </w:rPr>
        <w:t xml:space="preserve"> reappraisal at high intensit</w:t>
      </w:r>
      <w:r w:rsidR="00E4001B">
        <w:rPr>
          <w:szCs w:val="24"/>
        </w:rPr>
        <w:t>ies, contrary to expectations</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r w:rsidR="00C82FC7">
        <w:rPr>
          <w:szCs w:val="24"/>
        </w:rPr>
        <w:t xml:space="preserve">en </w:t>
      </w:r>
      <w:r w:rsidR="009C5168">
        <w:rPr>
          <w:szCs w:val="24"/>
        </w:rPr>
        <w:t>self-regulation</w:t>
      </w:r>
      <w:r w:rsidR="00C82FC7">
        <w:rPr>
          <w:szCs w:val="24"/>
        </w:rPr>
        <w:t xml:space="preserve"> occurs </w:t>
      </w:r>
      <w:r w:rsidR="00965A73">
        <w:rPr>
          <w:szCs w:val="24"/>
        </w:rPr>
        <w:t xml:space="preserve"> in </w:t>
      </w:r>
      <w:r w:rsidR="00C82FC7">
        <w:rPr>
          <w:szCs w:val="24"/>
        </w:rPr>
        <w:t>uncontrolled, highly-intense, or</w:t>
      </w:r>
      <w:r w:rsidR="00965A73">
        <w:rPr>
          <w:szCs w:val="24"/>
        </w:rPr>
        <w:t xml:space="preserve"> complex </w:t>
      </w:r>
      <w:r w:rsidR="00C82FC7">
        <w:rPr>
          <w:szCs w:val="24"/>
        </w:rPr>
        <w:t>circumstances</w:t>
      </w:r>
      <w:r w:rsidR="00C52CA8">
        <w:rPr>
          <w:szCs w:val="24"/>
        </w:rPr>
        <w:t>.</w:t>
      </w:r>
      <w:bookmarkEnd w:id="7"/>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375DD2B1"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w:t>
      </w:r>
      <w:r w:rsidR="00362AC5">
        <w:rPr>
          <w:szCs w:val="24"/>
        </w:rPr>
        <w:t xml:space="preserve"> to be less effective than reappraisal at high</w:t>
      </w:r>
      <w:r w:rsidR="00F04217">
        <w:rPr>
          <w:szCs w:val="24"/>
        </w:rPr>
        <w:t xml:space="preserve"> </w:t>
      </w:r>
      <w:r w:rsidR="00362AC5">
        <w:rPr>
          <w:szCs w:val="24"/>
        </w:rPr>
        <w:t xml:space="preserve">negative </w:t>
      </w:r>
      <w:r w:rsidR="00F04217">
        <w:rPr>
          <w:szCs w:val="24"/>
        </w:rPr>
        <w:t xml:space="preserve">emotional intensity </w:t>
      </w:r>
      <w:r w:rsidR="00362AC5">
        <w:rPr>
          <w:szCs w:val="24"/>
        </w:rPr>
        <w:t xml:space="preserve">in </w:t>
      </w:r>
      <w:r w:rsidR="00F04217">
        <w:rPr>
          <w:szCs w:val="24"/>
        </w:rPr>
        <w:t xml:space="preserve">these difficult-to-regulate environments, which contrasts findings from relatively </w:t>
      </w:r>
      <w:r w:rsidR="0091050D">
        <w:rPr>
          <w:szCs w:val="24"/>
        </w:rPr>
        <w:t>more controlled</w:t>
      </w:r>
      <w:r w:rsidR="00F04217">
        <w:rPr>
          <w:szCs w:val="24"/>
        </w:rPr>
        <w:t xml:space="preserve"> </w:t>
      </w:r>
      <w:r w:rsidR="0091050D">
        <w:rPr>
          <w:szCs w:val="24"/>
        </w:rPr>
        <w:t>studies</w:t>
      </w:r>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r w:rsidR="0091050D">
        <w:rPr>
          <w:szCs w:val="24"/>
        </w:rPr>
        <w:t xml:space="preserve">high-intensity, </w:t>
      </w:r>
      <w:r w:rsidR="00495A2C">
        <w:rPr>
          <w:szCs w:val="24"/>
        </w:rPr>
        <w:t>dynamic,</w:t>
      </w:r>
      <w:r w:rsidR="0091050D">
        <w:rPr>
          <w:szCs w:val="24"/>
        </w:rPr>
        <w:t xml:space="preserve"> and/or</w:t>
      </w:r>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8"/>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9" w:name="_Hlk119972138"/>
      <w:r w:rsidRPr="008C7178">
        <w:rPr>
          <w:b/>
          <w:szCs w:val="24"/>
        </w:rPr>
        <w:lastRenderedPageBreak/>
        <w:t>INTRODUCTION</w:t>
      </w:r>
    </w:p>
    <w:p w14:paraId="7666883A" w14:textId="3CBF8B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10"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10"/>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08712C">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4CA893E9"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E968A5">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08712C">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08712C">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08712C">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08712C">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2E05C1DC"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08712C">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08712C">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3E4E2A44" w:rsidR="004E6FCA" w:rsidRDefault="004E6FCA" w:rsidP="00A10284">
      <w:pPr>
        <w:spacing w:after="0" w:line="480" w:lineRule="auto"/>
        <w:ind w:left="0" w:firstLine="720"/>
        <w:rPr>
          <w:szCs w:val="24"/>
        </w:rPr>
      </w:pPr>
      <w:bookmarkStart w:id="11"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08712C">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08712C">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08712C">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08712C">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11"/>
      <w:r w:rsidRPr="004E6FCA">
        <w:rPr>
          <w:szCs w:val="24"/>
        </w:rPr>
        <w:t xml:space="preserve">This effect has been thoroughly replicated in lab studies and ecological momentary assessment (EMA) studies </w:t>
      </w:r>
      <w:r w:rsidR="00C178FD">
        <w:rPr>
          <w:szCs w:val="24"/>
        </w:rPr>
        <w:fldChar w:fldCharType="begin"/>
      </w:r>
      <w:r w:rsidR="0008712C">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r w:rsidR="0091050D">
        <w:rPr>
          <w:szCs w:val="24"/>
        </w:rPr>
        <w:t>,</w:t>
      </w:r>
      <w:r w:rsidRPr="004E6FCA">
        <w:rPr>
          <w:szCs w:val="24"/>
        </w:rPr>
        <w:t xml:space="preserve"> demanding</w:t>
      </w:r>
      <w:r w:rsidR="0091050D">
        <w:rPr>
          <w:szCs w:val="24"/>
        </w:rPr>
        <w:t>, and less controlled</w:t>
      </w:r>
      <w:r w:rsidRPr="004E6FCA">
        <w:rPr>
          <w:szCs w:val="24"/>
        </w:rPr>
        <w:t xml:space="preserve"> environments </w:t>
      </w:r>
      <w:r w:rsidR="00C178FD">
        <w:rPr>
          <w:szCs w:val="24"/>
        </w:rPr>
        <w:fldChar w:fldCharType="begin"/>
      </w:r>
      <w:r w:rsidR="0008712C">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1050D">
        <w:rPr>
          <w:szCs w:val="24"/>
        </w:rPr>
        <w:t xml:space="preserve">that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FC256DC"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08712C">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08712C">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ABB85C9" w:rsidR="009D7878"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08712C">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08712C">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08712C">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r w:rsidR="00E968A5">
        <w:rPr>
          <w:szCs w:val="24"/>
        </w:rPr>
        <w:t xml:space="preserve"> make assumptions about the emotional states of subjects that</w:t>
      </w:r>
      <w:r w:rsidR="006D4590">
        <w:rPr>
          <w:szCs w:val="24"/>
        </w:rPr>
        <w:t xml:space="preserve"> </w:t>
      </w:r>
      <w:r w:rsidR="006D4590" w:rsidRPr="006D4590">
        <w:rPr>
          <w:szCs w:val="24"/>
        </w:rPr>
        <w:t>might not accurately reflect the</w:t>
      </w:r>
      <w:r w:rsidR="00E968A5">
        <w:rPr>
          <w:szCs w:val="24"/>
        </w:rPr>
        <w:t xml:space="preserve"> complexity</w:t>
      </w:r>
      <w:r w:rsidR="006D4590">
        <w:rPr>
          <w:szCs w:val="24"/>
        </w:rPr>
        <w:t xml:space="preserve"> of</w:t>
      </w:r>
      <w:r w:rsidR="006D4590" w:rsidRPr="006D4590">
        <w:rPr>
          <w:szCs w:val="24"/>
        </w:rPr>
        <w:t xml:space="preserve"> emotional experience.</w:t>
      </w:r>
      <w:r w:rsidR="00EC4A40">
        <w:rPr>
          <w:szCs w:val="24"/>
        </w:rPr>
        <w:t xml:space="preserve"> As such, ER choice may more accurately reflect ER capacity than actualized ER behaviors </w:t>
      </w:r>
      <w:r w:rsidR="00EC4A40">
        <w:rPr>
          <w:szCs w:val="24"/>
        </w:rPr>
        <w:fldChar w:fldCharType="begin"/>
      </w:r>
      <w:r w:rsidR="0008712C">
        <w:rPr>
          <w:szCs w:val="24"/>
        </w:rPr>
        <w:instrText xml:space="preserve"> ADDIN ZOTERO_ITEM CSL_CITATION {"citationID":"6Gka234V","properties":{"formattedCitation":"(McRae &amp; Gross, 2020)","plainCitation":"(McRae &amp; Gross, 2020)","noteIndex":0},"citationItems":[{"id":1016,"uris":["http://zotero.org/users/6239255/items/TKSD4XCM"],"itemData":{"id":1016,"type":"article-journal","abstract":"Emotion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r w:rsidR="00EC4A40">
        <w:rPr>
          <w:szCs w:val="24"/>
        </w:rPr>
        <w:t>.</w:t>
      </w:r>
      <w:r w:rsidR="006D4590" w:rsidRPr="006D4590">
        <w:rPr>
          <w:szCs w:val="24"/>
        </w:rPr>
        <w:t xml:space="preserve"> </w:t>
      </w:r>
      <w:r w:rsidR="009D7878">
        <w:rPr>
          <w:szCs w:val="24"/>
        </w:rPr>
        <w:t xml:space="preserve">By relying upon these standardized manipulations, researchers are able to make a stronger casual claim regarding the relationship between emotion intensity and regulation, but </w:t>
      </w:r>
      <w:r w:rsidR="0091050D">
        <w:rPr>
          <w:szCs w:val="24"/>
        </w:rPr>
        <w:t>this relationship appears complicated when the predictor is self-reported or disaggregated</w:t>
      </w:r>
      <w:r w:rsidR="009D7878">
        <w:rPr>
          <w:szCs w:val="24"/>
        </w:rPr>
        <w:t xml:space="preserve"> </w:t>
      </w:r>
      <w:r w:rsidR="009D7878">
        <w:rPr>
          <w:szCs w:val="24"/>
        </w:rPr>
        <w:fldChar w:fldCharType="begin"/>
      </w:r>
      <w:r w:rsidR="0008712C">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r w:rsidR="009D7878">
        <w:rPr>
          <w:szCs w:val="24"/>
        </w:rPr>
        <w:t>.</w:t>
      </w:r>
    </w:p>
    <w:p w14:paraId="11EC2FCA" w14:textId="74F068E6" w:rsidR="009D7878" w:rsidRDefault="009D7878" w:rsidP="009D7878">
      <w:pPr>
        <w:spacing w:after="0" w:line="480" w:lineRule="auto"/>
        <w:ind w:left="0" w:firstLine="720"/>
        <w:rPr>
          <w:szCs w:val="24"/>
        </w:rPr>
      </w:pPr>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sidR="0008712C">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08712C">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000E4249" w:rsidRPr="000E4249">
        <w:t>(Friedman &amp; Gustavson, 2022)</w:t>
      </w:r>
      <w:r>
        <w:rPr>
          <w:szCs w:val="24"/>
        </w:rPr>
        <w:fldChar w:fldCharType="end"/>
      </w:r>
      <w:r w:rsidRPr="004E6FCA">
        <w:rPr>
          <w:szCs w:val="24"/>
        </w:rPr>
        <w:t>.</w:t>
      </w:r>
      <w:r>
        <w:rPr>
          <w:szCs w:val="24"/>
        </w:rPr>
        <w:t xml:space="preserve"> As such, training participants </w:t>
      </w:r>
      <w:r w:rsidR="0091050D">
        <w:rPr>
          <w:szCs w:val="24"/>
        </w:rPr>
        <w:t xml:space="preserve">in these studies </w:t>
      </w:r>
      <w:r>
        <w:rPr>
          <w:szCs w:val="24"/>
        </w:rPr>
        <w:t>may</w:t>
      </w:r>
      <w:r w:rsidR="0091050D">
        <w:rPr>
          <w:szCs w:val="24"/>
        </w:rPr>
        <w:t xml:space="preserve"> also</w:t>
      </w:r>
      <w:r>
        <w:rPr>
          <w:szCs w:val="24"/>
        </w:rPr>
        <w:t xml:space="preserve"> </w:t>
      </w:r>
      <w:r>
        <w:rPr>
          <w:szCs w:val="24"/>
        </w:rPr>
        <w:lastRenderedPageBreak/>
        <w:t xml:space="preserve">introduce important but often underappreciated deviations in regulatory behaviors from how untrained counterparts might respond in the same situation. </w:t>
      </w:r>
    </w:p>
    <w:p w14:paraId="7AD37E05" w14:textId="5C0466E8"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08712C">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08712C">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5B30CF">
        <w:rPr>
          <w:szCs w:val="24"/>
        </w:rPr>
        <w:t>Free</w:t>
      </w:r>
      <w:r w:rsidR="0029016E">
        <w:rPr>
          <w:szCs w:val="24"/>
        </w:rPr>
        <w:t>-response capture</w:t>
      </w:r>
      <w:r w:rsidR="005B30CF">
        <w:rPr>
          <w:szCs w:val="24"/>
        </w:rPr>
        <w:t xml:space="preserve"> may </w:t>
      </w:r>
      <w:r w:rsidR="0029016E">
        <w:rPr>
          <w:szCs w:val="24"/>
        </w:rPr>
        <w:t>require fewer a priori assumptions from researchers about a participant’s emotional experience</w:t>
      </w:r>
      <w:r w:rsidR="005B30CF">
        <w:rPr>
          <w:szCs w:val="24"/>
        </w:rPr>
        <w:t xml:space="preserve"> than pre-determined self-report options or standardized scales</w:t>
      </w:r>
      <w:r w:rsidR="0029016E">
        <w:rPr>
          <w:szCs w:val="24"/>
        </w:rPr>
        <w:t xml:space="preserve">, thus reducing unintended researcher influence </w:t>
      </w:r>
      <w:r w:rsidR="0029016E">
        <w:rPr>
          <w:szCs w:val="24"/>
        </w:rPr>
        <w:fldChar w:fldCharType="begin"/>
      </w:r>
      <w:r w:rsidR="0008712C">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08712C">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r w:rsidR="005B30CF">
        <w:rPr>
          <w:szCs w:val="24"/>
        </w:rPr>
        <w:t xml:space="preserve">idiographic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08712C">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08712C">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50EC6F2F" w14:textId="73955EFB"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08712C">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08712C">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08712C">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w:t>
      </w:r>
      <w:r w:rsidR="005B30CF">
        <w:rPr>
          <w:szCs w:val="24"/>
        </w:rPr>
        <w:t xml:space="preserve">controlled </w:t>
      </w:r>
      <w:r>
        <w:rPr>
          <w:szCs w:val="24"/>
        </w:rPr>
        <w:t xml:space="preserve">laboratory studies </w:t>
      </w:r>
      <w:r>
        <w:rPr>
          <w:szCs w:val="24"/>
        </w:rPr>
        <w:fldChar w:fldCharType="begin"/>
      </w:r>
      <w:r w:rsidR="0008712C">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r w:rsidR="005B30CF">
        <w:rPr>
          <w:szCs w:val="24"/>
        </w:rPr>
        <w:t>,</w:t>
      </w:r>
      <w:r w:rsidRPr="004E6FCA">
        <w:rPr>
          <w:szCs w:val="24"/>
        </w:rPr>
        <w:t xml:space="preserve"> like habits</w:t>
      </w:r>
      <w:r w:rsidR="005B30CF">
        <w:rPr>
          <w:szCs w:val="24"/>
        </w:rPr>
        <w:t>,</w:t>
      </w:r>
      <w:r w:rsidRPr="004E6FCA">
        <w:rPr>
          <w:szCs w:val="24"/>
        </w:rPr>
        <w:t xml:space="preserve"> </w:t>
      </w:r>
      <w:r>
        <w:rPr>
          <w:szCs w:val="24"/>
        </w:rPr>
        <w:t xml:space="preserve">than </w:t>
      </w:r>
      <w:r w:rsidR="005B30CF">
        <w:rPr>
          <w:szCs w:val="24"/>
        </w:rPr>
        <w:t xml:space="preserve">on </w:t>
      </w:r>
      <w:r>
        <w:rPr>
          <w:szCs w:val="24"/>
        </w:rPr>
        <w:t>how emotionally arousing the situation may be</w:t>
      </w:r>
      <w:r w:rsidRPr="004E6FCA">
        <w:rPr>
          <w:szCs w:val="24"/>
        </w:rPr>
        <w:t xml:space="preserve"> </w:t>
      </w:r>
      <w:r>
        <w:rPr>
          <w:szCs w:val="24"/>
        </w:rPr>
        <w:fldChar w:fldCharType="begin"/>
      </w:r>
      <w:r w:rsidR="0008712C">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08712C">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08712C">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55BF6C85" w14:textId="7905EBDD" w:rsidR="00E12C1B" w:rsidRDefault="008C33F4" w:rsidP="006D4590">
      <w:pPr>
        <w:spacing w:after="0" w:line="480" w:lineRule="auto"/>
        <w:ind w:left="0" w:firstLine="720"/>
        <w:rPr>
          <w:ins w:id="12" w:author="Billy Mitchell" w:date="2024-10-20T22:57:00Z" w16du:dateUtc="2024-10-21T02:57:00Z"/>
          <w:szCs w:val="24"/>
        </w:rPr>
      </w:pPr>
      <w:r>
        <w:rPr>
          <w:b/>
          <w:bCs/>
          <w:szCs w:val="24"/>
        </w:rPr>
        <w:t xml:space="preserve">The Present Study. </w:t>
      </w:r>
      <w:ins w:id="13" w:author="Billy Mitchell" w:date="2024-10-20T22:55:00Z" w16du:dateUtc="2024-10-21T02:55:00Z">
        <w:r w:rsidR="00E12C1B">
          <w:rPr>
            <w:szCs w:val="24"/>
          </w:rPr>
          <w:t>We aimed to extend existing emotion regulation findings</w:t>
        </w:r>
      </w:ins>
      <w:ins w:id="14" w:author="Billy Mitchell" w:date="2024-10-20T23:09:00Z" w16du:dateUtc="2024-10-21T03:09:00Z">
        <w:r w:rsidR="0008712C">
          <w:rPr>
            <w:szCs w:val="24"/>
          </w:rPr>
          <w:t xml:space="preserve">, such as </w:t>
        </w:r>
      </w:ins>
      <w:r w:rsidR="0008712C">
        <w:rPr>
          <w:szCs w:val="24"/>
        </w:rPr>
        <w:fldChar w:fldCharType="begin"/>
      </w:r>
      <w:r w:rsidR="0008712C">
        <w:rPr>
          <w:szCs w:val="24"/>
        </w:rPr>
        <w:instrText xml:space="preserve"> ADDIN ZOTERO_ITEM CSL_CITATION {"citationID":"h0oiSS6E","properties":{"formattedCitation":"(Sheppes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08712C">
        <w:rPr>
          <w:szCs w:val="24"/>
        </w:rPr>
        <w:fldChar w:fldCharType="separate"/>
      </w:r>
      <w:del w:id="15" w:author="Billy Mitchell" w:date="2024-10-20T23:11:00Z" w16du:dateUtc="2024-10-21T03:11:00Z">
        <w:r w:rsidR="0008712C" w:rsidRPr="0008712C" w:rsidDel="0008712C">
          <w:delText>(</w:delText>
        </w:r>
      </w:del>
      <w:r w:rsidR="0008712C" w:rsidRPr="0008712C">
        <w:t>Sheppes et al.</w:t>
      </w:r>
      <w:del w:id="16" w:author="Billy Mitchell" w:date="2024-10-20T23:11:00Z" w16du:dateUtc="2024-10-21T03:11:00Z">
        <w:r w:rsidR="0008712C" w:rsidRPr="0008712C" w:rsidDel="0008712C">
          <w:delText>,</w:delText>
        </w:r>
      </w:del>
      <w:r w:rsidR="0008712C" w:rsidRPr="0008712C">
        <w:t xml:space="preserve"> </w:t>
      </w:r>
      <w:ins w:id="17" w:author="Billy Mitchell" w:date="2024-10-20T23:11:00Z" w16du:dateUtc="2024-10-21T03:11:00Z">
        <w:r w:rsidR="0008712C">
          <w:t>(</w:t>
        </w:r>
      </w:ins>
      <w:r w:rsidR="0008712C" w:rsidRPr="0008712C">
        <w:t>2011)</w:t>
      </w:r>
      <w:r w:rsidR="0008712C">
        <w:rPr>
          <w:szCs w:val="24"/>
        </w:rPr>
        <w:fldChar w:fldCharType="end"/>
      </w:r>
      <w:ins w:id="18" w:author="Billy Mitchell" w:date="2024-10-20T23:11:00Z" w16du:dateUtc="2024-10-21T03:11:00Z">
        <w:r w:rsidR="0008712C">
          <w:rPr>
            <w:szCs w:val="24"/>
          </w:rPr>
          <w:t>,</w:t>
        </w:r>
      </w:ins>
      <w:ins w:id="19" w:author="Billy Mitchell" w:date="2024-10-20T22:55:00Z" w16du:dateUtc="2024-10-21T02:55:00Z">
        <w:r w:rsidR="00E12C1B">
          <w:rPr>
            <w:szCs w:val="24"/>
          </w:rPr>
          <w:t xml:space="preserve"> by identifying possible boundary conditions in the relationship between affective intensity </w:t>
        </w:r>
      </w:ins>
      <w:ins w:id="20" w:author="Billy Mitchell" w:date="2024-10-20T22:56:00Z" w16du:dateUtc="2024-10-21T02:56:00Z">
        <w:r w:rsidR="00E12C1B">
          <w:rPr>
            <w:szCs w:val="24"/>
          </w:rPr>
          <w:t>and regulation strategy behavior using three studies. A</w:t>
        </w:r>
      </w:ins>
      <w:moveToRangeStart w:id="21" w:author="Billy Mitchell" w:date="2024-10-20T22:56:00Z" w:name="move180357398"/>
      <w:moveTo w:id="22" w:author="Billy Mitchell" w:date="2024-10-20T22:56:00Z" w16du:dateUtc="2024-10-21T02:56:00Z">
        <w:del w:id="23" w:author="Billy Mitchell" w:date="2024-10-20T22:56:00Z" w16du:dateUtc="2024-10-21T02:56:00Z">
          <w:r w:rsidR="00E12C1B" w:rsidRPr="004E6FCA" w:rsidDel="00E12C1B">
            <w:rPr>
              <w:szCs w:val="24"/>
            </w:rPr>
            <w:delText>While a</w:delText>
          </w:r>
        </w:del>
        <w:r w:rsidR="00E12C1B" w:rsidRPr="004E6FCA">
          <w:rPr>
            <w:szCs w:val="24"/>
          </w:rPr>
          <w:t xml:space="preserve">ffective intensity </w:t>
        </w:r>
        <w:del w:id="24" w:author="Billy Mitchell" w:date="2024-10-20T22:56:00Z" w16du:dateUtc="2024-10-21T02:56:00Z">
          <w:r w:rsidR="00E12C1B" w:rsidRPr="004E6FCA" w:rsidDel="00E12C1B">
            <w:rPr>
              <w:szCs w:val="24"/>
            </w:rPr>
            <w:delText xml:space="preserve">represents </w:delText>
          </w:r>
        </w:del>
      </w:moveTo>
      <w:ins w:id="25" w:author="Billy Mitchell" w:date="2024-10-20T22:56:00Z" w16du:dateUtc="2024-10-21T02:56:00Z">
        <w:r w:rsidR="00E12C1B">
          <w:rPr>
            <w:szCs w:val="24"/>
          </w:rPr>
          <w:t xml:space="preserve">is </w:t>
        </w:r>
      </w:ins>
      <w:moveTo w:id="26" w:author="Billy Mitchell" w:date="2024-10-20T22:56:00Z" w16du:dateUtc="2024-10-21T02:56:00Z">
        <w:r w:rsidR="00E12C1B" w:rsidRPr="004E6FCA">
          <w:rPr>
            <w:szCs w:val="24"/>
          </w:rPr>
          <w:t xml:space="preserve">a </w:t>
        </w:r>
        <w:del w:id="27" w:author="Billy Mitchell" w:date="2024-10-20T22:56:00Z" w16du:dateUtc="2024-10-21T02:56:00Z">
          <w:r w:rsidR="00E12C1B" w:rsidRPr="004E6FCA" w:rsidDel="00E12C1B">
            <w:rPr>
              <w:szCs w:val="24"/>
            </w:rPr>
            <w:delText xml:space="preserve">particularly </w:delText>
          </w:r>
        </w:del>
        <w:r w:rsidR="00E12C1B" w:rsidRPr="004E6FCA">
          <w:rPr>
            <w:szCs w:val="24"/>
          </w:rPr>
          <w:t xml:space="preserve">prominent predictor of ER behavior (i.e., </w:t>
        </w:r>
        <w:r w:rsidR="00E12C1B" w:rsidRPr="00BE73D6">
          <w:rPr>
            <w:i/>
            <w:iCs/>
            <w:szCs w:val="24"/>
          </w:rPr>
          <w:t>r+</w:t>
        </w:r>
        <w:r w:rsidR="00E12C1B" w:rsidRPr="004E6FCA">
          <w:rPr>
            <w:szCs w:val="24"/>
          </w:rPr>
          <w:t xml:space="preserve"> = 0.46 – 0.61; </w:t>
        </w:r>
        <w:r w:rsidR="00E12C1B">
          <w:rPr>
            <w:szCs w:val="24"/>
          </w:rPr>
          <w:t>“</w:t>
        </w:r>
        <w:r w:rsidR="00E12C1B" w:rsidRPr="004E6FCA">
          <w:rPr>
            <w:szCs w:val="24"/>
          </w:rPr>
          <w:t>a very large effect size</w:t>
        </w:r>
        <w:r w:rsidR="00E12C1B">
          <w:rPr>
            <w:szCs w:val="24"/>
          </w:rPr>
          <w:t>”</w:t>
        </w:r>
        <w:r w:rsidR="00E12C1B" w:rsidRPr="004E6FCA">
          <w:rPr>
            <w:szCs w:val="24"/>
          </w:rPr>
          <w:t>, according to recent meta-analyses</w:t>
        </w:r>
        <w:r w:rsidR="00E12C1B">
          <w:rPr>
            <w:szCs w:val="24"/>
          </w:rPr>
          <w:t xml:space="preserve">; </w:t>
        </w:r>
        <w:r w:rsidR="00E12C1B">
          <w:rPr>
            <w:szCs w:val="24"/>
          </w:rPr>
          <w:fldChar w:fldCharType="begin"/>
        </w:r>
      </w:moveTo>
      <w:r w:rsidR="0008712C">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moveTo w:id="28" w:author="Billy Mitchell" w:date="2024-10-20T22:56:00Z" w16du:dateUtc="2024-10-21T02:56:00Z">
        <w:r w:rsidR="00E12C1B">
          <w:rPr>
            <w:szCs w:val="24"/>
          </w:rPr>
          <w:fldChar w:fldCharType="separate"/>
        </w:r>
        <w:r w:rsidR="00E12C1B" w:rsidRPr="00642A4D">
          <w:t>Matthews et al., 2021)</w:t>
        </w:r>
        <w:r w:rsidR="00E12C1B">
          <w:rPr>
            <w:szCs w:val="24"/>
          </w:rPr>
          <w:fldChar w:fldCharType="end"/>
        </w:r>
        <w:r w:rsidR="00E12C1B" w:rsidRPr="004E6FCA">
          <w:rPr>
            <w:szCs w:val="24"/>
          </w:rPr>
          <w:t>,</w:t>
        </w:r>
      </w:moveTo>
      <w:ins w:id="29" w:author="Billy Mitchell" w:date="2024-10-20T22:56:00Z" w16du:dateUtc="2024-10-21T02:56:00Z">
        <w:r w:rsidR="00E12C1B">
          <w:rPr>
            <w:szCs w:val="24"/>
          </w:rPr>
          <w:t xml:space="preserve"> but</w:t>
        </w:r>
      </w:ins>
      <w:moveTo w:id="30" w:author="Billy Mitchell" w:date="2024-10-20T22:56:00Z" w16du:dateUtc="2024-10-21T02:56:00Z">
        <w:r w:rsidR="00E12C1B" w:rsidRPr="004E6FCA">
          <w:rPr>
            <w:szCs w:val="24"/>
          </w:rPr>
          <w:t xml:space="preserve"> the extent to which features of a </w:t>
        </w:r>
        <w:r w:rsidR="00E12C1B">
          <w:rPr>
            <w:szCs w:val="24"/>
          </w:rPr>
          <w:t>dynamic,</w:t>
        </w:r>
        <w:r w:rsidR="00E12C1B" w:rsidRPr="004E6FCA">
          <w:rPr>
            <w:szCs w:val="24"/>
          </w:rPr>
          <w:t xml:space="preserve"> multimodal situation could overshadow this effect </w:t>
        </w:r>
        <w:r w:rsidR="00E12C1B">
          <w:rPr>
            <w:szCs w:val="24"/>
          </w:rPr>
          <w:t xml:space="preserve">when experimental control is minimized </w:t>
        </w:r>
        <w:r w:rsidR="00E12C1B" w:rsidRPr="004E6FCA">
          <w:rPr>
            <w:szCs w:val="24"/>
          </w:rPr>
          <w:t>remain unclear.</w:t>
        </w:r>
      </w:moveTo>
      <w:ins w:id="31" w:author="Billy Mitchell" w:date="2024-10-20T22:57:00Z" w16du:dateUtc="2024-10-21T02:57:00Z">
        <w:r w:rsidR="00E12C1B">
          <w:rPr>
            <w:szCs w:val="24"/>
          </w:rPr>
          <w:t xml:space="preserve"> </w:t>
        </w:r>
      </w:ins>
      <w:ins w:id="32" w:author="Billy Mitchell" w:date="2024-10-20T23:11:00Z" w16du:dateUtc="2024-10-21T03:11:00Z">
        <w:r w:rsidR="0008712C">
          <w:rPr>
            <w:szCs w:val="24"/>
          </w:rPr>
          <w:t xml:space="preserve">As such, </w:t>
        </w:r>
      </w:ins>
      <w:ins w:id="33" w:author="Billy Mitchell" w:date="2024-10-20T23:12:00Z" w16du:dateUtc="2024-10-21T03:12:00Z">
        <w:r w:rsidR="0008712C">
          <w:rPr>
            <w:szCs w:val="24"/>
          </w:rPr>
          <w:t>our study designs contrast previous research</w:t>
        </w:r>
      </w:ins>
      <w:ins w:id="34" w:author="Billy Mitchell" w:date="2024-10-20T23:13:00Z" w16du:dateUtc="2024-10-21T03:13:00Z">
        <w:r w:rsidR="0008712C">
          <w:rPr>
            <w:szCs w:val="24"/>
          </w:rPr>
          <w:t xml:space="preserve"> comparing reappraisal and distraction – the most popular strategy comparison in the literature </w:t>
        </w:r>
      </w:ins>
      <w:r w:rsidR="0008712C">
        <w:rPr>
          <w:szCs w:val="24"/>
        </w:rPr>
        <w:fldChar w:fldCharType="begin"/>
      </w:r>
      <w:r w:rsidR="0008712C">
        <w:rPr>
          <w:szCs w:val="24"/>
        </w:rPr>
        <w:instrText xml:space="preserve"> ADDIN ZOTERO_ITEM CSL_CITATION {"citationID":"V5DISalo","properties":{"formattedCitation":"(Heiy &amp; Cheavens, 2014)","plainCitation":"(Heiy &amp; Cheavens, 2014)","noteIndex":0},"citationItems":[{"id":3748,"uris":["http://zotero.org/users/6239255/items/TZ6NPRN8"],"itemData":{"id":3748,"type":"article-journal","abstract":"Emotion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08712C">
        <w:rPr>
          <w:szCs w:val="24"/>
        </w:rPr>
        <w:fldChar w:fldCharType="separate"/>
      </w:r>
      <w:r w:rsidR="0008712C" w:rsidRPr="0008712C">
        <w:t>(Heiy &amp; Cheavens, 2014)</w:t>
      </w:r>
      <w:r w:rsidR="0008712C">
        <w:rPr>
          <w:szCs w:val="24"/>
        </w:rPr>
        <w:fldChar w:fldCharType="end"/>
      </w:r>
      <w:ins w:id="35" w:author="Billy Mitchell" w:date="2024-10-20T23:13:00Z" w16du:dateUtc="2024-10-21T03:13:00Z">
        <w:r w:rsidR="0008712C" w:rsidRPr="004E6FCA">
          <w:rPr>
            <w:szCs w:val="24"/>
          </w:rPr>
          <w:t xml:space="preserve">, </w:t>
        </w:r>
        <w:del w:id="36" w:author="Chelsea Helion" w:date="2024-10-21T09:39:00Z" w16du:dateUtc="2024-10-21T13:39:00Z">
          <w:r w:rsidR="0008712C" w:rsidDel="00980E5E">
            <w:rPr>
              <w:szCs w:val="24"/>
            </w:rPr>
            <w:delText xml:space="preserve"> </w:delText>
          </w:r>
        </w:del>
      </w:ins>
      <w:ins w:id="37" w:author="Billy Mitchell" w:date="2024-10-20T23:12:00Z" w16du:dateUtc="2024-10-21T03:12:00Z">
        <w:del w:id="38" w:author="Chelsea Helion" w:date="2024-10-21T09:39:00Z" w16du:dateUtc="2024-10-21T13:39:00Z">
          <w:r w:rsidR="0008712C" w:rsidDel="00980E5E">
            <w:rPr>
              <w:szCs w:val="24"/>
            </w:rPr>
            <w:delText xml:space="preserve"> </w:delText>
          </w:r>
        </w:del>
        <w:r w:rsidR="0008712C">
          <w:rPr>
            <w:szCs w:val="24"/>
          </w:rPr>
          <w:t xml:space="preserve">by varying components </w:t>
        </w:r>
      </w:ins>
      <w:ins w:id="39" w:author="Billy Mitchell" w:date="2024-10-20T23:14:00Z" w16du:dateUtc="2024-10-21T03:14:00Z">
        <w:r w:rsidR="0008712C">
          <w:rPr>
            <w:szCs w:val="24"/>
          </w:rPr>
          <w:t xml:space="preserve">of </w:t>
        </w:r>
      </w:ins>
      <w:ins w:id="40" w:author="Billy Mitchell" w:date="2024-10-20T23:15:00Z" w16du:dateUtc="2024-10-21T03:15:00Z">
        <w:r w:rsidR="00EA4A76">
          <w:rPr>
            <w:szCs w:val="24"/>
          </w:rPr>
          <w:t>the</w:t>
        </w:r>
      </w:ins>
      <w:ins w:id="41" w:author="Billy Mitchell" w:date="2024-10-20T23:14:00Z" w16du:dateUtc="2024-10-21T03:14:00Z">
        <w:r w:rsidR="0008712C">
          <w:rPr>
            <w:szCs w:val="24"/>
          </w:rPr>
          <w:t xml:space="preserve"> designs that introduce greater</w:t>
        </w:r>
      </w:ins>
      <w:ins w:id="42" w:author="Billy Mitchell" w:date="2024-10-20T23:11:00Z" w16du:dateUtc="2024-10-21T03:11:00Z">
        <w:r w:rsidR="0008712C">
          <w:rPr>
            <w:szCs w:val="24"/>
          </w:rPr>
          <w:t xml:space="preserve"> </w:t>
        </w:r>
      </w:ins>
      <w:ins w:id="43" w:author="Billy Mitchell" w:date="2024-10-20T22:57:00Z" w16du:dateUtc="2024-10-21T02:57:00Z">
        <w:r w:rsidR="00E12C1B">
          <w:rPr>
            <w:szCs w:val="24"/>
          </w:rPr>
          <w:t>complexity and</w:t>
        </w:r>
      </w:ins>
      <w:ins w:id="44" w:author="Billy Mitchell" w:date="2024-10-20T23:14:00Z" w16du:dateUtc="2024-10-21T03:14:00Z">
        <w:r w:rsidR="0008712C">
          <w:rPr>
            <w:szCs w:val="24"/>
          </w:rPr>
          <w:t>/or</w:t>
        </w:r>
      </w:ins>
      <w:ins w:id="45" w:author="Billy Mitchell" w:date="2024-10-20T22:57:00Z" w16du:dateUtc="2024-10-21T02:57:00Z">
        <w:r w:rsidR="00E12C1B">
          <w:rPr>
            <w:szCs w:val="24"/>
          </w:rPr>
          <w:t xml:space="preserve"> ecological validity</w:t>
        </w:r>
      </w:ins>
      <w:ins w:id="46" w:author="Billy Mitchell" w:date="2024-10-20T23:14:00Z" w16du:dateUtc="2024-10-21T03:14:00Z">
        <w:r w:rsidR="0008712C">
          <w:rPr>
            <w:szCs w:val="24"/>
          </w:rPr>
          <w:t xml:space="preserve"> than traditionally might be present in similar</w:t>
        </w:r>
      </w:ins>
      <w:ins w:id="47" w:author="Billy Mitchell" w:date="2024-10-20T22:57:00Z" w16du:dateUtc="2024-10-21T02:57:00Z">
        <w:r w:rsidR="00E12C1B">
          <w:rPr>
            <w:szCs w:val="24"/>
          </w:rPr>
          <w:t xml:space="preserve"> stud</w:t>
        </w:r>
      </w:ins>
      <w:ins w:id="48" w:author="Billy Mitchell" w:date="2024-10-20T23:15:00Z" w16du:dateUtc="2024-10-21T03:15:00Z">
        <w:r w:rsidR="00EA4A76">
          <w:rPr>
            <w:szCs w:val="24"/>
          </w:rPr>
          <w:t>ies</w:t>
        </w:r>
      </w:ins>
      <w:ins w:id="49" w:author="Billy Mitchell" w:date="2024-10-20T22:57:00Z" w16du:dateUtc="2024-10-21T02:57:00Z">
        <w:r w:rsidR="00E12C1B">
          <w:rPr>
            <w:szCs w:val="24"/>
          </w:rPr>
          <w:t>.</w:t>
        </w:r>
      </w:ins>
      <w:moveTo w:id="50" w:author="Billy Mitchell" w:date="2024-10-20T22:56:00Z" w16du:dateUtc="2024-10-21T02:56:00Z">
        <w:del w:id="51" w:author="Billy Mitchell" w:date="2024-10-20T22:57:00Z" w16du:dateUtc="2024-10-21T02:57:00Z">
          <w:r w:rsidR="00E12C1B" w:rsidRPr="004E6FCA" w:rsidDel="00E12C1B">
            <w:rPr>
              <w:szCs w:val="24"/>
            </w:rPr>
            <w:delText xml:space="preserve"> </w:delText>
          </w:r>
        </w:del>
      </w:moveTo>
      <w:moveToRangeEnd w:id="21"/>
    </w:p>
    <w:p w14:paraId="2E07F6A3" w14:textId="06C84998" w:rsidR="004649E5" w:rsidDel="00E12C1B" w:rsidRDefault="00E12C1B" w:rsidP="0008712C">
      <w:pPr>
        <w:spacing w:after="0" w:line="480" w:lineRule="auto"/>
        <w:ind w:left="0" w:firstLine="720"/>
        <w:rPr>
          <w:del w:id="52" w:author="Billy Mitchell" w:date="2024-10-20T23:02:00Z" w16du:dateUtc="2024-10-21T03:02:00Z"/>
          <w:szCs w:val="24"/>
        </w:rPr>
      </w:pPr>
      <w:ins w:id="53" w:author="Billy Mitchell" w:date="2024-10-20T22:58:00Z" w16du:dateUtc="2024-10-21T02:58:00Z">
        <w:r>
          <w:rPr>
            <w:szCs w:val="24"/>
          </w:rPr>
          <w:t>Study</w:t>
        </w:r>
        <w:r w:rsidRPr="004E6FCA">
          <w:rPr>
            <w:szCs w:val="24"/>
          </w:rPr>
          <w:t xml:space="preserve"> 1 aimed to </w:t>
        </w:r>
        <w:r>
          <w:rPr>
            <w:szCs w:val="24"/>
          </w:rPr>
          <w:t>test whether this effect extends to unstructured, high-intensity circumstances by having</w:t>
        </w:r>
      </w:ins>
      <w:ins w:id="54" w:author="Billy Mitchell" w:date="2024-10-20T23:06:00Z" w16du:dateUtc="2024-10-21T03:06:00Z">
        <w:r w:rsidR="0008712C">
          <w:rPr>
            <w:szCs w:val="24"/>
          </w:rPr>
          <w:t xml:space="preserve"> </w:t>
        </w:r>
      </w:ins>
      <w:ins w:id="55" w:author="Billy Mitchell" w:date="2024-10-20T22:58:00Z" w16du:dateUtc="2024-10-21T02:58:00Z">
        <w:r w:rsidRPr="004E6FCA">
          <w:rPr>
            <w:szCs w:val="24"/>
          </w:rPr>
          <w:t>participants</w:t>
        </w:r>
        <w:r>
          <w:rPr>
            <w:szCs w:val="24"/>
          </w:rPr>
          <w:t xml:space="preserve"> with no prior ER strategy training or explicit direction to </w:t>
        </w:r>
        <w:r>
          <w:rPr>
            <w:szCs w:val="24"/>
          </w:rPr>
          <w:lastRenderedPageBreak/>
          <w:t>regulate (i.e., ‘untraine</w:t>
        </w:r>
      </w:ins>
      <w:ins w:id="56" w:author="Billy Mitchell" w:date="2024-10-20T22:59:00Z" w16du:dateUtc="2024-10-21T02:59:00Z">
        <w:r>
          <w:rPr>
            <w:szCs w:val="24"/>
          </w:rPr>
          <w:t>d)</w:t>
        </w:r>
      </w:ins>
      <w:ins w:id="57" w:author="Billy Mitchell" w:date="2024-10-20T22:58:00Z" w16du:dateUtc="2024-10-21T02:58:00Z">
        <w:r w:rsidRPr="004E6FCA">
          <w:rPr>
            <w:szCs w:val="24"/>
          </w:rPr>
          <w:t xml:space="preserve"> </w:t>
        </w:r>
        <w:r>
          <w:rPr>
            <w:szCs w:val="24"/>
          </w:rPr>
          <w:t>navigate</w:t>
        </w:r>
        <w:r w:rsidRPr="004E6FCA">
          <w:rPr>
            <w:szCs w:val="24"/>
          </w:rPr>
          <w:t xml:space="preserve"> a haunted house and report their undirected emotional and regulatory behaviors in a surprise recall task </w:t>
        </w:r>
      </w:ins>
      <w:ins w:id="58" w:author="Chelsea Helion" w:date="2024-10-21T09:42:00Z" w16du:dateUtc="2024-10-21T13:42:00Z">
        <w:r w:rsidR="00980E5E">
          <w:rPr>
            <w:szCs w:val="24"/>
          </w:rPr>
          <w:t>following the experience</w:t>
        </w:r>
      </w:ins>
      <w:ins w:id="59" w:author="Billy Mitchell" w:date="2024-10-20T22:58:00Z" w16du:dateUtc="2024-10-21T02:58:00Z">
        <w:del w:id="60" w:author="Chelsea Helion" w:date="2024-10-21T09:42:00Z" w16du:dateUtc="2024-10-21T13:42:00Z">
          <w:r w:rsidRPr="004E6FCA" w:rsidDel="00980E5E">
            <w:rPr>
              <w:szCs w:val="24"/>
            </w:rPr>
            <w:delText>after exposure</w:delText>
          </w:r>
        </w:del>
        <w:r>
          <w:rPr>
            <w:szCs w:val="24"/>
          </w:rPr>
          <w:t xml:space="preserve">. </w:t>
        </w:r>
      </w:ins>
      <w:r w:rsidR="004E6FCA">
        <w:rPr>
          <w:szCs w:val="24"/>
        </w:rPr>
        <w:t>T</w:t>
      </w:r>
      <w:r w:rsidR="004E6FCA" w:rsidRPr="004E6FCA">
        <w:rPr>
          <w:szCs w:val="24"/>
        </w:rPr>
        <w:t xml:space="preserve">o our knowledge, </w:t>
      </w:r>
      <w:ins w:id="61" w:author="Billy Mitchell" w:date="2024-10-20T22:59:00Z" w16du:dateUtc="2024-10-21T02:59:00Z">
        <w:r>
          <w:rPr>
            <w:szCs w:val="24"/>
          </w:rPr>
          <w:t xml:space="preserve">this represents the first attempt to study this relationship in an </w:t>
        </w:r>
      </w:ins>
      <w:del w:id="62" w:author="Billy Mitchell" w:date="2024-10-20T22:59:00Z" w16du:dateUtc="2024-10-21T02:59:00Z">
        <w:r w:rsidR="004E6FCA" w:rsidRPr="004E6FCA" w:rsidDel="00E12C1B">
          <w:rPr>
            <w:szCs w:val="24"/>
          </w:rPr>
          <w:delText xml:space="preserve">no study has examined whether affective intensity predicts strategy usage in </w:delText>
        </w:r>
      </w:del>
      <w:r w:rsidR="004E6FCA" w:rsidRPr="004E6FCA">
        <w:rPr>
          <w:szCs w:val="24"/>
        </w:rPr>
        <w:t>aversive, high-intensity, multimodal context</w:t>
      </w:r>
      <w:del w:id="63" w:author="Billy Mitchell" w:date="2024-10-20T22:59:00Z" w16du:dateUtc="2024-10-21T02:59:00Z">
        <w:r w:rsidR="004E6FCA" w:rsidRPr="004E6FCA" w:rsidDel="00E12C1B">
          <w:rPr>
            <w:szCs w:val="24"/>
          </w:rPr>
          <w:delText>s</w:delText>
        </w:r>
      </w:del>
      <w:r w:rsidR="004E6FCA" w:rsidRPr="004E6FCA">
        <w:rPr>
          <w:szCs w:val="24"/>
        </w:rPr>
        <w:t xml:space="preserve"> using untrained participants</w:t>
      </w:r>
      <w:del w:id="64" w:author="Billy Mitchell" w:date="2024-10-20T23:00:00Z" w16du:dateUtc="2024-10-21T03:00:00Z">
        <w:r w:rsidR="00D12D06" w:rsidDel="00E12C1B">
          <w:rPr>
            <w:szCs w:val="24"/>
          </w:rPr>
          <w:delText xml:space="preserve"> (i.e., individuals given no prior training in how to use or classify </w:delText>
        </w:r>
        <w:r w:rsidR="006021D3" w:rsidDel="00E12C1B">
          <w:rPr>
            <w:szCs w:val="24"/>
          </w:rPr>
          <w:delText>ER</w:delText>
        </w:r>
        <w:r w:rsidR="00D12D06" w:rsidDel="00E12C1B">
          <w:rPr>
            <w:szCs w:val="24"/>
          </w:rPr>
          <w:delText xml:space="preserve"> strategies and no </w:delText>
        </w:r>
        <w:r w:rsidR="00E83BB7" w:rsidDel="00E12C1B">
          <w:rPr>
            <w:szCs w:val="24"/>
          </w:rPr>
          <w:delText xml:space="preserve">explicit </w:delText>
        </w:r>
        <w:r w:rsidR="00D12D06" w:rsidDel="00E12C1B">
          <w:rPr>
            <w:szCs w:val="24"/>
          </w:rPr>
          <w:delText>direction to regulate their experiences)</w:delText>
        </w:r>
        <w:r w:rsidR="004E6FCA" w:rsidRPr="004E6FCA" w:rsidDel="00E12C1B">
          <w:rPr>
            <w:szCs w:val="24"/>
          </w:rPr>
          <w:delText xml:space="preserve">. </w:delText>
        </w:r>
      </w:del>
      <w:ins w:id="65" w:author="Billy Mitchell" w:date="2024-10-20T23:02:00Z" w16du:dateUtc="2024-10-21T03:02:00Z">
        <w:r>
          <w:rPr>
            <w:szCs w:val="24"/>
          </w:rPr>
          <w:t>.</w:t>
        </w:r>
      </w:ins>
      <w:moveFromRangeStart w:id="66" w:author="Billy Mitchell" w:date="2024-10-20T22:56:00Z" w:name="move180357398"/>
      <w:moveFrom w:id="67" w:author="Billy Mitchell" w:date="2024-10-20T22:56:00Z" w16du:dateUtc="2024-10-21T02:56:00Z">
        <w:del w:id="68" w:author="Billy Mitchell" w:date="2024-10-20T23:02:00Z" w16du:dateUtc="2024-10-21T03:02:00Z">
          <w:r w:rsidR="004E6FCA" w:rsidRPr="004E6FCA" w:rsidDel="00E12C1B">
            <w:rPr>
              <w:szCs w:val="24"/>
            </w:rPr>
            <w:delText xml:space="preserve">While affective intensity represents a particularly prominent predictor of ER behavior (i.e., </w:delText>
          </w:r>
          <w:r w:rsidR="004E6FCA" w:rsidRPr="00BE73D6" w:rsidDel="00E12C1B">
            <w:rPr>
              <w:i/>
              <w:iCs/>
              <w:szCs w:val="24"/>
            </w:rPr>
            <w:delText>r+</w:delText>
          </w:r>
          <w:r w:rsidR="004E6FCA" w:rsidRPr="004E6FCA" w:rsidDel="00E12C1B">
            <w:rPr>
              <w:szCs w:val="24"/>
            </w:rPr>
            <w:delText xml:space="preserve"> = 0.46 – 0.61; </w:delText>
          </w:r>
          <w:r w:rsidR="007B651D" w:rsidDel="00E12C1B">
            <w:rPr>
              <w:szCs w:val="24"/>
            </w:rPr>
            <w:delText>“</w:delText>
          </w:r>
          <w:r w:rsidR="004E6FCA" w:rsidRPr="004E6FCA" w:rsidDel="00E12C1B">
            <w:rPr>
              <w:szCs w:val="24"/>
            </w:rPr>
            <w:delText>a very large effect size</w:delText>
          </w:r>
          <w:r w:rsidR="007B651D" w:rsidDel="00E12C1B">
            <w:rPr>
              <w:szCs w:val="24"/>
            </w:rPr>
            <w:delText>”</w:delText>
          </w:r>
          <w:r w:rsidR="004E6FCA" w:rsidRPr="004E6FCA" w:rsidDel="00E12C1B">
            <w:rPr>
              <w:szCs w:val="24"/>
            </w:rPr>
            <w:delText>, according to recent meta-analyses</w:delText>
          </w:r>
          <w:r w:rsidR="00E83BB7" w:rsidDel="00E12C1B">
            <w:rPr>
              <w:szCs w:val="24"/>
            </w:rPr>
            <w:delText xml:space="preserve">; </w:delText>
          </w:r>
          <w:r w:rsidR="00642A4D" w:rsidDel="00E12C1B">
            <w:rPr>
              <w:szCs w:val="24"/>
            </w:rPr>
            <w:fldChar w:fldCharType="begin"/>
          </w:r>
          <w:r w:rsidR="008F145E" w:rsidDel="00E12C1B">
            <w:rPr>
              <w:szCs w:val="24"/>
            </w:rPr>
            <w:del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delInstrText>
          </w:r>
          <w:r w:rsidR="00642A4D" w:rsidDel="00E12C1B">
            <w:rPr>
              <w:szCs w:val="24"/>
            </w:rPr>
            <w:fldChar w:fldCharType="separate"/>
          </w:r>
          <w:r w:rsidR="00642A4D" w:rsidRPr="00642A4D" w:rsidDel="00E12C1B">
            <w:delText>Matthews et al., 2021)</w:delText>
          </w:r>
          <w:r w:rsidR="00642A4D" w:rsidDel="00E12C1B">
            <w:rPr>
              <w:szCs w:val="24"/>
            </w:rPr>
            <w:fldChar w:fldCharType="end"/>
          </w:r>
          <w:r w:rsidR="004E6FCA" w:rsidRPr="004E6FCA" w:rsidDel="00E12C1B">
            <w:rPr>
              <w:szCs w:val="24"/>
            </w:rPr>
            <w:delText xml:space="preserve">, the extent to which features of a </w:delText>
          </w:r>
          <w:r w:rsidR="00131503" w:rsidDel="00E12C1B">
            <w:rPr>
              <w:szCs w:val="24"/>
            </w:rPr>
            <w:delText>dynamic</w:delText>
          </w:r>
          <w:r w:rsidR="007B651D" w:rsidDel="00E12C1B">
            <w:rPr>
              <w:szCs w:val="24"/>
            </w:rPr>
            <w:delText>,</w:delText>
          </w:r>
          <w:r w:rsidR="004E6FCA" w:rsidRPr="004E6FCA" w:rsidDel="00E12C1B">
            <w:rPr>
              <w:szCs w:val="24"/>
            </w:rPr>
            <w:delText xml:space="preserve"> multimodal situation could overshadow this effect </w:delText>
          </w:r>
          <w:r w:rsidR="005B30CF" w:rsidDel="00E12C1B">
            <w:rPr>
              <w:szCs w:val="24"/>
            </w:rPr>
            <w:delText xml:space="preserve">when experimental control is minimized </w:delText>
          </w:r>
          <w:r w:rsidR="004E6FCA" w:rsidRPr="004E6FCA" w:rsidDel="00E12C1B">
            <w:rPr>
              <w:szCs w:val="24"/>
            </w:rPr>
            <w:delText xml:space="preserve">remain unclear. </w:delText>
          </w:r>
        </w:del>
      </w:moveFrom>
      <w:moveFromRangeEnd w:id="66"/>
      <w:del w:id="69" w:author="Billy Mitchell" w:date="2024-10-20T23:00:00Z" w16du:dateUtc="2024-10-21T03:00:00Z">
        <w:r w:rsidR="004E6FCA" w:rsidRPr="004E6FCA" w:rsidDel="00E12C1B">
          <w:rPr>
            <w:szCs w:val="24"/>
          </w:rPr>
          <w:delText>The goal of the present research is to examine whether these well-established regulatory patterns emerge in sample</w:delText>
        </w:r>
        <w:r w:rsidR="00654CBF" w:rsidDel="00E12C1B">
          <w:rPr>
            <w:szCs w:val="24"/>
          </w:rPr>
          <w:delText>s</w:delText>
        </w:r>
        <w:r w:rsidR="004E6FCA" w:rsidRPr="004E6FCA" w:rsidDel="00E12C1B">
          <w:rPr>
            <w:szCs w:val="24"/>
          </w:rPr>
          <w:delText xml:space="preserve"> of untrained participants exposed to a </w:delText>
        </w:r>
        <w:r w:rsidR="00654CBF" w:rsidDel="00E12C1B">
          <w:rPr>
            <w:szCs w:val="24"/>
          </w:rPr>
          <w:delText>dynamic, feature-rich stimuli</w:delText>
        </w:r>
        <w:r w:rsidR="004E6FCA" w:rsidRPr="004E6FCA" w:rsidDel="00E12C1B">
          <w:rPr>
            <w:szCs w:val="24"/>
          </w:rPr>
          <w:delText xml:space="preserve"> high in emotional variability</w:delText>
        </w:r>
        <w:r w:rsidR="009C319B" w:rsidDel="00E12C1B">
          <w:rPr>
            <w:szCs w:val="24"/>
          </w:rPr>
          <w:delText>, such as a haunted house</w:delText>
        </w:r>
        <w:r w:rsidR="004E6FCA" w:rsidRPr="004E6FCA" w:rsidDel="00E12C1B">
          <w:rPr>
            <w:szCs w:val="24"/>
          </w:rPr>
          <w:delText xml:space="preserve">. </w:delText>
        </w:r>
      </w:del>
      <w:moveFromRangeStart w:id="70" w:author="Billy Mitchell" w:date="2024-10-20T23:00:00Z" w:name="move180357662"/>
      <w:moveFrom w:id="71" w:author="Billy Mitchell" w:date="2024-10-20T23:00:00Z" w16du:dateUtc="2024-10-21T03:00:00Z">
        <w:del w:id="72" w:author="Billy Mitchell" w:date="2024-10-20T23:02:00Z" w16du:dateUtc="2024-10-21T03:02:00Z">
          <w:r w:rsidR="004E6FCA" w:rsidRPr="004E6FCA" w:rsidDel="00E12C1B">
            <w:rPr>
              <w:szCs w:val="24"/>
            </w:rPr>
            <w:delText>Haunted house experiences have been used with marked success in recent research to study emotion and self-regulation</w:delText>
          </w:r>
          <w:r w:rsidR="00642A4D" w:rsidDel="00E12C1B">
            <w:rPr>
              <w:szCs w:val="24"/>
            </w:rPr>
            <w:delText xml:space="preserve"> </w:delText>
          </w:r>
          <w:r w:rsidR="00642A4D" w:rsidDel="00E12C1B">
            <w:rPr>
              <w:szCs w:val="24"/>
            </w:rPr>
            <w:fldChar w:fldCharType="begin"/>
          </w:r>
          <w:r w:rsidR="008F145E" w:rsidDel="00E12C1B">
            <w:rPr>
              <w:szCs w:val="24"/>
            </w:rPr>
            <w:del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642A4D" w:rsidDel="00E12C1B">
            <w:rPr>
              <w:szCs w:val="24"/>
            </w:rPr>
            <w:fldChar w:fldCharType="separate"/>
          </w:r>
          <w:r w:rsidR="000E4249" w:rsidRPr="000E4249" w:rsidDel="00E12C1B">
            <w:delText>(Clasen et al., 2019; Stasiak et al., 2023; Tashjian et al., 2022)</w:delText>
          </w:r>
          <w:r w:rsidR="00642A4D" w:rsidDel="00E12C1B">
            <w:rPr>
              <w:szCs w:val="24"/>
            </w:rPr>
            <w:fldChar w:fldCharType="end"/>
          </w:r>
          <w:r w:rsidR="004E6FCA" w:rsidRPr="004E6FCA" w:rsidDel="00E12C1B">
            <w:rPr>
              <w:szCs w:val="24"/>
            </w:rPr>
            <w:delText>.</w:delText>
          </w:r>
          <w:r w:rsidR="004C1DD4" w:rsidDel="00E12C1B">
            <w:rPr>
              <w:szCs w:val="24"/>
            </w:rPr>
            <w:delText xml:space="preserve"> While haunte</w:delText>
          </w:r>
          <w:r w:rsidR="001F7CFD" w:rsidDel="00E12C1B">
            <w:rPr>
              <w:szCs w:val="24"/>
            </w:rPr>
            <w:delText>d</w:delText>
          </w:r>
          <w:r w:rsidR="00E07969" w:rsidDel="00E12C1B">
            <w:rPr>
              <w:szCs w:val="24"/>
            </w:rPr>
            <w:delText xml:space="preserve"> houses</w:delText>
          </w:r>
          <w:r w:rsidR="001F7CFD" w:rsidDel="00E12C1B">
            <w:rPr>
              <w:szCs w:val="24"/>
            </w:rPr>
            <w:delText xml:space="preserve"> </w:delText>
          </w:r>
          <w:r w:rsidR="00E07969" w:rsidDel="00E12C1B">
            <w:rPr>
              <w:szCs w:val="24"/>
            </w:rPr>
            <w:delText xml:space="preserve">only </w:delText>
          </w:r>
          <w:r w:rsidR="001F7CFD" w:rsidDel="00E12C1B">
            <w:rPr>
              <w:szCs w:val="24"/>
            </w:rPr>
            <w:delText xml:space="preserve">represent a </w:delText>
          </w:r>
          <w:r w:rsidR="00E07969" w:rsidDel="00E12C1B">
            <w:rPr>
              <w:szCs w:val="24"/>
            </w:rPr>
            <w:delText xml:space="preserve">small </w:delText>
          </w:r>
          <w:r w:rsidR="001F7CFD" w:rsidDel="00E12C1B">
            <w:rPr>
              <w:szCs w:val="24"/>
            </w:rPr>
            <w:delText xml:space="preserve">proportion of the </w:delText>
          </w:r>
          <w:r w:rsidR="004C1DD4" w:rsidDel="00E12C1B">
            <w:rPr>
              <w:szCs w:val="24"/>
            </w:rPr>
            <w:delText>variabilit</w:delText>
          </w:r>
          <w:r w:rsidR="00E07969" w:rsidDel="00E12C1B">
            <w:rPr>
              <w:szCs w:val="24"/>
            </w:rPr>
            <w:delText>y which emotionally-relevant e</w:delText>
          </w:r>
          <w:r w:rsidR="002013C5" w:rsidDel="00E12C1B">
            <w:rPr>
              <w:szCs w:val="24"/>
            </w:rPr>
            <w:delText>xperiences</w:delText>
          </w:r>
          <w:r w:rsidR="00E07969" w:rsidDel="00E12C1B">
            <w:rPr>
              <w:szCs w:val="24"/>
            </w:rPr>
            <w:delText xml:space="preserve"> could</w:delText>
          </w:r>
          <w:r w:rsidR="002013C5" w:rsidDel="00E12C1B">
            <w:rPr>
              <w:szCs w:val="24"/>
            </w:rPr>
            <w:delText xml:space="preserve"> materialize as</w:delText>
          </w:r>
          <w:r w:rsidR="00837CFE" w:rsidDel="00E12C1B">
            <w:rPr>
              <w:szCs w:val="24"/>
            </w:rPr>
            <w:delText>, they</w:delText>
          </w:r>
          <w:r w:rsidR="001F7CFD" w:rsidDel="00E12C1B">
            <w:rPr>
              <w:szCs w:val="24"/>
            </w:rPr>
            <w:delText xml:space="preserve"> nonetheless</w:delText>
          </w:r>
          <w:r w:rsidR="00837CFE" w:rsidDel="00E12C1B">
            <w:rPr>
              <w:szCs w:val="24"/>
            </w:rPr>
            <w:delText xml:space="preserve"> </w:delText>
          </w:r>
          <w:r w:rsidR="009C319B" w:rsidDel="00E12C1B">
            <w:rPr>
              <w:szCs w:val="24"/>
            </w:rPr>
            <w:delText xml:space="preserve">offer </w:delText>
          </w:r>
          <w:r w:rsidR="002013C5" w:rsidDel="00E12C1B">
            <w:rPr>
              <w:szCs w:val="24"/>
            </w:rPr>
            <w:delText>safe and con</w:delText>
          </w:r>
          <w:r w:rsidR="005B30CF" w:rsidDel="00E12C1B">
            <w:rPr>
              <w:szCs w:val="24"/>
            </w:rPr>
            <w:delText>sistent</w:delText>
          </w:r>
          <w:r w:rsidR="002013C5" w:rsidDel="00E12C1B">
            <w:rPr>
              <w:szCs w:val="24"/>
            </w:rPr>
            <w:delText xml:space="preserve"> but </w:delText>
          </w:r>
          <w:r w:rsidR="00837CFE" w:rsidDel="00E12C1B">
            <w:rPr>
              <w:szCs w:val="24"/>
            </w:rPr>
            <w:delText>high</w:delText>
          </w:r>
          <w:r w:rsidR="009C319B" w:rsidDel="00E12C1B">
            <w:rPr>
              <w:szCs w:val="24"/>
            </w:rPr>
            <w:delText>-arousal</w:delText>
          </w:r>
          <w:r w:rsidR="00837CFE" w:rsidDel="00E12C1B">
            <w:rPr>
              <w:szCs w:val="24"/>
            </w:rPr>
            <w:delText xml:space="preserve"> events to</w:delText>
          </w:r>
          <w:r w:rsidR="001F7CFD" w:rsidDel="00E12C1B">
            <w:rPr>
              <w:szCs w:val="24"/>
            </w:rPr>
            <w:delText xml:space="preserve"> e</w:delText>
          </w:r>
          <w:r w:rsidR="00837CFE" w:rsidDel="00E12C1B">
            <w:rPr>
              <w:szCs w:val="24"/>
            </w:rPr>
            <w:delText>licit</w:delText>
          </w:r>
          <w:r w:rsidR="001F7CFD" w:rsidDel="00E12C1B">
            <w:rPr>
              <w:szCs w:val="24"/>
            </w:rPr>
            <w:delText xml:space="preserve"> </w:delText>
          </w:r>
          <w:r w:rsidR="002013C5" w:rsidDel="00E12C1B">
            <w:rPr>
              <w:szCs w:val="24"/>
            </w:rPr>
            <w:delText xml:space="preserve">a wide range of </w:delText>
          </w:r>
          <w:r w:rsidR="001F7CFD" w:rsidDel="00E12C1B">
            <w:rPr>
              <w:szCs w:val="24"/>
            </w:rPr>
            <w:delText>emotional experience</w:delText>
          </w:r>
          <w:r w:rsidR="002013C5" w:rsidDel="00E12C1B">
            <w:rPr>
              <w:szCs w:val="24"/>
            </w:rPr>
            <w:delText>s</w:delText>
          </w:r>
          <w:r w:rsidR="001F7CFD" w:rsidDel="00E12C1B">
            <w:rPr>
              <w:szCs w:val="24"/>
            </w:rPr>
            <w:delText xml:space="preserve"> (i.e., positive and negative emotions), intensit</w:delText>
          </w:r>
          <w:r w:rsidR="002013C5" w:rsidDel="00E12C1B">
            <w:rPr>
              <w:szCs w:val="24"/>
            </w:rPr>
            <w:delText>ies</w:delText>
          </w:r>
          <w:r w:rsidR="001F7CFD" w:rsidDel="00E12C1B">
            <w:rPr>
              <w:szCs w:val="24"/>
            </w:rPr>
            <w:delText xml:space="preserve">, and responses (i.e., regulation behaviors). This variance </w:delText>
          </w:r>
          <w:r w:rsidR="00837CFE" w:rsidDel="00E12C1B">
            <w:rPr>
              <w:szCs w:val="24"/>
            </w:rPr>
            <w:delText>would be difficult to g</w:delText>
          </w:r>
          <w:r w:rsidR="001F7CFD" w:rsidDel="00E12C1B">
            <w:rPr>
              <w:szCs w:val="24"/>
            </w:rPr>
            <w:delText>enerat</w:delText>
          </w:r>
          <w:r w:rsidR="00837CFE" w:rsidDel="00E12C1B">
            <w:rPr>
              <w:szCs w:val="24"/>
            </w:rPr>
            <w:delText xml:space="preserve">e in </w:delText>
          </w:r>
          <w:r w:rsidR="00582F95" w:rsidDel="00E12C1B">
            <w:rPr>
              <w:szCs w:val="24"/>
            </w:rPr>
            <w:delText>a</w:delText>
          </w:r>
          <w:r w:rsidR="001F7CFD" w:rsidDel="00E12C1B">
            <w:rPr>
              <w:szCs w:val="24"/>
            </w:rPr>
            <w:delText xml:space="preserve"> complex multimoda</w:delText>
          </w:r>
          <w:r w:rsidR="00837CFE" w:rsidDel="00E12C1B">
            <w:rPr>
              <w:szCs w:val="24"/>
            </w:rPr>
            <w:delText>l context outside of the lab while offering the same level of safety to the participants and control to the researchers</w:delText>
          </w:r>
          <w:r w:rsidR="001F7CFD" w:rsidDel="00E12C1B">
            <w:rPr>
              <w:szCs w:val="24"/>
            </w:rPr>
            <w:delText>.</w:delText>
          </w:r>
          <w:r w:rsidR="004E6FCA" w:rsidRPr="004E6FCA" w:rsidDel="00E12C1B">
            <w:rPr>
              <w:szCs w:val="24"/>
            </w:rPr>
            <w:delText xml:space="preserve"> </w:delText>
          </w:r>
        </w:del>
      </w:moveFrom>
      <w:moveFromRangeEnd w:id="70"/>
    </w:p>
    <w:p w14:paraId="20A12686" w14:textId="728DDF2A" w:rsidR="00A315ED" w:rsidRDefault="004E6FCA" w:rsidP="00E12C1B">
      <w:pPr>
        <w:spacing w:after="0" w:line="480" w:lineRule="auto"/>
        <w:ind w:left="0" w:firstLine="720"/>
        <w:rPr>
          <w:szCs w:val="24"/>
        </w:rPr>
      </w:pPr>
      <w:del w:id="73" w:author="Billy Mitchell" w:date="2024-10-20T23:01:00Z" w16du:dateUtc="2024-10-21T03:01:00Z">
        <w:r w:rsidRPr="004E6FCA" w:rsidDel="00E12C1B">
          <w:rPr>
            <w:szCs w:val="24"/>
          </w:rPr>
          <w:delText xml:space="preserve">Because </w:delText>
        </w:r>
        <w:r w:rsidR="00396CB3" w:rsidDel="00E12C1B">
          <w:rPr>
            <w:szCs w:val="24"/>
          </w:rPr>
          <w:delText xml:space="preserve">the comparison between </w:delText>
        </w:r>
        <w:r w:rsidRPr="004E6FCA" w:rsidDel="00E12C1B">
          <w:rPr>
            <w:szCs w:val="24"/>
          </w:rPr>
          <w:delText xml:space="preserve">reappraisal and distraction </w:delText>
        </w:r>
        <w:r w:rsidR="00396CB3" w:rsidDel="00E12C1B">
          <w:rPr>
            <w:szCs w:val="24"/>
          </w:rPr>
          <w:delText xml:space="preserve">is nearly ubiquitous </w:delText>
        </w:r>
        <w:r w:rsidRPr="004E6FCA" w:rsidDel="00E12C1B">
          <w:rPr>
            <w:szCs w:val="24"/>
          </w:rPr>
          <w:delText>in the extant regulation literature</w:delText>
        </w:r>
        <w:r w:rsidR="00A5748C" w:rsidDel="00E12C1B">
          <w:rPr>
            <w:szCs w:val="24"/>
          </w:rPr>
          <w:delText xml:space="preserve">, as noted by </w:delText>
        </w:r>
        <w:r w:rsidRPr="004E6FCA" w:rsidDel="00E12C1B">
          <w:rPr>
            <w:szCs w:val="24"/>
          </w:rPr>
          <w:delText xml:space="preserve">Heiy &amp; Cheavens </w:delText>
        </w:r>
        <w:r w:rsidR="00A5748C" w:rsidDel="00E12C1B">
          <w:rPr>
            <w:szCs w:val="24"/>
          </w:rPr>
          <w:delText>(</w:delText>
        </w:r>
        <w:r w:rsidRPr="004E6FCA" w:rsidDel="00E12C1B">
          <w:rPr>
            <w:szCs w:val="24"/>
          </w:rPr>
          <w:delText>2014</w:delText>
        </w:r>
        <w:r w:rsidR="00A5748C" w:rsidDel="00E12C1B">
          <w:rPr>
            <w:szCs w:val="24"/>
          </w:rPr>
          <w:delText>)</w:delText>
        </w:r>
        <w:r w:rsidRPr="004E6FCA" w:rsidDel="00E12C1B">
          <w:rPr>
            <w:szCs w:val="24"/>
          </w:rPr>
          <w:delText xml:space="preserve">, </w:delText>
        </w:r>
      </w:del>
      <w:del w:id="74" w:author="Billy Mitchell" w:date="2024-10-20T22:58:00Z" w16du:dateUtc="2024-10-21T02:58:00Z">
        <w:r w:rsidR="00245CC6" w:rsidDel="00E12C1B">
          <w:rPr>
            <w:szCs w:val="24"/>
          </w:rPr>
          <w:delText>Study</w:delText>
        </w:r>
        <w:r w:rsidRPr="004E6FCA" w:rsidDel="00E12C1B">
          <w:rPr>
            <w:szCs w:val="24"/>
          </w:rPr>
          <w:delText xml:space="preserve"> 1 aimed to </w:delText>
        </w:r>
        <w:r w:rsidR="007E243B" w:rsidDel="00E12C1B">
          <w:rPr>
            <w:szCs w:val="24"/>
          </w:rPr>
          <w:delText xml:space="preserve">test whether this effect extends to untrained subjects in high-intensity circumstances by having </w:delText>
        </w:r>
        <w:r w:rsidR="00396CB3" w:rsidDel="00E12C1B">
          <w:rPr>
            <w:szCs w:val="24"/>
          </w:rPr>
          <w:delText xml:space="preserve"> </w:delText>
        </w:r>
        <w:r w:rsidRPr="004E6FCA" w:rsidDel="00E12C1B">
          <w:rPr>
            <w:szCs w:val="24"/>
          </w:rPr>
          <w:delText xml:space="preserve">untrained participants </w:delText>
        </w:r>
        <w:r w:rsidR="00396CB3" w:rsidDel="00E12C1B">
          <w:rPr>
            <w:szCs w:val="24"/>
          </w:rPr>
          <w:delText>navigate</w:delText>
        </w:r>
        <w:r w:rsidRPr="004E6FCA" w:rsidDel="00E12C1B">
          <w:rPr>
            <w:szCs w:val="24"/>
          </w:rPr>
          <w:delText xml:space="preserve"> a haunted house and report their undirected emotional and regulatory behaviors in a surprise recall task immediately after and one week after exposure</w:delText>
        </w:r>
        <w:r w:rsidR="00396CB3" w:rsidDel="00E12C1B">
          <w:rPr>
            <w:szCs w:val="24"/>
          </w:rPr>
          <w:delText xml:space="preserve">. </w:delText>
        </w:r>
      </w:del>
      <w:del w:id="75" w:author="Billy Mitchell" w:date="2024-10-20T23:02:00Z" w16du:dateUtc="2024-10-21T03:02:00Z">
        <w:r w:rsidR="00396CB3" w:rsidDel="00E12C1B">
          <w:rPr>
            <w:szCs w:val="24"/>
          </w:rPr>
          <w:delText>This</w:delText>
        </w:r>
        <w:r w:rsidRPr="004E6FCA" w:rsidDel="00E12C1B">
          <w:rPr>
            <w:szCs w:val="24"/>
          </w:rPr>
          <w:delText xml:space="preserve"> granted high levels of fidelity in capturing subjective participant </w:delText>
        </w:r>
        <w:r w:rsidR="002C591D" w:rsidDel="00E12C1B">
          <w:rPr>
            <w:szCs w:val="24"/>
          </w:rPr>
          <w:delText xml:space="preserve">emotion and </w:delText>
        </w:r>
        <w:r w:rsidRPr="004E6FCA" w:rsidDel="00E12C1B">
          <w:rPr>
            <w:szCs w:val="24"/>
          </w:rPr>
          <w:delText>experience</w:delText>
        </w:r>
        <w:r w:rsidR="007E243B" w:rsidDel="00E12C1B">
          <w:rPr>
            <w:szCs w:val="24"/>
          </w:rPr>
          <w:delText xml:space="preserve"> at the expense of </w:delText>
        </w:r>
        <w:r w:rsidR="005B30CF" w:rsidDel="00E12C1B">
          <w:rPr>
            <w:szCs w:val="24"/>
          </w:rPr>
          <w:delText xml:space="preserve">greater </w:delText>
        </w:r>
        <w:r w:rsidR="004E30DF" w:rsidDel="00E12C1B">
          <w:rPr>
            <w:szCs w:val="24"/>
          </w:rPr>
          <w:delText>experimental control</w:delText>
        </w:r>
        <w:r w:rsidRPr="004E6FCA" w:rsidDel="00E12C1B">
          <w:rPr>
            <w:szCs w:val="24"/>
          </w:rPr>
          <w:delText>.</w:delText>
        </w:r>
      </w:del>
      <w:r w:rsidR="00B42FE6">
        <w:rPr>
          <w:szCs w:val="24"/>
        </w:rPr>
        <w:t xml:space="preserve"> </w:t>
      </w:r>
      <w:r w:rsidR="00396CB3">
        <w:rPr>
          <w:szCs w:val="24"/>
        </w:rPr>
        <w:t>We additionally</w:t>
      </w:r>
      <w:r w:rsidR="00B42FE6">
        <w:rPr>
          <w:szCs w:val="24"/>
        </w:rPr>
        <w:t xml:space="preserve"> anticipated that participants experiencing high cognitive load </w:t>
      </w:r>
      <w:del w:id="76" w:author="Chelsea Helion" w:date="2024-10-21T09:41:00Z" w16du:dateUtc="2024-10-21T13:41:00Z">
        <w:r w:rsidR="00B42FE6" w:rsidDel="00980E5E">
          <w:rPr>
            <w:szCs w:val="24"/>
          </w:rPr>
          <w:delText>as a result of exposure</w:delText>
        </w:r>
      </w:del>
      <w:ins w:id="77" w:author="Chelsea Helion" w:date="2024-10-21T09:41:00Z" w16du:dateUtc="2024-10-21T13:41:00Z">
        <w:r w:rsidR="00980E5E">
          <w:rPr>
            <w:szCs w:val="24"/>
          </w:rPr>
          <w:t>in this environment</w:t>
        </w:r>
      </w:ins>
      <w:r w:rsidR="00B42FE6">
        <w:rPr>
          <w:szCs w:val="24"/>
        </w:rPr>
        <w:t xml:space="preserv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r w:rsidR="008D7AEF">
        <w:rPr>
          <w:szCs w:val="24"/>
        </w:rPr>
        <w:t xml:space="preserve">was associated with </w:t>
      </w:r>
      <w:r w:rsidR="007B651D">
        <w:rPr>
          <w:szCs w:val="24"/>
        </w:rPr>
        <w:t>strategy usage.</w:t>
      </w:r>
      <w:r w:rsidR="00B42FE6">
        <w:rPr>
          <w:szCs w:val="24"/>
        </w:rPr>
        <w:t xml:space="preserve"> </w:t>
      </w:r>
      <w:ins w:id="78" w:author="Billy Mitchell" w:date="2024-10-20T23:03:00Z" w16du:dateUtc="2024-10-21T03:03:00Z">
        <w:r w:rsidR="00E12C1B">
          <w:rPr>
            <w:szCs w:val="24"/>
          </w:rPr>
          <w:t xml:space="preserve">Efforts to </w:t>
        </w:r>
      </w:ins>
      <w:del w:id="79" w:author="Billy Mitchell" w:date="2024-10-20T23:03:00Z" w16du:dateUtc="2024-10-21T03:03:00Z">
        <w:r w:rsidR="00CB54A4" w:rsidDel="00E12C1B">
          <w:rPr>
            <w:szCs w:val="24"/>
          </w:rPr>
          <w:delText xml:space="preserve">To </w:delText>
        </w:r>
      </w:del>
      <w:r w:rsidR="00CB54A4">
        <w:rPr>
          <w:szCs w:val="24"/>
        </w:rPr>
        <w:t xml:space="preserve">minimize </w:t>
      </w:r>
      <w:r w:rsidR="009C319B">
        <w:rPr>
          <w:szCs w:val="24"/>
        </w:rPr>
        <w:t xml:space="preserve">researcher </w:t>
      </w:r>
      <w:r w:rsidR="00CB54A4">
        <w:rPr>
          <w:szCs w:val="24"/>
        </w:rPr>
        <w:t>bias,</w:t>
      </w:r>
      <w:ins w:id="80" w:author="Billy Mitchell" w:date="2024-10-20T23:03:00Z" w16du:dateUtc="2024-10-21T03:03:00Z">
        <w:r w:rsidR="00E12C1B">
          <w:rPr>
            <w:szCs w:val="24"/>
          </w:rPr>
          <w:t xml:space="preserve"> including the use of multiverse analyses </w:t>
        </w:r>
      </w:ins>
      <w:ins w:id="81" w:author="Billy Mitchell" w:date="2024-10-20T23:04:00Z" w16du:dateUtc="2024-10-21T03:04:00Z">
        <w:r w:rsidR="00E12C1B">
          <w:rPr>
            <w:szCs w:val="24"/>
          </w:rPr>
          <w:t xml:space="preserve">and the use of normative affective ratings for haunted house experiences, also </w:t>
        </w:r>
      </w:ins>
      <w:del w:id="82" w:author="Billy Mitchell" w:date="2024-10-20T23:04:00Z" w16du:dateUtc="2024-10-21T03:04:00Z">
        <w:r w:rsidR="00CB54A4" w:rsidDel="00E12C1B">
          <w:rPr>
            <w:szCs w:val="24"/>
          </w:rPr>
          <w:delText xml:space="preserve"> we then </w:delText>
        </w:r>
        <w:r w:rsidR="009C319B" w:rsidDel="00E12C1B">
          <w:rPr>
            <w:szCs w:val="24"/>
          </w:rPr>
          <w:delText>applied</w:delText>
        </w:r>
        <w:r w:rsidR="00CB54A4" w:rsidDel="00E12C1B">
          <w:rPr>
            <w:szCs w:val="24"/>
          </w:rPr>
          <w:delText xml:space="preserve"> a</w:delText>
        </w:r>
        <w:r w:rsidR="00B42FE6" w:rsidDel="00E12C1B">
          <w:rPr>
            <w:szCs w:val="24"/>
          </w:rPr>
          <w:delText xml:space="preserve"> multiverse approach</w:delText>
        </w:r>
        <w:r w:rsidR="009C319B" w:rsidDel="00E12C1B">
          <w:rPr>
            <w:szCs w:val="24"/>
          </w:rPr>
          <w:delText xml:space="preserve"> to the data</w:delText>
        </w:r>
        <w:r w:rsidR="00CB54A4" w:rsidDel="00E12C1B">
          <w:rPr>
            <w:szCs w:val="24"/>
          </w:rPr>
          <w:delText>, s</w:delText>
        </w:r>
        <w:r w:rsidR="00B42FE6" w:rsidDel="00E12C1B">
          <w:rPr>
            <w:szCs w:val="24"/>
          </w:rPr>
          <w:delText>ystematically expand</w:delText>
        </w:r>
        <w:r w:rsidR="00CB54A4" w:rsidDel="00E12C1B">
          <w:rPr>
            <w:szCs w:val="24"/>
          </w:rPr>
          <w:delText>ing</w:delText>
        </w:r>
        <w:r w:rsidR="00B42FE6" w:rsidDel="00E12C1B">
          <w:rPr>
            <w:szCs w:val="24"/>
          </w:rPr>
          <w:delText xml:space="preserve"> </w:delText>
        </w:r>
        <w:r w:rsidR="009C319B" w:rsidDel="00E12C1B">
          <w:rPr>
            <w:szCs w:val="24"/>
          </w:rPr>
          <w:delText>and</w:delText>
        </w:r>
        <w:r w:rsidR="00B42FE6" w:rsidDel="00E12C1B">
          <w:rPr>
            <w:szCs w:val="24"/>
          </w:rPr>
          <w:delText xml:space="preserve"> constrai</w:delText>
        </w:r>
        <w:r w:rsidR="00CB54A4" w:rsidDel="00E12C1B">
          <w:rPr>
            <w:szCs w:val="24"/>
          </w:rPr>
          <w:delText>ning</w:delText>
        </w:r>
        <w:r w:rsidR="00B42FE6" w:rsidDel="00E12C1B">
          <w:rPr>
            <w:szCs w:val="24"/>
          </w:rPr>
          <w:delText xml:space="preserve"> </w:delText>
        </w:r>
        <w:r w:rsidR="00CB54A4" w:rsidDel="00E12C1B">
          <w:rPr>
            <w:szCs w:val="24"/>
          </w:rPr>
          <w:delText xml:space="preserve">our data inclusion criteria and adjusting for important covariates such as </w:delText>
        </w:r>
        <w:r w:rsidR="00CB54A4" w:rsidRPr="004E6FCA" w:rsidDel="00E12C1B">
          <w:rPr>
            <w:szCs w:val="24"/>
          </w:rPr>
          <w:delText>regulation tendencies and emotional goals</w:delText>
        </w:r>
        <w:r w:rsidR="00CB54A4" w:rsidDel="00E12C1B">
          <w:rPr>
            <w:szCs w:val="24"/>
          </w:rPr>
          <w:delText>, in an effort to identify conditions in which the relationship between affective intensity and strategy usage might emerge as statistically significant</w:delText>
        </w:r>
        <w:r w:rsidR="007B651D" w:rsidRPr="004E6FCA" w:rsidDel="00E12C1B">
          <w:rPr>
            <w:szCs w:val="24"/>
          </w:rPr>
          <w:delText>.</w:delText>
        </w:r>
        <w:r w:rsidR="00CB54A4" w:rsidDel="00E12C1B">
          <w:rPr>
            <w:szCs w:val="24"/>
          </w:rPr>
          <w:delText xml:space="preserve"> We again </w:delText>
        </w:r>
      </w:del>
      <w:r w:rsidR="00CB54A4">
        <w:rPr>
          <w:szCs w:val="24"/>
        </w:rPr>
        <w:t>failed to find an association.</w:t>
      </w:r>
      <w:r w:rsidR="007B651D" w:rsidRPr="004E6FCA">
        <w:rPr>
          <w:szCs w:val="24"/>
        </w:rPr>
        <w:t xml:space="preserve"> </w:t>
      </w:r>
    </w:p>
    <w:p w14:paraId="1D545012" w14:textId="4261997B" w:rsidR="00A315ED" w:rsidRDefault="007B651D" w:rsidP="00245CC6">
      <w:pPr>
        <w:spacing w:after="0" w:line="480" w:lineRule="auto"/>
        <w:ind w:left="0" w:firstLine="720"/>
        <w:rPr>
          <w:szCs w:val="24"/>
        </w:rPr>
      </w:pPr>
      <w:del w:id="83" w:author="Billy Mitchell" w:date="2024-10-20T23:17:00Z" w16du:dateUtc="2024-10-21T03:17:00Z">
        <w:r w:rsidDel="00EA4A76">
          <w:rPr>
            <w:szCs w:val="24"/>
          </w:rPr>
          <w:delText>This</w:delText>
        </w:r>
      </w:del>
      <w:del w:id="84" w:author="Billy Mitchell" w:date="2024-10-20T23:16:00Z" w16du:dateUtc="2024-10-21T03:16:00Z">
        <w:r w:rsidR="004E6FCA" w:rsidRPr="004E6FCA" w:rsidDel="00EA4A76">
          <w:rPr>
            <w:szCs w:val="24"/>
          </w:rPr>
          <w:delText xml:space="preserve"> surprising</w:delText>
        </w:r>
      </w:del>
      <w:del w:id="85" w:author="Billy Mitchell" w:date="2024-10-20T23:17:00Z" w16du:dateUtc="2024-10-21T03:17:00Z">
        <w:r w:rsidR="004E6FCA" w:rsidRPr="004E6FCA" w:rsidDel="00EA4A76">
          <w:rPr>
            <w:szCs w:val="24"/>
          </w:rPr>
          <w:delText xml:space="preserve"> finding</w:delText>
        </w:r>
        <w:r w:rsidDel="00EA4A76">
          <w:rPr>
            <w:szCs w:val="24"/>
          </w:rPr>
          <w:delText xml:space="preserve"> motivated </w:delText>
        </w:r>
      </w:del>
      <w:r w:rsidR="00245CC6">
        <w:rPr>
          <w:szCs w:val="24"/>
        </w:rPr>
        <w:t>Study</w:t>
      </w:r>
      <w:r w:rsidR="004E6FCA" w:rsidRPr="004E6FCA">
        <w:rPr>
          <w:szCs w:val="24"/>
        </w:rPr>
        <w:t xml:space="preserve"> </w:t>
      </w:r>
      <w:ins w:id="86" w:author="Billy Mitchell" w:date="2024-10-20T23:17:00Z" w16du:dateUtc="2024-10-21T03:17:00Z">
        <w:r w:rsidR="00EA4A76">
          <w:rPr>
            <w:szCs w:val="24"/>
          </w:rPr>
          <w:t xml:space="preserve">2 </w:t>
        </w:r>
      </w:ins>
      <w:del w:id="87" w:author="Billy Mitchell" w:date="2024-10-20T23:17:00Z" w16du:dateUtc="2024-10-21T03:17:00Z">
        <w:r w:rsidR="004E6FCA" w:rsidRPr="004E6FCA" w:rsidDel="00EA4A76">
          <w:rPr>
            <w:szCs w:val="24"/>
          </w:rPr>
          <w:delText>2</w:delText>
        </w:r>
        <w:r w:rsidDel="00EA4A76">
          <w:rPr>
            <w:szCs w:val="24"/>
          </w:rPr>
          <w:delText>,</w:delText>
        </w:r>
        <w:r w:rsidR="004E6FCA" w:rsidRPr="004E6FCA" w:rsidDel="00EA4A76">
          <w:rPr>
            <w:szCs w:val="24"/>
          </w:rPr>
          <w:delText xml:space="preserve"> which </w:delText>
        </w:r>
      </w:del>
      <w:r w:rsidR="004E6FCA" w:rsidRPr="004E6FCA">
        <w:rPr>
          <w:szCs w:val="24"/>
        </w:rPr>
        <w:t>aimed to determine whether participants</w:t>
      </w:r>
      <w:ins w:id="88" w:author="Billy Mitchell" w:date="2024-10-20T23:17:00Z" w16du:dateUtc="2024-10-21T03:17:00Z">
        <w:r w:rsidR="00EA4A76">
          <w:rPr>
            <w:szCs w:val="24"/>
          </w:rPr>
          <w:t xml:space="preserve"> </w:t>
        </w:r>
      </w:ins>
      <w:ins w:id="89" w:author="Billy Mitchell" w:date="2024-10-20T23:18:00Z" w16du:dateUtc="2024-10-21T03:18:00Z">
        <w:r w:rsidR="00EA4A76">
          <w:rPr>
            <w:szCs w:val="24"/>
          </w:rPr>
          <w:t>would</w:t>
        </w:r>
      </w:ins>
      <w:del w:id="90" w:author="Billy Mitchell" w:date="2024-10-20T23:17:00Z" w16du:dateUtc="2024-10-21T03:17:00Z">
        <w:r w:rsidR="004E6FCA" w:rsidRPr="004E6FCA" w:rsidDel="00EA4A76">
          <w:rPr>
            <w:szCs w:val="24"/>
          </w:rPr>
          <w:delText xml:space="preserve"> </w:delText>
        </w:r>
      </w:del>
      <w:ins w:id="91" w:author="Billy Mitchell" w:date="2024-10-20T23:05:00Z" w16du:dateUtc="2024-10-21T03:05:00Z">
        <w:r w:rsidR="0008712C">
          <w:rPr>
            <w:szCs w:val="24"/>
          </w:rPr>
          <w:t xml:space="preserve"> demonstrate typical ER behavior </w:t>
        </w:r>
      </w:ins>
      <w:ins w:id="92" w:author="Chelsea Helion" w:date="2024-10-21T09:43:00Z" w16du:dateUtc="2024-10-21T13:43:00Z">
        <w:r w:rsidR="00980E5E">
          <w:rPr>
            <w:szCs w:val="24"/>
          </w:rPr>
          <w:t xml:space="preserve">(i.e., a positive association between affective intensity and preference for distraction) </w:t>
        </w:r>
      </w:ins>
      <w:ins w:id="93" w:author="Billy Mitchell" w:date="2024-10-20T23:05:00Z" w16du:dateUtc="2024-10-21T03:05:00Z">
        <w:r w:rsidR="0008712C">
          <w:rPr>
            <w:szCs w:val="24"/>
          </w:rPr>
          <w:t xml:space="preserve">when </w:t>
        </w:r>
      </w:ins>
      <w:r w:rsidR="004E6FCA" w:rsidRPr="004E6FCA">
        <w:rPr>
          <w:szCs w:val="24"/>
        </w:rPr>
        <w:t xml:space="preserve">exposed to similar experiences as the haunted house but in a </w:t>
      </w:r>
      <w:r w:rsidR="009C319B">
        <w:rPr>
          <w:szCs w:val="24"/>
        </w:rPr>
        <w:t xml:space="preserve">less dynamic, </w:t>
      </w:r>
      <w:r w:rsidR="00A30191">
        <w:rPr>
          <w:szCs w:val="24"/>
        </w:rPr>
        <w:t>more controlled</w:t>
      </w:r>
      <w:r w:rsidR="004E6FCA" w:rsidRPr="004E6FCA">
        <w:rPr>
          <w:szCs w:val="24"/>
        </w:rPr>
        <w:t xml:space="preserve"> context</w:t>
      </w:r>
      <w:ins w:id="94" w:author="Chelsea Helion" w:date="2024-10-21T09:50:00Z" w16du:dateUtc="2024-10-21T13:50:00Z">
        <w:r w:rsidR="00BC42FE">
          <w:rPr>
            <w:szCs w:val="24"/>
          </w:rPr>
          <w:t xml:space="preserve">. That is, we had people </w:t>
        </w:r>
      </w:ins>
      <w:del w:id="95" w:author="Chelsea Helion" w:date="2024-10-21T09:50:00Z" w16du:dateUtc="2024-10-21T13:50:00Z">
        <w:r w:rsidR="009C319B" w:rsidDel="00BC42FE">
          <w:rPr>
            <w:szCs w:val="24"/>
          </w:rPr>
          <w:delText xml:space="preserve"> (i.e., </w:delText>
        </w:r>
      </w:del>
      <w:r w:rsidR="009C319B">
        <w:rPr>
          <w:szCs w:val="24"/>
        </w:rPr>
        <w:t>forecast</w:t>
      </w:r>
      <w:del w:id="96" w:author="Chelsea Helion" w:date="2024-10-21T09:50:00Z" w16du:dateUtc="2024-10-21T13:50:00Z">
        <w:r w:rsidR="009C319B" w:rsidDel="00BC42FE">
          <w:rPr>
            <w:szCs w:val="24"/>
          </w:rPr>
          <w:delText>ing</w:delText>
        </w:r>
      </w:del>
      <w:ins w:id="97" w:author="Billy Mitchell" w:date="2024-10-20T23:19:00Z" w16du:dateUtc="2024-10-21T03:19:00Z">
        <w:r w:rsidR="00EA4A76">
          <w:rPr>
            <w:szCs w:val="24"/>
          </w:rPr>
          <w:t>, or predicting</w:t>
        </w:r>
      </w:ins>
      <w:ins w:id="98" w:author="Chelsea Helion" w:date="2024-10-21T09:49:00Z" w16du:dateUtc="2024-10-21T13:49:00Z">
        <w:r w:rsidR="00BC42FE">
          <w:rPr>
            <w:szCs w:val="24"/>
          </w:rPr>
          <w:t xml:space="preserve"> </w:t>
        </w:r>
      </w:ins>
      <w:ins w:id="99" w:author="Chelsea Helion" w:date="2024-10-21T09:50:00Z" w16du:dateUtc="2024-10-21T13:50:00Z">
        <w:r w:rsidR="00BC42FE">
          <w:rPr>
            <w:szCs w:val="24"/>
          </w:rPr>
          <w:t xml:space="preserve">how they </w:t>
        </w:r>
        <w:r w:rsidR="00BC42FE">
          <w:rPr>
            <w:i/>
            <w:iCs/>
            <w:szCs w:val="24"/>
          </w:rPr>
          <w:t>would</w:t>
        </w:r>
        <w:r w:rsidR="00BC42FE">
          <w:rPr>
            <w:szCs w:val="24"/>
          </w:rPr>
          <w:t xml:space="preserve"> regulate their emotions</w:t>
        </w:r>
      </w:ins>
      <w:ins w:id="100" w:author="Chelsea Helion" w:date="2024-10-21T09:51:00Z" w16du:dateUtc="2024-10-21T13:51:00Z">
        <w:r w:rsidR="00BC42FE">
          <w:rPr>
            <w:szCs w:val="24"/>
          </w:rPr>
          <w:t xml:space="preserve"> in the haunted house environment</w:t>
        </w:r>
      </w:ins>
      <w:ins w:id="101" w:author="Billy Mitchell" w:date="2024-10-20T23:19:00Z" w16du:dateUtc="2024-10-21T03:19:00Z">
        <w:r w:rsidR="00EA4A76">
          <w:rPr>
            <w:szCs w:val="24"/>
          </w:rPr>
          <w:t>,</w:t>
        </w:r>
      </w:ins>
      <w:r w:rsidR="009C319B">
        <w:rPr>
          <w:szCs w:val="24"/>
        </w:rPr>
        <w:t xml:space="preserve"> rather than experiencing</w:t>
      </w:r>
      <w:ins w:id="102" w:author="Chelsea Helion" w:date="2024-10-21T09:50:00Z" w16du:dateUtc="2024-10-21T13:50:00Z">
        <w:r w:rsidR="00BC42FE">
          <w:rPr>
            <w:szCs w:val="24"/>
          </w:rPr>
          <w:t xml:space="preserve"> the stimuli firsthand</w:t>
        </w:r>
      </w:ins>
      <w:del w:id="103" w:author="Chelsea Helion" w:date="2024-10-21T09:50:00Z" w16du:dateUtc="2024-10-21T13:50:00Z">
        <w:r w:rsidR="009C319B" w:rsidDel="00BC42FE">
          <w:rPr>
            <w:szCs w:val="24"/>
          </w:rPr>
          <w:delText>)</w:delText>
        </w:r>
      </w:del>
      <w:ins w:id="104" w:author="Billy Mitchell" w:date="2024-10-20T23:05:00Z" w16du:dateUtc="2024-10-21T03:05:00Z">
        <w:r w:rsidR="0008712C">
          <w:rPr>
            <w:szCs w:val="24"/>
          </w:rPr>
          <w:t>.</w:t>
        </w:r>
      </w:ins>
      <w:ins w:id="105" w:author="Billy Mitchell" w:date="2024-10-20T23:18:00Z" w16du:dateUtc="2024-10-21T03:18:00Z">
        <w:r w:rsidR="00EA4A76">
          <w:rPr>
            <w:szCs w:val="24"/>
          </w:rPr>
          <w:t xml:space="preserve"> Our goal was to retain some naturalistic features of Study </w:t>
        </w:r>
      </w:ins>
      <w:ins w:id="106" w:author="Billy Mitchell" w:date="2024-10-20T23:23:00Z" w16du:dateUtc="2024-10-21T03:23:00Z">
        <w:r w:rsidR="00EA4A76">
          <w:rPr>
            <w:szCs w:val="24"/>
          </w:rPr>
          <w:t>1</w:t>
        </w:r>
      </w:ins>
      <w:ins w:id="107" w:author="Billy Mitchell" w:date="2024-10-20T23:22:00Z" w16du:dateUtc="2024-10-21T03:22:00Z">
        <w:r w:rsidR="00EA4A76">
          <w:rPr>
            <w:szCs w:val="24"/>
          </w:rPr>
          <w:t xml:space="preserve"> </w:t>
        </w:r>
      </w:ins>
      <w:ins w:id="108" w:author="Billy Mitchell" w:date="2024-10-20T23:20:00Z" w16du:dateUtc="2024-10-21T03:20:00Z">
        <w:r w:rsidR="00EA4A76">
          <w:rPr>
            <w:szCs w:val="24"/>
          </w:rPr>
          <w:t>while introducing</w:t>
        </w:r>
      </w:ins>
      <w:ins w:id="109" w:author="Billy Mitchell" w:date="2024-10-20T23:23:00Z" w16du:dateUtc="2024-10-21T03:23:00Z">
        <w:r w:rsidR="00EA4A76">
          <w:rPr>
            <w:szCs w:val="24"/>
          </w:rPr>
          <w:t xml:space="preserve"> other features</w:t>
        </w:r>
      </w:ins>
      <w:ins w:id="110" w:author="Billy Mitchell" w:date="2024-10-20T23:20:00Z" w16du:dateUtc="2024-10-21T03:20:00Z">
        <w:r w:rsidR="00EA4A76">
          <w:rPr>
            <w:szCs w:val="24"/>
          </w:rPr>
          <w:t xml:space="preserve"> that mirror traditional lab studies. We hypothesized that </w:t>
        </w:r>
      </w:ins>
      <w:ins w:id="111" w:author="Billy Mitchell" w:date="2024-10-20T23:21:00Z" w16du:dateUtc="2024-10-21T03:21:00Z">
        <w:r w:rsidR="00EA4A76">
          <w:rPr>
            <w:szCs w:val="24"/>
          </w:rPr>
          <w:t xml:space="preserve">subjects would forecast using distraction more often </w:t>
        </w:r>
      </w:ins>
      <w:del w:id="112" w:author="Billy Mitchell" w:date="2024-10-20T23:21:00Z" w16du:dateUtc="2024-10-21T03:21:00Z">
        <w:r w:rsidR="004E6FCA" w:rsidRPr="004E6FCA" w:rsidDel="00EA4A76">
          <w:rPr>
            <w:szCs w:val="24"/>
          </w:rPr>
          <w:delText xml:space="preserve"> would more often </w:delText>
        </w:r>
        <w:r w:rsidR="00396CB3" w:rsidDel="00EA4A76">
          <w:rPr>
            <w:szCs w:val="24"/>
          </w:rPr>
          <w:delText>forecast, or predict, using</w:delText>
        </w:r>
        <w:r w:rsidR="00CB54A4" w:rsidRPr="004E6FCA" w:rsidDel="00EA4A76">
          <w:rPr>
            <w:szCs w:val="24"/>
          </w:rPr>
          <w:delText xml:space="preserve"> </w:delText>
        </w:r>
        <w:r w:rsidR="004E6FCA" w:rsidRPr="004E6FCA" w:rsidDel="00EA4A76">
          <w:rPr>
            <w:szCs w:val="24"/>
          </w:rPr>
          <w:delText xml:space="preserve">distraction </w:delText>
        </w:r>
      </w:del>
      <w:r w:rsidR="004E6FCA" w:rsidRPr="004E6FCA">
        <w:rPr>
          <w:szCs w:val="24"/>
        </w:rPr>
        <w:t xml:space="preserve">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w:t>
      </w:r>
      <w:ins w:id="113" w:author="Billy Mitchell" w:date="2024-10-20T23:21:00Z" w16du:dateUtc="2024-10-21T03:21:00Z">
        <w:r w:rsidR="00EA4A76">
          <w:rPr>
            <w:szCs w:val="24"/>
          </w:rPr>
          <w:t xml:space="preserve">more often </w:t>
        </w:r>
      </w:ins>
      <w:r w:rsidR="004E6FCA" w:rsidRPr="004E6FCA">
        <w:rPr>
          <w:szCs w:val="24"/>
        </w:rPr>
        <w:t xml:space="preserve">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del w:id="114" w:author="Billy Mitchell" w:date="2024-10-20T23:23:00Z" w16du:dateUtc="2024-10-21T03:23:00Z">
        <w:r w:rsidR="004E6FCA" w:rsidRPr="004E6FCA" w:rsidDel="00EA4A76">
          <w:rPr>
            <w:szCs w:val="24"/>
          </w:rPr>
          <w:delText>.</w:delText>
        </w:r>
        <w:r w:rsidR="000732A4" w:rsidDel="00EA4A76">
          <w:rPr>
            <w:szCs w:val="24"/>
          </w:rPr>
          <w:delText xml:space="preserve"> </w:delText>
        </w:r>
        <w:r w:rsidR="004E30DF" w:rsidDel="00EA4A76">
          <w:rPr>
            <w:szCs w:val="24"/>
          </w:rPr>
          <w:delText>We hypothesized that the decontextualized self-regulation choices motivated by stimulus-response paradigms might be closer in practice to simulating or forecasting self-regulation than regulation usage</w:delText>
        </w:r>
      </w:del>
      <w:ins w:id="115" w:author="Billy Mitchell" w:date="2024-10-20T23:23:00Z" w16du:dateUtc="2024-10-21T03:23:00Z">
        <w:r w:rsidR="00EA4A76">
          <w:rPr>
            <w:szCs w:val="24"/>
          </w:rPr>
          <w:t xml:space="preserve">. </w:t>
        </w:r>
      </w:ins>
      <w:del w:id="116" w:author="Billy Mitchell" w:date="2024-10-20T23:23:00Z" w16du:dateUtc="2024-10-21T03:23:00Z">
        <w:r w:rsidR="00A30191" w:rsidDel="00EA4A76">
          <w:rPr>
            <w:szCs w:val="24"/>
          </w:rPr>
          <w:delText>,</w:delText>
        </w:r>
      </w:del>
      <w:del w:id="117" w:author="Billy Mitchell" w:date="2024-10-20T23:24:00Z" w16du:dateUtc="2024-10-21T03:24:00Z">
        <w:r w:rsidR="00A30191" w:rsidDel="00EA4A76">
          <w:rPr>
            <w:szCs w:val="24"/>
          </w:rPr>
          <w:delText xml:space="preserve"> as forecasting may be more controlled and idealized than the complicated realities of regulation usage</w:delText>
        </w:r>
        <w:r w:rsidR="000732A4" w:rsidDel="00EA4A76">
          <w:rPr>
            <w:szCs w:val="24"/>
          </w:rPr>
          <w:delText>.</w:delText>
        </w:r>
        <w:r w:rsidR="004E6FCA" w:rsidRPr="004E6FCA" w:rsidDel="00EA4A76">
          <w:rPr>
            <w:szCs w:val="24"/>
          </w:rPr>
          <w:delText xml:space="preserve"> </w:delText>
        </w:r>
      </w:del>
      <w:r w:rsidR="002013C5">
        <w:rPr>
          <w:szCs w:val="24"/>
        </w:rPr>
        <w:t>We did observe the canonical association between emotional intensity and regulatory strategy selection with this design</w:t>
      </w:r>
      <w:r w:rsidR="000732A4">
        <w:rPr>
          <w:szCs w:val="24"/>
        </w:rPr>
        <w:t>, though with an effect size smaller than the typical range found by Matthews et al. (2021)</w:t>
      </w:r>
      <w:r w:rsidR="00396CB3">
        <w:rPr>
          <w:szCs w:val="24"/>
        </w:rPr>
        <w:t>. H</w:t>
      </w:r>
      <w:r w:rsidR="00CB54A4">
        <w:rPr>
          <w:szCs w:val="24"/>
        </w:rPr>
        <w:t xml:space="preserve">owever, </w:t>
      </w:r>
      <w:r w:rsidR="009C319B">
        <w:rPr>
          <w:szCs w:val="24"/>
        </w:rPr>
        <w:t>many study design differences between Studies 1 and 2</w:t>
      </w:r>
      <w:ins w:id="118" w:author="Chelsea Helion" w:date="2024-10-21T09:53:00Z" w16du:dateUtc="2024-10-21T13:53:00Z">
        <w:r w:rsidR="00BC42FE">
          <w:rPr>
            <w:szCs w:val="24"/>
          </w:rPr>
          <w:t xml:space="preserve"> (e.g.,</w:t>
        </w:r>
        <w:del w:id="119" w:author="Billy Mitchell" w:date="2024-10-22T15:53:00Z" w16du:dateUtc="2024-10-22T19:53:00Z">
          <w:r w:rsidR="00BC42FE" w:rsidDel="003065A9">
            <w:rPr>
              <w:szCs w:val="24"/>
            </w:rPr>
            <w:delText xml:space="preserve"> </w:delText>
          </w:r>
        </w:del>
      </w:ins>
      <w:ins w:id="120" w:author="Billy Mitchell" w:date="2024-10-22T15:56:00Z" w16du:dateUtc="2024-10-22T19:56:00Z">
        <w:r w:rsidR="003065A9">
          <w:rPr>
            <w:szCs w:val="24"/>
          </w:rPr>
          <w:t xml:space="preserve">, </w:t>
        </w:r>
      </w:ins>
      <w:ins w:id="121" w:author="Billy Mitchell" w:date="2024-10-22T15:56:00Z">
        <w:r w:rsidR="003065A9" w:rsidRPr="003065A9">
          <w:rPr>
            <w:szCs w:val="24"/>
          </w:rPr>
          <w:t xml:space="preserve">real vs. simulated experience, </w:t>
        </w:r>
      </w:ins>
      <w:ins w:id="122" w:author="Billy Mitchell" w:date="2024-10-22T15:56:00Z" w16du:dateUtc="2024-10-22T19:56:00Z">
        <w:r w:rsidR="003065A9">
          <w:rPr>
            <w:szCs w:val="24"/>
          </w:rPr>
          <w:t>emotion regulation usage vs. f</w:t>
        </w:r>
      </w:ins>
      <w:ins w:id="123" w:author="Billy Mitchell" w:date="2024-10-22T15:57:00Z" w16du:dateUtc="2024-10-22T19:57:00Z">
        <w:r w:rsidR="003065A9">
          <w:rPr>
            <w:szCs w:val="24"/>
          </w:rPr>
          <w:t>orecasting</w:t>
        </w:r>
      </w:ins>
      <w:ins w:id="124" w:author="Chelsea Helion" w:date="2024-10-21T09:53:00Z" w16du:dateUtc="2024-10-21T13:53:00Z">
        <w:del w:id="125" w:author="Billy Mitchell" w:date="2024-10-22T15:53:00Z" w16du:dateUtc="2024-10-22T19:53:00Z">
          <w:r w:rsidR="00BC42FE" w:rsidDel="003065A9">
            <w:rPr>
              <w:szCs w:val="24"/>
            </w:rPr>
            <w:delText>X, Y</w:delText>
          </w:r>
        </w:del>
        <w:r w:rsidR="00BC42FE">
          <w:rPr>
            <w:szCs w:val="24"/>
          </w:rPr>
          <w:t>)</w:t>
        </w:r>
      </w:ins>
      <w:r w:rsidR="009C319B">
        <w:rPr>
          <w:szCs w:val="24"/>
        </w:rPr>
        <w:t xml:space="preserve"> limited our ability to </w:t>
      </w:r>
      <w:r w:rsidR="00A30191">
        <w:rPr>
          <w:szCs w:val="24"/>
        </w:rPr>
        <w:t xml:space="preserve">make direct comparisons and </w:t>
      </w:r>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0E10D3C0" w14:textId="77777777" w:rsidR="00AA3CD2" w:rsidRDefault="00582F95" w:rsidP="00C6526E">
      <w:pPr>
        <w:spacing w:after="0" w:line="480" w:lineRule="auto"/>
        <w:ind w:left="0" w:firstLine="720"/>
        <w:rPr>
          <w:ins w:id="126" w:author="Billy Mitchell" w:date="2024-10-22T16:07:00Z" w16du:dateUtc="2024-10-22T20:07:00Z"/>
          <w:szCs w:val="24"/>
        </w:rPr>
      </w:pPr>
      <w:r>
        <w:rPr>
          <w:szCs w:val="24"/>
        </w:rPr>
        <w:lastRenderedPageBreak/>
        <w:t>To attempt to close this design difference gap</w:t>
      </w:r>
      <w:ins w:id="127" w:author="Billy Mitchell" w:date="2024-10-22T15:57:00Z" w16du:dateUtc="2024-10-22T19:57:00Z">
        <w:r w:rsidR="003065A9">
          <w:rPr>
            <w:szCs w:val="24"/>
          </w:rPr>
          <w:t xml:space="preserve"> in experience, and self-regulation</w:t>
        </w:r>
      </w:ins>
      <w:r>
        <w:rPr>
          <w:szCs w:val="24"/>
        </w:rPr>
        <w:t xml:space="preserve">,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w:t>
      </w:r>
      <w:ins w:id="128" w:author="Chelsea Helion" w:date="2024-10-21T09:51:00Z" w16du:dateUtc="2024-10-21T13:51:00Z">
        <w:r w:rsidR="00BC42FE">
          <w:rPr>
            <w:szCs w:val="24"/>
          </w:rPr>
          <w:t>ed</w:t>
        </w:r>
      </w:ins>
      <w:r w:rsidR="00DF0574">
        <w:rPr>
          <w:szCs w:val="24"/>
        </w:rPr>
        <w:t xml:space="preserve"> might be used (</w:t>
      </w:r>
      <w:r w:rsidR="00DC4E44">
        <w:rPr>
          <w:szCs w:val="24"/>
        </w:rPr>
        <w:t xml:space="preserve">strategy </w:t>
      </w:r>
      <w:r w:rsidR="00DF0574">
        <w:rPr>
          <w:szCs w:val="24"/>
        </w:rPr>
        <w:t xml:space="preserve">forecasting) to downregulate their negative emotions. </w:t>
      </w:r>
      <w:r w:rsidR="00A30191">
        <w:rPr>
          <w:szCs w:val="24"/>
        </w:rPr>
        <w:t xml:space="preserve">This study again featured greater experimental control than Study 1, but retained some of Study 1 design features to promote ecological validity. </w:t>
      </w:r>
      <w:r w:rsidR="00795CB8">
        <w:rPr>
          <w:szCs w:val="24"/>
        </w:rPr>
        <w:t xml:space="preserve">For both </w:t>
      </w:r>
      <w:del w:id="129" w:author="Chelsea Helion" w:date="2024-10-21T09:52:00Z" w16du:dateUtc="2024-10-21T13:52:00Z">
        <w:r w:rsidR="00795CB8" w:rsidDel="00BC42FE">
          <w:rPr>
            <w:szCs w:val="24"/>
          </w:rPr>
          <w:delText xml:space="preserve">forecasters and </w:delText>
        </w:r>
      </w:del>
      <w:r w:rsidR="00CD748D">
        <w:rPr>
          <w:szCs w:val="24"/>
        </w:rPr>
        <w:t>strategy use</w:t>
      </w:r>
      <w:r w:rsidR="00795CB8">
        <w:rPr>
          <w:szCs w:val="24"/>
        </w:rPr>
        <w:t>rs</w:t>
      </w:r>
      <w:ins w:id="130" w:author="Chelsea Helion" w:date="2024-10-21T09:52:00Z" w16du:dateUtc="2024-10-21T13:52:00Z">
        <w:r w:rsidR="00BC42FE">
          <w:rPr>
            <w:szCs w:val="24"/>
          </w:rPr>
          <w:t xml:space="preserve"> and forecasters</w:t>
        </w:r>
      </w:ins>
      <w:r w:rsidR="00795CB8">
        <w:rPr>
          <w:szCs w:val="24"/>
        </w:rPr>
        <w:t>, increasing self-reported affective intensity predicted a greater likelihood of using distraction. However, forecasters were less likely than</w:t>
      </w:r>
      <w:del w:id="131" w:author="Chelsea Helion" w:date="2024-10-21T09:52:00Z" w16du:dateUtc="2024-10-21T13:52:00Z">
        <w:r w:rsidR="00795CB8" w:rsidDel="00BC42FE">
          <w:rPr>
            <w:szCs w:val="24"/>
          </w:rPr>
          <w:delText xml:space="preserve"> regulators</w:delText>
        </w:r>
      </w:del>
      <w:ins w:id="132" w:author="Chelsea Helion" w:date="2024-10-21T09:52:00Z" w16du:dateUtc="2024-10-21T13:52:00Z">
        <w:r w:rsidR="00BC42FE">
          <w:rPr>
            <w:szCs w:val="24"/>
          </w:rPr>
          <w:t xml:space="preserve"> strategy users</w:t>
        </w:r>
      </w:ins>
      <w:r w:rsidR="00795CB8">
        <w:rPr>
          <w:szCs w:val="24"/>
        </w:rPr>
        <w:t xml:space="preserve">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w:t>
      </w:r>
    </w:p>
    <w:p w14:paraId="50D40366" w14:textId="51B4543F" w:rsidR="00A315ED" w:rsidRDefault="00796950" w:rsidP="00C6526E">
      <w:pPr>
        <w:spacing w:after="0" w:line="480" w:lineRule="auto"/>
        <w:ind w:left="0" w:firstLine="720"/>
        <w:rPr>
          <w:b/>
          <w:szCs w:val="24"/>
        </w:rPr>
      </w:pPr>
      <w:ins w:id="133" w:author="Billy Mitchell" w:date="2024-10-20T23:25:00Z" w16du:dateUtc="2024-10-21T03:25:00Z">
        <w:r w:rsidRPr="009F0559">
          <w:rPr>
            <w:szCs w:val="24"/>
          </w:rPr>
          <w:t>Together, these studies seek to determine the degree to which well-established regulatory patterns, such as the relationship between emotional intensity and strategy selection, replicate when environmental complexity is introduced.</w:t>
        </w:r>
        <w:r>
          <w:rPr>
            <w:b/>
            <w:bCs/>
            <w:szCs w:val="24"/>
          </w:rPr>
          <w:t xml:space="preserve"> </w:t>
        </w:r>
      </w:ins>
      <w:r w:rsidR="00D17F92">
        <w:rPr>
          <w:szCs w:val="24"/>
        </w:rPr>
        <w:t>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3DBC506D" w14:textId="43523D20" w:rsidR="00E12C1B" w:rsidDel="00E12C1B" w:rsidRDefault="00245CC6" w:rsidP="00E12C1B">
      <w:pPr>
        <w:spacing w:after="0" w:line="480" w:lineRule="auto"/>
        <w:ind w:left="0" w:firstLine="720"/>
        <w:rPr>
          <w:del w:id="134" w:author="Billy Mitchell" w:date="2024-10-20T23:00:00Z" w16du:dateUtc="2024-10-21T03:00:00Z"/>
          <w:moveTo w:id="135" w:author="Billy Mitchell" w:date="2024-10-20T23:00:00Z" w16du:dateUtc="2024-10-21T03:00:00Z"/>
          <w:szCs w:val="24"/>
        </w:rPr>
      </w:pPr>
      <w:bookmarkStart w:id="136" w:name="_Hlk172732134"/>
      <w:r>
        <w:rPr>
          <w:szCs w:val="24"/>
        </w:rPr>
        <w:t>Study</w:t>
      </w:r>
      <w:r w:rsidR="00083D59" w:rsidRPr="008C7178">
        <w:rPr>
          <w:szCs w:val="24"/>
        </w:rPr>
        <w:t xml:space="preserve"> 1 tested whether the emotional intensity of negatively-valenced events was associated with the likelihood </w:t>
      </w:r>
      <w:bookmarkEnd w:id="136"/>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w:t>
      </w:r>
      <w:r w:rsidR="00D92083">
        <w:rPr>
          <w:szCs w:val="24"/>
        </w:rPr>
        <w:lastRenderedPageBreak/>
        <w:t xml:space="preserve">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moveToRangeStart w:id="137" w:author="Billy Mitchell" w:date="2024-10-20T23:00:00Z" w:name="move180357662"/>
      <w:moveTo w:id="138" w:author="Billy Mitchell" w:date="2024-10-20T23:00:00Z" w16du:dateUtc="2024-10-21T03:00:00Z">
        <w:r w:rsidR="00E12C1B" w:rsidRPr="004E6FCA">
          <w:rPr>
            <w:szCs w:val="24"/>
          </w:rPr>
          <w:t>Haunted house experiences have been used with marked success in recent research to study emotion and self-regulation</w:t>
        </w:r>
        <w:r w:rsidR="00E12C1B">
          <w:rPr>
            <w:szCs w:val="24"/>
          </w:rPr>
          <w:t xml:space="preserve"> </w:t>
        </w:r>
        <w:r w:rsidR="00E12C1B">
          <w:rPr>
            <w:szCs w:val="24"/>
          </w:rPr>
          <w:fldChar w:fldCharType="begin"/>
        </w:r>
      </w:moveTo>
      <w:r w:rsidR="0008712C">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moveTo w:id="139" w:author="Billy Mitchell" w:date="2024-10-20T23:00:00Z" w16du:dateUtc="2024-10-21T03:00:00Z">
        <w:r w:rsidR="00E12C1B">
          <w:rPr>
            <w:szCs w:val="24"/>
          </w:rPr>
          <w:fldChar w:fldCharType="separate"/>
        </w:r>
        <w:r w:rsidR="00E12C1B" w:rsidRPr="000E4249">
          <w:t>(Clasen et al., 2019; Stasiak et al., 2023; Tashjian et al., 2022)</w:t>
        </w:r>
        <w:r w:rsidR="00E12C1B">
          <w:rPr>
            <w:szCs w:val="24"/>
          </w:rPr>
          <w:fldChar w:fldCharType="end"/>
        </w:r>
        <w:r w:rsidR="00E12C1B" w:rsidRPr="004E6FCA">
          <w:rPr>
            <w:szCs w:val="24"/>
          </w:rPr>
          <w:t>.</w:t>
        </w:r>
        <w:r w:rsidR="00E12C1B">
          <w:rPr>
            <w:szCs w:val="24"/>
          </w:rPr>
          <w:t xml:space="preserve"> While haunted houses only represent a small proportion of the variability which emotionally-relevant experiences could materialize as, they nonetheless offer safe and consistent but high-arousal events to elicit a wide range of emotional experiences (i.e., positive and negative emotions), intensities, and responses (i.e., regulation behaviors). This variance would be difficult to generate in a complex multimodal context outside of the lab while offering the same level of safety to the participants and control to the researchers.</w:t>
        </w:r>
        <w:r w:rsidR="00E12C1B" w:rsidRPr="004E6FCA">
          <w:rPr>
            <w:szCs w:val="24"/>
          </w:rPr>
          <w:t xml:space="preserve"> </w:t>
        </w:r>
      </w:moveTo>
    </w:p>
    <w:moveToRangeEnd w:id="137"/>
    <w:p w14:paraId="43A0FEE3" w14:textId="7C662A74" w:rsidR="00083D59" w:rsidRPr="008C7178" w:rsidRDefault="00083D59" w:rsidP="00E12C1B">
      <w:pPr>
        <w:spacing w:after="0" w:line="480" w:lineRule="auto"/>
        <w:ind w:left="0" w:firstLine="720"/>
        <w:rPr>
          <w:szCs w:val="24"/>
        </w:rPr>
      </w:pP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A8E19B"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08712C">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08712C">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08712C">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08712C">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 xml:space="preserve">18 participants would sufficiently power our main </w:t>
      </w:r>
      <w:r w:rsidRPr="008C7178">
        <w:rPr>
          <w:szCs w:val="24"/>
        </w:rPr>
        <w:lastRenderedPageBreak/>
        <w:t>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40"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40"/>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08712C">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08712C">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w:t>
      </w:r>
      <w:r w:rsidR="00201A98">
        <w:rPr>
          <w:szCs w:val="24"/>
        </w:rPr>
        <w:lastRenderedPageBreak/>
        <w:t>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lastRenderedPageBreak/>
        <w:t xml:space="preserve">MATERIALS AND PROCEDURE: </w:t>
      </w:r>
    </w:p>
    <w:p w14:paraId="6E84FE01" w14:textId="0181127A"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08712C">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w:t>
      </w:r>
      <w:r w:rsidR="00B720B2" w:rsidRPr="008C7178">
        <w:rPr>
          <w:szCs w:val="24"/>
        </w:rPr>
        <w:lastRenderedPageBreak/>
        <w:t xml:space="preserve">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r w:rsidR="001B24AA">
        <w:rPr>
          <w:szCs w:val="24"/>
        </w:rPr>
        <w:t xml:space="preserve"> designed to be either low- or high-intensity,</w:t>
      </w:r>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F49B32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08712C">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w:t>
      </w:r>
      <w:r w:rsidR="00790C62">
        <w:rPr>
          <w:szCs w:val="24"/>
        </w:rPr>
        <w:lastRenderedPageBreak/>
        <w:t>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50839C44"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08712C">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08712C">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08712C">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r w:rsidR="0008712C">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 xml:space="preserve">(Hutcherson et al., 2005; Levenson et al., </w:t>
      </w:r>
      <w:r w:rsidR="000E4249" w:rsidRPr="000E4249">
        <w:rPr>
          <w:szCs w:val="24"/>
        </w:rPr>
        <w:lastRenderedPageBreak/>
        <w:t>1983)</w:t>
      </w:r>
      <w:r w:rsidR="000E4249" w:rsidRPr="000E4249">
        <w:rPr>
          <w:szCs w:val="24"/>
        </w:rPr>
        <w:fldChar w:fldCharType="end"/>
      </w:r>
      <w:r w:rsidR="000E4249" w:rsidRPr="000E4249">
        <w:rPr>
          <w:szCs w:val="24"/>
        </w:rPr>
        <w:t>.</w:t>
      </w:r>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r w:rsidR="001B24AA" w:rsidRPr="000E4249">
        <w:rPr>
          <w:szCs w:val="24"/>
        </w:rPr>
        <w:t xml:space="preserve"> (</w:t>
      </w:r>
      <w:r w:rsidR="001B24AA" w:rsidRPr="00B476BD">
        <w:rPr>
          <w:bCs/>
          <w:szCs w:val="24"/>
        </w:rPr>
        <w:t>"During [this event], how intense was the [emotion] you experienced?"</w:t>
      </w:r>
      <w:r w:rsidR="001B24AA" w:rsidRPr="000E4249">
        <w:rPr>
          <w:szCs w:val="24"/>
        </w:rPr>
        <w:t>)</w:t>
      </w:r>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r w:rsidR="001B24AA" w:rsidRPr="000E4249">
        <w:rPr>
          <w:szCs w:val="24"/>
        </w:rPr>
        <w:t xml:space="preserve"> (</w:t>
      </w:r>
      <w:r w:rsidR="001B24AA" w:rsidRPr="00B476BD">
        <w:rPr>
          <w:bCs/>
          <w:szCs w:val="24"/>
        </w:rPr>
        <w:t>"Did you attempt to reduce or intensify this [emotion]?"</w:t>
      </w:r>
      <w:r w:rsidR="001B24AA" w:rsidRPr="000E4249">
        <w:rPr>
          <w:szCs w:val="24"/>
        </w:rPr>
        <w:t>)</w:t>
      </w:r>
      <w:r w:rsidR="00595359" w:rsidRPr="000E4249">
        <w:rPr>
          <w:szCs w:val="24"/>
        </w:rPr>
        <w:t>, via free response</w:t>
      </w:r>
      <w:r w:rsidR="001B24AA" w:rsidRPr="000E4249">
        <w:rPr>
          <w:szCs w:val="24"/>
        </w:rPr>
        <w:t xml:space="preserve"> (“Please describe how you attempted to reduce or intensify this [emotion]”)</w:t>
      </w:r>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08712C">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141"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41"/>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A1C07F4" w:rsidR="00EA7DB5" w:rsidRDefault="00EA7DB5" w:rsidP="000967D7">
      <w:pPr>
        <w:spacing w:after="0" w:line="480" w:lineRule="auto"/>
        <w:ind w:left="0" w:firstLine="720"/>
        <w:rPr>
          <w:szCs w:val="24"/>
        </w:rPr>
      </w:pPr>
      <w:r>
        <w:rPr>
          <w:b/>
          <w:szCs w:val="24"/>
        </w:rPr>
        <w:lastRenderedPageBreak/>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08712C">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08712C">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D9E63B3" w:rsid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xml:space="preserve">, 30.7% used reappraisal and 61.5% used distraction, with the other three </w:t>
      </w:r>
      <w:r w:rsidR="00DC1D9A">
        <w:rPr>
          <w:szCs w:val="24"/>
        </w:rPr>
        <w:lastRenderedPageBreak/>
        <w:t>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w:t>
      </w:r>
      <w:ins w:id="142" w:author="Billy Mitchell" w:date="2024-10-20T23:31:00Z" w16du:dateUtc="2024-10-21T03:31:00Z">
        <w:r w:rsidR="00796950">
          <w:rPr>
            <w:szCs w:val="24"/>
          </w:rPr>
          <w:t xml:space="preserve"> </w:t>
        </w:r>
      </w:ins>
      <w:del w:id="143" w:author="Billy Mitchell" w:date="2024-10-20T23:37:00Z" w16du:dateUtc="2024-10-21T03:37:00Z">
        <w:r w:rsidR="005B56A0" w:rsidDel="005B56A0">
          <w:rPr>
            <w:szCs w:val="24"/>
          </w:rPr>
          <w:fldChar w:fldCharType="begin"/>
        </w:r>
        <w:r w:rsidR="005B56A0" w:rsidDel="005B56A0">
          <w:rPr>
            <w:szCs w:val="24"/>
          </w:rPr>
          <w:delInstrText xml:space="preserve"> ADDIN ZOTERO_ITEM CSL_CITATION {"citationID":"xijfPX5u","properties":{"formattedCitation":"(Suri et al., 2015)","plainCitation":"(Suri et al., 2015)","noteIndex":0},"citationItems":[{"id":878,"uris":["http://zotero.org/users/6239255/items/6SJ69KXN"],"itemData":{"id":878,"type":"article-journal","abstract":"Cognitive reappraisal is thought to be ubiquitous. However, no studies have quantified how frequently people reappraise (vs. letting their emotional response go unregulated). To address this issue, the authors created a laboratory decision context in which participants watched a series of negatively valenced images, and in each case had the option of electing to reappraise to decrease negative affect. Given the many benefits and few costs associated with reappraisal, we expected that most images would be reappraised. However, to our surprise, participants implemented reappraisals for only 16% of images (Study 1). Regulatory rates remained low for both low- and high-intensity images, even when another regulatory option (i.e., distraction) was available (Study 2). The authors hypothesized that participants did not proactively reappraise because there were hidden costs associated with reappraisal. They considered 2 classes of costs: overcoming default bias and cognitive effort, and they measured the percentage of trials for which participants chose to reappraise using a fully crossed 2 × 2 design that examined the effects of removing defaults and of providing support in creating reappraisals. Removing defaults, but not providing reappraisal support, increased rates of reappraisal (Study 3). Everyday decision-making frequently involves default options. These results suggest that contextual variables (such as the presence of defaults) may play a large role in the decision to regulate emotions. (PsycINFO Database Record (c) 2016 APA, all rights reserved)","archive":"pdh","archive_location":"2014-27225-001","container-title":"Emotion","DOI":"10.1037/emo0000011","ISSN":"1528-3542","issue":"1","journalAbbreviation":"Emotion","note":"publisher: American Psychological Association","page":"73-77","source":"EBSCOhost","title":"Launching reappraisal: It’s less common than you might think","volume":"15","author":[{"family":"Suri","given":"Gaurav"},{"family":"Whittaker","given":"Konrad"},{"family":"Gross","given":"James J."}],"issued":{"date-parts":[["2015",2]]}}}],"schema":"https://github.com/citation-style-language/schema/raw/master/csl-citation.json"} </w:delInstrText>
        </w:r>
        <w:r w:rsidR="005B56A0" w:rsidDel="005B56A0">
          <w:rPr>
            <w:szCs w:val="24"/>
          </w:rPr>
          <w:fldChar w:fldCharType="separate"/>
        </w:r>
        <w:r w:rsidR="005B56A0" w:rsidRPr="005B56A0" w:rsidDel="005B56A0">
          <w:delText>(Suri et al., 2015)</w:delText>
        </w:r>
        <w:r w:rsidR="005B56A0" w:rsidDel="005B56A0">
          <w:rPr>
            <w:szCs w:val="24"/>
          </w:rPr>
          <w:fldChar w:fldCharType="end"/>
        </w:r>
      </w:del>
      <w:del w:id="144" w:author="Billy Mitchell" w:date="2024-10-20T23:36:00Z" w16du:dateUtc="2024-10-21T03:36:00Z">
        <w:r w:rsidR="00DC1D9A" w:rsidDel="005B56A0">
          <w:rPr>
            <w:szCs w:val="24"/>
          </w:rPr>
          <w:delText xml:space="preserve"> </w:delText>
        </w:r>
      </w:del>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6DA46BE9" w:rsidR="00A76031" w:rsidRPr="00A76031" w:rsidRDefault="00A76031" w:rsidP="000967D7">
      <w:pPr>
        <w:spacing w:after="0" w:line="480" w:lineRule="auto"/>
        <w:ind w:left="0" w:firstLine="720"/>
        <w:rPr>
          <w:szCs w:val="24"/>
        </w:rPr>
      </w:pPr>
      <w:r w:rsidRPr="00B476BD">
        <w:rPr>
          <w:b/>
          <w:bCs/>
          <w:szCs w:val="24"/>
        </w:rPr>
        <w:t xml:space="preserve">Event </w:t>
      </w:r>
      <w:r w:rsidR="005022CE">
        <w:rPr>
          <w:b/>
          <w:bCs/>
          <w:szCs w:val="24"/>
        </w:rPr>
        <w:t xml:space="preserve">&amp; </w:t>
      </w:r>
      <w:r>
        <w:rPr>
          <w:b/>
          <w:bCs/>
          <w:szCs w:val="24"/>
        </w:rPr>
        <w:t xml:space="preserve">Location </w:t>
      </w:r>
      <w:r w:rsidRPr="00B476BD">
        <w:rPr>
          <w:b/>
          <w:bCs/>
          <w:szCs w:val="24"/>
        </w:rPr>
        <w:t>Coding.</w:t>
      </w:r>
      <w:r>
        <w:rPr>
          <w:b/>
          <w:bCs/>
          <w:szCs w:val="24"/>
        </w:rPr>
        <w:t xml:space="preserve"> </w:t>
      </w:r>
      <w:r w:rsidRPr="00B476BD">
        <w:rPr>
          <w:szCs w:val="24"/>
        </w:rPr>
        <w:t xml:space="preserve">Prior </w:t>
      </w:r>
      <w:r>
        <w:rPr>
          <w:szCs w:val="24"/>
        </w:rPr>
        <w:t>to launching our study, a key</w:t>
      </w:r>
      <w:r w:rsidR="005B1AD8">
        <w:rPr>
          <w:szCs w:val="24"/>
        </w:rPr>
        <w:t xml:space="preserve"> was generated by research staff</w:t>
      </w:r>
      <w:r>
        <w:rPr>
          <w:szCs w:val="24"/>
        </w:rPr>
        <w:t xml:space="preserve"> documenting </w:t>
      </w:r>
      <w:r w:rsidR="001B5C0F">
        <w:rPr>
          <w:szCs w:val="24"/>
        </w:rPr>
        <w:t>each</w:t>
      </w:r>
      <w:r>
        <w:rPr>
          <w:szCs w:val="24"/>
        </w:rPr>
        <w:t xml:space="preserve"> of the unique events contained within the haunted house, including </w:t>
      </w:r>
      <w:r w:rsidR="001B5C0F">
        <w:rPr>
          <w:szCs w:val="24"/>
        </w:rPr>
        <w:t xml:space="preserve">detailed </w:t>
      </w:r>
      <w:r>
        <w:rPr>
          <w:szCs w:val="24"/>
        </w:rPr>
        <w:t>description</w:t>
      </w:r>
      <w:r w:rsidR="001B5C0F">
        <w:rPr>
          <w:szCs w:val="24"/>
        </w:rPr>
        <w:t>s</w:t>
      </w:r>
      <w:r>
        <w:rPr>
          <w:szCs w:val="24"/>
        </w:rPr>
        <w:t xml:space="preserve">, </w:t>
      </w:r>
      <w:r w:rsidR="005022CE">
        <w:rPr>
          <w:szCs w:val="24"/>
        </w:rPr>
        <w:t xml:space="preserve">their </w:t>
      </w:r>
      <w:r>
        <w:rPr>
          <w:szCs w:val="24"/>
        </w:rPr>
        <w:t>temporal order, and the approximate locations of each event.</w:t>
      </w:r>
      <w:r w:rsidR="005B1AD8">
        <w:rPr>
          <w:szCs w:val="24"/>
        </w:rPr>
        <w:t xml:space="preserve"> This key was used as a reference by two additional hypothesis-blind independent raters who had not experienced the haunted house</w:t>
      </w:r>
      <w:r w:rsidR="001B5C0F">
        <w:rPr>
          <w:szCs w:val="24"/>
        </w:rPr>
        <w:t>. They</w:t>
      </w:r>
      <w:r w:rsidR="005B1AD8">
        <w:rPr>
          <w:szCs w:val="24"/>
        </w:rPr>
        <w:t xml:space="preserve"> identif</w:t>
      </w:r>
      <w:r w:rsidR="001B5C0F">
        <w:rPr>
          <w:szCs w:val="24"/>
        </w:rPr>
        <w:t>ied</w:t>
      </w:r>
      <w:r w:rsidR="005B1AD8">
        <w:rPr>
          <w:szCs w:val="24"/>
        </w:rPr>
        <w:t xml:space="preserve"> the approximate locations of event</w:t>
      </w:r>
      <w:r w:rsidR="001B5C0F">
        <w:rPr>
          <w:szCs w:val="24"/>
        </w:rPr>
        <w:t>s</w:t>
      </w:r>
      <w:r w:rsidR="005B1AD8">
        <w:rPr>
          <w:szCs w:val="24"/>
        </w:rPr>
        <w:t xml:space="preserve"> reported by participants using the detailed descriptions that </w:t>
      </w:r>
      <w:r w:rsidR="001B5C0F">
        <w:rPr>
          <w:szCs w:val="24"/>
        </w:rPr>
        <w:t xml:space="preserve">participants </w:t>
      </w:r>
      <w:r w:rsidR="005B1AD8">
        <w:rPr>
          <w:szCs w:val="24"/>
        </w:rPr>
        <w:t>provided. Each event was labeled as occurring either within one of the four sections or as “not applicable” in cases of high ambiguity.</w:t>
      </w:r>
      <w:r w:rsidR="005022CE">
        <w:rPr>
          <w:szCs w:val="24"/>
        </w:rPr>
        <w:t xml:space="preserve"> Descriptions of the same event experienced by different subjects were identified and binned together.</w:t>
      </w:r>
      <w:r w:rsidR="005B1AD8">
        <w:rPr>
          <w:szCs w:val="24"/>
        </w:rPr>
        <w:t xml:space="preserve"> The </w:t>
      </w:r>
      <w:r w:rsidR="0032126A">
        <w:rPr>
          <w:szCs w:val="24"/>
        </w:rPr>
        <w:t xml:space="preserve">training and </w:t>
      </w:r>
      <w:r w:rsidR="005B1AD8">
        <w:rPr>
          <w:szCs w:val="24"/>
        </w:rPr>
        <w:t xml:space="preserve">rating process otherwise mirrored the procedure outlined for strategy usage coding. </w:t>
      </w:r>
      <w:r w:rsidR="0032126A">
        <w:rPr>
          <w:szCs w:val="24"/>
        </w:rPr>
        <w:t>Agreement between raters was high (IRR = 0.918).</w:t>
      </w:r>
    </w:p>
    <w:p w14:paraId="75013AA1" w14:textId="55375685"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 xml:space="preserve">lacking intelligible affective information (e.g., “-“, “nothing”, “idk man”), 2) </w:t>
      </w:r>
      <w:r w:rsidRPr="008C7178">
        <w:rPr>
          <w:szCs w:val="24"/>
        </w:rPr>
        <w:lastRenderedPageBreak/>
        <w:t>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08712C">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1512797A" w:rsidR="0057698D"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08712C">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08712C">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662FE52D" w:rsidR="0057698D" w:rsidRPr="00C05F02" w:rsidRDefault="00E77A87" w:rsidP="00C05F02">
      <w:pPr>
        <w:spacing w:after="0" w:line="480" w:lineRule="auto"/>
        <w:ind w:left="0" w:firstLine="720"/>
      </w:pPr>
      <w:r>
        <w:rPr>
          <w:szCs w:val="24"/>
        </w:rPr>
        <w:t>This observational approach, using the idio</w:t>
      </w:r>
      <w:r w:rsidR="00A30191">
        <w:rPr>
          <w:szCs w:val="24"/>
        </w:rPr>
        <w:t>graphic</w:t>
      </w:r>
      <w:r>
        <w:rPr>
          <w:szCs w:val="24"/>
        </w:rPr>
        <w:t xml:space="preserve"> self-reported emotional intensity of each subject to predict regulation behaviors, differs substantively from its experimentally-controlled predecessors, which instead </w:t>
      </w:r>
      <w:r w:rsidR="001B5C0F">
        <w:rPr>
          <w:szCs w:val="24"/>
        </w:rPr>
        <w:t xml:space="preserve">generally </w:t>
      </w:r>
      <w:r>
        <w:rPr>
          <w:szCs w:val="24"/>
        </w:rPr>
        <w:t xml:space="preserve">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r w:rsidR="004A023F">
        <w:rPr>
          <w:szCs w:val="24"/>
        </w:rPr>
        <w:t xml:space="preserve">likely </w:t>
      </w:r>
      <w:r>
        <w:rPr>
          <w:szCs w:val="24"/>
        </w:rPr>
        <w:t>reduce potential confounds and are better able to address causality.</w:t>
      </w:r>
      <w:r w:rsidR="0057698D">
        <w:rPr>
          <w:szCs w:val="24"/>
        </w:rPr>
        <w:t xml:space="preserve"> </w:t>
      </w:r>
      <w:r w:rsidR="00466D8D">
        <w:rPr>
          <w:szCs w:val="24"/>
        </w:rPr>
        <w:t>B</w:t>
      </w:r>
      <w:r w:rsidR="00466D8D" w:rsidRPr="00C05F02">
        <w:t xml:space="preserve">y taking </w:t>
      </w:r>
      <w:r w:rsidR="00466D8D">
        <w:t>the</w:t>
      </w:r>
      <w:r w:rsidR="00466D8D" w:rsidRPr="00C05F02">
        <w:t xml:space="preserve"> observational </w:t>
      </w:r>
      <w:r w:rsidR="0012001C">
        <w:t xml:space="preserve">idiographic </w:t>
      </w:r>
      <w:r w:rsidR="00466D8D" w:rsidRPr="00C05F02">
        <w:t>approach</w:t>
      </w:r>
      <w:r w:rsidR="00466D8D">
        <w:t xml:space="preserve"> </w:t>
      </w:r>
      <w:r w:rsidR="0012001C">
        <w:t xml:space="preserve">that </w:t>
      </w:r>
      <w:r w:rsidR="00466D8D">
        <w:t>we had</w:t>
      </w:r>
      <w:r w:rsidR="00466D8D" w:rsidRPr="00C05F02">
        <w:t>, we</w:t>
      </w:r>
      <w:r w:rsidR="00466D8D">
        <w:t xml:space="preserve"> </w:t>
      </w:r>
      <w:r w:rsidR="00466D8D" w:rsidRPr="00C05F02">
        <w:t>assume that the personal experience</w:t>
      </w:r>
      <w:r w:rsidR="00466D8D">
        <w:t>s</w:t>
      </w:r>
      <w:r w:rsidR="00466D8D" w:rsidRPr="00C05F02">
        <w:t xml:space="preserve"> report</w:t>
      </w:r>
      <w:r w:rsidR="00466D8D">
        <w:t>ed represent</w:t>
      </w:r>
      <w:r w:rsidR="00466D8D" w:rsidRPr="00C05F02">
        <w:t xml:space="preserve"> </w:t>
      </w:r>
      <w:r w:rsidR="00A30191">
        <w:t xml:space="preserve">emotion </w:t>
      </w:r>
      <w:r w:rsidR="00466D8D" w:rsidRPr="00C05F02">
        <w:t>pre-regulation</w:t>
      </w:r>
      <w:r w:rsidR="0012001C">
        <w:t xml:space="preserve">, though it may be the case that these reports were also influenced by post-regulation </w:t>
      </w:r>
      <w:r w:rsidR="0012001C">
        <w:lastRenderedPageBreak/>
        <w:t>emotion</w:t>
      </w:r>
      <w:r w:rsidR="00466D8D" w:rsidRPr="00C05F02">
        <w:t>.</w:t>
      </w:r>
      <w:r w:rsidR="0012001C">
        <w:t xml:space="preserve"> While pre- and post-regulation emotion intensities appear highly correlated </w:t>
      </w:r>
      <w:r w:rsidR="0012001C">
        <w:fldChar w:fldCharType="begin"/>
      </w:r>
      <w:r w:rsidR="0008712C">
        <w:instrText xml:space="preserve"> ADDIN ZOTERO_ITEM CSL_CITATION {"citationID":"2dDlVlOS","properties":{"formattedCitation":"(Specker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r w:rsidR="0012001C">
        <w:t xml:space="preserve">, important differences may be obfuscated. </w:t>
      </w:r>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r w:rsidR="0012001C">
        <w:rPr>
          <w:szCs w:val="24"/>
        </w:rPr>
        <w:t>without the degree of experimental control that prior studies established</w:t>
      </w:r>
      <w:r w:rsidR="00466D8D">
        <w:rPr>
          <w:szCs w:val="24"/>
        </w:rPr>
        <w:t>.</w:t>
      </w:r>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50D9DA8D"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45"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145"/>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50A22D70" w:rsidR="0043765F" w:rsidRPr="00B476BD" w:rsidRDefault="00B720B2" w:rsidP="006D3351">
      <w:pPr>
        <w:spacing w:after="0" w:line="480" w:lineRule="auto"/>
        <w:ind w:left="0" w:firstLine="720"/>
        <w:rPr>
          <w:b/>
          <w:bCs/>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12001C">
        <w:rPr>
          <w:szCs w:val="24"/>
        </w:rPr>
        <w:t>setting</w:t>
      </w:r>
      <w:r w:rsidRPr="008C7178">
        <w:rPr>
          <w:szCs w:val="24"/>
        </w:rPr>
        <w:t>.</w:t>
      </w:r>
      <w:r w:rsidR="0085248B" w:rsidRPr="0085248B">
        <w:rPr>
          <w:b/>
          <w:bCs/>
          <w:szCs w:val="24"/>
        </w:rPr>
        <w:t xml:space="preserve"> </w:t>
      </w:r>
      <w:r w:rsidR="0085248B">
        <w:rPr>
          <w:szCs w:val="24"/>
        </w:rPr>
        <w:br/>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378633F6" w:rsidR="006D3351" w:rsidRDefault="006D3351" w:rsidP="006D3351">
      <w:pPr>
        <w:spacing w:after="0" w:line="480" w:lineRule="auto"/>
        <w:ind w:left="0" w:firstLine="720"/>
        <w:rPr>
          <w:szCs w:val="24"/>
        </w:rPr>
      </w:pPr>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p>
    <w:p w14:paraId="50EA481E" w14:textId="000DDF79" w:rsidR="006D3351" w:rsidRDefault="006D3351" w:rsidP="006D3351">
      <w:pPr>
        <w:spacing w:after="0" w:line="480" w:lineRule="auto"/>
        <w:ind w:left="0" w:firstLine="720"/>
        <w:rPr>
          <w:szCs w:val="24"/>
        </w:rPr>
      </w:pPr>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w:t>
      </w:r>
      <w:r w:rsidR="00F057F6">
        <w:rPr>
          <w:szCs w:val="24"/>
        </w:rPr>
        <w:t>. A</w:t>
      </w:r>
      <w:r>
        <w:rPr>
          <w:szCs w:val="24"/>
        </w:rPr>
        <w:t xml:space="preserve">mong high-intensity section events, 42.7% of events were regulated via reappraisal and 57.3% of events were regulated via distraction. Although this approach is low </w:t>
      </w:r>
      <w:r w:rsidR="00F057F6">
        <w:rPr>
          <w:szCs w:val="24"/>
        </w:rPr>
        <w:t xml:space="preserve">in </w:t>
      </w:r>
      <w:r>
        <w:rPr>
          <w:szCs w:val="24"/>
        </w:rPr>
        <w:t>resolution, it at least suggests that this null relationship is</w:t>
      </w:r>
      <w:r w:rsidR="00663F44">
        <w:rPr>
          <w:szCs w:val="24"/>
        </w:rPr>
        <w:t xml:space="preserve"> no</w:t>
      </w:r>
      <w:r>
        <w:rPr>
          <w:szCs w:val="24"/>
        </w:rPr>
        <w:t xml:space="preserve">t simply because our </w:t>
      </w:r>
      <w:r w:rsidR="00F057F6">
        <w:rPr>
          <w:szCs w:val="24"/>
        </w:rPr>
        <w:t xml:space="preserve">hypothesized </w:t>
      </w:r>
      <w:r>
        <w:rPr>
          <w:szCs w:val="24"/>
        </w:rPr>
        <w:t xml:space="preserve">predictor (i.e., self-reported emotion intensity) is a product of, rather than a precursor to, self-regulation. </w:t>
      </w:r>
    </w:p>
    <w:p w14:paraId="7DA845FF" w14:textId="5343A0CC" w:rsidR="006D3351" w:rsidRDefault="006D3351" w:rsidP="006D3351">
      <w:pPr>
        <w:spacing w:after="0" w:line="480" w:lineRule="auto"/>
        <w:ind w:left="0" w:firstLine="720"/>
        <w:rPr>
          <w:szCs w:val="24"/>
        </w:rPr>
      </w:pPr>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xml:space="preserve">. </w:t>
      </w:r>
      <w:r w:rsidR="00F057F6">
        <w:rPr>
          <w:szCs w:val="24"/>
        </w:rPr>
        <w:t xml:space="preserve">One </w:t>
      </w:r>
      <w:r>
        <w:rPr>
          <w:szCs w:val="24"/>
        </w:rPr>
        <w:t>means of approximating normative ratings for events in the haunted house</w:t>
      </w:r>
      <w:r w:rsidR="00663F44">
        <w:rPr>
          <w:szCs w:val="24"/>
        </w:rPr>
        <w:t xml:space="preserve"> </w:t>
      </w:r>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r w:rsidR="00CA4C21">
        <w:rPr>
          <w:szCs w:val="24"/>
        </w:rPr>
        <w:t>Two</w:t>
      </w:r>
      <w:r w:rsidR="00663F44">
        <w:rPr>
          <w:szCs w:val="24"/>
        </w:rPr>
        <w:t>-</w:t>
      </w:r>
      <w:r w:rsidR="00CA4C21">
        <w:rPr>
          <w:szCs w:val="24"/>
        </w:rPr>
        <w:t xml:space="preserve">hundred ninety (290) observations were described well enough </w:t>
      </w:r>
      <w:r w:rsidR="00663F44">
        <w:rPr>
          <w:szCs w:val="24"/>
        </w:rPr>
        <w:t xml:space="preserve">by subjects </w:t>
      </w:r>
      <w:r w:rsidR="00CA4C21">
        <w:rPr>
          <w:szCs w:val="24"/>
        </w:rPr>
        <w:t xml:space="preserve">to be reliably categorized by our independent raters as one of 36 unique events that subjects experienced within the haunted house. </w:t>
      </w:r>
      <w:r w:rsidR="0007369C">
        <w:rPr>
          <w:szCs w:val="24"/>
        </w:rPr>
        <w:t>Twenty-four (24)</w:t>
      </w:r>
      <w:r w:rsidR="00CA4C21">
        <w:rPr>
          <w:szCs w:val="24"/>
        </w:rPr>
        <w:t xml:space="preserve"> of the 36 unique events </w:t>
      </w:r>
      <w:r w:rsidR="0007369C">
        <w:rPr>
          <w:szCs w:val="24"/>
        </w:rPr>
        <w:t>were reported by two or fewer participants and excluded from this analysis to ensure enough observations for a mean rating to be calculated (</w:t>
      </w:r>
      <w:r w:rsidR="0007369C" w:rsidRPr="00BE73D6">
        <w:rPr>
          <w:bCs/>
          <w:i/>
          <w:iCs/>
          <w:szCs w:val="24"/>
        </w:rPr>
        <w:t>x̄</w:t>
      </w:r>
      <w:r w:rsidR="00663F44">
        <w:rPr>
          <w:bCs/>
          <w:i/>
          <w:iCs/>
          <w:szCs w:val="24"/>
        </w:rPr>
        <w:t xml:space="preserve"> </w:t>
      </w:r>
      <w:r w:rsidR="0007369C" w:rsidRPr="00B476BD">
        <w:rPr>
          <w:bCs/>
          <w:i/>
          <w:iCs/>
          <w:szCs w:val="24"/>
          <w:vertAlign w:val="subscript"/>
        </w:rPr>
        <w:t>obs</w:t>
      </w:r>
      <w:r w:rsidR="0007369C">
        <w:rPr>
          <w:bCs/>
          <w:szCs w:val="24"/>
        </w:rPr>
        <w:t xml:space="preserve"> = 9.92, </w:t>
      </w:r>
      <w:r w:rsidR="0007369C" w:rsidRPr="00AA18EC">
        <w:rPr>
          <w:bCs/>
          <w:i/>
          <w:iCs/>
          <w:szCs w:val="24"/>
        </w:rPr>
        <w:t>median</w:t>
      </w:r>
      <w:r w:rsidR="00663F44">
        <w:rPr>
          <w:bCs/>
          <w:i/>
          <w:iCs/>
          <w:szCs w:val="24"/>
        </w:rPr>
        <w:t xml:space="preserve"> </w:t>
      </w:r>
      <w:r w:rsidR="0007369C" w:rsidRPr="00052721">
        <w:rPr>
          <w:bCs/>
          <w:i/>
          <w:iCs/>
          <w:szCs w:val="24"/>
          <w:vertAlign w:val="subscript"/>
        </w:rPr>
        <w:t>obs</w:t>
      </w:r>
      <w:r w:rsidR="0007369C">
        <w:rPr>
          <w:bCs/>
          <w:szCs w:val="24"/>
        </w:rPr>
        <w:t xml:space="preserve"> = 8.0, </w:t>
      </w:r>
      <w:r w:rsidR="0007369C" w:rsidRPr="00BE73D6">
        <w:rPr>
          <w:bCs/>
          <w:i/>
          <w:iCs/>
          <w:szCs w:val="24"/>
        </w:rPr>
        <w:t>sd</w:t>
      </w:r>
      <w:r w:rsidR="00663F44">
        <w:rPr>
          <w:bCs/>
          <w:i/>
          <w:iCs/>
          <w:szCs w:val="24"/>
        </w:rPr>
        <w:t xml:space="preserve"> </w:t>
      </w:r>
      <w:r w:rsidR="0007369C" w:rsidRPr="00052721">
        <w:rPr>
          <w:bCs/>
          <w:i/>
          <w:iCs/>
          <w:szCs w:val="24"/>
          <w:vertAlign w:val="subscript"/>
        </w:rPr>
        <w:t>obs</w:t>
      </w:r>
      <w:r w:rsidR="0007369C" w:rsidRPr="00BE73D6">
        <w:rPr>
          <w:bCs/>
          <w:i/>
          <w:iCs/>
          <w:szCs w:val="24"/>
        </w:rPr>
        <w:t xml:space="preserve"> </w:t>
      </w:r>
      <w:r w:rsidR="0007369C">
        <w:rPr>
          <w:bCs/>
          <w:szCs w:val="24"/>
        </w:rPr>
        <w:t xml:space="preserve">= </w:t>
      </w:r>
      <w:r w:rsidR="002A7056">
        <w:rPr>
          <w:bCs/>
          <w:szCs w:val="24"/>
        </w:rPr>
        <w:t xml:space="preserve">6.76,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07369C">
        <w:rPr>
          <w:szCs w:val="24"/>
        </w:rPr>
        <w:t xml:space="preserve">). We conducted an additional analysis excluding any event with fewer than five observations as well to be more </w:t>
      </w:r>
      <w:r w:rsidR="00CD5F7C">
        <w:rPr>
          <w:szCs w:val="24"/>
        </w:rPr>
        <w:t>conservative in our aggregation (</w:t>
      </w:r>
      <w:r w:rsidR="002A7056">
        <w:rPr>
          <w:szCs w:val="24"/>
        </w:rPr>
        <w:t xml:space="preserve">events = 7, </w:t>
      </w:r>
      <w:r w:rsidR="002A7056" w:rsidRPr="00BE73D6">
        <w:rPr>
          <w:bCs/>
          <w:i/>
          <w:iCs/>
          <w:szCs w:val="24"/>
        </w:rPr>
        <w:t>x̄</w:t>
      </w:r>
      <w:r w:rsidR="00663F44">
        <w:rPr>
          <w:bCs/>
          <w:i/>
          <w:iCs/>
          <w:szCs w:val="24"/>
        </w:rPr>
        <w:t xml:space="preserve"> </w:t>
      </w:r>
      <w:r w:rsidR="002A7056" w:rsidRPr="00052721">
        <w:rPr>
          <w:bCs/>
          <w:i/>
          <w:iCs/>
          <w:szCs w:val="24"/>
          <w:vertAlign w:val="subscript"/>
        </w:rPr>
        <w:t>obs</w:t>
      </w:r>
      <w:r w:rsidR="002A7056">
        <w:rPr>
          <w:bCs/>
          <w:szCs w:val="24"/>
        </w:rPr>
        <w:t xml:space="preserve"> = 14.3, </w:t>
      </w:r>
      <w:r w:rsidR="002A7056" w:rsidRPr="00AA18EC">
        <w:rPr>
          <w:bCs/>
          <w:i/>
          <w:iCs/>
          <w:szCs w:val="24"/>
        </w:rPr>
        <w:t>median</w:t>
      </w:r>
      <w:r w:rsidR="00663F44">
        <w:rPr>
          <w:bCs/>
          <w:i/>
          <w:iCs/>
          <w:szCs w:val="24"/>
        </w:rPr>
        <w:t xml:space="preserve"> </w:t>
      </w:r>
      <w:r w:rsidR="002A7056" w:rsidRPr="00052721">
        <w:rPr>
          <w:bCs/>
          <w:i/>
          <w:iCs/>
          <w:szCs w:val="24"/>
          <w:vertAlign w:val="subscript"/>
        </w:rPr>
        <w:t>obs</w:t>
      </w:r>
      <w:r w:rsidR="002A7056">
        <w:rPr>
          <w:bCs/>
          <w:szCs w:val="24"/>
        </w:rPr>
        <w:t xml:space="preserve"> = 13.0, </w:t>
      </w:r>
      <w:r w:rsidR="002A7056" w:rsidRPr="00BE73D6">
        <w:rPr>
          <w:bCs/>
          <w:i/>
          <w:iCs/>
          <w:szCs w:val="24"/>
        </w:rPr>
        <w:t>sd</w:t>
      </w:r>
      <w:r w:rsidR="00663F44">
        <w:rPr>
          <w:bCs/>
          <w:i/>
          <w:iCs/>
          <w:szCs w:val="24"/>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xml:space="preserve">= 5.5,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2A7056">
        <w:rPr>
          <w:szCs w:val="24"/>
        </w:rPr>
        <w:t>)</w:t>
      </w:r>
      <w:r w:rsidR="0007369C">
        <w:rPr>
          <w:szCs w:val="24"/>
        </w:rPr>
        <w:t xml:space="preserve">. </w:t>
      </w:r>
      <w:r>
        <w:rPr>
          <w:szCs w:val="24"/>
        </w:rPr>
        <w:t xml:space="preserve">Because emotions captured in our study were multidimensional (i.e., subjects could report intensities for multiple emotions for each event), we </w:t>
      </w:r>
      <w:r w:rsidR="00663F44">
        <w:rPr>
          <w:szCs w:val="24"/>
        </w:rPr>
        <w:t xml:space="preserve">also </w:t>
      </w:r>
      <w:r>
        <w:rPr>
          <w:szCs w:val="24"/>
        </w:rPr>
        <w:t>took</w:t>
      </w:r>
      <w:r w:rsidR="00CD5F7C">
        <w:rPr>
          <w:szCs w:val="24"/>
        </w:rPr>
        <w:t xml:space="preserve"> </w:t>
      </w:r>
      <w:r>
        <w:rPr>
          <w:szCs w:val="24"/>
        </w:rPr>
        <w:t>two approaches to compute aggregate ratings: using the average of all</w:t>
      </w:r>
      <w:r w:rsidR="00663F44">
        <w:rPr>
          <w:szCs w:val="24"/>
        </w:rPr>
        <w:t xml:space="preserve"> emotion</w:t>
      </w:r>
      <w:r>
        <w:rPr>
          <w:szCs w:val="24"/>
        </w:rPr>
        <w:t xml:space="preserve"> intensities</w:t>
      </w:r>
      <w:r w:rsidR="00663F44">
        <w:rPr>
          <w:szCs w:val="24"/>
        </w:rPr>
        <w:t xml:space="preserve"> that</w:t>
      </w:r>
      <w:r>
        <w:rPr>
          <w:szCs w:val="24"/>
        </w:rPr>
        <w:t xml:space="preserve"> a subject reported for any given event, and using the maximum of all </w:t>
      </w:r>
      <w:r w:rsidR="00663F44">
        <w:rPr>
          <w:szCs w:val="24"/>
        </w:rPr>
        <w:t xml:space="preserve">emotion </w:t>
      </w:r>
      <w:r>
        <w:rPr>
          <w:szCs w:val="24"/>
        </w:rPr>
        <w:t>intensities</w:t>
      </w:r>
      <w:r w:rsidR="00663F44">
        <w:rPr>
          <w:szCs w:val="24"/>
        </w:rPr>
        <w:t xml:space="preserve"> that</w:t>
      </w:r>
      <w:r>
        <w:rPr>
          <w:szCs w:val="24"/>
        </w:rPr>
        <w:t xml:space="preserve"> a subject reported for any given event. </w:t>
      </w:r>
      <w:r w:rsidR="002A7056">
        <w:rPr>
          <w:szCs w:val="24"/>
        </w:rPr>
        <w:t xml:space="preserve">At a minimum of three observations per event, a mixed effects binary logistic regression did not find ratings computed using either approach to predict regulation usage (max: </w:t>
      </w:r>
      <w:r w:rsidR="002A7056" w:rsidRPr="00BE73D6">
        <w:rPr>
          <w:i/>
          <w:iCs/>
          <w:szCs w:val="24"/>
        </w:rPr>
        <w:t>OR</w:t>
      </w:r>
      <w:r w:rsidR="002A7056" w:rsidRPr="008C7178">
        <w:rPr>
          <w:szCs w:val="24"/>
        </w:rPr>
        <w:t xml:space="preserve"> = 1.</w:t>
      </w:r>
      <w:r w:rsidR="002A7056">
        <w:rPr>
          <w:szCs w:val="24"/>
        </w:rPr>
        <w:t>20</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21</w:t>
      </w:r>
      <w:r w:rsidR="002A7056" w:rsidRPr="008C7178">
        <w:rPr>
          <w:szCs w:val="24"/>
        </w:rPr>
        <w:t xml:space="preserve">, </w:t>
      </w:r>
      <w:r w:rsidR="002A7056">
        <w:rPr>
          <w:szCs w:val="24"/>
        </w:rPr>
        <w:t>7.03</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1.</w:t>
      </w:r>
      <w:r w:rsidR="002A7056">
        <w:rPr>
          <w:szCs w:val="24"/>
        </w:rPr>
        <w:t>43</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17</w:t>
      </w:r>
      <w:r w:rsidR="002A7056" w:rsidRPr="008C7178">
        <w:rPr>
          <w:szCs w:val="24"/>
        </w:rPr>
        <w:t xml:space="preserve">, </w:t>
      </w:r>
      <w:r w:rsidR="002A7056">
        <w:rPr>
          <w:szCs w:val="24"/>
        </w:rPr>
        <w:t>12.40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A null effect was also observed using a more conservative five-observation minimum (max: </w:t>
      </w:r>
      <w:r w:rsidR="002A7056" w:rsidRPr="00BE73D6">
        <w:rPr>
          <w:i/>
          <w:iCs/>
          <w:szCs w:val="24"/>
        </w:rPr>
        <w:t>OR</w:t>
      </w:r>
      <w:r w:rsidR="002A7056" w:rsidRPr="008C7178">
        <w:rPr>
          <w:szCs w:val="24"/>
        </w:rPr>
        <w:t xml:space="preserve"> = </w:t>
      </w:r>
      <w:r w:rsidR="00CD5F7C">
        <w:rPr>
          <w:szCs w:val="24"/>
        </w:rPr>
        <w:t>0.52</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06</w:t>
      </w:r>
      <w:r w:rsidR="002A7056" w:rsidRPr="008C7178">
        <w:rPr>
          <w:szCs w:val="24"/>
        </w:rPr>
        <w:t xml:space="preserve">, </w:t>
      </w:r>
      <w:r w:rsidR="00CD5F7C">
        <w:rPr>
          <w:szCs w:val="24"/>
        </w:rPr>
        <w:t>15</w:t>
      </w:r>
      <w:r w:rsidR="002A7056">
        <w:rPr>
          <w:szCs w:val="24"/>
        </w:rPr>
        <w:t>.</w:t>
      </w:r>
      <w:r w:rsidR="00CD5F7C">
        <w:rPr>
          <w:szCs w:val="24"/>
        </w:rPr>
        <w:t>30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w:t>
      </w:r>
      <w:r w:rsidR="00CD5F7C">
        <w:rPr>
          <w:szCs w:val="24"/>
        </w:rPr>
        <w:t>0.91</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04</w:t>
      </w:r>
      <w:r w:rsidR="002A7056" w:rsidRPr="008C7178">
        <w:rPr>
          <w:szCs w:val="24"/>
        </w:rPr>
        <w:t xml:space="preserve">, </w:t>
      </w:r>
      <w:r w:rsidR="00CD5F7C">
        <w:rPr>
          <w:szCs w:val="24"/>
        </w:rPr>
        <w:t>23.8</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w:t>
      </w:r>
      <w:r w:rsidR="00CD5F7C">
        <w:rPr>
          <w:szCs w:val="24"/>
        </w:rPr>
        <w:t xml:space="preserve">This </w:t>
      </w:r>
      <w:r w:rsidR="00CD5F7C">
        <w:rPr>
          <w:szCs w:val="24"/>
        </w:rPr>
        <w:lastRenderedPageBreak/>
        <w:t>exploratory analytic approach is of a higher</w:t>
      </w:r>
      <w:r w:rsidR="00663F44">
        <w:rPr>
          <w:szCs w:val="24"/>
        </w:rPr>
        <w:t xml:space="preserve"> </w:t>
      </w:r>
      <w:r w:rsidR="00CD5F7C">
        <w:rPr>
          <w:szCs w:val="24"/>
        </w:rPr>
        <w:t>resolution than our analysis using section as a predictor</w:t>
      </w:r>
      <w:r w:rsidR="00F057F6">
        <w:rPr>
          <w:szCs w:val="24"/>
        </w:rPr>
        <w:t xml:space="preserve"> and came to the same conclusion as our other analyses. However, this approach </w:t>
      </w:r>
      <w:r w:rsidR="00CD5F7C">
        <w:rPr>
          <w:szCs w:val="24"/>
        </w:rPr>
        <w:t xml:space="preserve">may </w:t>
      </w:r>
      <w:r w:rsidR="00663F44">
        <w:rPr>
          <w:szCs w:val="24"/>
        </w:rPr>
        <w:t xml:space="preserve">also </w:t>
      </w:r>
      <w:r w:rsidR="00CD5F7C">
        <w:rPr>
          <w:szCs w:val="24"/>
        </w:rPr>
        <w:t xml:space="preserve">be underpowered due to excluding </w:t>
      </w:r>
      <w:r w:rsidR="00663F44">
        <w:rPr>
          <w:szCs w:val="24"/>
        </w:rPr>
        <w:t xml:space="preserve">ambiguous </w:t>
      </w:r>
      <w:r w:rsidR="00CD5F7C">
        <w:rPr>
          <w:szCs w:val="24"/>
        </w:rPr>
        <w:t xml:space="preserve">observations and events with too few analogous observations. </w:t>
      </w:r>
      <w:r w:rsidR="002A7056">
        <w:rPr>
          <w:szCs w:val="24"/>
        </w:rPr>
        <w:t xml:space="preserve"> </w:t>
      </w:r>
    </w:p>
    <w:p w14:paraId="764B65DA" w14:textId="7BE11686"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08712C">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03D8A62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08712C">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08712C">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08712C">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08712C">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08712C">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08712C">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08712C">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lastRenderedPageBreak/>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45DDEE9" w14:textId="2BD7A00F"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 xml:space="preserve">emotional </w:t>
      </w:r>
      <w:r w:rsidR="00CA33B1">
        <w:rPr>
          <w:szCs w:val="24"/>
        </w:rPr>
        <w:lastRenderedPageBreak/>
        <w:t>states</w:t>
      </w:r>
      <w:r w:rsidRPr="008C7178">
        <w:rPr>
          <w:szCs w:val="24"/>
        </w:rPr>
        <w:t xml:space="preserve"> should more successfully regulate emotions than using reappraisal</w:t>
      </w:r>
      <w:r>
        <w:rPr>
          <w:szCs w:val="24"/>
        </w:rPr>
        <w:t xml:space="preserve"> </w:t>
      </w:r>
      <w:r>
        <w:rPr>
          <w:szCs w:val="24"/>
        </w:rPr>
        <w:fldChar w:fldCharType="begin"/>
      </w:r>
      <w:r w:rsidR="0008712C">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r w:rsidR="00757DE0">
        <w:rPr>
          <w:szCs w:val="24"/>
        </w:rPr>
        <w:t xml:space="preserve"> When respecifying the simple slopes analysis to designate intensity as the moderator, we find that reappraisal was</w:t>
      </w:r>
      <w:r w:rsidR="00682220">
        <w:rPr>
          <w:szCs w:val="24"/>
        </w:rPr>
        <w:t xml:space="preserve"> self-reported as</w:t>
      </w:r>
      <w:r w:rsidR="00757DE0">
        <w:rPr>
          <w:szCs w:val="24"/>
        </w:rPr>
        <w:t xml:space="preserve"> significantly more successful than distraction at high (</w:t>
      </w:r>
      <w:r w:rsidR="00757DE0" w:rsidRPr="009527CE">
        <w:rPr>
          <w:i/>
          <w:iCs/>
          <w:szCs w:val="24"/>
        </w:rPr>
        <w:t>β</w:t>
      </w:r>
      <w:r w:rsidR="00757DE0" w:rsidRPr="008C7178">
        <w:rPr>
          <w:szCs w:val="24"/>
        </w:rPr>
        <w:t xml:space="preserve"> = -0</w:t>
      </w:r>
      <w:r w:rsidR="00757DE0">
        <w:rPr>
          <w:szCs w:val="24"/>
        </w:rPr>
        <w:t>.676</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975</w:t>
      </w:r>
      <w:r w:rsidR="00757DE0" w:rsidRPr="008C7178">
        <w:rPr>
          <w:szCs w:val="24"/>
        </w:rPr>
        <w:t xml:space="preserve">, </w:t>
      </w:r>
      <w:r w:rsidR="00757DE0">
        <w:rPr>
          <w:szCs w:val="24"/>
        </w:rPr>
        <w:t>-0.377]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and average (</w:t>
      </w:r>
      <w:r w:rsidR="00757DE0" w:rsidRPr="009527CE">
        <w:rPr>
          <w:i/>
          <w:iCs/>
          <w:szCs w:val="24"/>
        </w:rPr>
        <w:t>β</w:t>
      </w:r>
      <w:r w:rsidR="00757DE0" w:rsidRPr="008C7178">
        <w:rPr>
          <w:szCs w:val="24"/>
        </w:rPr>
        <w:t xml:space="preserve"> = -0</w:t>
      </w:r>
      <w:r w:rsidR="00757DE0">
        <w:rPr>
          <w:szCs w:val="24"/>
        </w:rPr>
        <w:t>.447</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667</w:t>
      </w:r>
      <w:r w:rsidR="00757DE0" w:rsidRPr="008C7178">
        <w:rPr>
          <w:szCs w:val="24"/>
        </w:rPr>
        <w:t>, 0.</w:t>
      </w:r>
      <w:r w:rsidR="00757DE0">
        <w:rPr>
          <w:szCs w:val="24"/>
        </w:rPr>
        <w:t>227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intensities, but not low (</w:t>
      </w:r>
      <w:r w:rsidR="00757DE0" w:rsidRPr="009527CE">
        <w:rPr>
          <w:i/>
          <w:iCs/>
          <w:szCs w:val="24"/>
        </w:rPr>
        <w:t>β</w:t>
      </w:r>
      <w:r w:rsidR="00757DE0" w:rsidRPr="008C7178">
        <w:rPr>
          <w:szCs w:val="24"/>
        </w:rPr>
        <w:t xml:space="preserve"> = -0.</w:t>
      </w:r>
      <w:r w:rsidR="00757DE0">
        <w:rPr>
          <w:szCs w:val="24"/>
        </w:rPr>
        <w:t>218</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508</w:t>
      </w:r>
      <w:r w:rsidR="00757DE0" w:rsidRPr="008C7178">
        <w:rPr>
          <w:szCs w:val="24"/>
        </w:rPr>
        <w:t>, 0.</w:t>
      </w:r>
      <w:r w:rsidR="00757DE0">
        <w:rPr>
          <w:szCs w:val="24"/>
        </w:rPr>
        <w:t>072</w:t>
      </w:r>
      <w:r w:rsidR="00757DE0" w:rsidRPr="008C7178">
        <w:rPr>
          <w:szCs w:val="24"/>
        </w:rPr>
        <w:t xml:space="preserve">], </w:t>
      </w:r>
      <w:r w:rsidR="00757DE0" w:rsidRPr="009527CE">
        <w:rPr>
          <w:i/>
          <w:iCs/>
          <w:szCs w:val="24"/>
        </w:rPr>
        <w:t>p</w:t>
      </w:r>
      <w:r w:rsidR="00757DE0" w:rsidRPr="008C7178">
        <w:rPr>
          <w:szCs w:val="24"/>
        </w:rPr>
        <w:t xml:space="preserve"> = 0.</w:t>
      </w:r>
      <w:r w:rsidR="00757DE0">
        <w:rPr>
          <w:szCs w:val="24"/>
        </w:rPr>
        <w:t>141) intensities.</w:t>
      </w:r>
      <w:r>
        <w:rPr>
          <w:szCs w:val="24"/>
        </w:rPr>
        <w:t xml:space="preserve"> </w:t>
      </w:r>
      <w:r w:rsidR="00757DE0">
        <w:rPr>
          <w:szCs w:val="24"/>
        </w:rPr>
        <w:t xml:space="preserve"> In traditional, experimentally controlled paradigms, we often observe </w:t>
      </w:r>
      <w:r w:rsidR="00A37600">
        <w:rPr>
          <w:szCs w:val="24"/>
        </w:rPr>
        <w:t xml:space="preserve">distraction to be more effective than reappraisal at high emotion intensity </w:t>
      </w:r>
      <w:r w:rsidR="00A37600">
        <w:rPr>
          <w:szCs w:val="24"/>
        </w:rPr>
        <w:fldChar w:fldCharType="begin"/>
      </w:r>
      <w:r w:rsidR="0008712C">
        <w:rPr>
          <w:szCs w:val="24"/>
        </w:rPr>
        <w:instrText xml:space="preserve"> ADDIN ZOTERO_ITEM CSL_CITATION {"citationID":"DfZBWQRm","properties":{"formattedCitation":"(Sauer et al., 2016; Specker et al., 2024)","plainCitation":"(Sauer et al., 2016; Specker et al., 2024)","noteIndex":0},"citationItems":[{"id":2212,"uris":["http://zotero.org/users/6239255/items/GR9DUXWW"],"itemData":{"id":2212,"type":"article-journal","abstract":"Emotion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r w:rsidR="00A37600">
        <w:rPr>
          <w:szCs w:val="24"/>
        </w:rPr>
        <w:t xml:space="preserve">. </w:t>
      </w:r>
      <w:r w:rsidR="00757DE0">
        <w:rPr>
          <w:szCs w:val="24"/>
        </w:rPr>
        <w:t xml:space="preserve">This </w:t>
      </w:r>
      <w:r w:rsidRPr="008C7178">
        <w:rPr>
          <w:szCs w:val="24"/>
        </w:rPr>
        <w:t xml:space="preserve">data </w:t>
      </w:r>
      <w:r>
        <w:rPr>
          <w:szCs w:val="24"/>
        </w:rPr>
        <w:t>seems to document a deviation</w:t>
      </w:r>
      <w:r w:rsidR="00A37600">
        <w:rPr>
          <w:szCs w:val="24"/>
        </w:rPr>
        <w:t xml:space="preserve"> - that distraction appeared to be less – not more –  successful than reappraisal -</w:t>
      </w:r>
      <w:r>
        <w:rPr>
          <w:szCs w:val="24"/>
        </w:rPr>
        <w:t xml:space="preserve"> from this pattern </w:t>
      </w:r>
      <w:r w:rsidR="00A37600">
        <w:rPr>
          <w:szCs w:val="24"/>
        </w:rPr>
        <w:t xml:space="preserve">when utilizing an observational, idiographic methodology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r w:rsidR="00682220">
        <w:rPr>
          <w:szCs w:val="24"/>
        </w:rPr>
        <w:t xml:space="preserve">, though an important caveat is that we are capturing </w:t>
      </w:r>
      <w:r w:rsidR="00682220">
        <w:rPr>
          <w:i/>
          <w:iCs/>
          <w:szCs w:val="24"/>
        </w:rPr>
        <w:t xml:space="preserve">subjective </w:t>
      </w:r>
      <w:r w:rsidR="00682220">
        <w:rPr>
          <w:szCs w:val="24"/>
        </w:rPr>
        <w:t>assessments of success and not assessing success via measurement of intensity attenuation</w:t>
      </w:r>
      <w:r w:rsidR="00A37600">
        <w:rPr>
          <w:szCs w:val="24"/>
        </w:rPr>
        <w:t>.</w:t>
      </w:r>
      <w:r>
        <w:rPr>
          <w:szCs w:val="24"/>
        </w:rPr>
        <w:t xml:space="preserve"> </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2E7F39AA" w14:textId="3A7ACB2F" w:rsidR="00654027" w:rsidRDefault="00C4054F" w:rsidP="002C6E4D">
      <w:pPr>
        <w:spacing w:after="0" w:line="480" w:lineRule="auto"/>
        <w:ind w:left="0" w:firstLine="720"/>
        <w:rPr>
          <w:szCs w:val="24"/>
        </w:rPr>
      </w:pPr>
      <w:r>
        <w:rPr>
          <w:szCs w:val="24"/>
        </w:rPr>
        <w:t>A</w:t>
      </w:r>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r w:rsidR="0012001C">
        <w:rPr>
          <w:szCs w:val="24"/>
        </w:rPr>
        <w:t>. We also found</w:t>
      </w:r>
      <w:r w:rsidR="00900636">
        <w:rPr>
          <w:szCs w:val="24"/>
        </w:rPr>
        <w:t xml:space="preserve"> that distraction may have been less successful at</w:t>
      </w:r>
      <w:r w:rsidR="0012001C">
        <w:rPr>
          <w:szCs w:val="24"/>
        </w:rPr>
        <w:t xml:space="preserve"> regulating</w:t>
      </w:r>
      <w:r w:rsidR="00900636">
        <w:rPr>
          <w:szCs w:val="24"/>
        </w:rPr>
        <w:t xml:space="preserve"> higher intensit</w:t>
      </w:r>
      <w:r w:rsidR="0012001C">
        <w:rPr>
          <w:szCs w:val="24"/>
        </w:rPr>
        <w:t xml:space="preserve">y emotions than </w:t>
      </w:r>
      <w:r w:rsidR="0012001C">
        <w:rPr>
          <w:szCs w:val="24"/>
        </w:rPr>
        <w:lastRenderedPageBreak/>
        <w:t>reappraisal in this specific circumstance – a surprising finding given the extant literature</w:t>
      </w:r>
      <w:r w:rsidR="0000303C">
        <w:rPr>
          <w:szCs w:val="24"/>
        </w:rPr>
        <w:t xml:space="preserve">. </w:t>
      </w:r>
      <w:r w:rsidR="00900636">
        <w:rPr>
          <w:szCs w:val="24"/>
        </w:rPr>
        <w:t xml:space="preserve">However, lack of experimental control </w:t>
      </w:r>
      <w:r w:rsidR="0012001C">
        <w:rPr>
          <w:szCs w:val="24"/>
        </w:rPr>
        <w:t>limits interpret</w:t>
      </w:r>
      <w:r w:rsidR="000D4E5A">
        <w:rPr>
          <w:szCs w:val="24"/>
        </w:rPr>
        <w:t>ations of</w:t>
      </w:r>
      <w:r w:rsidR="0012001C">
        <w:rPr>
          <w:szCs w:val="24"/>
        </w:rPr>
        <w:t xml:space="preserve"> this </w:t>
      </w:r>
      <w:r w:rsidR="00900636">
        <w:rPr>
          <w:szCs w:val="24"/>
        </w:rPr>
        <w:t xml:space="preserve">null effect. </w:t>
      </w:r>
      <w:r w:rsidR="000D4E5A">
        <w:rPr>
          <w:szCs w:val="24"/>
        </w:rPr>
        <w:t xml:space="preserve"> W</w:t>
      </w:r>
      <w:r w:rsidR="002C6E4D">
        <w:rPr>
          <w:szCs w:val="24"/>
        </w:rPr>
        <w:t xml:space="preserve">e </w:t>
      </w:r>
      <w:r w:rsidR="0000303C">
        <w:rPr>
          <w:szCs w:val="24"/>
        </w:rPr>
        <w:t>theorized</w:t>
      </w:r>
      <w:r w:rsidR="002C6E4D">
        <w:rPr>
          <w:szCs w:val="24"/>
        </w:rPr>
        <w:t xml:space="preserve"> that participants exposed to </w:t>
      </w:r>
      <w:r w:rsidR="000D4E5A">
        <w:rPr>
          <w:szCs w:val="24"/>
        </w:rPr>
        <w:t xml:space="preserve">versions of the same stimuli could </w:t>
      </w:r>
      <w:r w:rsidR="002C6E4D">
        <w:rPr>
          <w:szCs w:val="24"/>
        </w:rPr>
        <w:t xml:space="preserve">demonstrate </w:t>
      </w:r>
      <w:r w:rsidR="006021D3">
        <w:rPr>
          <w:szCs w:val="24"/>
        </w:rPr>
        <w:t>ER</w:t>
      </w:r>
      <w:r w:rsidR="002C6E4D">
        <w:rPr>
          <w:szCs w:val="24"/>
        </w:rPr>
        <w:t xml:space="preserve"> patterns in line with the extant literature</w:t>
      </w:r>
      <w:r w:rsidR="000D4E5A">
        <w:rPr>
          <w:szCs w:val="24"/>
        </w:rPr>
        <w:t xml:space="preserve"> if made less complicated and given greater experimental control</w:t>
      </w:r>
      <w:r w:rsidR="002C6E4D">
        <w:rPr>
          <w:szCs w:val="24"/>
        </w:rPr>
        <w:t>.</w:t>
      </w:r>
      <w:r w:rsidR="00804B41">
        <w:rPr>
          <w:szCs w:val="24"/>
        </w:rPr>
        <w:t xml:space="preserve"> </w:t>
      </w:r>
      <w:r w:rsidR="000D4E5A">
        <w:rPr>
          <w:szCs w:val="24"/>
        </w:rPr>
        <w:t>Although using audiovisual recordings from the experience would have been ideal, we were unable to obtain permission to record such data during the previous studies. Instead, w</w:t>
      </w:r>
      <w:r w:rsidR="00804B41">
        <w:rPr>
          <w:szCs w:val="24"/>
        </w:rPr>
        <w:t xml:space="preserve">e </w:t>
      </w:r>
      <w:r w:rsidR="00562C94">
        <w:rPr>
          <w:szCs w:val="24"/>
        </w:rPr>
        <w:t>generat</w:t>
      </w:r>
      <w:r w:rsidR="00900636">
        <w:rPr>
          <w:szCs w:val="24"/>
        </w:rPr>
        <w:t>ed</w:t>
      </w:r>
      <w:r w:rsidR="00562C94">
        <w:rPr>
          <w:szCs w:val="24"/>
        </w:rPr>
        <w:t xml:space="preserve"> </w:t>
      </w:r>
      <w:r w:rsidR="002B4BE0">
        <w:rPr>
          <w:szCs w:val="24"/>
        </w:rPr>
        <w:t>decontextual</w:t>
      </w:r>
      <w:r w:rsidR="00562C94">
        <w:rPr>
          <w:szCs w:val="24"/>
        </w:rPr>
        <w:t>ized representation</w:t>
      </w:r>
      <w:r w:rsidR="000D4E5A">
        <w:rPr>
          <w:szCs w:val="24"/>
        </w:rPr>
        <w:t>s</w:t>
      </w:r>
      <w:r w:rsidR="00562C94">
        <w:rPr>
          <w:szCs w:val="24"/>
        </w:rPr>
        <w:t xml:space="preserve"> of </w:t>
      </w:r>
      <w:r w:rsidR="000D4E5A">
        <w:rPr>
          <w:szCs w:val="24"/>
        </w:rPr>
        <w:t>preliminary study subjects’ self-reported idiographic</w:t>
      </w:r>
      <w:r w:rsidR="00562C94">
        <w:rPr>
          <w:szCs w:val="24"/>
        </w:rPr>
        <w:t xml:space="preserve"> experience</w:t>
      </w:r>
      <w:r w:rsidR="000D4E5A">
        <w:rPr>
          <w:szCs w:val="24"/>
        </w:rPr>
        <w:t>s</w:t>
      </w:r>
      <w:r w:rsidR="00562C94">
        <w:rPr>
          <w:szCs w:val="24"/>
        </w:rPr>
        <w:t xml:space="preserve"> with only the </w:t>
      </w:r>
      <w:r w:rsidR="002B4BE0">
        <w:rPr>
          <w:szCs w:val="24"/>
        </w:rPr>
        <w:t>relevant information</w:t>
      </w:r>
      <w:r w:rsidR="000D4E5A">
        <w:rPr>
          <w:szCs w:val="24"/>
        </w:rPr>
        <w:t xml:space="preserve"> present</w:t>
      </w:r>
      <w:r w:rsidR="00562C94">
        <w:rPr>
          <w:szCs w:val="24"/>
        </w:rPr>
        <w:t xml:space="preserve"> (i.e., description of event, emotions felt, intensity of emotions)</w:t>
      </w:r>
      <w:r w:rsidR="00A632A5">
        <w:rPr>
          <w:szCs w:val="24"/>
        </w:rPr>
        <w:t xml:space="preserve"> and ask</w:t>
      </w:r>
      <w:r w:rsidR="00900636">
        <w:rPr>
          <w:szCs w:val="24"/>
        </w:rPr>
        <w:t>ed</w:t>
      </w:r>
      <w:r w:rsidR="000D4E5A">
        <w:rPr>
          <w:szCs w:val="24"/>
        </w:rPr>
        <w:t xml:space="preserve"> a new sample of </w:t>
      </w:r>
      <w:r w:rsidR="00A632A5">
        <w:rPr>
          <w:szCs w:val="24"/>
        </w:rPr>
        <w:t>participants to simulate or forecast how they might self-regulate</w:t>
      </w:r>
      <w:r w:rsidR="008864BD">
        <w:rPr>
          <w:szCs w:val="24"/>
        </w:rPr>
        <w:t xml:space="preserve"> in the same circumstance</w:t>
      </w:r>
      <w:r w:rsidR="004B36C0">
        <w:rPr>
          <w:szCs w:val="24"/>
        </w:rPr>
        <w:t xml:space="preserve"> given the information provided (events available within OSF repository)</w:t>
      </w:r>
      <w:r w:rsidR="002B4BE0">
        <w:rPr>
          <w:szCs w:val="24"/>
        </w:rPr>
        <w:t>.</w:t>
      </w:r>
      <w:r w:rsidR="004B36C0">
        <w:rPr>
          <w:szCs w:val="24"/>
        </w:rPr>
        <w:t xml:space="preserve"> These subjects had no access to the regulatory behaviors subjects actually used</w:t>
      </w:r>
      <w:r w:rsidR="00F057F6">
        <w:rPr>
          <w:szCs w:val="24"/>
        </w:rPr>
        <w:t>.</w:t>
      </w:r>
      <w:r w:rsidR="002B4BE0">
        <w:rPr>
          <w:szCs w:val="24"/>
        </w:rPr>
        <w:t xml:space="preserve"> </w:t>
      </w:r>
      <w:r w:rsidR="008864BD">
        <w:rPr>
          <w:szCs w:val="24"/>
        </w:rPr>
        <w:t xml:space="preserve">This decontextualized manipulation of emotional experiences </w:t>
      </w:r>
      <w:r w:rsidR="000D4E5A">
        <w:rPr>
          <w:szCs w:val="24"/>
        </w:rPr>
        <w:t xml:space="preserve">in scenarios unburdened by the complications of reality </w:t>
      </w:r>
      <w:r w:rsidR="008864BD">
        <w:rPr>
          <w:szCs w:val="24"/>
        </w:rPr>
        <w:t xml:space="preserve">more closely mirrors the design of a stimulus-response paradigm while retaining content </w:t>
      </w:r>
      <w:r w:rsidR="00AD4521">
        <w:rPr>
          <w:szCs w:val="24"/>
        </w:rPr>
        <w:t xml:space="preserve">similar  to the </w:t>
      </w:r>
      <w:r w:rsidR="008864BD">
        <w:rPr>
          <w:szCs w:val="24"/>
        </w:rPr>
        <w:t>haunted house.</w:t>
      </w:r>
      <w:r w:rsidR="004B36C0">
        <w:rPr>
          <w:szCs w:val="24"/>
        </w:rPr>
        <w:t xml:space="preserve"> </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r w:rsidR="000D4E5A">
        <w:rPr>
          <w:szCs w:val="24"/>
        </w:rPr>
        <w:t xml:space="preserve"> effects that</w:t>
      </w:r>
      <w:r w:rsidR="00C21522">
        <w:rPr>
          <w:szCs w:val="24"/>
        </w:rPr>
        <w:t xml:space="preserve"> compl</w:t>
      </w:r>
      <w:r w:rsidR="000D4E5A">
        <w:rPr>
          <w:szCs w:val="24"/>
        </w:rPr>
        <w:t xml:space="preserve">exity and lack of control </w:t>
      </w:r>
      <w:r w:rsidR="00C21522">
        <w:rPr>
          <w:szCs w:val="24"/>
        </w:rPr>
        <w:t>introduce</w:t>
      </w:r>
      <w:r w:rsidR="000D4E5A">
        <w:rPr>
          <w:szCs w:val="24"/>
        </w:rPr>
        <w:t>s</w:t>
      </w:r>
      <w:r w:rsidR="00C21522">
        <w:rPr>
          <w:szCs w:val="24"/>
        </w:rPr>
        <w:t xml:space="preserve"> to the </w:t>
      </w:r>
      <w:r w:rsidR="006021D3">
        <w:rPr>
          <w:szCs w:val="24"/>
        </w:rPr>
        <w:t>ER</w:t>
      </w:r>
      <w:r w:rsidR="00C21522">
        <w:rPr>
          <w:szCs w:val="24"/>
        </w:rPr>
        <w:t xml:space="preserve"> space.</w:t>
      </w:r>
      <w:r w:rsidR="002C6E4D">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B476BD">
        <w:rPr>
          <w:i/>
          <w:iCs/>
          <w:szCs w:val="24"/>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7048C32E"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08712C">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08712C">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13957BC9"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D4521" w:rsidRPr="008C7178">
        <w:rPr>
          <w:i/>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D4521" w:rsidRPr="008C7178">
        <w:rPr>
          <w:i/>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807561">
        <w:rPr>
          <w:bCs/>
          <w:szCs w:val="24"/>
        </w:rPr>
        <w:t>)</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D4521" w:rsidRPr="008C7178">
        <w:rPr>
          <w:i/>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D4521" w:rsidRPr="008C7178">
        <w:rPr>
          <w:i/>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D4521" w:rsidRPr="008C7178">
        <w:rPr>
          <w:i/>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D4521" w:rsidRPr="008C7178">
        <w:rPr>
          <w:i/>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146"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146"/>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r w:rsidR="00231B74">
        <w:rPr>
          <w:szCs w:val="24"/>
        </w:rPr>
        <w:t xml:space="preserve"> </w:t>
      </w:r>
    </w:p>
    <w:p w14:paraId="1500E9B8" w14:textId="68BA8730"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quantifies the </w:t>
      </w:r>
      <w:r w:rsidR="00774C33" w:rsidRPr="00774C33">
        <w:lastRenderedPageBreak/>
        <w:t>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AD4521" w:rsidRPr="008C7178">
        <w:rPr>
          <w:i/>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147" w:name="_Hlk172841870"/>
      <w:r>
        <w:rPr>
          <w:szCs w:val="24"/>
        </w:rPr>
        <w:t xml:space="preserve">The different results observed in these </w:t>
      </w:r>
      <w:r w:rsidR="00E60680">
        <w:rPr>
          <w:szCs w:val="24"/>
        </w:rPr>
        <w:t>studie</w:t>
      </w:r>
      <w:r>
        <w:rPr>
          <w:szCs w:val="24"/>
        </w:rPr>
        <w:t xml:space="preserve">s are difficult to </w:t>
      </w:r>
      <w:r w:rsidR="00D90875">
        <w:rPr>
          <w:szCs w:val="24"/>
        </w:rPr>
        <w:t xml:space="preserve">directly </w:t>
      </w:r>
      <w:r>
        <w:rPr>
          <w:szCs w:val="24"/>
        </w:rPr>
        <w:t xml:space="preserve">compare, though, as </w:t>
      </w:r>
      <w:r w:rsidR="004361BA">
        <w:rPr>
          <w:szCs w:val="24"/>
        </w:rPr>
        <w:t>many</w:t>
      </w:r>
      <w:r>
        <w:rPr>
          <w:szCs w:val="24"/>
        </w:rPr>
        <w:t xml:space="preserve"> features differ between the approaches. </w:t>
      </w:r>
      <w:bookmarkEnd w:id="147"/>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231B74">
        <w:rPr>
          <w:szCs w:val="24"/>
        </w:rPr>
        <w:t>, instead prioritizing</w:t>
      </w:r>
      <w:r w:rsidR="00655209">
        <w:rPr>
          <w:szCs w:val="24"/>
        </w:rPr>
        <w:t xml:space="preserve"> ecological validity</w:t>
      </w:r>
      <w:r w:rsidR="004B36C0">
        <w:rPr>
          <w:szCs w:val="24"/>
        </w:rPr>
        <w:t xml:space="preserve"> by observing self-report after exposure</w:t>
      </w:r>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148"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148"/>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r w:rsidR="004B36C0">
        <w:rPr>
          <w:szCs w:val="24"/>
        </w:rPr>
        <w:t xml:space="preserve"> due to the added complications and design decisions which reduce experimental control relative to similar designs</w:t>
      </w:r>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B476BD">
        <w:rPr>
          <w:i/>
          <w:iCs/>
          <w:szCs w:val="24"/>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639326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08712C">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D2D4598"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08712C">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08712C">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6E12CFB"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50"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4B36C0">
        <w:rPr>
          <w:szCs w:val="24"/>
        </w:rPr>
        <w:t xml:space="preserve">uncontrolled, </w:t>
      </w:r>
      <w:r w:rsidR="007B2779">
        <w:rPr>
          <w:szCs w:val="24"/>
        </w:rPr>
        <w:t xml:space="preserve">complex, </w:t>
      </w:r>
      <w:r w:rsidR="004B36C0">
        <w:rPr>
          <w:szCs w:val="24"/>
        </w:rPr>
        <w:t xml:space="preserve">and </w:t>
      </w:r>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23C72DF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08712C">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08712C">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xml:space="preserve">. </w:t>
      </w:r>
      <w:ins w:id="151" w:author="Billy Mitchell" w:date="2024-10-20T23:38:00Z" w16du:dateUtc="2024-10-21T03:38:00Z">
        <w:r w:rsidR="005B56A0">
          <w:rPr>
            <w:szCs w:val="24"/>
          </w:rPr>
          <w:t xml:space="preserve">The infrequent use of reappraisal relative to distraction mirrors findings from studies which suggest </w:t>
        </w:r>
      </w:ins>
      <w:ins w:id="152" w:author="Billy Mitchell" w:date="2024-10-20T23:39:00Z" w16du:dateUtc="2024-10-21T03:39:00Z">
        <w:r w:rsidR="005B56A0">
          <w:rPr>
            <w:szCs w:val="24"/>
          </w:rPr>
          <w:t xml:space="preserve">some less-costly </w:t>
        </w:r>
      </w:ins>
      <w:ins w:id="153" w:author="Billy Mitchell" w:date="2024-10-20T23:38:00Z" w16du:dateUtc="2024-10-21T03:38:00Z">
        <w:r w:rsidR="005B56A0">
          <w:rPr>
            <w:szCs w:val="24"/>
          </w:rPr>
          <w:t>strategies might act as “defaults” a</w:t>
        </w:r>
      </w:ins>
      <w:ins w:id="154" w:author="Billy Mitchell" w:date="2024-10-20T23:39:00Z" w16du:dateUtc="2024-10-21T03:39:00Z">
        <w:r w:rsidR="005B56A0">
          <w:rPr>
            <w:szCs w:val="24"/>
          </w:rPr>
          <w:t>nd</w:t>
        </w:r>
      </w:ins>
      <w:ins w:id="155" w:author="Billy Mitchell" w:date="2024-10-20T23:38:00Z" w16du:dateUtc="2024-10-21T03:38:00Z">
        <w:r w:rsidR="005B56A0">
          <w:rPr>
            <w:szCs w:val="24"/>
          </w:rPr>
          <w:t xml:space="preserve"> interfere with the frequency of use of </w:t>
        </w:r>
      </w:ins>
      <w:ins w:id="156" w:author="Billy Mitchell" w:date="2024-10-20T23:39:00Z" w16du:dateUtc="2024-10-21T03:39:00Z">
        <w:r w:rsidR="005B56A0">
          <w:rPr>
            <w:szCs w:val="24"/>
          </w:rPr>
          <w:t xml:space="preserve">high-cost strategies like </w:t>
        </w:r>
      </w:ins>
      <w:ins w:id="157" w:author="Billy Mitchell" w:date="2024-10-20T23:38:00Z" w16du:dateUtc="2024-10-21T03:38:00Z">
        <w:r w:rsidR="005B56A0">
          <w:rPr>
            <w:szCs w:val="24"/>
          </w:rPr>
          <w:t>reappraisal</w:t>
        </w:r>
      </w:ins>
      <w:ins w:id="158" w:author="Billy Mitchell" w:date="2024-10-20T23:39:00Z" w16du:dateUtc="2024-10-21T03:39:00Z">
        <w:r w:rsidR="005B56A0">
          <w:rPr>
            <w:szCs w:val="24"/>
          </w:rPr>
          <w:t xml:space="preserve"> </w:t>
        </w:r>
      </w:ins>
      <w:ins w:id="159" w:author="Billy Mitchell" w:date="2024-10-20T23:38:00Z" w16du:dateUtc="2024-10-21T03:38:00Z">
        <w:r w:rsidR="005B56A0">
          <w:rPr>
            <w:szCs w:val="24"/>
          </w:rPr>
          <w:fldChar w:fldCharType="begin"/>
        </w:r>
        <w:r w:rsidR="005B56A0">
          <w:rPr>
            <w:szCs w:val="24"/>
          </w:rPr>
          <w:instrText xml:space="preserve"> ADDIN ZOTERO_ITEM CSL_CITATION {"citationID":"xijfPX5u","properties":{"formattedCitation":"(Suri et al., 2015)","plainCitation":"(Suri et al., 2015)","noteIndex":0},"citationItems":[{"id":878,"uris":["http://zotero.org/users/6239255/items/6SJ69KXN"],"itemData":{"id":878,"type":"article-journal","abstract":"Cognitive reappraisal is thought to be ubiquitous. However, no studies have quantified how frequently people reappraise (vs. letting their emotional response go unregulated). To address this issue, the authors created a laboratory decision context in which participants watched a series of negatively valenced images, and in each case had the option of electing to reappraise to decrease negative affect. Given the many benefits and few costs associated with reappraisal, we expected that most images would be reappraised. However, to our surprise, participants implemented reappraisals for only 16% of images (Study 1). Regulatory rates remained low for both low- and high-intensity images, even when another regulatory option (i.e., distraction) was available (Study 2). The authors hypothesized that participants did not proactively reappraise because there were hidden costs associated with reappraisal. They considered 2 classes of costs: overcoming default bias and cognitive effort, and they measured the percentage of trials for which participants chose to reappraise using a fully crossed 2 × 2 design that examined the effects of removing defaults and of providing support in creating reappraisals. Removing defaults, but not providing reappraisal support, increased rates of reappraisal (Study 3). Everyday decision-making frequently involves default options. These results suggest that contextual variables (such as the presence of defaults) may play a large role in the decision to regulate emotions. (PsycINFO Database Record (c) 2016 APA, all rights reserved)","archive":"pdh","archive_location":"2014-27225-001","container-title":"Emotion","DOI":"10.1037/emo0000011","ISSN":"1528-3542","issue":"1","journalAbbreviation":"Emotion","note":"publisher: American Psychological Association","page":"73-77","source":"EBSCOhost","title":"Launching reappraisal: It’s less common than you might think","volume":"15","author":[{"family":"Suri","given":"Gaurav"},{"family":"Whittaker","given":"Konrad"},{"family":"Gross","given":"James J."}],"issued":{"date-parts":[["2015",2]]}}}],"schema":"https://github.com/citation-style-language/schema/raw/master/csl-citation.json"} </w:instrText>
        </w:r>
        <w:r w:rsidR="005B56A0">
          <w:rPr>
            <w:szCs w:val="24"/>
          </w:rPr>
          <w:fldChar w:fldCharType="separate"/>
        </w:r>
        <w:r w:rsidR="005B56A0" w:rsidRPr="005B56A0">
          <w:t>(Suri et al., 2015)</w:t>
        </w:r>
        <w:r w:rsidR="005B56A0">
          <w:rPr>
            <w:szCs w:val="24"/>
          </w:rPr>
          <w:fldChar w:fldCharType="end"/>
        </w:r>
        <w:r w:rsidR="005B56A0">
          <w:rPr>
            <w:szCs w:val="24"/>
          </w:rPr>
          <w:t>.</w:t>
        </w:r>
      </w:ins>
      <w:ins w:id="160" w:author="Billy Mitchell" w:date="2024-10-20T23:39:00Z" w16du:dateUtc="2024-10-21T03:39:00Z">
        <w:r w:rsidR="005B56A0">
          <w:rPr>
            <w:szCs w:val="24"/>
          </w:rPr>
          <w:t xml:space="preserve"> </w:t>
        </w:r>
      </w:ins>
      <w:del w:id="161" w:author="Billy Mitchell" w:date="2024-10-20T23:39:00Z" w16du:dateUtc="2024-10-21T03:39:00Z">
        <w:r w:rsidR="00E82ED7" w:rsidDel="005B56A0">
          <w:rPr>
            <w:szCs w:val="24"/>
          </w:rPr>
          <w:delText>H</w:delText>
        </w:r>
      </w:del>
      <w:ins w:id="162" w:author="Billy Mitchell" w:date="2024-10-20T23:39:00Z" w16du:dateUtc="2024-10-21T03:39:00Z">
        <w:r w:rsidR="005B56A0">
          <w:rPr>
            <w:szCs w:val="24"/>
          </w:rPr>
          <w:t>H</w:t>
        </w:r>
      </w:ins>
      <w:r w:rsidR="00E82ED7">
        <w:rPr>
          <w:szCs w:val="24"/>
        </w:rPr>
        <w:t xml:space="preserve">owever, the unrelenting, attention-grabbing nature of challenging high-intensity situations may </w:t>
      </w:r>
      <w:ins w:id="163" w:author="Billy Mitchell" w:date="2024-10-20T23:40:00Z" w16du:dateUtc="2024-10-21T03:40:00Z">
        <w:r w:rsidR="005B56A0">
          <w:rPr>
            <w:szCs w:val="24"/>
          </w:rPr>
          <w:t xml:space="preserve">also </w:t>
        </w:r>
      </w:ins>
      <w:r w:rsidR="00E82ED7">
        <w:rPr>
          <w:szCs w:val="24"/>
        </w:rPr>
        <w:t>grant few affordances by which to distract oneself</w:t>
      </w:r>
      <w:ins w:id="164" w:author="Billy Mitchell" w:date="2024-10-20T23:40:00Z" w16du:dateUtc="2024-10-21T03:40:00Z">
        <w:r w:rsidR="005B56A0">
          <w:rPr>
            <w:szCs w:val="24"/>
          </w:rPr>
          <w:t>, thus making distraction more costly in some circumstances</w:t>
        </w:r>
      </w:ins>
      <w:r w:rsidR="00E82ED7">
        <w:rPr>
          <w:szCs w:val="24"/>
        </w:rPr>
        <w:t>.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08712C">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253B5D19"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08712C">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08712C">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 xml:space="preserve">The degree to which one is free to physically navigate their space or interact with evocative stimuli may have </w:t>
      </w:r>
      <w:r w:rsidR="004C0A01">
        <w:rPr>
          <w:szCs w:val="24"/>
        </w:rPr>
        <w:lastRenderedPageBreak/>
        <w:t>important implications on situational appraisals, thus informing which strategies participants predict may or may not work</w:t>
      </w:r>
      <w:r w:rsidR="0052343D">
        <w:rPr>
          <w:szCs w:val="24"/>
        </w:rPr>
        <w:t xml:space="preserve"> </w:t>
      </w:r>
      <w:r w:rsidR="0052343D">
        <w:rPr>
          <w:szCs w:val="24"/>
        </w:rPr>
        <w:fldChar w:fldCharType="begin"/>
      </w:r>
      <w:r w:rsidR="0008712C">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10D1F53C"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08712C">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08712C">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08712C">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08712C">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8712C">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8712C">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w:t>
      </w:r>
      <w:r w:rsidR="00015712">
        <w:rPr>
          <w:szCs w:val="24"/>
        </w:rPr>
        <w:lastRenderedPageBreak/>
        <w:t xml:space="preserve">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08712C">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0255361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8712C">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r w:rsidR="00710F71">
        <w:rPr>
          <w:szCs w:val="24"/>
        </w:rPr>
        <w:t xml:space="preserve"> most of</w:t>
      </w:r>
      <w:r w:rsidR="0043784E">
        <w:rPr>
          <w:szCs w:val="24"/>
        </w:rPr>
        <w:t xml:space="preserve"> the self-report data that we did collect was captured post-exposure, not during exposure.</w:t>
      </w:r>
      <w:r w:rsidR="00034D34">
        <w:rPr>
          <w:szCs w:val="24"/>
        </w:rPr>
        <w:t xml:space="preserve"> </w:t>
      </w:r>
      <w:r w:rsidR="000E4249">
        <w:rPr>
          <w:szCs w:val="24"/>
        </w:rPr>
        <w:t>Thus, without manipulation, it is</w:t>
      </w:r>
      <w:r w:rsidR="00710F71">
        <w:rPr>
          <w:szCs w:val="24"/>
        </w:rPr>
        <w:t xml:space="preserve"> unclear whether self-reported emotion intensity</w:t>
      </w:r>
      <w:r w:rsidR="000A6256">
        <w:rPr>
          <w:szCs w:val="24"/>
        </w:rPr>
        <w:t xml:space="preserve"> in Study 1</w:t>
      </w:r>
      <w:r w:rsidR="00710F71">
        <w:rPr>
          <w:szCs w:val="24"/>
        </w:rPr>
        <w:t xml:space="preserve"> represents a precursor to regulation, a product of regulation, or some combination of the two. </w:t>
      </w:r>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r w:rsidR="00710F71">
        <w:rPr>
          <w:szCs w:val="24"/>
        </w:rPr>
        <w:t xml:space="preserve">While some of our exploratory analyses suggest that the relationship between intensity and self-regulation failed to materialize even with </w:t>
      </w:r>
      <w:r w:rsidR="000A6256">
        <w:rPr>
          <w:szCs w:val="24"/>
        </w:rPr>
        <w:t xml:space="preserve">stimulus </w:t>
      </w:r>
      <w:r w:rsidR="00710F71">
        <w:rPr>
          <w:szCs w:val="24"/>
        </w:rPr>
        <w:t>manipulation</w:t>
      </w:r>
      <w:r w:rsidR="000E4249">
        <w:rPr>
          <w:szCs w:val="24"/>
        </w:rPr>
        <w:t xml:space="preserve"> (i.e., using section as a predictor of regulation)</w:t>
      </w:r>
      <w:r w:rsidR="00F92D83">
        <w:rPr>
          <w:szCs w:val="24"/>
        </w:rPr>
        <w:t xml:space="preserve"> and an aggregate of negative emotion intensity (i.e., using a leave-one-out approach as a predictor of </w:t>
      </w:r>
      <w:r w:rsidR="00F92D83">
        <w:rPr>
          <w:szCs w:val="24"/>
        </w:rPr>
        <w:lastRenderedPageBreak/>
        <w:t>regulation)</w:t>
      </w:r>
      <w:r w:rsidR="00F92D83">
        <w:t xml:space="preserve">, these analyses were limited due to </w:t>
      </w:r>
      <w:r w:rsidR="00F92D83" w:rsidRPr="00F92D83">
        <w:rPr>
          <w:szCs w:val="24"/>
        </w:rPr>
        <w:t>low-resolution and the possibility of low-power, respectively.</w:t>
      </w:r>
      <w:r w:rsidR="00F92D83">
        <w:rPr>
          <w:szCs w:val="24"/>
        </w:rPr>
        <w:t xml:space="preserve"> B</w:t>
      </w:r>
      <w:r w:rsidR="000E4249">
        <w:rPr>
          <w:szCs w:val="24"/>
        </w:rPr>
        <w:t xml:space="preserve">ecause of this design, </w:t>
      </w:r>
      <w:r w:rsidR="000A6256">
        <w:rPr>
          <w:szCs w:val="24"/>
        </w:rPr>
        <w:t>the results of Study 1 analyses</w:t>
      </w:r>
      <w:r w:rsidR="00F92D83">
        <w:rPr>
          <w:szCs w:val="24"/>
        </w:rPr>
        <w:t xml:space="preserve"> are</w:t>
      </w:r>
      <w:r w:rsidR="00243C78">
        <w:rPr>
          <w:szCs w:val="24"/>
        </w:rPr>
        <w:t xml:space="preserve"> </w:t>
      </w:r>
      <w:r w:rsidR="000E4249">
        <w:rPr>
          <w:szCs w:val="24"/>
        </w:rPr>
        <w:t>not conclusive</w:t>
      </w:r>
      <w:r w:rsidR="00243C78">
        <w:rPr>
          <w:szCs w:val="24"/>
        </w:rPr>
        <w:t>.</w:t>
      </w:r>
      <w:r w:rsidR="00F92D83">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w:t>
      </w:r>
      <w:r>
        <w:rPr>
          <w:szCs w:val="24"/>
        </w:rPr>
        <w:lastRenderedPageBreak/>
        <w:t xml:space="preserve">think they would regulate. Regardless, this inconsistency may have introduced confusion into participant forecasting and the extent to which this may have had impacts upon the outcome of Study 3 is unknown. </w:t>
      </w:r>
    </w:p>
    <w:p w14:paraId="00A6FD1A" w14:textId="39F18C8F"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08712C">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957509F"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w:t>
      </w:r>
      <w:r w:rsidR="00023609">
        <w:rPr>
          <w:szCs w:val="24"/>
        </w:rPr>
        <w:lastRenderedPageBreak/>
        <w:t>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08712C">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6"/>
    <w:bookmarkEnd w:id="9"/>
    <w:bookmarkEnd w:id="150"/>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5468DCA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Troy Houser</w:t>
      </w:r>
      <w:r w:rsidR="000F2F8D">
        <w:rPr>
          <w:szCs w:val="24"/>
        </w:rPr>
        <w:t xml:space="preserve">, Marissa Ballew, </w:t>
      </w:r>
      <w:r w:rsidR="003E0416">
        <w:rPr>
          <w:szCs w:val="24"/>
        </w:rPr>
        <w:t xml:space="preserve">Kaitlin Dow, and </w:t>
      </w:r>
      <w:r w:rsidR="003E0416" w:rsidRPr="003E0416">
        <w:rPr>
          <w:szCs w:val="24"/>
        </w:rPr>
        <w:t>Mary Nolwenn Achy</w:t>
      </w:r>
      <w:r w:rsidR="003E0416">
        <w:rPr>
          <w:szCs w:val="24"/>
        </w:rPr>
        <w:t xml:space="preserve">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55E66A61"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r w:rsidR="003E0416">
        <w:rPr>
          <w:szCs w:val="24"/>
        </w:rPr>
        <w:t xml:space="preserve">A symposium containing these findings was presented during the 2024 </w:t>
      </w:r>
      <w:r w:rsidR="003E0416">
        <w:t xml:space="preserve">annual conference of the Association of Psychological Science. </w:t>
      </w:r>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895BD5">
        <w:rPr>
          <w:szCs w:val="24"/>
        </w:rPr>
        <w:t>2024</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57E5D422" w14:textId="77777777" w:rsidR="005B56A0" w:rsidRDefault="00054CD8" w:rsidP="005B56A0">
      <w:pPr>
        <w:pStyle w:val="Bibliography"/>
      </w:pPr>
      <w:r>
        <w:fldChar w:fldCharType="begin"/>
      </w:r>
      <w:r w:rsidR="000E4249">
        <w:instrText xml:space="preserve"> ADDIN ZOTERO_BIBL {"uncited":[],"omitted":[],"custom":[]} CSL_BIBLIOGRAPHY </w:instrText>
      </w:r>
      <w:r>
        <w:fldChar w:fldCharType="separate"/>
      </w:r>
      <w:r w:rsidR="005B56A0">
        <w:t xml:space="preserve">Aldao, A. (2013). The Future of Emotion Regulation Research: Capturing Context. </w:t>
      </w:r>
      <w:r w:rsidR="005B56A0">
        <w:rPr>
          <w:i/>
          <w:iCs/>
        </w:rPr>
        <w:t>Perspectives on Psychological Science</w:t>
      </w:r>
      <w:r w:rsidR="005B56A0">
        <w:t xml:space="preserve">, </w:t>
      </w:r>
      <w:r w:rsidR="005B56A0">
        <w:rPr>
          <w:i/>
          <w:iCs/>
        </w:rPr>
        <w:t>8</w:t>
      </w:r>
      <w:r w:rsidR="005B56A0">
        <w:t>(2), 155–172. https://doi.org/10.1177/1745691612459518</w:t>
      </w:r>
    </w:p>
    <w:p w14:paraId="2707F418" w14:textId="77777777" w:rsidR="005B56A0" w:rsidRDefault="005B56A0" w:rsidP="005B56A0">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772C0B17" w14:textId="77777777" w:rsidR="005B56A0" w:rsidRDefault="005B56A0" w:rsidP="005B56A0">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FB27168" w14:textId="77777777" w:rsidR="005B56A0" w:rsidRDefault="005B56A0" w:rsidP="005B56A0">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BB58CF5" w14:textId="77777777" w:rsidR="005B56A0" w:rsidRDefault="005B56A0" w:rsidP="005B56A0">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EED5550" w14:textId="77777777" w:rsidR="005B56A0" w:rsidRDefault="005B56A0" w:rsidP="005B56A0">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21EED4C0" w14:textId="77777777" w:rsidR="005B56A0" w:rsidRDefault="005B56A0" w:rsidP="005B56A0">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626498CC" w14:textId="77777777" w:rsidR="005B56A0" w:rsidRDefault="005B56A0" w:rsidP="005B56A0">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846BC26" w14:textId="77777777" w:rsidR="005B56A0" w:rsidRDefault="005B56A0" w:rsidP="005B56A0">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CACE92D" w14:textId="77777777" w:rsidR="005B56A0" w:rsidRDefault="005B56A0" w:rsidP="005B56A0">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707A4859" w14:textId="77777777" w:rsidR="005B56A0" w:rsidRDefault="005B56A0" w:rsidP="005B56A0">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1E3678D8" w14:textId="77777777" w:rsidR="005B56A0" w:rsidRDefault="005B56A0" w:rsidP="005B56A0">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2AC6A959" w14:textId="77777777" w:rsidR="005B56A0" w:rsidRDefault="005B56A0" w:rsidP="005B56A0">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225B7B9F" w14:textId="77777777" w:rsidR="005B56A0" w:rsidRDefault="005B56A0" w:rsidP="005B56A0">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2AA256C2" w14:textId="77777777" w:rsidR="005B56A0" w:rsidRDefault="005B56A0" w:rsidP="005B56A0">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30E71BB5" w14:textId="77777777" w:rsidR="005B56A0" w:rsidRDefault="005B56A0" w:rsidP="005B56A0">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D1EB051" w14:textId="77777777" w:rsidR="005B56A0" w:rsidRDefault="005B56A0" w:rsidP="005B56A0">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D5EEACC" w14:textId="77777777" w:rsidR="005B56A0" w:rsidRDefault="005B56A0" w:rsidP="005B56A0">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D623FA5" w14:textId="77777777" w:rsidR="005B56A0" w:rsidRDefault="005B56A0" w:rsidP="005B56A0">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0D3064E0" w14:textId="77777777" w:rsidR="005B56A0" w:rsidRDefault="005B56A0" w:rsidP="005B56A0">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49AA73D" w14:textId="77777777" w:rsidR="005B56A0" w:rsidRDefault="005B56A0" w:rsidP="005B56A0">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C0E9C0A" w14:textId="77777777" w:rsidR="005B56A0" w:rsidRDefault="005B56A0" w:rsidP="005B56A0">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784ED0C" w14:textId="77777777" w:rsidR="005B56A0" w:rsidRDefault="005B56A0" w:rsidP="005B56A0">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3186AECA" w14:textId="77777777" w:rsidR="005B56A0" w:rsidRDefault="005B56A0" w:rsidP="005B56A0">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16EC5586" w14:textId="77777777" w:rsidR="005B56A0" w:rsidRDefault="005B56A0" w:rsidP="005B56A0">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0399BCDE" w14:textId="77777777" w:rsidR="005B56A0" w:rsidRDefault="005B56A0" w:rsidP="005B56A0">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BEF3331" w14:textId="77777777" w:rsidR="005B56A0" w:rsidRDefault="005B56A0" w:rsidP="005B56A0">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628BAE86" w14:textId="77777777" w:rsidR="005B56A0" w:rsidRDefault="005B56A0" w:rsidP="005B56A0">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3B32EB6" w14:textId="77777777" w:rsidR="005B56A0" w:rsidRDefault="005B56A0" w:rsidP="005B56A0">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2C13C267" w14:textId="77777777" w:rsidR="005B56A0" w:rsidRDefault="005B56A0" w:rsidP="005B56A0">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D15AB6F" w14:textId="77777777" w:rsidR="005B56A0" w:rsidRDefault="005B56A0" w:rsidP="005B56A0">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135E75C7" w14:textId="77777777" w:rsidR="005B56A0" w:rsidRDefault="005B56A0" w:rsidP="005B56A0">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29D90C77" w14:textId="77777777" w:rsidR="005B56A0" w:rsidRDefault="005B56A0" w:rsidP="005B56A0">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06BFFB6A" w14:textId="77777777" w:rsidR="005B56A0" w:rsidRDefault="005B56A0" w:rsidP="005B56A0">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0E1CBE3E" w14:textId="77777777" w:rsidR="005B56A0" w:rsidRDefault="005B56A0" w:rsidP="005B56A0">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7FBB14DB" w14:textId="77777777" w:rsidR="005B56A0" w:rsidRDefault="005B56A0" w:rsidP="005B56A0">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471C0893" w14:textId="77777777" w:rsidR="005B56A0" w:rsidRDefault="005B56A0" w:rsidP="005B56A0">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981C25A" w14:textId="77777777" w:rsidR="005B56A0" w:rsidRDefault="005B56A0" w:rsidP="005B56A0">
      <w:pPr>
        <w:pStyle w:val="Bibliography"/>
      </w:pPr>
      <w:r>
        <w:lastRenderedPageBreak/>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209AD18" w14:textId="77777777" w:rsidR="005B56A0" w:rsidRDefault="005B56A0" w:rsidP="005B56A0">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6842469C" w14:textId="77777777" w:rsidR="005B56A0" w:rsidRDefault="005B56A0" w:rsidP="005B56A0">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519BC728" w14:textId="77777777" w:rsidR="005B56A0" w:rsidRDefault="005B56A0" w:rsidP="005B56A0">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034265E" w14:textId="77777777" w:rsidR="005B56A0" w:rsidRDefault="005B56A0" w:rsidP="005B56A0">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4BB0C003" w14:textId="77777777" w:rsidR="005B56A0" w:rsidRDefault="005B56A0" w:rsidP="005B56A0">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6C30117" w14:textId="77777777" w:rsidR="005B56A0" w:rsidRDefault="005B56A0" w:rsidP="005B56A0">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120DAC92" w14:textId="77777777" w:rsidR="005B56A0" w:rsidRDefault="005B56A0" w:rsidP="005B56A0">
      <w:pPr>
        <w:pStyle w:val="Bibliography"/>
      </w:pPr>
      <w:r>
        <w:lastRenderedPageBreak/>
        <w:t xml:space="preserve">Loewenstein, G. (1996). Out of Control: Visceral Influences on Behavior. </w:t>
      </w:r>
      <w:r>
        <w:rPr>
          <w:i/>
          <w:iCs/>
        </w:rPr>
        <w:t>Organizational Behavior and Human Decision Processes</w:t>
      </w:r>
      <w:r>
        <w:t xml:space="preserve">, </w:t>
      </w:r>
      <w:r>
        <w:rPr>
          <w:i/>
          <w:iCs/>
        </w:rPr>
        <w:t>65</w:t>
      </w:r>
      <w:r>
        <w:t>(3), 272–292.</w:t>
      </w:r>
    </w:p>
    <w:p w14:paraId="31A20F04" w14:textId="77777777" w:rsidR="005B56A0" w:rsidRDefault="005B56A0" w:rsidP="005B56A0">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3126EC36" w14:textId="77777777" w:rsidR="005B56A0" w:rsidRDefault="005B56A0" w:rsidP="005B56A0">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D40B2B4" w14:textId="77777777" w:rsidR="005B56A0" w:rsidRDefault="005B56A0" w:rsidP="005B56A0">
      <w:pPr>
        <w:pStyle w:val="Bibliography"/>
      </w:pPr>
      <w:r>
        <w:t xml:space="preserve">McRae, K., &amp; Gross, J. J. (2020). Emotion regulation. </w:t>
      </w:r>
      <w:r>
        <w:rPr>
          <w:i/>
          <w:iCs/>
        </w:rPr>
        <w:t>Emotion</w:t>
      </w:r>
      <w:r>
        <w:t xml:space="preserve">, </w:t>
      </w:r>
      <w:r>
        <w:rPr>
          <w:i/>
          <w:iCs/>
        </w:rPr>
        <w:t>20</w:t>
      </w:r>
      <w:r>
        <w:t>(1), 1–9. pdh. https://doi.org/10.1037/emo0000703</w:t>
      </w:r>
    </w:p>
    <w:p w14:paraId="76146A1F" w14:textId="77777777" w:rsidR="005B56A0" w:rsidRDefault="005B56A0" w:rsidP="005B56A0">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08381316" w14:textId="77777777" w:rsidR="005B56A0" w:rsidRDefault="005B56A0" w:rsidP="005B56A0">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A40F527" w14:textId="77777777" w:rsidR="005B56A0" w:rsidRDefault="005B56A0" w:rsidP="005B56A0">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5909C1EB" w14:textId="77777777" w:rsidR="005B56A0" w:rsidRDefault="005B56A0" w:rsidP="005B56A0">
      <w:pPr>
        <w:pStyle w:val="Bibliography"/>
      </w:pPr>
      <w:r>
        <w:lastRenderedPageBreak/>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66612BA9" w14:textId="77777777" w:rsidR="005B56A0" w:rsidRDefault="005B56A0" w:rsidP="005B56A0">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38D4E3B0" w14:textId="77777777" w:rsidR="005B56A0" w:rsidRDefault="005B56A0" w:rsidP="005B56A0">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A2FA2FD" w14:textId="77777777" w:rsidR="005B56A0" w:rsidRDefault="005B56A0" w:rsidP="005B56A0">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08CABC2" w14:textId="77777777" w:rsidR="005B56A0" w:rsidRDefault="005B56A0" w:rsidP="005B56A0">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FA6283C" w14:textId="77777777" w:rsidR="005B56A0" w:rsidRDefault="005B56A0" w:rsidP="005B56A0">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04628242" w14:textId="77777777" w:rsidR="005B56A0" w:rsidRDefault="005B56A0" w:rsidP="005B56A0">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22BC623" w14:textId="77777777" w:rsidR="005B56A0" w:rsidRDefault="005B56A0" w:rsidP="005B56A0">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45D1456" w14:textId="77777777" w:rsidR="005B56A0" w:rsidRDefault="005B56A0" w:rsidP="005B56A0">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31E22F77" w14:textId="77777777" w:rsidR="005B56A0" w:rsidRDefault="005B56A0" w:rsidP="005B56A0">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psyh. https://doi.org/10.1016/j.psychres.2016.04.113</w:t>
      </w:r>
    </w:p>
    <w:p w14:paraId="4D43A466" w14:textId="77777777" w:rsidR="005B56A0" w:rsidRDefault="005B56A0" w:rsidP="005B56A0">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706B16D" w14:textId="77777777" w:rsidR="005B56A0" w:rsidRDefault="005B56A0" w:rsidP="005B56A0">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16D16A4F" w14:textId="77777777" w:rsidR="005B56A0" w:rsidRDefault="005B56A0" w:rsidP="005B56A0">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7AE805A7" w14:textId="77777777" w:rsidR="005B56A0" w:rsidRDefault="005B56A0" w:rsidP="005B56A0">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22DD746" w14:textId="77777777" w:rsidR="005B56A0" w:rsidRDefault="005B56A0" w:rsidP="005B56A0">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3A858CC" w14:textId="77777777" w:rsidR="005B56A0" w:rsidRDefault="005B56A0" w:rsidP="005B56A0">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0C633EB6" w14:textId="77777777" w:rsidR="005B56A0" w:rsidRDefault="005B56A0" w:rsidP="005B56A0">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56699339" w14:textId="77777777" w:rsidR="005B56A0" w:rsidRDefault="005B56A0" w:rsidP="005B56A0">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2B41DA02" w14:textId="77777777" w:rsidR="005B56A0" w:rsidRDefault="005B56A0" w:rsidP="005B56A0">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18555293" w14:textId="77777777" w:rsidR="005B56A0" w:rsidRDefault="005B56A0" w:rsidP="005B56A0">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1C4D8EB2" w14:textId="77777777" w:rsidR="005B56A0" w:rsidRDefault="005B56A0" w:rsidP="005B56A0">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6680C77" w14:textId="77777777" w:rsidR="005B56A0" w:rsidRDefault="005B56A0" w:rsidP="005B56A0">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0B32E36" w14:textId="77777777" w:rsidR="005B56A0" w:rsidRDefault="005B56A0" w:rsidP="005B56A0">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500A68F" w14:textId="77777777" w:rsidR="005B56A0" w:rsidRDefault="005B56A0" w:rsidP="005B56A0">
      <w:pPr>
        <w:pStyle w:val="Bibliography"/>
      </w:pPr>
      <w:r>
        <w:t xml:space="preserve">Suri, G., Whittaker, K., &amp; Gross, J. J. (2015). Launching reappraisal: It’s less common than you might think. </w:t>
      </w:r>
      <w:r>
        <w:rPr>
          <w:i/>
          <w:iCs/>
        </w:rPr>
        <w:t>Emotion</w:t>
      </w:r>
      <w:r>
        <w:t xml:space="preserve">, </w:t>
      </w:r>
      <w:r>
        <w:rPr>
          <w:i/>
          <w:iCs/>
        </w:rPr>
        <w:t>15</w:t>
      </w:r>
      <w:r>
        <w:t>(1), 73–77. pdh. https://doi.org/10.1037/emo0000011</w:t>
      </w:r>
    </w:p>
    <w:p w14:paraId="750286BA" w14:textId="77777777" w:rsidR="005B56A0" w:rsidRDefault="005B56A0" w:rsidP="005B56A0">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7CF7720C" w14:textId="77777777" w:rsidR="005B56A0" w:rsidRDefault="005B56A0" w:rsidP="005B56A0">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BDF2687" w14:textId="77777777" w:rsidR="005B56A0" w:rsidRDefault="005B56A0" w:rsidP="005B56A0">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7AD5DFBB" w14:textId="77777777" w:rsidR="005B56A0" w:rsidRDefault="005B56A0" w:rsidP="005B56A0">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9F50F34" w14:textId="77777777" w:rsidR="005B56A0" w:rsidRDefault="005B56A0" w:rsidP="005B56A0">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49552AE9" w14:textId="77777777" w:rsidR="005B56A0" w:rsidRDefault="005B56A0" w:rsidP="005B56A0">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635C1192" w14:textId="77777777" w:rsidR="005B56A0" w:rsidRDefault="005B56A0" w:rsidP="005B56A0">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5E1B0194" w14:textId="77777777" w:rsidR="005B56A0" w:rsidRDefault="005B56A0" w:rsidP="005B56A0">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4D18680D" w14:textId="77777777" w:rsidR="005B56A0" w:rsidRDefault="005B56A0" w:rsidP="005B56A0">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3C5C9A08" w14:textId="77777777" w:rsidR="005B56A0" w:rsidRDefault="005B56A0" w:rsidP="005B56A0">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478E008B" w14:textId="77777777" w:rsidR="005B56A0" w:rsidRDefault="005B56A0" w:rsidP="005B56A0">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2DB7B3F5" w14:textId="77777777" w:rsidR="005B56A0" w:rsidRDefault="005B56A0" w:rsidP="005B56A0">
      <w:pPr>
        <w:pStyle w:val="Bibliography"/>
      </w:pPr>
      <w:r>
        <w:t xml:space="preserve">Zhang, Z., &amp; Mai, Y. (2019). </w:t>
      </w:r>
      <w:r>
        <w:rPr>
          <w:i/>
          <w:iCs/>
        </w:rPr>
        <w:t>WebPower: Basic and Advanced Statistical Power Analysis</w:t>
      </w:r>
      <w:r>
        <w:t xml:space="preserve"> (Version 0.5) [R]. https://CRAN.R-project.org/package=WebPower</w:t>
      </w:r>
    </w:p>
    <w:p w14:paraId="1B96A437" w14:textId="658CF2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7B844CA"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08712C">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25A87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08712C">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65"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65"/>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4FEBCD5"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bookmarkEnd w:id="0"/>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5EC86" w14:textId="77777777" w:rsidR="00306E7A" w:rsidRDefault="00306E7A">
      <w:pPr>
        <w:spacing w:after="0" w:line="240" w:lineRule="auto"/>
      </w:pPr>
      <w:r>
        <w:separator/>
      </w:r>
    </w:p>
  </w:endnote>
  <w:endnote w:type="continuationSeparator" w:id="0">
    <w:p w14:paraId="53D44B0A" w14:textId="77777777" w:rsidR="00306E7A" w:rsidRDefault="00306E7A">
      <w:pPr>
        <w:spacing w:after="0" w:line="240" w:lineRule="auto"/>
      </w:pPr>
      <w:r>
        <w:continuationSeparator/>
      </w:r>
    </w:p>
  </w:endnote>
  <w:endnote w:type="continuationNotice" w:id="1">
    <w:p w14:paraId="15848A02" w14:textId="77777777" w:rsidR="00306E7A" w:rsidRDefault="00306E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F915A6" w14:textId="77777777" w:rsidR="00306E7A" w:rsidRDefault="00306E7A">
      <w:pPr>
        <w:spacing w:after="0" w:line="240" w:lineRule="auto"/>
      </w:pPr>
      <w:r>
        <w:separator/>
      </w:r>
    </w:p>
  </w:footnote>
  <w:footnote w:type="continuationSeparator" w:id="0">
    <w:p w14:paraId="35F23720" w14:textId="77777777" w:rsidR="00306E7A" w:rsidRDefault="00306E7A">
      <w:pPr>
        <w:spacing w:after="0" w:line="240" w:lineRule="auto"/>
      </w:pPr>
      <w:r>
        <w:continuationSeparator/>
      </w:r>
    </w:p>
  </w:footnote>
  <w:footnote w:type="continuationNotice" w:id="1">
    <w:p w14:paraId="41BD35B8" w14:textId="77777777" w:rsidR="00306E7A" w:rsidRDefault="00306E7A">
      <w:pPr>
        <w:spacing w:after="0" w:line="240" w:lineRule="auto"/>
      </w:pPr>
    </w:p>
  </w:footnote>
  <w:footnote w:id="2">
    <w:p w14:paraId="7662EB80" w14:textId="038BF86A" w:rsidR="000E636F" w:rsidRDefault="000E636F">
      <w:pPr>
        <w:pStyle w:val="FootnoteText"/>
      </w:pPr>
      <w:r>
        <w:rPr>
          <w:rStyle w:val="FootnoteReference"/>
        </w:rPr>
        <w:footnoteRef/>
      </w:r>
      <w:r>
        <w:t xml:space="preserve"> </w:t>
      </w:r>
      <w:bookmarkStart w:id="149" w:name="_Hlk150804466"/>
      <w:r>
        <w:rPr>
          <w:szCs w:val="24"/>
        </w:rPr>
        <w:t xml:space="preserve">The haunted house has a limited seasonal run time, and we cannot </w:t>
      </w:r>
      <w:r w:rsidR="00655209">
        <w:rPr>
          <w:szCs w:val="24"/>
        </w:rPr>
        <w:t>modify</w:t>
      </w:r>
      <w:r>
        <w:rPr>
          <w:szCs w:val="24"/>
        </w:rPr>
        <w:t xml:space="preserve"> the intensity of the events in the haunted house as it is run by a private company.</w:t>
      </w:r>
      <w:bookmarkEnd w:id="149"/>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0B55"/>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7369C"/>
    <w:rsid w:val="00081E78"/>
    <w:rsid w:val="00083929"/>
    <w:rsid w:val="00083D59"/>
    <w:rsid w:val="0008546F"/>
    <w:rsid w:val="0008712C"/>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0A60"/>
    <w:rsid w:val="00163803"/>
    <w:rsid w:val="00170D09"/>
    <w:rsid w:val="001734E6"/>
    <w:rsid w:val="00174798"/>
    <w:rsid w:val="00175AE9"/>
    <w:rsid w:val="00177775"/>
    <w:rsid w:val="00182F3C"/>
    <w:rsid w:val="00183114"/>
    <w:rsid w:val="0019185B"/>
    <w:rsid w:val="001A1755"/>
    <w:rsid w:val="001A2CE8"/>
    <w:rsid w:val="001B24AA"/>
    <w:rsid w:val="001B5C0F"/>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5A9"/>
    <w:rsid w:val="003069BE"/>
    <w:rsid w:val="00306E7A"/>
    <w:rsid w:val="0030710F"/>
    <w:rsid w:val="0030735C"/>
    <w:rsid w:val="00311C5B"/>
    <w:rsid w:val="0032126A"/>
    <w:rsid w:val="00322180"/>
    <w:rsid w:val="00331554"/>
    <w:rsid w:val="00341012"/>
    <w:rsid w:val="00342888"/>
    <w:rsid w:val="003429F3"/>
    <w:rsid w:val="00345FE2"/>
    <w:rsid w:val="00354B3D"/>
    <w:rsid w:val="00360313"/>
    <w:rsid w:val="00362AC5"/>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24AE"/>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13D"/>
    <w:rsid w:val="0058454C"/>
    <w:rsid w:val="00592B3B"/>
    <w:rsid w:val="00593AB4"/>
    <w:rsid w:val="00595359"/>
    <w:rsid w:val="005A4E6A"/>
    <w:rsid w:val="005A644B"/>
    <w:rsid w:val="005A7E5D"/>
    <w:rsid w:val="005B1AD8"/>
    <w:rsid w:val="005B30CF"/>
    <w:rsid w:val="005B4EE8"/>
    <w:rsid w:val="005B56A0"/>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142DA"/>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473"/>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6950"/>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7D53"/>
    <w:rsid w:val="0094060F"/>
    <w:rsid w:val="0095019C"/>
    <w:rsid w:val="0095040B"/>
    <w:rsid w:val="00952E8D"/>
    <w:rsid w:val="00954723"/>
    <w:rsid w:val="00957D51"/>
    <w:rsid w:val="00963B42"/>
    <w:rsid w:val="0096472C"/>
    <w:rsid w:val="00965A73"/>
    <w:rsid w:val="00967F10"/>
    <w:rsid w:val="00980E5E"/>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6828"/>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3CD2"/>
    <w:rsid w:val="00AA6164"/>
    <w:rsid w:val="00AA665A"/>
    <w:rsid w:val="00AA7A9A"/>
    <w:rsid w:val="00AB1536"/>
    <w:rsid w:val="00AD14BD"/>
    <w:rsid w:val="00AD2081"/>
    <w:rsid w:val="00AD4521"/>
    <w:rsid w:val="00AE0811"/>
    <w:rsid w:val="00AE5781"/>
    <w:rsid w:val="00AE64F8"/>
    <w:rsid w:val="00AE7182"/>
    <w:rsid w:val="00AE7341"/>
    <w:rsid w:val="00AF35DC"/>
    <w:rsid w:val="00AF545D"/>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476BD"/>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42FE"/>
    <w:rsid w:val="00BC7F6A"/>
    <w:rsid w:val="00BD0AE5"/>
    <w:rsid w:val="00BD792B"/>
    <w:rsid w:val="00BE19D6"/>
    <w:rsid w:val="00BE63C2"/>
    <w:rsid w:val="00BE73D6"/>
    <w:rsid w:val="00BE7B8B"/>
    <w:rsid w:val="00BF0B39"/>
    <w:rsid w:val="00BF7DA9"/>
    <w:rsid w:val="00C05F02"/>
    <w:rsid w:val="00C0787A"/>
    <w:rsid w:val="00C1208F"/>
    <w:rsid w:val="00C149F6"/>
    <w:rsid w:val="00C16A6F"/>
    <w:rsid w:val="00C178FD"/>
    <w:rsid w:val="00C21314"/>
    <w:rsid w:val="00C21522"/>
    <w:rsid w:val="00C21545"/>
    <w:rsid w:val="00C22311"/>
    <w:rsid w:val="00C2266F"/>
    <w:rsid w:val="00C240EC"/>
    <w:rsid w:val="00C25BA7"/>
    <w:rsid w:val="00C26E29"/>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0839"/>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2C1B"/>
    <w:rsid w:val="00E1386C"/>
    <w:rsid w:val="00E14DB4"/>
    <w:rsid w:val="00E163E0"/>
    <w:rsid w:val="00E17274"/>
    <w:rsid w:val="00E206EE"/>
    <w:rsid w:val="00E20BFE"/>
    <w:rsid w:val="00E21AFA"/>
    <w:rsid w:val="00E22D5D"/>
    <w:rsid w:val="00E26545"/>
    <w:rsid w:val="00E358A8"/>
    <w:rsid w:val="00E37E22"/>
    <w:rsid w:val="00E4001B"/>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4A76"/>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057F6"/>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02F3"/>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15.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7.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8.tiff"/><Relationship Id="rId37" Type="http://schemas.openxmlformats.org/officeDocument/2006/relationships/hyperlink" Target="https://aspredicted.org/n3ne3.pdf" TargetMode="External"/><Relationship Id="rId40" Type="http://schemas.openxmlformats.org/officeDocument/2006/relationships/image" Target="media/image12.tiff"/><Relationship Id="rId45" Type="http://schemas.openxmlformats.org/officeDocument/2006/relationships/image" Target="media/image24.png"/><Relationship Id="rId53" Type="http://schemas.openxmlformats.org/officeDocument/2006/relationships/image" Target="media/image19.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9.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17.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0.tiff"/><Relationship Id="rId46" Type="http://schemas.openxmlformats.org/officeDocument/2006/relationships/image" Target="media/image14.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13.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6.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18.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1.tiff"/><Relationship Id="rId34" Type="http://schemas.openxmlformats.org/officeDocument/2006/relationships/hyperlink" Target="https://aspredicted.org/XXH_W1V" TargetMode="External"/><Relationship Id="rId50" Type="http://schemas.openxmlformats.org/officeDocument/2006/relationships/image" Target="media/image16.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79</Pages>
  <Words>60777</Words>
  <Characters>346434</Characters>
  <Application>Microsoft Office Word</Application>
  <DocSecurity>0</DocSecurity>
  <Lines>2886</Lines>
  <Paragraphs>812</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406399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4</cp:revision>
  <cp:lastPrinted>2024-08-19T17:35:00Z</cp:lastPrinted>
  <dcterms:created xsi:type="dcterms:W3CDTF">2024-10-22T19:58:00Z</dcterms:created>
  <dcterms:modified xsi:type="dcterms:W3CDTF">2024-10-22T20:07:00Z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id="SRrNlvyp"/&gt;&lt;style id="http://www.zotero.org/styles/apa" locale="en-US" hasBibliography="1" bibliographyStyleHasBeenSet="1"/&gt;&lt;prefs&gt;&lt;pref name="fieldType" value="Field"/&gt;&lt;/prefs&gt;&lt;/data&gt;</vt:lpwstr>
  </property>
</Properties>
</file>