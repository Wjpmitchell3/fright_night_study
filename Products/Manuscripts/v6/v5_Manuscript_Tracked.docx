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5C91F84B"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proofErr w:type="gramStart"/>
      <w:r w:rsidR="00CD160F">
        <w:rPr>
          <w:szCs w:val="24"/>
        </w:rPr>
        <w:t>reflect</w:t>
      </w:r>
      <w:proofErr w:type="gramEnd"/>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 w:name="_Hlk119972138"/>
      <w:r w:rsidRPr="008C7178">
        <w:rPr>
          <w:b/>
          <w:szCs w:val="24"/>
        </w:rPr>
        <w:lastRenderedPageBreak/>
        <w:t>INTRODUCTION</w:t>
      </w:r>
    </w:p>
    <w:p w14:paraId="7666883A" w14:textId="1F42E588"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5"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5"/>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1B64A6">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w:t>
      </w:r>
      <w:proofErr w:type="spellStart"/>
      <w:r w:rsidRPr="004E6FCA">
        <w:t>Aldao</w:t>
      </w:r>
      <w:proofErr w:type="spellEnd"/>
      <w:r w:rsidRPr="004E6FCA">
        <w:t>, 2013; Dixon-Gordon et al., 2015; English et al., 2017; Rottweiler et al., 2018; Tang &amp; Huang, 2019)</w:t>
      </w:r>
      <w:r>
        <w:rPr>
          <w:szCs w:val="24"/>
        </w:rPr>
        <w:fldChar w:fldCharType="end"/>
      </w:r>
      <w:r w:rsidRPr="004E6FCA">
        <w:rPr>
          <w:szCs w:val="24"/>
        </w:rPr>
        <w:t>.</w:t>
      </w:r>
    </w:p>
    <w:p w14:paraId="66599398" w14:textId="101136B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1B64A6">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1B64A6">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1B64A6">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 xml:space="preserve">(Opitz et al., 2015; </w:t>
      </w:r>
      <w:proofErr w:type="spellStart"/>
      <w:r w:rsidR="00C178FD" w:rsidRPr="00C178FD">
        <w:t>Sheppes</w:t>
      </w:r>
      <w:proofErr w:type="spellEnd"/>
      <w:r w:rsidR="00C178FD" w:rsidRPr="00C178FD">
        <w:t xml:space="preserve">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1B64A6">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w:t>
      </w:r>
      <w:proofErr w:type="spellStart"/>
      <w:r w:rsidR="00C178FD" w:rsidRPr="00C178FD">
        <w:t>Sheppes</w:t>
      </w:r>
      <w:proofErr w:type="spellEnd"/>
      <w:r w:rsidR="00C178FD" w:rsidRPr="00C178FD">
        <w:t xml:space="preserve"> &amp; Gross, 2011)</w:t>
      </w:r>
      <w:r w:rsidR="00C178FD">
        <w:rPr>
          <w:szCs w:val="24"/>
        </w:rPr>
        <w:fldChar w:fldCharType="end"/>
      </w:r>
      <w:r w:rsidR="004E6FCA" w:rsidRPr="004E6FCA">
        <w:rPr>
          <w:szCs w:val="24"/>
        </w:rPr>
        <w:t>.</w:t>
      </w:r>
      <w:r w:rsidR="00E20BFE">
        <w:rPr>
          <w:szCs w:val="24"/>
        </w:rPr>
        <w:t xml:space="preserve"> </w:t>
      </w:r>
    </w:p>
    <w:p w14:paraId="2A98EF56" w14:textId="2425A238"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1B64A6">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 xml:space="preserve">someone </w:t>
      </w:r>
      <w:proofErr w:type="gramStart"/>
      <w:r w:rsidR="00EF55CB">
        <w:rPr>
          <w:szCs w:val="24"/>
        </w:rPr>
        <w:t>were</w:t>
      </w:r>
      <w:proofErr w:type="gramEnd"/>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1B64A6">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001627B9" w:rsidR="004E6FCA" w:rsidRDefault="004E6FCA" w:rsidP="00A10284">
      <w:pPr>
        <w:spacing w:after="0" w:line="480" w:lineRule="auto"/>
        <w:ind w:left="0" w:firstLine="720"/>
        <w:rPr>
          <w:szCs w:val="24"/>
        </w:rPr>
      </w:pPr>
      <w:bookmarkStart w:id="6"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1B64A6">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 xml:space="preserve">(Hay et al., 2015; Orejuela-Dávila et al., 2019; </w:t>
      </w:r>
      <w:proofErr w:type="spellStart"/>
      <w:r w:rsidR="003F66A7" w:rsidRPr="003F66A7">
        <w:t>Sheppes</w:t>
      </w:r>
      <w:proofErr w:type="spellEnd"/>
      <w:r w:rsidR="003F66A7" w:rsidRPr="003F66A7">
        <w:t xml:space="preserve">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1B64A6">
        <w:rPr>
          <w:szCs w:val="24"/>
        </w:rPr>
        <w:instrText xml:space="preserve"> ADDIN ZOTERO_ITEM CSL_CITATION {"citationID":"r4cuLwpM","properties":{"formattedCitation":"(Shafir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1B64A6">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w:t>
      </w:r>
      <w:proofErr w:type="spellStart"/>
      <w:r w:rsidR="003F66A7" w:rsidRPr="003F66A7">
        <w:t>Sheppes</w:t>
      </w:r>
      <w:proofErr w:type="spellEnd"/>
      <w:r w:rsidR="003F66A7" w:rsidRPr="003F66A7">
        <w:t xml:space="preserve"> et al., 2014; </w:t>
      </w:r>
      <w:proofErr w:type="spellStart"/>
      <w:r w:rsidR="003F66A7" w:rsidRPr="003F66A7">
        <w:t>Sheppes</w:t>
      </w:r>
      <w:proofErr w:type="spellEnd"/>
      <w:r w:rsidR="003F66A7" w:rsidRPr="003F66A7">
        <w:t xml:space="preserve"> &amp; Gross, 2011)</w:t>
      </w:r>
      <w:r w:rsidR="003F66A7">
        <w:rPr>
          <w:szCs w:val="24"/>
        </w:rPr>
        <w:fldChar w:fldCharType="end"/>
      </w:r>
      <w:r w:rsidR="003F66A7">
        <w:rPr>
          <w:szCs w:val="24"/>
        </w:rPr>
        <w:t xml:space="preserve"> and requires fewer cognitive resources </w:t>
      </w:r>
      <w:r w:rsidR="003F66A7">
        <w:rPr>
          <w:szCs w:val="24"/>
        </w:rPr>
        <w:fldChar w:fldCharType="begin"/>
      </w:r>
      <w:r w:rsidR="001B64A6">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6"/>
      <w:r w:rsidRPr="004E6FCA">
        <w:rPr>
          <w:szCs w:val="24"/>
        </w:rPr>
        <w:t xml:space="preserve">This effect has been thoroughly replicated in lab studies and ecological momentary assessment (EMA) studies </w:t>
      </w:r>
      <w:r w:rsidR="00C178FD">
        <w:rPr>
          <w:szCs w:val="24"/>
        </w:rPr>
        <w:fldChar w:fldCharType="begin"/>
      </w:r>
      <w:r w:rsidR="001B64A6">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 xml:space="preserve">(Colombo et al., 2020; </w:t>
      </w:r>
      <w:proofErr w:type="spellStart"/>
      <w:r w:rsidR="00E63707" w:rsidRPr="00E63707">
        <w:t>Heiy</w:t>
      </w:r>
      <w:proofErr w:type="spellEnd"/>
      <w:r w:rsidR="00E63707" w:rsidRPr="00E63707">
        <w:t xml:space="preserve"> &amp; </w:t>
      </w:r>
      <w:proofErr w:type="spellStart"/>
      <w:r w:rsidR="00E63707" w:rsidRPr="00E63707">
        <w:t>Cheavens</w:t>
      </w:r>
      <w:proofErr w:type="spellEnd"/>
      <w:r w:rsidR="00E63707" w:rsidRPr="00E63707">
        <w:t>,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1B64A6">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w:t>
      </w:r>
      <w:proofErr w:type="spellStart"/>
      <w:r w:rsidR="00C178FD" w:rsidRPr="00C178FD">
        <w:t>Sheppes</w:t>
      </w:r>
      <w:proofErr w:type="spellEnd"/>
      <w:r w:rsidR="00C178FD" w:rsidRPr="00C178FD">
        <w:t>,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3F339453"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1B64A6">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proofErr w:type="spellStart"/>
      <w:r w:rsidR="002919B5" w:rsidRPr="00C178FD">
        <w:t>Sheppes</w:t>
      </w:r>
      <w:proofErr w:type="spellEnd"/>
      <w:r w:rsidR="002919B5" w:rsidRPr="00C178FD">
        <w:t xml:space="preserve">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1B64A6">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2974DA13"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1B64A6">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1B64A6">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1B64A6">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ins w:id="7" w:author="Billy Mitchell" w:date="2024-06-03T12:22:00Z" w16du:dateUtc="2024-06-03T16:22:00Z">
        <w:r w:rsidR="00FD0BF3">
          <w:rPr>
            <w:szCs w:val="24"/>
          </w:rPr>
          <w:t xml:space="preserve">[[Insert here a discussion regarding balancing </w:t>
        </w:r>
      </w:ins>
      <w:ins w:id="8" w:author="Billy Mitchell" w:date="2024-06-03T12:27:00Z" w16du:dateUtc="2024-06-03T16:27:00Z">
        <w:r w:rsidR="00FD0BF3">
          <w:rPr>
            <w:szCs w:val="24"/>
          </w:rPr>
          <w:t>priorities</w:t>
        </w:r>
      </w:ins>
      <w:ins w:id="9" w:author="Billy Mitchell" w:date="2024-06-03T12:28:00Z" w16du:dateUtc="2024-06-03T16:28:00Z">
        <w:r w:rsidR="00FD0BF3">
          <w:rPr>
            <w:szCs w:val="24"/>
          </w:rPr>
          <w:t xml:space="preserve"> for naturalistic and controlled research</w:t>
        </w:r>
      </w:ins>
      <w:ins w:id="10" w:author="Billy Mitchell" w:date="2024-06-03T12:22:00Z" w16du:dateUtc="2024-06-03T16:22:00Z">
        <w:r w:rsidR="00FD0BF3">
          <w:rPr>
            <w:szCs w:val="24"/>
          </w:rPr>
          <w:t xml:space="preserve">]] </w:t>
        </w:r>
      </w:ins>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1B64A6">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1B64A6">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1B64A6">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1B64A6">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 xml:space="preserve">emotional </w:t>
      </w:r>
      <w:r w:rsidR="00C6526E" w:rsidRPr="00EF55CB">
        <w:rPr>
          <w:szCs w:val="24"/>
        </w:rPr>
        <w:lastRenderedPageBreak/>
        <w:t>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1B64A6">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1B64A6">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p>
    <w:p w14:paraId="0262DBB1" w14:textId="7F46512F" w:rsidR="007538C8" w:rsidRDefault="00CC49B2" w:rsidP="00CC49B2">
      <w:pPr>
        <w:spacing w:after="0" w:line="480" w:lineRule="auto"/>
        <w:ind w:left="0" w:firstLine="720"/>
        <w:rPr>
          <w:szCs w:val="24"/>
        </w:rPr>
      </w:pPr>
      <w:r>
        <w:rPr>
          <w:szCs w:val="24"/>
        </w:rPr>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1B64A6">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00E63707" w:rsidRPr="00E63707">
        <w:t xml:space="preserve">Haines et al., 2016; </w:t>
      </w:r>
      <w:proofErr w:type="spellStart"/>
      <w:r w:rsidR="00E63707" w:rsidRPr="00E63707">
        <w:t>Heiy</w:t>
      </w:r>
      <w:proofErr w:type="spellEnd"/>
      <w:r w:rsidR="00E63707" w:rsidRPr="00E63707">
        <w:t xml:space="preserve"> &amp; </w:t>
      </w:r>
      <w:proofErr w:type="spellStart"/>
      <w:r w:rsidR="00E63707" w:rsidRPr="00E63707">
        <w:t>Cheavens</w:t>
      </w:r>
      <w:proofErr w:type="spellEnd"/>
      <w:r w:rsidR="00E63707" w:rsidRPr="00E63707">
        <w:t>,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1B64A6">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7CB3F7A"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1B64A6">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proofErr w:type="spellStart"/>
      <w:r w:rsidRPr="00642A4D">
        <w:t>Heiy</w:t>
      </w:r>
      <w:proofErr w:type="spellEnd"/>
      <w:r w:rsidRPr="00642A4D">
        <w:t xml:space="preserve"> &amp; </w:t>
      </w:r>
      <w:proofErr w:type="spellStart"/>
      <w:r w:rsidRPr="00642A4D">
        <w:t>Cheavens</w:t>
      </w:r>
      <w:proofErr w:type="spellEnd"/>
      <w:r w:rsidRPr="00642A4D">
        <w:t>,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1B64A6">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w:t>
      </w:r>
      <w:proofErr w:type="spellStart"/>
      <w:r w:rsidRPr="004F3F92">
        <w:t>Aldao</w:t>
      </w:r>
      <w:proofErr w:type="spellEnd"/>
      <w:r w:rsidRPr="004F3F92">
        <w:t xml:space="preserve"> &amp; Nolen-Hoeksema, 2013; Ford et al., 2019; </w:t>
      </w:r>
      <w:proofErr w:type="spellStart"/>
      <w:r w:rsidRPr="004F3F92">
        <w:t>Heiy</w:t>
      </w:r>
      <w:proofErr w:type="spellEnd"/>
      <w:r w:rsidRPr="004F3F92">
        <w:t xml:space="preserve"> &amp; </w:t>
      </w:r>
      <w:proofErr w:type="spellStart"/>
      <w:r w:rsidRPr="004F3F92">
        <w:t>Cheavens</w:t>
      </w:r>
      <w:proofErr w:type="spellEnd"/>
      <w:r w:rsidRPr="004F3F92">
        <w:t>,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1B64A6">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 xml:space="preserve">(Friedman &amp; Gustavson, 2022; Kamradt et al., 2014; </w:t>
      </w:r>
      <w:proofErr w:type="spellStart"/>
      <w:r w:rsidRPr="00642A4D">
        <w:t>Malanchini</w:t>
      </w:r>
      <w:proofErr w:type="spellEnd"/>
      <w:r w:rsidRPr="00642A4D">
        <w:t xml:space="preserve">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1B64A6">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1B64A6">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 xml:space="preserve">(Christou-Champi et al., 2015; </w:t>
      </w:r>
      <w:r w:rsidRPr="00642A4D">
        <w:lastRenderedPageBreak/>
        <w:t>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1B64A6">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1B64A6">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661EACA2"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1B64A6">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1B64A6">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 xml:space="preserve">would be difficult </w:t>
      </w:r>
      <w:r w:rsidR="00837CFE">
        <w:rPr>
          <w:szCs w:val="24"/>
        </w:rPr>
        <w:lastRenderedPageBreak/>
        <w:t>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088398F8"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59CF0120"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1" w:author="Billy Mitchell" w:date="2024-06-03T12:32:00Z" w16du:dateUtc="2024-06-03T16:32:00Z">
        <w:r w:rsidR="000732A4">
          <w:rPr>
            <w:szCs w:val="24"/>
          </w:rPr>
          <w:t xml:space="preserve"> [[MAYBE ADD RATIONALE FOR SWITCHING TO FORECASTING TO CLARIFY THAT THIS WASN’T A REPLICATION]].</w:t>
        </w:r>
      </w:ins>
      <w:r w:rsidR="004E6FCA" w:rsidRPr="004E6FCA">
        <w:rPr>
          <w:szCs w:val="24"/>
        </w:rPr>
        <w:t xml:space="preserve"> </w:t>
      </w:r>
      <w:r w:rsidR="002013C5">
        <w:rPr>
          <w:szCs w:val="24"/>
        </w:rPr>
        <w:t>We did observe the canonical association between emotional intensity and regulatory strategy selection with this design</w:t>
      </w:r>
      <w:ins w:id="12" w:author="Billy Mitchell" w:date="2024-06-03T12:32:00Z" w16du:dateUtc="2024-06-03T16:32:00Z">
        <w:r w:rsidR="000732A4">
          <w:rPr>
            <w:szCs w:val="24"/>
          </w:rPr>
          <w:t>, though with</w:t>
        </w:r>
      </w:ins>
      <w:ins w:id="13" w:author="Billy Mitchell" w:date="2024-06-03T12:33:00Z" w16du:dateUtc="2024-06-03T16:33:00Z">
        <w:r w:rsidR="000732A4">
          <w:rPr>
            <w:szCs w:val="24"/>
          </w:rPr>
          <w:t xml:space="preserve"> an effect size smaller than the typical </w:t>
        </w:r>
        <w:r w:rsidR="000732A4">
          <w:rPr>
            <w:szCs w:val="24"/>
          </w:rPr>
          <w:lastRenderedPageBreak/>
          <w:t xml:space="preserve">range </w:t>
        </w:r>
      </w:ins>
      <w:ins w:id="14" w:author="Billy Mitchell" w:date="2024-06-03T12:39:00Z" w16du:dateUtc="2024-06-03T16:39:00Z">
        <w:r w:rsidR="000732A4">
          <w:rPr>
            <w:szCs w:val="24"/>
          </w:rPr>
          <w:t>found by Matthews et al. (20</w:t>
        </w:r>
      </w:ins>
      <w:ins w:id="15"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lastRenderedPageBreak/>
        <w:t xml:space="preserve">PARTICIPANTS: </w:t>
      </w:r>
    </w:p>
    <w:p w14:paraId="3EEB9BB5" w14:textId="707062E7"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1B64A6">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1B64A6" w:rsidRPr="001B64A6">
        <w:t>(Cliver et al., 2024)</w:t>
      </w:r>
      <w:r w:rsidR="00672923">
        <w:rPr>
          <w:szCs w:val="24"/>
        </w:rPr>
        <w:fldChar w:fldCharType="end"/>
      </w:r>
      <w:r w:rsidR="00BC7F6A">
        <w:rPr>
          <w:szCs w:val="24"/>
        </w:rPr>
        <w:t xml:space="preserve"> and physiological responses to </w:t>
      </w:r>
      <w:r w:rsidR="00BC7F6A">
        <w:rPr>
          <w:szCs w:val="24"/>
        </w:rPr>
        <w:fldChar w:fldCharType="begin"/>
      </w:r>
      <w:r w:rsidR="001B64A6">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1B64A6">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1B64A6">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6"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6"/>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1B64A6">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w:t>
      </w:r>
      <w:r w:rsidR="00B501A4" w:rsidRPr="00B501A4">
        <w:rPr>
          <w:szCs w:val="24"/>
        </w:rPr>
        <w:lastRenderedPageBreak/>
        <w:t xml:space="preserve">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1B64A6">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1B64A6" w:rsidRPr="001B64A6">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w:t>
      </w:r>
      <w:r w:rsidR="00E37E22">
        <w:rPr>
          <w:szCs w:val="24"/>
        </w:rPr>
        <w:lastRenderedPageBreak/>
        <w:t xml:space="preserve">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6B56ABAB"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w:t>
      </w:r>
      <w:r w:rsidR="00F63EDD">
        <w:rPr>
          <w:szCs w:val="24"/>
        </w:rPr>
        <w:lastRenderedPageBreak/>
        <w:t>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1B64A6">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24334A82"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w:t>
      </w:r>
      <w:r w:rsidR="00225BAC">
        <w:rPr>
          <w:szCs w:val="24"/>
        </w:rPr>
        <w:lastRenderedPageBreak/>
        <w: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2387563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1B64A6">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6FB6E291" w:rsidR="00425004" w:rsidRDefault="00B720B2" w:rsidP="000967D7">
      <w:pPr>
        <w:spacing w:after="0" w:line="480" w:lineRule="auto"/>
        <w:ind w:left="0" w:firstLine="0"/>
        <w:rPr>
          <w:ins w:id="17" w:author="Billy Mitchell" w:date="2024-06-03T12:52:00Z" w16du:dateUtc="2024-06-03T16:52:00Z"/>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t>
      </w:r>
      <w:r w:rsidR="00E206EE">
        <w:rPr>
          <w:szCs w:val="24"/>
        </w:rPr>
        <w:lastRenderedPageBreak/>
        <w:t xml:space="preserve">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1B64A6">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1B64A6">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1B64A6">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proofErr w:type="gramStart"/>
      <w:r w:rsidR="00AA6164">
        <w:rPr>
          <w:szCs w:val="24"/>
        </w:rPr>
        <w:t>’)</w:t>
      </w:r>
      <w:ins w:id="18" w:author="Billy Mitchell" w:date="2024-06-03T12:48:00Z" w16du:dateUtc="2024-06-03T16:48:00Z">
        <w:r w:rsidR="001B64A6">
          <w:rPr>
            <w:szCs w:val="24"/>
          </w:rPr>
          <w:t xml:space="preserve"> [</w:t>
        </w:r>
        <w:proofErr w:type="gramEnd"/>
        <w:r w:rsidR="001B64A6">
          <w:rPr>
            <w:szCs w:val="24"/>
          </w:rPr>
          <w:t>[ADD THE DESCRIPTION OF THE WORDING HERE]]</w:t>
        </w:r>
      </w:ins>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xml:space="preserve">, via free </w:t>
      </w:r>
      <w:proofErr w:type="gramStart"/>
      <w:r w:rsidR="00595359">
        <w:rPr>
          <w:szCs w:val="24"/>
        </w:rPr>
        <w:t>response</w:t>
      </w:r>
      <w:ins w:id="19" w:author="Billy Mitchell" w:date="2024-06-03T12:48:00Z" w16du:dateUtc="2024-06-03T16:48:00Z">
        <w:r w:rsidR="001B64A6">
          <w:rPr>
            <w:szCs w:val="24"/>
          </w:rPr>
          <w:t xml:space="preserve"> [[</w:t>
        </w:r>
        <w:proofErr w:type="gramEnd"/>
        <w:r w:rsidR="001B64A6">
          <w:rPr>
            <w:szCs w:val="24"/>
          </w:rPr>
          <w:t>ADD THE DESCRIPTION OF THE WORDING HERE]]</w:t>
        </w:r>
      </w:ins>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1B64A6">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0" w:name="_Hlk150353977"/>
      <w:r w:rsidR="009E1D91">
        <w:rPr>
          <w:szCs w:val="24"/>
        </w:rPr>
        <w:t xml:space="preserve">Thus, rather than </w:t>
      </w:r>
      <w:r w:rsidR="009E1D91">
        <w:rPr>
          <w:szCs w:val="24"/>
        </w:rPr>
        <w:lastRenderedPageBreak/>
        <w:t xml:space="preserve">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motivating them.</w:t>
      </w:r>
      <w:ins w:id="21" w:author="Billy Mitchell" w:date="2024-06-03T12:49:00Z" w16du:dateUtc="2024-06-03T16:49:00Z">
        <w:r w:rsidR="001B64A6">
          <w:rPr>
            <w:szCs w:val="24"/>
          </w:rPr>
          <w:t xml:space="preserve"> [[POINT OUT HERE THAT THIS DIFFERS SUBSTANTIALLY FROM STIMULUS RESPONSE PARADIGMS IN THAT WE ARE NOT EXPERIMENTALLY CONTROLLING EMOTION OR ASSUMING IT, BUT DIRECTLY MEASURING IT </w:t>
        </w:r>
      </w:ins>
      <w:ins w:id="22" w:author="Billy Mitchell" w:date="2024-06-03T12:50:00Z" w16du:dateUtc="2024-06-03T16:50:00Z">
        <w:r w:rsidR="001B64A6">
          <w:rPr>
            <w:szCs w:val="24"/>
          </w:rPr>
          <w:t xml:space="preserve">IDIOSYNCRATICALLY]]. </w:t>
        </w:r>
      </w:ins>
      <w:del w:id="23" w:author="Billy Mitchell" w:date="2024-06-03T12:50:00Z" w16du:dateUtc="2024-06-03T16:50:00Z">
        <w:r w:rsidR="009E1D91" w:rsidDel="001B64A6">
          <w:rPr>
            <w:szCs w:val="24"/>
          </w:rPr>
          <w:delText xml:space="preserve"> </w:delText>
        </w:r>
      </w:del>
      <w:bookmarkEnd w:id="20"/>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1A44AA2F" w14:textId="0ABB714E" w:rsidR="00CB06CC" w:rsidRDefault="00CB06CC" w:rsidP="000967D7">
      <w:pPr>
        <w:spacing w:after="0" w:line="480" w:lineRule="auto"/>
        <w:ind w:left="0" w:firstLine="0"/>
        <w:rPr>
          <w:szCs w:val="24"/>
        </w:rPr>
      </w:pPr>
      <w:ins w:id="24" w:author="Billy Mitchell" w:date="2024-06-03T12:52:00Z" w16du:dateUtc="2024-06-03T16:52:00Z">
        <w:r>
          <w:rPr>
            <w:szCs w:val="24"/>
          </w:rPr>
          <w:tab/>
        </w:r>
        <w:r>
          <w:rPr>
            <w:szCs w:val="24"/>
          </w:rPr>
          <w:t>[[NOTE THAT THIS PRESENTS ISSUES AS WE CANNOT BE SURE THAT WE ARE CAPTURING EMOTION AS A PRECURSOR TO SELF-REGULATION – IT MAY BE A PRODUCT OF SELF-REGULATION.</w:t>
        </w:r>
        <w:r>
          <w:rPr>
            <w:szCs w:val="24"/>
          </w:rPr>
          <w:t xml:space="preserve"> WE ASSUME THAT TO BE THE CASE, BUT IT’S </w:t>
        </w:r>
      </w:ins>
      <w:ins w:id="25" w:author="Billy Mitchell" w:date="2024-06-03T12:53:00Z" w16du:dateUtc="2024-06-03T16:53:00Z">
        <w:r>
          <w:rPr>
            <w:szCs w:val="24"/>
          </w:rPr>
          <w:t>IMPOSSIBLE TO SAY EITHER WAY.</w:t>
        </w:r>
      </w:ins>
      <w:ins w:id="26" w:author="Billy Mitchell" w:date="2024-06-03T12:52:00Z" w16du:dateUtc="2024-06-03T16:52:00Z">
        <w:r>
          <w:rPr>
            <w:szCs w:val="24"/>
          </w:rPr>
          <w:t xml:space="preserve"> WHILE WE TRIED TO BE CAREFUL WITH OUR WORDING, IT IS POSSIBLE THAT MISINTERPRETATIONS AND MISREMEMBERINGS OCCURRED. WE DISCUSS THIS FURTHER IN OUR DISCUSSION]].</w:t>
        </w:r>
      </w:ins>
    </w:p>
    <w:p w14:paraId="7874A14A" w14:textId="1BC5FAD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w:t>
      </w:r>
      <w:r w:rsidRPr="008C7178">
        <w:rPr>
          <w:szCs w:val="24"/>
        </w:rPr>
        <w:lastRenderedPageBreak/>
        <w:t>=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1B64A6">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1B64A6">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 xml:space="preserve">(Shafir et al., 2016; </w:t>
      </w:r>
      <w:proofErr w:type="spellStart"/>
      <w:r w:rsidRPr="0047236C">
        <w:t>Sheppes</w:t>
      </w:r>
      <w:proofErr w:type="spellEnd"/>
      <w:r w:rsidRPr="0047236C">
        <w:t xml:space="preserve">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w:t>
      </w:r>
      <w:r w:rsidR="00EA7DB5" w:rsidRPr="008C7178">
        <w:rPr>
          <w:szCs w:val="24"/>
        </w:rPr>
        <w:lastRenderedPageBreak/>
        <w:t xml:space="preserve">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53E1D065"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1B64A6">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716232D5"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1B64A6">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1B64A6">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w:t>
      </w:r>
      <w:r w:rsidR="00EA7D18">
        <w:rPr>
          <w:szCs w:val="24"/>
        </w:rPr>
        <w:lastRenderedPageBreak/>
        <w:t>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7"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27"/>
      <w:r w:rsidR="00854F72" w:rsidRPr="0075725E">
        <w:rPr>
          <w:bCs/>
          <w:szCs w:val="24"/>
        </w:rPr>
        <w:t>.</w:t>
      </w:r>
      <w:r w:rsidR="00854F72">
        <w:rPr>
          <w:bCs/>
          <w:szCs w:val="24"/>
        </w:rPr>
        <w:t xml:space="preserve"> </w:t>
      </w:r>
      <w:r w:rsidR="00854F72">
        <w:rPr>
          <w:bCs/>
          <w:szCs w:val="24"/>
        </w:rPr>
        <w:lastRenderedPageBreak/>
        <w:t>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w:t>
      </w:r>
      <w:r w:rsidR="007B7431" w:rsidRPr="008C7178">
        <w:rPr>
          <w:szCs w:val="24"/>
        </w:rPr>
        <w:lastRenderedPageBreak/>
        <w:t xml:space="preserve">[0.17,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7BD73D0F"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1B64A6">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73BD626A"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1B64A6">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1B64A6">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1B64A6">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1B64A6">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1B64A6">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1B64A6">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w:t>
      </w:r>
      <w:proofErr w:type="spellStart"/>
      <w:r w:rsidRPr="0067300A">
        <w:t>Aldao</w:t>
      </w:r>
      <w:proofErr w:type="spellEnd"/>
      <w:r w:rsidRPr="0067300A">
        <w:t xml:space="preserve"> et al., 2010)</w:t>
      </w:r>
      <w:r>
        <w:rPr>
          <w:bCs/>
          <w:szCs w:val="24"/>
        </w:rPr>
        <w:fldChar w:fldCharType="end"/>
      </w:r>
      <w:r>
        <w:rPr>
          <w:bCs/>
          <w:szCs w:val="24"/>
        </w:rPr>
        <w:t xml:space="preserve">, regulation tendencies (ERQ) </w:t>
      </w:r>
      <w:r>
        <w:rPr>
          <w:bCs/>
          <w:szCs w:val="24"/>
        </w:rPr>
        <w:fldChar w:fldCharType="begin"/>
      </w:r>
      <w:r w:rsidR="001B64A6">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5B26C363"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1B64A6">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1A775384" w:rsidR="007335E6" w:rsidRDefault="007335E6" w:rsidP="007335E6">
      <w:pPr>
        <w:spacing w:after="0" w:line="480" w:lineRule="auto"/>
        <w:ind w:left="0" w:firstLine="720"/>
        <w:rPr>
          <w:ins w:id="28" w:author="Billy Mitchell" w:date="2024-06-03T13:01:00Z" w16du:dateUtc="2024-06-03T17:01:00Z"/>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1B64A6">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w:t>
      </w:r>
      <w:proofErr w:type="spellStart"/>
      <w:r w:rsidRPr="0047236C">
        <w:t>Sheppes</w:t>
      </w:r>
      <w:proofErr w:type="spellEnd"/>
      <w:r w:rsidRPr="0047236C">
        <w:t xml:space="preserve">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245DDEE9" w14:textId="06E69BD0" w:rsidR="00CB06CC" w:rsidRDefault="00CB06CC" w:rsidP="007335E6">
      <w:pPr>
        <w:spacing w:after="0" w:line="480" w:lineRule="auto"/>
        <w:ind w:left="0" w:firstLine="720"/>
        <w:rPr>
          <w:szCs w:val="24"/>
        </w:rPr>
      </w:pPr>
      <w:ins w:id="29" w:author="Billy Mitchell" w:date="2024-06-03T13:01:00Z" w16du:dateUtc="2024-06-03T17:01:00Z">
        <w:r>
          <w:rPr>
            <w:szCs w:val="24"/>
          </w:rPr>
          <w:t>[[DISCUSS DIFFERENT POSSIBLY INTERPRETATIONS OF THIS RESULTS]]</w:t>
        </w:r>
      </w:ins>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21ECAC44"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 </w:t>
      </w:r>
      <w:del w:id="30" w:author="Billy Mitchell" w:date="2024-06-03T13:09:00Z" w16du:dateUtc="2024-06-03T17:09:00Z">
        <w:r w:rsidR="00861E10" w:rsidDel="00393F57">
          <w:rPr>
            <w:szCs w:val="24"/>
          </w:rPr>
          <w:pgNum/>
        </w:r>
        <w:r w:rsidR="00861E10" w:rsidDel="00393F57">
          <w:rPr>
            <w:szCs w:val="24"/>
          </w:rPr>
          <w:delText>ilm</w:delText>
        </w:r>
      </w:del>
      <w:ins w:id="31" w:author="Billy Mitchell" w:date="2024-06-03T13:09:00Z" w16du:dateUtc="2024-06-03T17:09:00Z">
        <w:r w:rsidR="00393F57">
          <w:rPr>
            <w:szCs w:val="24"/>
          </w:rPr>
          <w:t>This</w:t>
        </w:r>
      </w:ins>
      <w:r>
        <w:rPr>
          <w:szCs w:val="24"/>
        </w:rPr>
        <w:t xml:space="preserve"> lack of an effect may be due to distraction being less </w:t>
      </w:r>
      <w:r>
        <w:rPr>
          <w:szCs w:val="24"/>
        </w:rPr>
        <w:lastRenderedPageBreak/>
        <w:t>successful than hypothesized in this complex, multimodal experience</w:t>
      </w:r>
      <w:ins w:id="32" w:author="Billy Mitchell" w:date="2024-06-03T13:09:00Z" w16du:dateUtc="2024-06-03T17:09:00Z">
        <w:r w:rsidR="00393F57">
          <w:rPr>
            <w:szCs w:val="24"/>
          </w:rPr>
          <w:t xml:space="preserve">, though lack of experimental control </w:t>
        </w:r>
      </w:ins>
      <w:ins w:id="33" w:author="Billy Mitchell" w:date="2024-06-03T13:11:00Z" w16du:dateUtc="2024-06-03T17:11:00Z">
        <w:r w:rsidR="002475A8">
          <w:rPr>
            <w:szCs w:val="24"/>
          </w:rPr>
          <w:t>obscured</w:t>
        </w:r>
      </w:ins>
      <w:ins w:id="34" w:author="Billy Mitchell" w:date="2024-06-03T13:09:00Z" w16du:dateUtc="2024-06-03T17:09:00Z">
        <w:r w:rsidR="00393F57">
          <w:rPr>
            <w:szCs w:val="24"/>
          </w:rPr>
          <w:t xml:space="preserve"> what intensity</w:t>
        </w:r>
      </w:ins>
      <w:ins w:id="35" w:author="Billy Mitchell" w:date="2024-06-03T13:11:00Z" w16du:dateUtc="2024-06-03T17:11:00Z">
        <w:r w:rsidR="002475A8">
          <w:rPr>
            <w:szCs w:val="24"/>
          </w:rPr>
          <w:t xml:space="preserve"> represented</w:t>
        </w:r>
      </w:ins>
      <w:ins w:id="36" w:author="Billy Mitchell" w:date="2024-06-03T13:10:00Z" w16du:dateUtc="2024-06-03T17:10:00Z">
        <w:r w:rsidR="00393F57">
          <w:rPr>
            <w:szCs w:val="24"/>
          </w:rPr>
          <w:t xml:space="preserve"> in this </w:t>
        </w:r>
        <w:proofErr w:type="gramStart"/>
        <w:r w:rsidR="00393F57">
          <w:rPr>
            <w:szCs w:val="24"/>
          </w:rPr>
          <w:t>context</w:t>
        </w:r>
      </w:ins>
      <w:ins w:id="37" w:author="Billy Mitchell" w:date="2024-06-03T13:12:00Z" w16du:dateUtc="2024-06-03T17:12:00Z">
        <w:r w:rsidR="00231B74">
          <w:rPr>
            <w:szCs w:val="24"/>
          </w:rPr>
          <w:t xml:space="preserve"> [[</w:t>
        </w:r>
        <w:proofErr w:type="gramEnd"/>
        <w:r w:rsidR="00231B74">
          <w:rPr>
            <w:szCs w:val="24"/>
          </w:rPr>
          <w:t>MAKE THE TRANSITION HERE BETTER]]</w:t>
        </w:r>
      </w:ins>
      <w:r>
        <w:rPr>
          <w:szCs w:val="24"/>
        </w:rPr>
        <w:t>.</w:t>
      </w:r>
      <w:r w:rsidR="00B720B2" w:rsidRPr="008C7178">
        <w:rPr>
          <w:szCs w:val="24"/>
        </w:rPr>
        <w:t xml:space="preserve"> </w:t>
      </w:r>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 xml:space="preserve">2 non-binary) consented to an IRB-approved </w:t>
      </w:r>
      <w:r w:rsidRPr="008C7178">
        <w:rPr>
          <w:szCs w:val="24"/>
        </w:rPr>
        <w:lastRenderedPageBreak/>
        <w:t>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38"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3D6B6E8C"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w:t>
      </w:r>
      <w:r w:rsidR="00D729E1" w:rsidRPr="00D729E1">
        <w:rPr>
          <w:szCs w:val="24"/>
        </w:rPr>
        <w:lastRenderedPageBreak/>
        <w:t xml:space="preserve">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 xml:space="preserve">completed individual </w:t>
      </w:r>
      <w:r w:rsidRPr="008C7178">
        <w:rPr>
          <w:szCs w:val="24"/>
        </w:rPr>
        <w:lastRenderedPageBreak/>
        <w:t>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056B88ED"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1B64A6">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1B64A6">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481125BA"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w:t>
      </w:r>
      <w:r w:rsidR="00A62570" w:rsidRPr="00A62570">
        <w:rPr>
          <w:bCs/>
          <w:szCs w:val="24"/>
        </w:rPr>
        <w:lastRenderedPageBreak/>
        <w:t>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39"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lastRenderedPageBreak/>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C0109D0"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40" w:author="Billy Mitchell" w:date="2024-06-03T13:15:00Z" w16du:dateUtc="2024-06-03T17:15:00Z">
        <w:r w:rsidR="00231B74">
          <w:rPr>
            <w:szCs w:val="24"/>
          </w:rPr>
          <w:t xml:space="preserve">, instead </w:t>
        </w:r>
        <w:proofErr w:type="gramStart"/>
        <w:r w:rsidR="00231B74">
          <w:rPr>
            <w:szCs w:val="24"/>
          </w:rPr>
          <w:t>prioritizing [[</w:t>
        </w:r>
        <w:proofErr w:type="gramEnd"/>
        <w:r w:rsidR="00231B74">
          <w:rPr>
            <w:szCs w:val="24"/>
          </w:rPr>
          <w:t>REMIND READERS AGAIN WHAT WE AIMED TO DO]]</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42"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5464CC22"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1B64A6">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149B5DC9"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1B64A6">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1B64A6">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43"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CFA3695"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1B64A6">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1B64A6">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1B64A6">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w:t>
      </w:r>
      <w:proofErr w:type="spellStart"/>
      <w:r w:rsidR="00F20EDF" w:rsidRPr="00F20EDF">
        <w:t>Uusberg</w:t>
      </w:r>
      <w:proofErr w:type="spellEnd"/>
      <w:r w:rsidR="00F20EDF" w:rsidRPr="00F20EDF">
        <w:t xml:space="preserve">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E763BCF"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1B64A6">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1B64A6">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 xml:space="preserve">(Bramson et al., 2018; Mobbs et al., 2007; </w:t>
      </w:r>
      <w:proofErr w:type="spellStart"/>
      <w:r w:rsidR="006660F3" w:rsidRPr="006660F3">
        <w:rPr>
          <w:szCs w:val="24"/>
        </w:rPr>
        <w:t>Saarimäki</w:t>
      </w:r>
      <w:proofErr w:type="spellEnd"/>
      <w:r w:rsidR="006660F3" w:rsidRPr="006660F3">
        <w:rPr>
          <w:szCs w:val="24"/>
        </w:rPr>
        <w:t xml:space="preserve">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1B64A6">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w:t>
      </w:r>
      <w:proofErr w:type="spellStart"/>
      <w:r w:rsidR="0052343D" w:rsidRPr="0052343D">
        <w:t>Ridderinkhof</w:t>
      </w:r>
      <w:proofErr w:type="spellEnd"/>
      <w:r w:rsidR="0052343D" w:rsidRPr="0052343D">
        <w:t>,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176463E8"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1B64A6">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1B64A6">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w:t>
      </w:r>
      <w:proofErr w:type="spellStart"/>
      <w:r w:rsidR="00054CD8" w:rsidRPr="00054CD8">
        <w:t>Sayette</w:t>
      </w:r>
      <w:proofErr w:type="spellEnd"/>
      <w:r w:rsidR="00054CD8" w:rsidRPr="00054CD8">
        <w:t xml:space="preserv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1B64A6">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1B64A6">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w:t>
      </w:r>
      <w:proofErr w:type="spellStart"/>
      <w:r w:rsidR="00054CD8" w:rsidRPr="00054CD8">
        <w:t>FeldmanHall</w:t>
      </w:r>
      <w:proofErr w:type="spellEnd"/>
      <w:r w:rsidR="00054CD8" w:rsidRPr="00054CD8">
        <w:t xml:space="preserve">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1B64A6">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t>
      </w:r>
      <w:proofErr w:type="spellStart"/>
      <w:r w:rsidR="00015712" w:rsidRPr="00015712">
        <w:t>Wennerhold</w:t>
      </w:r>
      <w:proofErr w:type="spellEnd"/>
      <w:r w:rsidR="00015712" w:rsidRPr="00015712">
        <w:t xml:space="preserve">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1B64A6">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1B64A6">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5A9F9532"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1B64A6">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w:t>
      </w:r>
      <w:r>
        <w:rPr>
          <w:szCs w:val="24"/>
        </w:rPr>
        <w:lastRenderedPageBreak/>
        <w:t xml:space="preserve">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1FA78BCF"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1B64A6">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w:t>
      </w:r>
      <w:proofErr w:type="spellStart"/>
      <w:r w:rsidR="0023367E" w:rsidRPr="0023367E">
        <w:t>Uusberg</w:t>
      </w:r>
      <w:proofErr w:type="spellEnd"/>
      <w:r w:rsidR="0023367E" w:rsidRPr="0023367E">
        <w:t xml:space="preserve">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7C8D11D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xml:space="preserve">, the group </w:t>
      </w:r>
      <w:r w:rsidR="00A45523">
        <w:rPr>
          <w:szCs w:val="24"/>
        </w:rPr>
        <w:lastRenderedPageBreak/>
        <w:t>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1B64A6">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1"/>
    <w:bookmarkEnd w:id="4"/>
    <w:bookmarkEnd w:id="43"/>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045F38A6"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w:t>
      </w:r>
      <w:r w:rsidR="00B720B2" w:rsidRPr="008C7178">
        <w:rPr>
          <w:szCs w:val="24"/>
        </w:rPr>
        <w:lastRenderedPageBreak/>
        <w:t>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7D8C588A" w14:textId="77777777" w:rsidR="001B64A6" w:rsidRDefault="00054CD8" w:rsidP="001B64A6">
      <w:pPr>
        <w:pStyle w:val="Bibliography"/>
      </w:pPr>
      <w:r>
        <w:fldChar w:fldCharType="begin"/>
      </w:r>
      <w:r w:rsidR="000D4176">
        <w:instrText xml:space="preserve"> ADDIN ZOTERO_BIBL {"uncited":[],"omitted":[],"custom":[]} CSL_BIBLIOGRAPHY </w:instrText>
      </w:r>
      <w:r>
        <w:fldChar w:fldCharType="separate"/>
      </w:r>
      <w:proofErr w:type="spellStart"/>
      <w:r w:rsidR="001B64A6">
        <w:t>Aldao</w:t>
      </w:r>
      <w:proofErr w:type="spellEnd"/>
      <w:r w:rsidR="001B64A6">
        <w:t xml:space="preserve">, A. (2013). The Future of Emotion Regulation Research: Capturing Context. </w:t>
      </w:r>
      <w:r w:rsidR="001B64A6">
        <w:rPr>
          <w:i/>
          <w:iCs/>
        </w:rPr>
        <w:t>Perspectives on Psychological Science</w:t>
      </w:r>
      <w:r w:rsidR="001B64A6">
        <w:t xml:space="preserve">, </w:t>
      </w:r>
      <w:r w:rsidR="001B64A6">
        <w:rPr>
          <w:i/>
          <w:iCs/>
        </w:rPr>
        <w:t>8</w:t>
      </w:r>
      <w:r w:rsidR="001B64A6">
        <w:t>(2), 155–172. https://doi.org/10.1177/1745691612459518</w:t>
      </w:r>
    </w:p>
    <w:p w14:paraId="0C2DADFB" w14:textId="77777777" w:rsidR="001B64A6" w:rsidRDefault="001B64A6" w:rsidP="001B64A6">
      <w:pPr>
        <w:pStyle w:val="Bibliography"/>
      </w:pPr>
      <w:proofErr w:type="spellStart"/>
      <w:r>
        <w:t>Aldao</w:t>
      </w:r>
      <w:proofErr w:type="spellEnd"/>
      <w:r>
        <w:t xml:space="preserve">,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F7835CC" w14:textId="77777777" w:rsidR="001B64A6" w:rsidRDefault="001B64A6" w:rsidP="001B64A6">
      <w:pPr>
        <w:pStyle w:val="Bibliography"/>
      </w:pPr>
      <w:proofErr w:type="spellStart"/>
      <w:r>
        <w:t>Aldao</w:t>
      </w:r>
      <w:proofErr w:type="spellEnd"/>
      <w:r>
        <w:t xml:space="preserve">,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51B4B51D" w14:textId="77777777" w:rsidR="001B64A6" w:rsidRDefault="001B64A6" w:rsidP="001B64A6">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xml:space="preserve">, 433–440. </w:t>
      </w:r>
      <w:proofErr w:type="spellStart"/>
      <w:r>
        <w:t>psyh</w:t>
      </w:r>
      <w:proofErr w:type="spellEnd"/>
      <w:r>
        <w:t>. https://doi.org/10.1016/j.jad.2020.07.060</w:t>
      </w:r>
    </w:p>
    <w:p w14:paraId="1C9509DB" w14:textId="77777777" w:rsidR="001B64A6" w:rsidRDefault="001B64A6" w:rsidP="001B64A6">
      <w:pPr>
        <w:pStyle w:val="Bibliography"/>
      </w:pPr>
      <w:r>
        <w:t xml:space="preserve">Bates, D., </w:t>
      </w:r>
      <w:proofErr w:type="spellStart"/>
      <w:r>
        <w:t>Maechler</w:t>
      </w:r>
      <w:proofErr w:type="spellEnd"/>
      <w:r>
        <w:t xml:space="preserve">, M., Bolker, B., &amp; Walker, S. (2015). Fitting Linear Mixed-Effects Models Using lme4. </w:t>
      </w:r>
      <w:r>
        <w:rPr>
          <w:i/>
          <w:iCs/>
        </w:rPr>
        <w:t>Journal of Statistical Software</w:t>
      </w:r>
      <w:r>
        <w:t xml:space="preserve">, </w:t>
      </w:r>
      <w:r>
        <w:rPr>
          <w:i/>
          <w:iCs/>
        </w:rPr>
        <w:t>67</w:t>
      </w:r>
      <w:r>
        <w:t>(1), 1–48. https://doi.org/10.18637/jss.v067.i01</w:t>
      </w:r>
    </w:p>
    <w:p w14:paraId="1CA7D4C0" w14:textId="77777777" w:rsidR="001B64A6" w:rsidRDefault="001B64A6" w:rsidP="001B64A6">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6D999A72" w14:textId="77777777" w:rsidR="001B64A6" w:rsidRDefault="001B64A6" w:rsidP="001B64A6">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38C6F94E" w14:textId="77777777" w:rsidR="001B64A6" w:rsidRDefault="001B64A6" w:rsidP="001B64A6">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45702C6" w14:textId="77777777" w:rsidR="001B64A6" w:rsidRDefault="001B64A6" w:rsidP="001B64A6">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9122CD0" w14:textId="77777777" w:rsidR="001B64A6" w:rsidRDefault="001B64A6" w:rsidP="001B64A6">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294DFAF6" w14:textId="77777777" w:rsidR="001B64A6" w:rsidRDefault="001B64A6" w:rsidP="001B64A6">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2FA16937" w14:textId="77777777" w:rsidR="001B64A6" w:rsidRDefault="001B64A6" w:rsidP="001B64A6">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 xml:space="preserve">(2), 319–331. </w:t>
      </w:r>
      <w:proofErr w:type="spellStart"/>
      <w:r>
        <w:t>psyh</w:t>
      </w:r>
      <w:proofErr w:type="spellEnd"/>
      <w:r>
        <w:t>. https://doi.org/10.1080/02699931.2014.901213</w:t>
      </w:r>
    </w:p>
    <w:p w14:paraId="5E4E1F25" w14:textId="77777777" w:rsidR="001B64A6" w:rsidRDefault="001B64A6" w:rsidP="001B64A6">
      <w:pPr>
        <w:pStyle w:val="Bibliography"/>
      </w:pPr>
      <w:r>
        <w:t xml:space="preserve">Clasen, M., Andersen, M., &amp; </w:t>
      </w:r>
      <w:proofErr w:type="spellStart"/>
      <w:r>
        <w:t>Schjoedt</w:t>
      </w:r>
      <w:proofErr w:type="spellEnd"/>
      <w:r>
        <w:t xml:space="preserve">, U. (2019). Adrenaline junkies and </w:t>
      </w:r>
      <w:proofErr w:type="gramStart"/>
      <w:r>
        <w:t>white-knucklers</w:t>
      </w:r>
      <w:proofErr w:type="gramEnd"/>
      <w:r>
        <w:t xml:space="preserve">_ A quantitative study of fear management in haunted house visitors. </w:t>
      </w:r>
      <w:r>
        <w:rPr>
          <w:i/>
          <w:iCs/>
        </w:rPr>
        <w:t>Poetics</w:t>
      </w:r>
      <w:r>
        <w:t xml:space="preserve">, </w:t>
      </w:r>
      <w:r>
        <w:rPr>
          <w:i/>
          <w:iCs/>
        </w:rPr>
        <w:t>73</w:t>
      </w:r>
      <w:r>
        <w:t>, 61–71. https://doi.org/10.1016/j.poetic.2019.01.002</w:t>
      </w:r>
    </w:p>
    <w:p w14:paraId="760DC92C" w14:textId="77777777" w:rsidR="001B64A6" w:rsidRDefault="001B64A6" w:rsidP="001B64A6">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09EB8B0F" w14:textId="77777777" w:rsidR="001B64A6" w:rsidRDefault="001B64A6" w:rsidP="001B64A6">
      <w:pPr>
        <w:pStyle w:val="Bibliography"/>
      </w:pPr>
      <w:r>
        <w:lastRenderedPageBreak/>
        <w:t xml:space="preserve">Colombo, D., Fernández-Álvarez, J., Suso-Ribera, C., </w:t>
      </w:r>
      <w:proofErr w:type="spellStart"/>
      <w:r>
        <w:t>Cipresso</w:t>
      </w:r>
      <w:proofErr w:type="spellEnd"/>
      <w:r>
        <w:t xml:space="preserve">, P., Valev, H., </w:t>
      </w:r>
      <w:proofErr w:type="spellStart"/>
      <w:r>
        <w:t>Leufkens</w:t>
      </w:r>
      <w:proofErr w:type="spellEnd"/>
      <w:r>
        <w:t xml:space="preserve">,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C426B7C" w14:textId="77777777" w:rsidR="001B64A6" w:rsidRDefault="001B64A6" w:rsidP="001B64A6">
      <w:pPr>
        <w:pStyle w:val="Bibliography"/>
      </w:pPr>
      <w:r>
        <w:t xml:space="preserve">De Leeuw, J. R., Gilbert, R. A., &amp; </w:t>
      </w:r>
      <w:proofErr w:type="spellStart"/>
      <w:r>
        <w:t>Luchterhandt</w:t>
      </w:r>
      <w:proofErr w:type="spellEnd"/>
      <w:r>
        <w:t xml:space="preserve">, B. (2023). </w:t>
      </w:r>
      <w:proofErr w:type="spellStart"/>
      <w:r>
        <w:t>jsPsych</w:t>
      </w:r>
      <w:proofErr w:type="spellEnd"/>
      <w:r>
        <w:t xml:space="preserve">: Enabling an Open-Source </w:t>
      </w:r>
      <w:proofErr w:type="spellStart"/>
      <w:r>
        <w:t>CollaborativeEcosystem</w:t>
      </w:r>
      <w:proofErr w:type="spellEnd"/>
      <w:r>
        <w:t xml:space="preserve"> of Behavioral Experiments. </w:t>
      </w:r>
      <w:r>
        <w:rPr>
          <w:i/>
          <w:iCs/>
        </w:rPr>
        <w:t xml:space="preserve">Journal of </w:t>
      </w:r>
      <w:proofErr w:type="gramStart"/>
      <w:r>
        <w:rPr>
          <w:i/>
          <w:iCs/>
        </w:rPr>
        <w:t>Open Source</w:t>
      </w:r>
      <w:proofErr w:type="gramEnd"/>
      <w:r>
        <w:rPr>
          <w:i/>
          <w:iCs/>
        </w:rPr>
        <w:t xml:space="preserve"> Software</w:t>
      </w:r>
      <w:r>
        <w:t xml:space="preserve">, </w:t>
      </w:r>
      <w:r>
        <w:rPr>
          <w:i/>
          <w:iCs/>
        </w:rPr>
        <w:t>8</w:t>
      </w:r>
      <w:r>
        <w:t>(85), 5351. https://doi.org/10.21105/joss.05351</w:t>
      </w:r>
    </w:p>
    <w:p w14:paraId="0B222DE5" w14:textId="77777777" w:rsidR="001B64A6" w:rsidRDefault="001B64A6" w:rsidP="001B64A6">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 xml:space="preserve">(4), 403–411. </w:t>
      </w:r>
      <w:proofErr w:type="spellStart"/>
      <w:r>
        <w:t>psyh</w:t>
      </w:r>
      <w:proofErr w:type="spellEnd"/>
      <w:r>
        <w:t>. https://doi.org/10.1093/scan/nss148</w:t>
      </w:r>
    </w:p>
    <w:p w14:paraId="3947665C" w14:textId="77777777" w:rsidR="001B64A6" w:rsidRDefault="001B64A6" w:rsidP="001B64A6">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32EABCC" w14:textId="77777777" w:rsidR="001B64A6" w:rsidRDefault="001B64A6" w:rsidP="001B64A6">
      <w:pPr>
        <w:pStyle w:val="Bibliography"/>
      </w:pPr>
      <w:r>
        <w:t xml:space="preserve">Dixon-Gordon, K. L., </w:t>
      </w:r>
      <w:proofErr w:type="spellStart"/>
      <w:r>
        <w:t>Aldao</w:t>
      </w:r>
      <w:proofErr w:type="spellEnd"/>
      <w:r>
        <w:t xml:space="preserve">,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30815274" w14:textId="77777777" w:rsidR="001B64A6" w:rsidRDefault="001B64A6" w:rsidP="001B64A6">
      <w:pPr>
        <w:pStyle w:val="Bibliography"/>
      </w:pPr>
      <w:r>
        <w:t xml:space="preserve">Dorman Ilan, S., Tamuz, N., &amp; </w:t>
      </w:r>
      <w:proofErr w:type="spellStart"/>
      <w:r>
        <w:t>Sheppes</w:t>
      </w:r>
      <w:proofErr w:type="spellEnd"/>
      <w:r>
        <w:t xml:space="preserve">,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C44FF76" w14:textId="77777777" w:rsidR="001B64A6" w:rsidRDefault="001B64A6" w:rsidP="001B64A6">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2E09421C" w14:textId="77777777" w:rsidR="001B64A6" w:rsidRDefault="001B64A6" w:rsidP="001B64A6">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 xml:space="preserve">(2), 230–242. </w:t>
      </w:r>
      <w:proofErr w:type="spellStart"/>
      <w:r>
        <w:t>psyh</w:t>
      </w:r>
      <w:proofErr w:type="spellEnd"/>
      <w:r>
        <w:t>. https://doi.org/10.1007/s11031-016-9597-z</w:t>
      </w:r>
    </w:p>
    <w:p w14:paraId="343A09E9" w14:textId="77777777" w:rsidR="001B64A6" w:rsidRDefault="001B64A6" w:rsidP="001B64A6">
      <w:pPr>
        <w:pStyle w:val="Bibliography"/>
      </w:pPr>
      <w:r>
        <w:t xml:space="preserve">Etkin, A., </w:t>
      </w:r>
      <w:proofErr w:type="spellStart"/>
      <w:r>
        <w:t>Büchel</w:t>
      </w:r>
      <w:proofErr w:type="spellEnd"/>
      <w:r>
        <w:t xml:space="preserve">, C., &amp; Gross, J. J. (2015). The neural bases of emotion regulation. </w:t>
      </w:r>
      <w:r>
        <w:rPr>
          <w:i/>
          <w:iCs/>
        </w:rPr>
        <w:t>Nature Reviews Neuroscience</w:t>
      </w:r>
      <w:r>
        <w:t xml:space="preserve">, </w:t>
      </w:r>
      <w:r>
        <w:rPr>
          <w:i/>
          <w:iCs/>
        </w:rPr>
        <w:t>16</w:t>
      </w:r>
      <w:r>
        <w:t>(11), 693–700. https://doi.org/10.1038/nrn4044</w:t>
      </w:r>
    </w:p>
    <w:p w14:paraId="319AEC0A" w14:textId="77777777" w:rsidR="001B64A6" w:rsidRDefault="001B64A6" w:rsidP="001B64A6">
      <w:pPr>
        <w:pStyle w:val="Bibliography"/>
      </w:pPr>
      <w:proofErr w:type="spellStart"/>
      <w:r>
        <w:t>FeldmanHall</w:t>
      </w:r>
      <w:proofErr w:type="spellEnd"/>
      <w:r>
        <w:t xml:space="preserve">, O., Mobbs, D., Evans, D., Hiscox, L., </w:t>
      </w:r>
      <w:proofErr w:type="spellStart"/>
      <w:r>
        <w:t>Navrady</w:t>
      </w:r>
      <w:proofErr w:type="spellEnd"/>
      <w:r>
        <w:t xml:space="preserve">,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1F5DFE8C" w14:textId="77777777" w:rsidR="001B64A6" w:rsidRDefault="001B64A6" w:rsidP="001B64A6">
      <w:pPr>
        <w:pStyle w:val="Bibliography"/>
      </w:pPr>
      <w:r>
        <w:t xml:space="preserve">Ford, B. Q., Gross, J. J., &amp; Gruber, J. (2019). Broadening Our Field of View: The Role of Emotion </w:t>
      </w:r>
      <w:proofErr w:type="spellStart"/>
      <w:r>
        <w:t>Polyregulation</w:t>
      </w:r>
      <w:proofErr w:type="spellEnd"/>
      <w:r>
        <w:t xml:space="preserve">. </w:t>
      </w:r>
      <w:r>
        <w:rPr>
          <w:i/>
          <w:iCs/>
        </w:rPr>
        <w:t>Emotion Review</w:t>
      </w:r>
      <w:r>
        <w:t xml:space="preserve">, </w:t>
      </w:r>
      <w:r>
        <w:rPr>
          <w:i/>
          <w:iCs/>
        </w:rPr>
        <w:t>11</w:t>
      </w:r>
      <w:r>
        <w:t>(3), 197–208. https://doi.org/10.1177/1754073919850314</w:t>
      </w:r>
    </w:p>
    <w:p w14:paraId="73FAFC33" w14:textId="77777777" w:rsidR="001B64A6" w:rsidRDefault="001B64A6" w:rsidP="001B64A6">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7EAA2B55" w14:textId="77777777" w:rsidR="001B64A6" w:rsidRDefault="001B64A6" w:rsidP="001B64A6">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614D50FD" w14:textId="77777777" w:rsidR="001B64A6" w:rsidRDefault="001B64A6" w:rsidP="001B64A6">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6E28F683" w14:textId="77777777" w:rsidR="001B64A6" w:rsidRDefault="001B64A6" w:rsidP="001B64A6">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3486026A" w14:textId="77777777" w:rsidR="001B64A6" w:rsidRDefault="001B64A6" w:rsidP="001B64A6">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 xml:space="preserve">(1), 224–237. </w:t>
      </w:r>
      <w:proofErr w:type="spellStart"/>
      <w:r>
        <w:t>pdh</w:t>
      </w:r>
      <w:proofErr w:type="spellEnd"/>
      <w:r>
        <w:t>. https://doi.org/10.1037/0022-3514.74.1.224</w:t>
      </w:r>
    </w:p>
    <w:p w14:paraId="14177C0B" w14:textId="77777777" w:rsidR="001B64A6" w:rsidRDefault="001B64A6" w:rsidP="001B64A6">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3FE7C2C" w14:textId="77777777" w:rsidR="001B64A6" w:rsidRDefault="001B64A6" w:rsidP="001B64A6">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 xml:space="preserve">(2), 348–362. </w:t>
      </w:r>
      <w:proofErr w:type="spellStart"/>
      <w:r>
        <w:t>pdh</w:t>
      </w:r>
      <w:proofErr w:type="spellEnd"/>
      <w:r>
        <w:t>. https://doi.org/10.1037/0022-3514.85.2.348</w:t>
      </w:r>
    </w:p>
    <w:p w14:paraId="34EE9D72" w14:textId="77777777" w:rsidR="001B64A6" w:rsidRDefault="001B64A6" w:rsidP="001B64A6">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411AE2C0" w14:textId="77777777" w:rsidR="001B64A6" w:rsidRDefault="001B64A6" w:rsidP="001B64A6">
      <w:pPr>
        <w:pStyle w:val="Bibliography"/>
      </w:pPr>
      <w:r>
        <w:t xml:space="preserve">Haines, S. J., Gleeson, J., </w:t>
      </w:r>
      <w:proofErr w:type="spellStart"/>
      <w:r>
        <w:t>Kuppens</w:t>
      </w:r>
      <w:proofErr w:type="spellEnd"/>
      <w:r>
        <w:t xml:space="preserve">, P., Hollenstein, T., </w:t>
      </w:r>
      <w:proofErr w:type="spellStart"/>
      <w:r>
        <w:t>Ciarrochi</w:t>
      </w:r>
      <w:proofErr w:type="spellEnd"/>
      <w:r>
        <w:t xml:space="preserve">,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 xml:space="preserve">(12), 1651–1659. </w:t>
      </w:r>
      <w:proofErr w:type="spellStart"/>
      <w:r>
        <w:t>psyh</w:t>
      </w:r>
      <w:proofErr w:type="spellEnd"/>
      <w:r>
        <w:t>. https://doi.org/10.1177/0956797616669086</w:t>
      </w:r>
    </w:p>
    <w:p w14:paraId="3F79AC67" w14:textId="77777777" w:rsidR="001B64A6" w:rsidRDefault="001B64A6" w:rsidP="001B64A6">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 xml:space="preserve">(6), 643–650. </w:t>
      </w:r>
      <w:proofErr w:type="spellStart"/>
      <w:r>
        <w:t>pdh</w:t>
      </w:r>
      <w:proofErr w:type="spellEnd"/>
      <w:r>
        <w:t>. https://doi.org/10.1037/tra0000577</w:t>
      </w:r>
    </w:p>
    <w:p w14:paraId="39D7BE4A" w14:textId="77777777" w:rsidR="001B64A6" w:rsidRDefault="001B64A6" w:rsidP="001B64A6">
      <w:pPr>
        <w:pStyle w:val="Bibliography"/>
      </w:pPr>
      <w:r>
        <w:t xml:space="preserve">Hay, A. C., </w:t>
      </w:r>
      <w:proofErr w:type="spellStart"/>
      <w:r>
        <w:t>Sheppes</w:t>
      </w:r>
      <w:proofErr w:type="spellEnd"/>
      <w:r>
        <w:t xml:space="preserve">, G., Gross, J. J., &amp; Gruber, J. (2015). Choosing how to feel: Emotion regulation choice in bipolar disorder. </w:t>
      </w:r>
      <w:r>
        <w:rPr>
          <w:i/>
          <w:iCs/>
        </w:rPr>
        <w:t>Emotion</w:t>
      </w:r>
      <w:r>
        <w:t xml:space="preserve">, </w:t>
      </w:r>
      <w:r>
        <w:rPr>
          <w:i/>
          <w:iCs/>
        </w:rPr>
        <w:t>15</w:t>
      </w:r>
      <w:r>
        <w:t xml:space="preserve">(2), 139–145. </w:t>
      </w:r>
      <w:proofErr w:type="spellStart"/>
      <w:r>
        <w:t>pdh</w:t>
      </w:r>
      <w:proofErr w:type="spellEnd"/>
      <w:r>
        <w:t>. https://doi.org/10.1037/emo0000024</w:t>
      </w:r>
    </w:p>
    <w:p w14:paraId="24ABF2AD" w14:textId="77777777" w:rsidR="001B64A6" w:rsidRDefault="001B64A6" w:rsidP="001B64A6">
      <w:pPr>
        <w:pStyle w:val="Bibliography"/>
      </w:pPr>
      <w:proofErr w:type="spellStart"/>
      <w:r>
        <w:t>Heiy</w:t>
      </w:r>
      <w:proofErr w:type="spellEnd"/>
      <w:r>
        <w:t xml:space="preserve">, J. E., &amp; </w:t>
      </w:r>
      <w:proofErr w:type="spellStart"/>
      <w:r>
        <w:t>Cheavens</w:t>
      </w:r>
      <w:proofErr w:type="spellEnd"/>
      <w:r>
        <w:t xml:space="preserve">, J. S. (2014). Back to basics: A naturalistic assessment of the experience and regulation of emotion. </w:t>
      </w:r>
      <w:r>
        <w:rPr>
          <w:i/>
          <w:iCs/>
        </w:rPr>
        <w:t>Emotion</w:t>
      </w:r>
      <w:r>
        <w:t xml:space="preserve">, </w:t>
      </w:r>
      <w:r>
        <w:rPr>
          <w:i/>
          <w:iCs/>
        </w:rPr>
        <w:t>14</w:t>
      </w:r>
      <w:r>
        <w:t>(5), 878–891. https://doi.org/10.1037/a0037231</w:t>
      </w:r>
    </w:p>
    <w:p w14:paraId="7389AFDC" w14:textId="77777777" w:rsidR="001B64A6" w:rsidRDefault="001B64A6" w:rsidP="001B64A6">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42C8309" w14:textId="77777777" w:rsidR="001B64A6" w:rsidRDefault="001B64A6" w:rsidP="001B64A6">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AABAA57" w14:textId="77777777" w:rsidR="001B64A6" w:rsidRDefault="001B64A6" w:rsidP="001B64A6">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6B29CAD" w14:textId="77777777" w:rsidR="001B64A6" w:rsidRDefault="001B64A6" w:rsidP="001B64A6">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D318737" w14:textId="77777777" w:rsidR="001B64A6" w:rsidRDefault="001B64A6" w:rsidP="001B64A6">
      <w:pPr>
        <w:pStyle w:val="Bibliography"/>
      </w:pPr>
      <w:r>
        <w:t xml:space="preserve">Lindquist, K. A., Wager, T. D., Kober, H., Bliss-Moreau, E., &amp; Barrett, L. F. (2012). The brain basis of emotion: A meta-analytic review. </w:t>
      </w:r>
      <w:proofErr w:type="gramStart"/>
      <w:r>
        <w:rPr>
          <w:i/>
          <w:iCs/>
        </w:rPr>
        <w:t>The Behavioral</w:t>
      </w:r>
      <w:proofErr w:type="gramEnd"/>
      <w:r>
        <w:rPr>
          <w:i/>
          <w:iCs/>
        </w:rPr>
        <w:t xml:space="preserve"> and Brain Sciences</w:t>
      </w:r>
      <w:r>
        <w:t xml:space="preserve">, </w:t>
      </w:r>
      <w:r>
        <w:rPr>
          <w:i/>
          <w:iCs/>
        </w:rPr>
        <w:t>35</w:t>
      </w:r>
      <w:r>
        <w:t>(3), 121–143. https://doi.org/10.1017/S0140525X11000446</w:t>
      </w:r>
    </w:p>
    <w:p w14:paraId="201D382D" w14:textId="77777777" w:rsidR="001B64A6" w:rsidRDefault="001B64A6" w:rsidP="001B64A6">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1C00DF1B" w14:textId="77777777" w:rsidR="001B64A6" w:rsidRDefault="001B64A6" w:rsidP="001B64A6">
      <w:pPr>
        <w:pStyle w:val="Bibliography"/>
      </w:pPr>
      <w:proofErr w:type="spellStart"/>
      <w:r>
        <w:t>Malanchini</w:t>
      </w:r>
      <w:proofErr w:type="spellEnd"/>
      <w:r>
        <w:t xml:space="preserve">,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687BD098" w14:textId="77777777" w:rsidR="001B64A6" w:rsidRDefault="001B64A6" w:rsidP="001B64A6">
      <w:pPr>
        <w:pStyle w:val="Bibliography"/>
      </w:pPr>
      <w:r>
        <w:lastRenderedPageBreak/>
        <w:t xml:space="preserve">Matthews, M., Webb, T. L., Shafir, R., Snow, M., &amp; </w:t>
      </w:r>
      <w:proofErr w:type="spellStart"/>
      <w:r>
        <w:t>Sheppes</w:t>
      </w:r>
      <w:proofErr w:type="spellEnd"/>
      <w:r>
        <w:t xml:space="preserve">,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70FE437D" w14:textId="77777777" w:rsidR="001B64A6" w:rsidRDefault="001B64A6" w:rsidP="001B64A6">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 xml:space="preserve">(2), 143–162. </w:t>
      </w:r>
      <w:proofErr w:type="spellStart"/>
      <w:r>
        <w:t>psyh</w:t>
      </w:r>
      <w:proofErr w:type="spellEnd"/>
      <w:r>
        <w:t>. https://doi.org/10.1177/1368430207088035</w:t>
      </w:r>
    </w:p>
    <w:p w14:paraId="656FFE4E" w14:textId="77777777" w:rsidR="001B64A6" w:rsidRDefault="001B64A6" w:rsidP="001B64A6">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47BE5C2" w14:textId="77777777" w:rsidR="001B64A6" w:rsidRDefault="001B64A6" w:rsidP="001B64A6">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7029FAC5" w14:textId="77777777" w:rsidR="001B64A6" w:rsidRDefault="001B64A6" w:rsidP="001B64A6">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158659B8" w14:textId="77777777" w:rsidR="001B64A6" w:rsidRDefault="001B64A6" w:rsidP="001B64A6">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5E2CAEF3" w14:textId="77777777" w:rsidR="001B64A6" w:rsidRDefault="001B64A6" w:rsidP="001B64A6">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xml:space="preserve">, 455–464. </w:t>
      </w:r>
      <w:proofErr w:type="spellStart"/>
      <w:r>
        <w:t>psyh</w:t>
      </w:r>
      <w:proofErr w:type="spellEnd"/>
      <w:r>
        <w:t>. https://doi.org/10.1016/j.paid.2015.06.048</w:t>
      </w:r>
    </w:p>
    <w:p w14:paraId="73408893" w14:textId="77777777" w:rsidR="001B64A6" w:rsidRDefault="001B64A6" w:rsidP="001B64A6">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DC4699D" w14:textId="77777777" w:rsidR="001B64A6" w:rsidRDefault="001B64A6" w:rsidP="001B64A6">
      <w:pPr>
        <w:pStyle w:val="Bibliography"/>
      </w:pPr>
      <w:r>
        <w:t xml:space="preserve">Orejuela-Dávila, A. I., Levens, S. M., Sagui-Henson, S. J., Tedeschi, R. G., &amp; </w:t>
      </w:r>
      <w:proofErr w:type="spellStart"/>
      <w:r>
        <w:t>Sheppes</w:t>
      </w:r>
      <w:proofErr w:type="spellEnd"/>
      <w:r>
        <w:t xml:space="preserve">, G. (2019). The relation between emotion regulation choice and posttraumatic growth. </w:t>
      </w:r>
      <w:r>
        <w:rPr>
          <w:i/>
          <w:iCs/>
        </w:rPr>
        <w:t>Cognition &amp; Emotion</w:t>
      </w:r>
      <w:r>
        <w:t xml:space="preserve">, </w:t>
      </w:r>
      <w:r>
        <w:rPr>
          <w:i/>
          <w:iCs/>
        </w:rPr>
        <w:t>33</w:t>
      </w:r>
      <w:r>
        <w:t>(8), 1709–1717. https://doi.org/10.1080/02699931.2019.1592117</w:t>
      </w:r>
    </w:p>
    <w:p w14:paraId="43146967" w14:textId="77777777" w:rsidR="001B64A6" w:rsidRDefault="001B64A6" w:rsidP="001B64A6">
      <w:pPr>
        <w:pStyle w:val="Bibliography"/>
      </w:pPr>
      <w:r>
        <w:t xml:space="preserve">R Core Team. (2022). </w:t>
      </w:r>
      <w:r>
        <w:rPr>
          <w:i/>
          <w:iCs/>
        </w:rPr>
        <w:t>R: A language and environment for statistical computing.</w:t>
      </w:r>
      <w:r>
        <w:t xml:space="preserve"> [Computer software]. </w:t>
      </w:r>
      <w:proofErr w:type="gramStart"/>
      <w:r>
        <w:t>R  Foundation</w:t>
      </w:r>
      <w:proofErr w:type="gramEnd"/>
      <w:r>
        <w:t xml:space="preserve"> for Statistical Computing. https://www.R-project.org/</w:t>
      </w:r>
    </w:p>
    <w:p w14:paraId="011C6532" w14:textId="77777777" w:rsidR="001B64A6" w:rsidRDefault="001B64A6" w:rsidP="001B64A6">
      <w:pPr>
        <w:pStyle w:val="Bibliography"/>
      </w:pPr>
      <w:proofErr w:type="spellStart"/>
      <w:r>
        <w:t>Ridderinkhof</w:t>
      </w:r>
      <w:proofErr w:type="spellEnd"/>
      <w:r>
        <w:t xml:space="preserve">, K. R. (2017). Emotion in Action: A Predictive Processing Perspective and Theoretical Synthesis. </w:t>
      </w:r>
      <w:r>
        <w:rPr>
          <w:i/>
          <w:iCs/>
        </w:rPr>
        <w:t>Emotion Review</w:t>
      </w:r>
      <w:r>
        <w:t xml:space="preserve">, </w:t>
      </w:r>
      <w:r>
        <w:rPr>
          <w:i/>
          <w:iCs/>
        </w:rPr>
        <w:t>9</w:t>
      </w:r>
      <w:r>
        <w:t>(4), 319–325. https://doi.org/10.1177/1754073916661765</w:t>
      </w:r>
    </w:p>
    <w:p w14:paraId="3962DB4C" w14:textId="77777777" w:rsidR="001B64A6" w:rsidRDefault="001B64A6" w:rsidP="001B64A6">
      <w:pPr>
        <w:pStyle w:val="Bibliography"/>
      </w:pPr>
      <w:r>
        <w:t xml:space="preserve">Rottweiler, A.-L., Taxer, J. L., &amp; </w:t>
      </w:r>
      <w:proofErr w:type="spellStart"/>
      <w:r>
        <w:t>Nett</w:t>
      </w:r>
      <w:proofErr w:type="spellEnd"/>
      <w:r>
        <w:t xml:space="preserve">, U. E. (2018). Context Matters in the Effectiveness of Emotion Regulation Strategies. </w:t>
      </w:r>
      <w:r>
        <w:rPr>
          <w:i/>
          <w:iCs/>
        </w:rPr>
        <w:t>AERA Open</w:t>
      </w:r>
      <w:r>
        <w:t xml:space="preserve">, </w:t>
      </w:r>
      <w:r>
        <w:rPr>
          <w:i/>
          <w:iCs/>
        </w:rPr>
        <w:t>4</w:t>
      </w:r>
      <w:r>
        <w:t>(2), 233285841877884. https://doi.org/10.1177/2332858418778849</w:t>
      </w:r>
    </w:p>
    <w:p w14:paraId="2083CBED" w14:textId="77777777" w:rsidR="001B64A6" w:rsidRDefault="001B64A6" w:rsidP="001B64A6">
      <w:pPr>
        <w:pStyle w:val="Bibliography"/>
      </w:pPr>
      <w:proofErr w:type="spellStart"/>
      <w:r>
        <w:t>Saarimäki</w:t>
      </w:r>
      <w:proofErr w:type="spellEnd"/>
      <w:r>
        <w:t xml:space="preserve">, H., </w:t>
      </w:r>
      <w:proofErr w:type="spellStart"/>
      <w:r>
        <w:t>Gotsopoulos</w:t>
      </w:r>
      <w:proofErr w:type="spellEnd"/>
      <w:r>
        <w:t xml:space="preserve">, A., Jääskeläinen, I. P., Lampinen, J., </w:t>
      </w:r>
      <w:proofErr w:type="spellStart"/>
      <w:r>
        <w:t>Vuilleumier</w:t>
      </w:r>
      <w:proofErr w:type="spellEnd"/>
      <w:r>
        <w:t xml:space="preserve">, P., Hari, R., Sams, M., &amp; </w:t>
      </w:r>
      <w:proofErr w:type="spellStart"/>
      <w:r>
        <w:t>Nummenmaa</w:t>
      </w:r>
      <w:proofErr w:type="spellEnd"/>
      <w:r>
        <w:t xml:space="preserve">, L. (2016). Discrete Neural Signatures of Basic Emotions. </w:t>
      </w:r>
      <w:r>
        <w:rPr>
          <w:i/>
          <w:iCs/>
        </w:rPr>
        <w:t>Cerebral Cortex</w:t>
      </w:r>
      <w:r>
        <w:t xml:space="preserve">, </w:t>
      </w:r>
      <w:r>
        <w:rPr>
          <w:i/>
          <w:iCs/>
        </w:rPr>
        <w:t>26</w:t>
      </w:r>
      <w:r>
        <w:t>(6), 2563–2573. https://doi.org/10.1093/cercor/bhv086</w:t>
      </w:r>
    </w:p>
    <w:p w14:paraId="7B3315D1" w14:textId="77777777" w:rsidR="001B64A6" w:rsidRDefault="001B64A6" w:rsidP="001B64A6">
      <w:pPr>
        <w:pStyle w:val="Bibliography"/>
      </w:pPr>
      <w:proofErr w:type="spellStart"/>
      <w:r>
        <w:lastRenderedPageBreak/>
        <w:t>Sayette</w:t>
      </w:r>
      <w:proofErr w:type="spellEnd"/>
      <w:r>
        <w:t xml:space="preserv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71D8E125" w14:textId="77777777" w:rsidR="001B64A6" w:rsidRDefault="001B64A6" w:rsidP="001B64A6">
      <w:pPr>
        <w:pStyle w:val="Bibliography"/>
      </w:pPr>
      <w:r>
        <w:t xml:space="preserve">Shafir, R., </w:t>
      </w:r>
      <w:proofErr w:type="spellStart"/>
      <w:r>
        <w:t>Thiruchselvam</w:t>
      </w:r>
      <w:proofErr w:type="spellEnd"/>
      <w:r>
        <w:t xml:space="preserve">, R., Suri, G., Gross, J. J., &amp; </w:t>
      </w:r>
      <w:proofErr w:type="spellStart"/>
      <w:r>
        <w:t>Sheppes</w:t>
      </w:r>
      <w:proofErr w:type="spellEnd"/>
      <w:r>
        <w:t xml:space="preserve">, G. (2016). Neural processing of </w:t>
      </w:r>
      <w:proofErr w:type="gramStart"/>
      <w:r>
        <w:t>emotional-intensity</w:t>
      </w:r>
      <w:proofErr w:type="gramEnd"/>
      <w:r>
        <w:t xml:space="preserve"> predicts emotion regulation choice. </w:t>
      </w:r>
      <w:r>
        <w:rPr>
          <w:i/>
          <w:iCs/>
        </w:rPr>
        <w:t>Social Cognitive and Affective Neuroscience</w:t>
      </w:r>
      <w:r>
        <w:t xml:space="preserve">, </w:t>
      </w:r>
      <w:r>
        <w:rPr>
          <w:i/>
          <w:iCs/>
        </w:rPr>
        <w:t>11</w:t>
      </w:r>
      <w:r>
        <w:t>(12), 1863–1871. https://doi.org/10.1093/scan/nsw114</w:t>
      </w:r>
    </w:p>
    <w:p w14:paraId="284229C6" w14:textId="77777777" w:rsidR="001B64A6" w:rsidRDefault="001B64A6" w:rsidP="001B64A6">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0D4968F9" w14:textId="77777777" w:rsidR="001B64A6" w:rsidRDefault="001B64A6" w:rsidP="001B64A6">
      <w:pPr>
        <w:pStyle w:val="Bibliography"/>
      </w:pPr>
      <w:proofErr w:type="spellStart"/>
      <w:r>
        <w:t>Sheppes</w:t>
      </w:r>
      <w:proofErr w:type="spellEnd"/>
      <w:r>
        <w:t xml:space="preserve">,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544CDC57" w14:textId="77777777" w:rsidR="001B64A6" w:rsidRDefault="001B64A6" w:rsidP="001B64A6">
      <w:pPr>
        <w:pStyle w:val="Bibliography"/>
      </w:pPr>
      <w:proofErr w:type="spellStart"/>
      <w:r>
        <w:t>Sheppes</w:t>
      </w:r>
      <w:proofErr w:type="spellEnd"/>
      <w:r>
        <w:t xml:space="preserve">,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xml:space="preserve">. </w:t>
      </w:r>
      <w:proofErr w:type="spellStart"/>
      <w:r>
        <w:t>psyh</w:t>
      </w:r>
      <w:proofErr w:type="spellEnd"/>
      <w:r>
        <w:t>. https://doi.org/10.3389/fpsyg.2014.00346</w:t>
      </w:r>
    </w:p>
    <w:p w14:paraId="23ADE52D" w14:textId="77777777" w:rsidR="001B64A6" w:rsidRDefault="001B64A6" w:rsidP="001B64A6">
      <w:pPr>
        <w:pStyle w:val="Bibliography"/>
      </w:pPr>
      <w:proofErr w:type="spellStart"/>
      <w:r>
        <w:t>Sheppes</w:t>
      </w:r>
      <w:proofErr w:type="spellEnd"/>
      <w:r>
        <w:t xml:space="preserve">,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613DB494" w14:textId="77777777" w:rsidR="001B64A6" w:rsidRDefault="001B64A6" w:rsidP="001B64A6">
      <w:pPr>
        <w:pStyle w:val="Bibliography"/>
      </w:pPr>
      <w:proofErr w:type="spellStart"/>
      <w:r>
        <w:t>Sheppes</w:t>
      </w:r>
      <w:proofErr w:type="spellEnd"/>
      <w:r>
        <w:t xml:space="preserve">, G., Scheibe, S., Suri, G., &amp; Gross, J. J. (2011). Emotion-Regulation Choice. </w:t>
      </w:r>
      <w:r>
        <w:rPr>
          <w:i/>
          <w:iCs/>
        </w:rPr>
        <w:t>Psychological Science</w:t>
      </w:r>
      <w:r>
        <w:t xml:space="preserve">, </w:t>
      </w:r>
      <w:r>
        <w:rPr>
          <w:i/>
          <w:iCs/>
        </w:rPr>
        <w:t>22</w:t>
      </w:r>
      <w:r>
        <w:t>(11), 1391–1396. https://doi.org/10.1177/0956797611418350</w:t>
      </w:r>
    </w:p>
    <w:p w14:paraId="17458BAD" w14:textId="77777777" w:rsidR="001B64A6" w:rsidRDefault="001B64A6" w:rsidP="001B64A6">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620C33A1" w14:textId="77777777" w:rsidR="001B64A6" w:rsidRDefault="001B64A6" w:rsidP="001B64A6">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xml:space="preserve">. </w:t>
      </w:r>
      <w:proofErr w:type="spellStart"/>
      <w:r>
        <w:t>pdh</w:t>
      </w:r>
      <w:proofErr w:type="spellEnd"/>
      <w:r>
        <w:t>. https://doi.org/10.1037/tra0001217</w:t>
      </w:r>
    </w:p>
    <w:p w14:paraId="092581C8" w14:textId="77777777" w:rsidR="001B64A6" w:rsidRDefault="001B64A6" w:rsidP="001B64A6">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7EF08468" w14:textId="77777777" w:rsidR="001B64A6" w:rsidRDefault="001B64A6" w:rsidP="001B64A6">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C14972B" w14:textId="77777777" w:rsidR="001B64A6" w:rsidRDefault="001B64A6" w:rsidP="001B64A6">
      <w:pPr>
        <w:pStyle w:val="Bibliography"/>
      </w:pPr>
      <w:r>
        <w:t xml:space="preserve">Suri, G., </w:t>
      </w:r>
      <w:proofErr w:type="spellStart"/>
      <w:r>
        <w:t>Sheppes</w:t>
      </w:r>
      <w:proofErr w:type="spellEnd"/>
      <w:r>
        <w:t xml:space="preserve">,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6CF84388" w14:textId="77777777" w:rsidR="001B64A6" w:rsidRDefault="001B64A6" w:rsidP="001B64A6">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0B439C70" w14:textId="77777777" w:rsidR="001B64A6" w:rsidRDefault="001B64A6" w:rsidP="001B64A6">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BD53B0C" w14:textId="77777777" w:rsidR="001B64A6" w:rsidRDefault="001B64A6" w:rsidP="001B64A6">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7E470456" w14:textId="77777777" w:rsidR="001B64A6" w:rsidRDefault="001B64A6" w:rsidP="001B64A6">
      <w:pPr>
        <w:pStyle w:val="Bibliography"/>
      </w:pPr>
      <w:r>
        <w:t xml:space="preserve">Tashjian, S. M., </w:t>
      </w:r>
      <w:proofErr w:type="spellStart"/>
      <w:r>
        <w:t>Fedrigo</w:t>
      </w:r>
      <w:proofErr w:type="spellEnd"/>
      <w:r>
        <w:t xml:space="preserve">, V., </w:t>
      </w:r>
      <w:proofErr w:type="spellStart"/>
      <w:r>
        <w:t>Molapour</w:t>
      </w:r>
      <w:proofErr w:type="spellEnd"/>
      <w:r>
        <w:t xml:space="preserve">,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057E544D" w14:textId="77777777" w:rsidR="001B64A6" w:rsidRDefault="001B64A6" w:rsidP="001B64A6">
      <w:pPr>
        <w:pStyle w:val="Bibliography"/>
      </w:pPr>
      <w:proofErr w:type="spellStart"/>
      <w:r>
        <w:t>Uusberg</w:t>
      </w:r>
      <w:proofErr w:type="spellEnd"/>
      <w:r>
        <w:t xml:space="preserve">, A., Taxer, J. L., Yih, J., </w:t>
      </w:r>
      <w:proofErr w:type="spellStart"/>
      <w:r>
        <w:t>Uusberg</w:t>
      </w:r>
      <w:proofErr w:type="spellEnd"/>
      <w:r>
        <w:t xml:space="preserve">, H., &amp; Gross, J. J. (2019). Reappraising Reappraisal. </w:t>
      </w:r>
      <w:r>
        <w:rPr>
          <w:i/>
          <w:iCs/>
        </w:rPr>
        <w:t>Emotion Review</w:t>
      </w:r>
      <w:r>
        <w:t xml:space="preserve">, </w:t>
      </w:r>
      <w:r>
        <w:rPr>
          <w:i/>
          <w:iCs/>
        </w:rPr>
        <w:t>11</w:t>
      </w:r>
      <w:r>
        <w:t>(4), 267–282. https://doi.org/10.1177/1754073919862617</w:t>
      </w:r>
    </w:p>
    <w:p w14:paraId="5A74C797" w14:textId="77777777" w:rsidR="001B64A6" w:rsidRDefault="001B64A6" w:rsidP="001B64A6">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D19DFD8" w14:textId="77777777" w:rsidR="001B64A6" w:rsidRDefault="001B64A6" w:rsidP="001B64A6">
      <w:pPr>
        <w:pStyle w:val="Bibliography"/>
      </w:pPr>
      <w:r>
        <w:t xml:space="preserve">Watson, D., Anna, L., &amp; </w:t>
      </w:r>
      <w:proofErr w:type="spellStart"/>
      <w:r>
        <w:t>Tellegen</w:t>
      </w:r>
      <w:proofErr w:type="spellEnd"/>
      <w:r>
        <w:t xml:space="preserve">, A. (1988). Development and Validation of Brief Measures of Positive and Negative Affect: The PANAS Scales. </w:t>
      </w:r>
      <w:r>
        <w:rPr>
          <w:i/>
          <w:iCs/>
        </w:rPr>
        <w:t>Journal of Personality and Social Psychology</w:t>
      </w:r>
      <w:r>
        <w:t xml:space="preserve">, </w:t>
      </w:r>
      <w:r>
        <w:rPr>
          <w:i/>
          <w:iCs/>
        </w:rPr>
        <w:t>54</w:t>
      </w:r>
      <w:r>
        <w:t>(6), 1063–1070.</w:t>
      </w:r>
    </w:p>
    <w:p w14:paraId="74AD4233" w14:textId="77777777" w:rsidR="001B64A6" w:rsidRDefault="001B64A6" w:rsidP="001B64A6">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 xml:space="preserve">(4), 775–808. </w:t>
      </w:r>
      <w:proofErr w:type="spellStart"/>
      <w:r>
        <w:t>pdh</w:t>
      </w:r>
      <w:proofErr w:type="spellEnd"/>
      <w:r>
        <w:t>. https://doi.org/10.1037/a0027600</w:t>
      </w:r>
    </w:p>
    <w:p w14:paraId="35D18B79" w14:textId="77777777" w:rsidR="001B64A6" w:rsidRDefault="001B64A6" w:rsidP="001B64A6">
      <w:pPr>
        <w:pStyle w:val="Bibliography"/>
      </w:pPr>
      <w:r>
        <w:t xml:space="preserve">Weiss, N. H., Schick, M. R., Waite, E. E., </w:t>
      </w:r>
      <w:proofErr w:type="spellStart"/>
      <w:r>
        <w:t>Haliczer</w:t>
      </w:r>
      <w:proofErr w:type="spellEnd"/>
      <w:r>
        <w:t xml:space="preserve">,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2E07EFE" w14:textId="77777777" w:rsidR="001B64A6" w:rsidRDefault="001B64A6" w:rsidP="001B64A6">
      <w:pPr>
        <w:pStyle w:val="Bibliography"/>
      </w:pPr>
      <w:proofErr w:type="spellStart"/>
      <w:r>
        <w:lastRenderedPageBreak/>
        <w:t>Wennerhold</w:t>
      </w:r>
      <w:proofErr w:type="spellEnd"/>
      <w:r>
        <w:t xml:space="preserve">,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3974AE8A" w14:textId="77777777" w:rsidR="001B64A6" w:rsidRDefault="001B64A6" w:rsidP="001B64A6">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C58BCEC" w14:textId="77777777" w:rsidR="001B64A6" w:rsidRDefault="001B64A6" w:rsidP="001B64A6">
      <w:pPr>
        <w:pStyle w:val="Bibliography"/>
      </w:pPr>
      <w:r>
        <w:t xml:space="preserve">Zhang, Z., &amp; Mai, Y. (2019). </w:t>
      </w:r>
      <w:proofErr w:type="spellStart"/>
      <w:r>
        <w:rPr>
          <w:i/>
          <w:iCs/>
        </w:rPr>
        <w:t>WebPower</w:t>
      </w:r>
      <w:proofErr w:type="spellEnd"/>
      <w:r>
        <w:rPr>
          <w:i/>
          <w:iCs/>
        </w:rPr>
        <w:t>: Basic and Advanced Statistical Power Analysis</w:t>
      </w:r>
      <w:r>
        <w:t xml:space="preserve"> (0.5) [R]. https://CRAN.R-project.org/package=WebPower</w:t>
      </w:r>
    </w:p>
    <w:p w14:paraId="1B96A437" w14:textId="5DAFBFE8"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4F36B09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1B64A6">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6EB1983"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1B64A6">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44"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44"/>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4472E117"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1B64A6">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37A28" w14:textId="77777777" w:rsidR="0051418B" w:rsidRDefault="0051418B">
      <w:pPr>
        <w:spacing w:after="0" w:line="240" w:lineRule="auto"/>
      </w:pPr>
      <w:r>
        <w:separator/>
      </w:r>
    </w:p>
  </w:endnote>
  <w:endnote w:type="continuationSeparator" w:id="0">
    <w:p w14:paraId="70650076" w14:textId="77777777" w:rsidR="0051418B" w:rsidRDefault="0051418B">
      <w:pPr>
        <w:spacing w:after="0" w:line="240" w:lineRule="auto"/>
      </w:pPr>
      <w:r>
        <w:continuationSeparator/>
      </w:r>
    </w:p>
  </w:endnote>
  <w:endnote w:type="continuationNotice" w:id="1">
    <w:p w14:paraId="4FBEE26D" w14:textId="77777777" w:rsidR="0051418B" w:rsidRDefault="005141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C12C4" w14:textId="77777777" w:rsidR="0051418B" w:rsidRDefault="0051418B">
      <w:pPr>
        <w:spacing w:after="0" w:line="240" w:lineRule="auto"/>
      </w:pPr>
      <w:r>
        <w:separator/>
      </w:r>
    </w:p>
  </w:footnote>
  <w:footnote w:type="continuationSeparator" w:id="0">
    <w:p w14:paraId="31AEED3F" w14:textId="77777777" w:rsidR="0051418B" w:rsidRDefault="0051418B">
      <w:pPr>
        <w:spacing w:after="0" w:line="240" w:lineRule="auto"/>
      </w:pPr>
      <w:r>
        <w:continuationSeparator/>
      </w:r>
    </w:p>
  </w:footnote>
  <w:footnote w:type="continuationNotice" w:id="1">
    <w:p w14:paraId="3A72150C" w14:textId="77777777" w:rsidR="0051418B" w:rsidRDefault="0051418B">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41" w:name="_Hlk150804466"/>
      <w:r>
        <w:rPr>
          <w:szCs w:val="24"/>
        </w:rPr>
        <w:t>The haunted house has a limited seasonal run time, and we cannot experimentally manipulate the intensity of the events in the haunted house as it is run by a private company.</w:t>
      </w:r>
      <w:bookmarkEnd w:id="41"/>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B0F41"/>
    <w:rsid w:val="000B1AF9"/>
    <w:rsid w:val="000B26B6"/>
    <w:rsid w:val="000B40E7"/>
    <w:rsid w:val="000B4EC5"/>
    <w:rsid w:val="000C5A68"/>
    <w:rsid w:val="000D28DC"/>
    <w:rsid w:val="000D4176"/>
    <w:rsid w:val="000D6E61"/>
    <w:rsid w:val="000D7D4C"/>
    <w:rsid w:val="000E0223"/>
    <w:rsid w:val="000E055A"/>
    <w:rsid w:val="000E25CD"/>
    <w:rsid w:val="000E636F"/>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710F"/>
    <w:rsid w:val="0030735C"/>
    <w:rsid w:val="00322180"/>
    <w:rsid w:val="00331554"/>
    <w:rsid w:val="00341012"/>
    <w:rsid w:val="00342888"/>
    <w:rsid w:val="00345FE2"/>
    <w:rsid w:val="00354B3D"/>
    <w:rsid w:val="00372E6A"/>
    <w:rsid w:val="00376EE0"/>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FE9"/>
    <w:rsid w:val="00577234"/>
    <w:rsid w:val="00577985"/>
    <w:rsid w:val="00582F9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7C52"/>
    <w:rsid w:val="00917702"/>
    <w:rsid w:val="00920CA2"/>
    <w:rsid w:val="00924270"/>
    <w:rsid w:val="00925D1D"/>
    <w:rsid w:val="00931006"/>
    <w:rsid w:val="00937D53"/>
    <w:rsid w:val="0094060F"/>
    <w:rsid w:val="0095019C"/>
    <w:rsid w:val="0095040B"/>
    <w:rsid w:val="00952E8D"/>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70619"/>
    <w:rsid w:val="00A71B20"/>
    <w:rsid w:val="00A726A1"/>
    <w:rsid w:val="00A73457"/>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0E73"/>
    <w:rsid w:val="00E63707"/>
    <w:rsid w:val="00E67FD8"/>
    <w:rsid w:val="00E75949"/>
    <w:rsid w:val="00E75D1C"/>
    <w:rsid w:val="00E82ED7"/>
    <w:rsid w:val="00E83BB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75</Pages>
  <Words>53496</Words>
  <Characters>304933</Characters>
  <Application>Microsoft Office Word</Application>
  <DocSecurity>0</DocSecurity>
  <Lines>2541</Lines>
  <Paragraphs>715</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357714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6</cp:revision>
  <cp:lastPrinted>2024-03-25T21:20:00Z</cp:lastPrinted>
  <dcterms:created xsi:type="dcterms:W3CDTF">2024-03-25T21:16:00Z</dcterms:created>
  <dcterms:modified xsi:type="dcterms:W3CDTF">2024-06-03T18:02:00Z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id="3w4eqTvQ"/&gt;&lt;style id="http://www.zotero.org/styles/apa" locale="en-US" hasBibliography="1" bibliographyStyleHasBeenSet="1"/&gt;&lt;prefs&gt;&lt;pref name="fieldType" value="Field"/&gt;&lt;/prefs&gt;&lt;/data&gt;</vt:lpwstr>
  </property>
</Properties>
</file>