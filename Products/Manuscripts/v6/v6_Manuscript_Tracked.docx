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5C91F84B"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proofErr w:type="gramStart"/>
      <w:r w:rsidR="00CD160F">
        <w:rPr>
          <w:szCs w:val="24"/>
        </w:rPr>
        <w:t>reflect</w:t>
      </w:r>
      <w:proofErr w:type="gramEnd"/>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proofErr w:type="gramStart"/>
      <w:r w:rsidR="00FF4743">
        <w:rPr>
          <w:szCs w:val="24"/>
        </w:rPr>
        <w:t>emotionally</w:t>
      </w:r>
      <w:r w:rsidR="00CC03D6">
        <w:rPr>
          <w:szCs w:val="24"/>
        </w:rPr>
        <w:t>-</w:t>
      </w:r>
      <w:r w:rsidR="00FF4743">
        <w:rPr>
          <w:szCs w:val="24"/>
        </w:rPr>
        <w:t>regulated</w:t>
      </w:r>
      <w:proofErr w:type="gramEnd"/>
      <w:r w:rsidR="00FF4743">
        <w:rPr>
          <w:szCs w:val="24"/>
        </w:rPr>
        <w:t xml:space="preserve">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 xml:space="preserve">y </w:t>
      </w:r>
      <w:proofErr w:type="spellStart"/>
      <w:r w:rsidR="00965A73">
        <w:rPr>
          <w:szCs w:val="24"/>
        </w:rPr>
        <w:t>fittedness</w:t>
      </w:r>
      <w:proofErr w:type="spellEnd"/>
      <w:r w:rsidR="00965A73">
        <w:rPr>
          <w:szCs w:val="24"/>
        </w:rPr>
        <w:t xml:space="preserve">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 w:name="_Hlk119972138"/>
      <w:r w:rsidRPr="008C7178">
        <w:rPr>
          <w:b/>
          <w:szCs w:val="24"/>
        </w:rPr>
        <w:lastRenderedPageBreak/>
        <w:t>INTRODUCTION</w:t>
      </w:r>
    </w:p>
    <w:p w14:paraId="7666883A" w14:textId="1F42E588"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5"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5"/>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1B64A6">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101136B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1B64A6">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1B64A6">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1B64A6">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1B64A6">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2425A238"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 xml:space="preserve">Although not explicitly directed to do so, the anticipation of a scary moment during a horror movie might prompt a person to look away from the screen (distraction), think about the actors in a different light (reappraisal), or limit the expression of their fear, all </w:t>
      </w:r>
      <w:proofErr w:type="gramStart"/>
      <w:r w:rsidR="00E20BFE">
        <w:rPr>
          <w:szCs w:val="24"/>
        </w:rPr>
        <w:t>in an effort to</w:t>
      </w:r>
      <w:proofErr w:type="gramEnd"/>
      <w:r w:rsidR="00E20BFE">
        <w:rPr>
          <w:szCs w:val="24"/>
        </w:rPr>
        <w:t xml:space="preserve">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1B64A6">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 xml:space="preserve">someone </w:t>
      </w:r>
      <w:proofErr w:type="gramStart"/>
      <w:r w:rsidR="00EF55CB">
        <w:rPr>
          <w:szCs w:val="24"/>
        </w:rPr>
        <w:t>were</w:t>
      </w:r>
      <w:proofErr w:type="gramEnd"/>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1B64A6">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001627B9" w:rsidR="004E6FCA" w:rsidRDefault="004E6FCA" w:rsidP="00A10284">
      <w:pPr>
        <w:spacing w:after="0" w:line="480" w:lineRule="auto"/>
        <w:ind w:left="0" w:firstLine="720"/>
        <w:rPr>
          <w:szCs w:val="24"/>
        </w:rPr>
      </w:pPr>
      <w:bookmarkStart w:id="6"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1B64A6">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1B64A6">
        <w:rPr>
          <w:szCs w:val="24"/>
        </w:rPr>
        <w:instrText xml:space="preserve"> ADDIN ZOTERO_ITEM CSL_CITATION {"citationID":"r4cuLwpM","properties":{"formattedCitation":"(Shafir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C178FD">
        <w:rPr>
          <w:szCs w:val="24"/>
        </w:rPr>
        <w:fldChar w:fldCharType="separate"/>
      </w:r>
      <w:r w:rsidR="003F66A7" w:rsidRPr="003F66A7">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1B64A6">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1B64A6">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6"/>
      <w:r w:rsidRPr="004E6FCA">
        <w:rPr>
          <w:szCs w:val="24"/>
        </w:rPr>
        <w:t xml:space="preserve">This effect has been thoroughly replicated in lab studies and ecological momentary assessment (EMA) studies </w:t>
      </w:r>
      <w:r w:rsidR="00C178FD">
        <w:rPr>
          <w:szCs w:val="24"/>
        </w:rPr>
        <w:fldChar w:fldCharType="begin"/>
      </w:r>
      <w:r w:rsidR="001B64A6">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1B64A6">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3F339453"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w:t>
      </w:r>
      <w:proofErr w:type="gramStart"/>
      <w:r w:rsidR="002919B5">
        <w:rPr>
          <w:szCs w:val="24"/>
        </w:rPr>
        <w:t>key ways</w:t>
      </w:r>
      <w:proofErr w:type="gramEnd"/>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1B64A6">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1B64A6">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2974DA13"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1B64A6">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1B64A6">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1B64A6">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ins w:id="7" w:author="Billy Mitchell" w:date="2024-06-03T12:22:00Z" w16du:dateUtc="2024-06-03T16:22:00Z">
        <w:r w:rsidR="00FD0BF3">
          <w:rPr>
            <w:szCs w:val="24"/>
          </w:rPr>
          <w:t xml:space="preserve">[[Insert here a discussion regarding balancing </w:t>
        </w:r>
      </w:ins>
      <w:ins w:id="8" w:author="Billy Mitchell" w:date="2024-06-03T12:27:00Z" w16du:dateUtc="2024-06-03T16:27:00Z">
        <w:r w:rsidR="00FD0BF3">
          <w:rPr>
            <w:szCs w:val="24"/>
          </w:rPr>
          <w:t>priorities</w:t>
        </w:r>
      </w:ins>
      <w:ins w:id="9" w:author="Billy Mitchell" w:date="2024-06-03T12:28:00Z" w16du:dateUtc="2024-06-03T16:28:00Z">
        <w:r w:rsidR="00FD0BF3">
          <w:rPr>
            <w:szCs w:val="24"/>
          </w:rPr>
          <w:t xml:space="preserve"> for naturalistic and controlled research</w:t>
        </w:r>
      </w:ins>
      <w:ins w:id="10" w:author="Billy Mitchell" w:date="2024-06-03T12:22:00Z" w16du:dateUtc="2024-06-03T16:22:00Z">
        <w:r w:rsidR="00FD0BF3">
          <w:rPr>
            <w:szCs w:val="24"/>
          </w:rPr>
          <w:t xml:space="preserve">]] </w:t>
        </w:r>
      </w:ins>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1B64A6">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1B64A6">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1B64A6">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1B64A6">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 xml:space="preserve">emotional </w:t>
      </w:r>
      <w:r w:rsidR="00C6526E" w:rsidRPr="00EF55CB">
        <w:rPr>
          <w:szCs w:val="24"/>
        </w:rPr>
        <w:lastRenderedPageBreak/>
        <w:t>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1B64A6">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1B64A6">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p>
    <w:p w14:paraId="0262DBB1" w14:textId="7F46512F" w:rsidR="007538C8" w:rsidRDefault="00CC49B2" w:rsidP="00CC49B2">
      <w:pPr>
        <w:spacing w:after="0" w:line="480" w:lineRule="auto"/>
        <w:ind w:left="0" w:firstLine="720"/>
        <w:rPr>
          <w:szCs w:val="24"/>
        </w:rPr>
      </w:pPr>
      <w:r>
        <w:rPr>
          <w:szCs w:val="24"/>
        </w:rPr>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1B64A6">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1B64A6">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67CB3F7A"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1B64A6">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1B64A6">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1B64A6">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1B64A6">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1B64A6">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 xml:space="preserve">(Christou-Champi et al., 2015; </w:t>
      </w:r>
      <w:r w:rsidRPr="00642A4D">
        <w:lastRenderedPageBreak/>
        <w:t>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1B64A6">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1B64A6">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661EACA2"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1B64A6">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1B64A6">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 xml:space="preserve">y which </w:t>
      </w:r>
      <w:proofErr w:type="gramStart"/>
      <w:r w:rsidR="00E07969">
        <w:rPr>
          <w:szCs w:val="24"/>
        </w:rPr>
        <w:t>emotionally-relevant</w:t>
      </w:r>
      <w:proofErr w:type="gramEnd"/>
      <w:r w:rsidR="00E07969">
        <w:rPr>
          <w:szCs w:val="24"/>
        </w:rPr>
        <w:t xml:space="preserve">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 xml:space="preserve">would be difficult </w:t>
      </w:r>
      <w:r w:rsidR="00837CFE">
        <w:rPr>
          <w:szCs w:val="24"/>
        </w:rPr>
        <w:lastRenderedPageBreak/>
        <w:t>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088398F8"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w:t>
      </w:r>
      <w:proofErr w:type="gramStart"/>
      <w:r w:rsidR="00B42FE6">
        <w:rPr>
          <w:szCs w:val="24"/>
        </w:rPr>
        <w:t>as a result of</w:t>
      </w:r>
      <w:proofErr w:type="gramEnd"/>
      <w:r w:rsidR="00B42FE6">
        <w:rPr>
          <w:szCs w:val="24"/>
        </w:rPr>
        <w:t xml:space="preserve">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xml:space="preserve">, </w:t>
      </w:r>
      <w:proofErr w:type="gramStart"/>
      <w:r w:rsidR="00CB54A4">
        <w:rPr>
          <w:szCs w:val="24"/>
        </w:rPr>
        <w:t>in an effort to</w:t>
      </w:r>
      <w:proofErr w:type="gramEnd"/>
      <w:r w:rsidR="00CB54A4">
        <w:rPr>
          <w:szCs w:val="24"/>
        </w:rPr>
        <w:t xml:space="preserve">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59CF0120"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1" w:author="Billy Mitchell" w:date="2024-06-03T12:32:00Z" w16du:dateUtc="2024-06-03T16:32:00Z">
        <w:r w:rsidR="000732A4">
          <w:rPr>
            <w:szCs w:val="24"/>
          </w:rPr>
          <w:t xml:space="preserve"> [[MAYBE ADD RATIONALE FOR SWITCHING TO FORECASTING TO CLARIFY THAT THIS WASN’T A REPLICATION]].</w:t>
        </w:r>
      </w:ins>
      <w:r w:rsidR="004E6FCA" w:rsidRPr="004E6FCA">
        <w:rPr>
          <w:szCs w:val="24"/>
        </w:rPr>
        <w:t xml:space="preserve"> </w:t>
      </w:r>
      <w:r w:rsidR="002013C5">
        <w:rPr>
          <w:szCs w:val="24"/>
        </w:rPr>
        <w:t>We did observe the canonical association between emotional intensity and regulatory strategy selection with this design</w:t>
      </w:r>
      <w:ins w:id="12" w:author="Billy Mitchell" w:date="2024-06-03T12:32:00Z" w16du:dateUtc="2024-06-03T16:32:00Z">
        <w:r w:rsidR="000732A4">
          <w:rPr>
            <w:szCs w:val="24"/>
          </w:rPr>
          <w:t>, though with</w:t>
        </w:r>
      </w:ins>
      <w:ins w:id="13" w:author="Billy Mitchell" w:date="2024-06-03T12:33:00Z" w16du:dateUtc="2024-06-03T16:33:00Z">
        <w:r w:rsidR="000732A4">
          <w:rPr>
            <w:szCs w:val="24"/>
          </w:rPr>
          <w:t xml:space="preserve"> an effect size smaller than the typical </w:t>
        </w:r>
        <w:r w:rsidR="000732A4">
          <w:rPr>
            <w:szCs w:val="24"/>
          </w:rPr>
          <w:lastRenderedPageBreak/>
          <w:t xml:space="preserve">range </w:t>
        </w:r>
      </w:ins>
      <w:ins w:id="14" w:author="Billy Mitchell" w:date="2024-06-03T12:39:00Z" w16du:dateUtc="2024-06-03T16:39:00Z">
        <w:r w:rsidR="000732A4">
          <w:rPr>
            <w:szCs w:val="24"/>
          </w:rPr>
          <w:t>found by Matthews et al. (20</w:t>
        </w:r>
      </w:ins>
      <w:ins w:id="15"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w:t>
      </w:r>
      <w:proofErr w:type="gramStart"/>
      <w:r w:rsidR="009C319B">
        <w:rPr>
          <w:szCs w:val="24"/>
        </w:rPr>
        <w:t>actually reported</w:t>
      </w:r>
      <w:proofErr w:type="gramEnd"/>
      <w:r w:rsidR="009C319B">
        <w:rPr>
          <w:szCs w:val="24"/>
        </w:rPr>
        <w:t xml:space="preserve">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w:t>
      </w:r>
      <w:proofErr w:type="spellStart"/>
      <w:r w:rsidR="00083D59" w:rsidRPr="008C7178">
        <w:rPr>
          <w:szCs w:val="24"/>
        </w:rPr>
        <w:t>valenced</w:t>
      </w:r>
      <w:proofErr w:type="spellEnd"/>
      <w:r w:rsidR="00083D59" w:rsidRPr="008C7178">
        <w:rPr>
          <w:szCs w:val="24"/>
        </w:rPr>
        <w:t xml:space="preserve">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lastRenderedPageBreak/>
        <w:t xml:space="preserve">PARTICIPANTS: </w:t>
      </w:r>
    </w:p>
    <w:p w14:paraId="3EEB9BB5" w14:textId="707062E7"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EC2B97">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DC4E44">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1B64A6">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1B64A6" w:rsidRPr="001B64A6">
        <w:t>(Cliver et al., 2024)</w:t>
      </w:r>
      <w:r w:rsidR="00672923">
        <w:rPr>
          <w:szCs w:val="24"/>
        </w:rPr>
        <w:fldChar w:fldCharType="end"/>
      </w:r>
      <w:r w:rsidR="00BC7F6A">
        <w:rPr>
          <w:szCs w:val="24"/>
        </w:rPr>
        <w:t xml:space="preserve"> and physiological responses to </w:t>
      </w:r>
      <w:r w:rsidR="00BC7F6A">
        <w:rPr>
          <w:szCs w:val="24"/>
        </w:rPr>
        <w:fldChar w:fldCharType="begin"/>
      </w:r>
      <w:r w:rsidR="001B64A6">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 xml:space="preserve">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proofErr w:type="spellStart"/>
      <w:r w:rsidRPr="008C7178">
        <w:rPr>
          <w:szCs w:val="24"/>
        </w:rPr>
        <w:t>WebPower</w:t>
      </w:r>
      <w:proofErr w:type="spellEnd"/>
      <w:r w:rsidR="004D26BF">
        <w:rPr>
          <w:szCs w:val="24"/>
        </w:rPr>
        <w:t>”</w:t>
      </w:r>
      <w:r>
        <w:rPr>
          <w:szCs w:val="24"/>
        </w:rPr>
        <w:t xml:space="preserve"> </w:t>
      </w:r>
      <w:r>
        <w:rPr>
          <w:szCs w:val="24"/>
        </w:rPr>
        <w:fldChar w:fldCharType="begin"/>
      </w:r>
      <w:r w:rsidR="001B64A6">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1B64A6">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6"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6"/>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proofErr w:type="spellStart"/>
      <w:r w:rsidR="00B501A4">
        <w:rPr>
          <w:szCs w:val="24"/>
        </w:rPr>
        <w:t>simr</w:t>
      </w:r>
      <w:proofErr w:type="spellEnd"/>
      <w:r w:rsidR="004D26BF">
        <w:rPr>
          <w:szCs w:val="24"/>
        </w:rPr>
        <w:t>”</w:t>
      </w:r>
      <w:r w:rsidR="00B501A4">
        <w:rPr>
          <w:szCs w:val="24"/>
        </w:rPr>
        <w:t xml:space="preserve"> </w:t>
      </w:r>
      <w:r w:rsidR="00B501A4">
        <w:rPr>
          <w:szCs w:val="24"/>
        </w:rPr>
        <w:fldChar w:fldCharType="begin"/>
      </w:r>
      <w:r w:rsidR="001B64A6">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w:t>
      </w:r>
      <w:r w:rsidR="00B501A4" w:rsidRPr="00B501A4">
        <w:rPr>
          <w:szCs w:val="24"/>
        </w:rPr>
        <w:lastRenderedPageBreak/>
        <w:t xml:space="preserve">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proofErr w:type="gramStart"/>
      <w:r w:rsidRPr="00957D51">
        <w:rPr>
          <w:i/>
          <w:szCs w:val="24"/>
        </w:rPr>
        <w:t>Pr</w:t>
      </w:r>
      <w:proofErr w:type="spellEnd"/>
      <w:r w:rsidRPr="00957D51">
        <w:rPr>
          <w:i/>
          <w:szCs w:val="24"/>
        </w:rPr>
        <w:t>(</w:t>
      </w:r>
      <w:proofErr w:type="gram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1B64A6">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1B64A6" w:rsidRPr="001B64A6">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w:t>
      </w:r>
      <w:r w:rsidR="00B720B2" w:rsidRPr="00BE73D6">
        <w:rPr>
          <w:i/>
          <w:iCs/>
          <w:szCs w:val="24"/>
        </w:rPr>
        <w:t>range</w:t>
      </w:r>
      <w:r w:rsidR="00B720B2" w:rsidRPr="008C7178">
        <w:rPr>
          <w:szCs w:val="24"/>
        </w:rPr>
        <w:t xml:space="preserv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proofErr w:type="spellEnd"/>
      <w:r w:rsidR="00DC4E44">
        <w:rPr>
          <w:i/>
          <w:szCs w:val="24"/>
        </w:rPr>
        <w:t xml:space="preserve"> </w:t>
      </w:r>
      <w:r w:rsidR="00B720B2" w:rsidRPr="008C7178">
        <w:rPr>
          <w:i/>
          <w:szCs w:val="24"/>
          <w:vertAlign w:val="subscript"/>
        </w:rPr>
        <w:t>age</w:t>
      </w:r>
      <w:r w:rsidR="00B720B2" w:rsidRPr="008C7178">
        <w:rPr>
          <w:szCs w:val="24"/>
        </w:rPr>
        <w:t xml:space="preserve"> = 2.87 </w:t>
      </w:r>
      <w:proofErr w:type="spellStart"/>
      <w:r w:rsidR="00B720B2" w:rsidRPr="008C7178">
        <w:rPr>
          <w:szCs w:val="24"/>
        </w:rPr>
        <w:t>yrs</w:t>
      </w:r>
      <w:proofErr w:type="spellEnd"/>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w:t>
      </w:r>
      <w:proofErr w:type="gramStart"/>
      <w:r w:rsidR="00FC645E">
        <w:rPr>
          <w:szCs w:val="24"/>
        </w:rPr>
        <w:t>according</w:t>
      </w:r>
      <w:proofErr w:type="gramEnd"/>
      <w:r w:rsidR="00FC645E">
        <w:rPr>
          <w:szCs w:val="24"/>
        </w:rPr>
        <w:t xml:space="preserve">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w:t>
      </w:r>
      <w:r w:rsidR="00E37E22">
        <w:rPr>
          <w:szCs w:val="24"/>
        </w:rPr>
        <w:lastRenderedPageBreak/>
        <w:t xml:space="preserve">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6B56ABAB"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w:t>
      </w:r>
      <w:r w:rsidR="00F63EDD">
        <w:rPr>
          <w:szCs w:val="24"/>
        </w:rPr>
        <w:lastRenderedPageBreak/>
        <w:t>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1B64A6">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24334A82"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proofErr w:type="spellEnd"/>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w:t>
      </w:r>
      <w:r w:rsidR="00225BAC">
        <w:rPr>
          <w:szCs w:val="24"/>
        </w:rPr>
        <w:lastRenderedPageBreak/>
        <w: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2387563D"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1B64A6">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proofErr w:type="gramStart"/>
      <w:r w:rsidR="00790C62" w:rsidRPr="00790C62">
        <w:rPr>
          <w:i/>
          <w:iCs/>
          <w:szCs w:val="24"/>
        </w:rPr>
        <w:t>F</w:t>
      </w:r>
      <w:r w:rsidR="00790C62">
        <w:rPr>
          <w:szCs w:val="24"/>
        </w:rPr>
        <w:t>(</w:t>
      </w:r>
      <w:proofErr w:type="gramEnd"/>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6FB6E291" w:rsidR="00425004" w:rsidRDefault="00B720B2" w:rsidP="000967D7">
      <w:pPr>
        <w:spacing w:after="0" w:line="480" w:lineRule="auto"/>
        <w:ind w:left="0" w:firstLine="0"/>
        <w:rPr>
          <w:ins w:id="17" w:author="Billy Mitchell" w:date="2024-06-03T12:52:00Z" w16du:dateUtc="2024-06-03T16:52:00Z"/>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t>
      </w:r>
      <w:r w:rsidR="00E206EE">
        <w:rPr>
          <w:szCs w:val="24"/>
        </w:rPr>
        <w:lastRenderedPageBreak/>
        <w:t xml:space="preserve">were not tested during the immediate exposure session to avoid conflicts with </w:t>
      </w:r>
      <w:r w:rsidR="002C6443">
        <w:rPr>
          <w:szCs w:val="24"/>
        </w:rPr>
        <w:t xml:space="preserve">the </w:t>
      </w:r>
      <w:r w:rsidR="00D17F92">
        <w:rPr>
          <w:szCs w:val="24"/>
        </w:rPr>
        <w:t xml:space="preserve">aforementioned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1B64A6">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1B64A6">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1B64A6">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proofErr w:type="gramStart"/>
      <w:r w:rsidR="00AA6164">
        <w:rPr>
          <w:szCs w:val="24"/>
        </w:rPr>
        <w:t>’)</w:t>
      </w:r>
      <w:ins w:id="18" w:author="Billy Mitchell" w:date="2024-06-03T12:48:00Z" w16du:dateUtc="2024-06-03T16:48:00Z">
        <w:r w:rsidR="001B64A6">
          <w:rPr>
            <w:szCs w:val="24"/>
          </w:rPr>
          <w:t xml:space="preserve"> [</w:t>
        </w:r>
        <w:proofErr w:type="gramEnd"/>
        <w:r w:rsidR="001B64A6">
          <w:rPr>
            <w:szCs w:val="24"/>
          </w:rPr>
          <w:t>[ADD THE DESCRIPTION OF THE WORDING HERE]]</w:t>
        </w:r>
      </w:ins>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r w:rsidR="00595359">
        <w:rPr>
          <w:szCs w:val="24"/>
        </w:rPr>
        <w:t xml:space="preserve">, via free </w:t>
      </w:r>
      <w:proofErr w:type="gramStart"/>
      <w:r w:rsidR="00595359">
        <w:rPr>
          <w:szCs w:val="24"/>
        </w:rPr>
        <w:t>response</w:t>
      </w:r>
      <w:ins w:id="19" w:author="Billy Mitchell" w:date="2024-06-03T12:48:00Z" w16du:dateUtc="2024-06-03T16:48:00Z">
        <w:r w:rsidR="001B64A6">
          <w:rPr>
            <w:szCs w:val="24"/>
          </w:rPr>
          <w:t xml:space="preserve"> [[</w:t>
        </w:r>
        <w:proofErr w:type="gramEnd"/>
        <w:r w:rsidR="001B64A6">
          <w:rPr>
            <w:szCs w:val="24"/>
          </w:rPr>
          <w:t>ADD THE DESCRIPTION OF THE WORDING HERE]]</w:t>
        </w:r>
      </w:ins>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1B64A6">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0" w:name="_Hlk150353977"/>
      <w:r w:rsidR="009E1D91">
        <w:rPr>
          <w:szCs w:val="24"/>
        </w:rPr>
        <w:t xml:space="preserve">Thus, rather than </w:t>
      </w:r>
      <w:r w:rsidR="009E1D91">
        <w:rPr>
          <w:szCs w:val="24"/>
        </w:rPr>
        <w:lastRenderedPageBreak/>
        <w:t xml:space="preserve">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motivating them.</w:t>
      </w:r>
      <w:ins w:id="21" w:author="Billy Mitchell" w:date="2024-06-03T12:49:00Z" w16du:dateUtc="2024-06-03T16:49:00Z">
        <w:r w:rsidR="001B64A6">
          <w:rPr>
            <w:szCs w:val="24"/>
          </w:rPr>
          <w:t xml:space="preserve"> [[POINT OUT HERE THAT THIS DIFFERS SUBSTANTIALLY FROM STIMULUS RESPONSE PARADIGMS IN THAT WE ARE NOT EXPERIMENTALLY CONTROLLING EMOTION OR ASSUMING IT, BUT DIRECTLY MEASURING IT </w:t>
        </w:r>
      </w:ins>
      <w:ins w:id="22" w:author="Billy Mitchell" w:date="2024-06-03T12:50:00Z" w16du:dateUtc="2024-06-03T16:50:00Z">
        <w:r w:rsidR="001B64A6">
          <w:rPr>
            <w:szCs w:val="24"/>
          </w:rPr>
          <w:t xml:space="preserve">IDIOSYNCRATICALLY]]. </w:t>
        </w:r>
      </w:ins>
      <w:del w:id="23" w:author="Billy Mitchell" w:date="2024-06-03T12:50:00Z" w16du:dateUtc="2024-06-03T16:50:00Z">
        <w:r w:rsidR="009E1D91" w:rsidDel="001B64A6">
          <w:rPr>
            <w:szCs w:val="24"/>
          </w:rPr>
          <w:delText xml:space="preserve"> </w:delText>
        </w:r>
      </w:del>
      <w:bookmarkEnd w:id="20"/>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proofErr w:type="spellEnd"/>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1A44AA2F" w14:textId="0ABB714E" w:rsidR="00CB06CC" w:rsidRDefault="00CB06CC" w:rsidP="000967D7">
      <w:pPr>
        <w:spacing w:after="0" w:line="480" w:lineRule="auto"/>
        <w:ind w:left="0" w:firstLine="0"/>
        <w:rPr>
          <w:szCs w:val="24"/>
        </w:rPr>
      </w:pPr>
      <w:ins w:id="24" w:author="Billy Mitchell" w:date="2024-06-03T12:52:00Z" w16du:dateUtc="2024-06-03T16:52:00Z">
        <w:r>
          <w:rPr>
            <w:szCs w:val="24"/>
          </w:rPr>
          <w:tab/>
          <w:t xml:space="preserve">[[NOTE THAT THIS PRESENTS ISSUES AS WE CANNOT BE SURE THAT WE ARE CAPTURING EMOTION AS A PRECURSOR TO SELF-REGULATION – IT MAY BE A PRODUCT OF SELF-REGULATION. WE ASSUME THAT TO BE THE CASE, BUT IT’S </w:t>
        </w:r>
      </w:ins>
      <w:ins w:id="25" w:author="Billy Mitchell" w:date="2024-06-03T12:53:00Z" w16du:dateUtc="2024-06-03T16:53:00Z">
        <w:r>
          <w:rPr>
            <w:szCs w:val="24"/>
          </w:rPr>
          <w:t>IMPOSSIBLE TO SAY EITHER WAY.</w:t>
        </w:r>
      </w:ins>
      <w:ins w:id="26" w:author="Billy Mitchell" w:date="2024-06-03T12:52:00Z" w16du:dateUtc="2024-06-03T16:52:00Z">
        <w:r>
          <w:rPr>
            <w:szCs w:val="24"/>
          </w:rPr>
          <w:t xml:space="preserve"> WHILE WE TRIED TO BE CAREFUL WITH OUR WORDING, IT IS POSSIBLE THAT MISINTERPRETATIONS AND MISREMEMBERINGS OCCURRED. WE DISCUSS THIS FURTHER IN OUR DISCUSSION]].</w:t>
        </w:r>
      </w:ins>
    </w:p>
    <w:p w14:paraId="7874A14A" w14:textId="1BC5FAD3"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w:t>
      </w:r>
      <w:r w:rsidRPr="008C7178">
        <w:rPr>
          <w:szCs w:val="24"/>
        </w:rPr>
        <w:lastRenderedPageBreak/>
        <w:t>=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1B64A6">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1B64A6">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w:t>
      </w:r>
      <w:proofErr w:type="gramStart"/>
      <w:r w:rsidR="004D4566">
        <w:rPr>
          <w:szCs w:val="24"/>
        </w:rPr>
        <w:t>context</w:t>
      </w:r>
      <w:proofErr w:type="gramEnd"/>
      <w:r w:rsidR="004D4566">
        <w:rPr>
          <w:szCs w:val="24"/>
        </w:rPr>
        <w:t xml:space="preserve">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proofErr w:type="gramStart"/>
      <w:r w:rsidR="00F01730">
        <w:rPr>
          <w:szCs w:val="24"/>
        </w:rPr>
        <w:t>conclusions, but</w:t>
      </w:r>
      <w:proofErr w:type="gramEnd"/>
      <w:r w:rsidR="00F01730">
        <w:rPr>
          <w:szCs w:val="24"/>
        </w:rPr>
        <w:t xml:space="preserve">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w:t>
      </w:r>
      <w:r w:rsidR="00EA7DB5" w:rsidRPr="008C7178">
        <w:rPr>
          <w:szCs w:val="24"/>
        </w:rPr>
        <w:lastRenderedPageBreak/>
        <w:t xml:space="preserve">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the p</w:t>
      </w:r>
      <w:r w:rsidR="005F2875">
        <w:rPr>
          <w:szCs w:val="24"/>
        </w:rPr>
        <w:t>reliminary</w:t>
      </w:r>
      <w:r w:rsidR="006117C7">
        <w:rPr>
          <w:szCs w:val="24"/>
        </w:rPr>
        <w:t xml:space="preserve"> </w:t>
      </w:r>
      <w:proofErr w:type="gramStart"/>
      <w:r w:rsidR="006117C7">
        <w:rPr>
          <w:szCs w:val="24"/>
        </w:rPr>
        <w:t>study</w:t>
      </w:r>
      <w:r w:rsidR="00500583">
        <w:rPr>
          <w:szCs w:val="24"/>
        </w:rPr>
        <w:t>, but</w:t>
      </w:r>
      <w:proofErr w:type="gramEnd"/>
      <w:r w:rsidR="00500583">
        <w:rPr>
          <w:szCs w:val="24"/>
        </w:rPr>
        <w:t xml:space="preserve">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53E1D065"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1B64A6">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716232D5"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1B64A6">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1B64A6">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All data and scripts used to </w:t>
      </w:r>
      <w:r w:rsidR="00EA7D18">
        <w:rPr>
          <w:szCs w:val="24"/>
        </w:rPr>
        <w:lastRenderedPageBreak/>
        <w:t>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w:t>
      </w:r>
      <w:proofErr w:type="gramStart"/>
      <w:r w:rsidR="00937D53">
        <w:rPr>
          <w:szCs w:val="24"/>
        </w:rPr>
        <w:t xml:space="preserve">= </w:t>
      </w:r>
      <w:r w:rsidR="00937D53" w:rsidRPr="008C7178">
        <w:rPr>
          <w:szCs w:val="24"/>
        </w:rPr>
        <w:t xml:space="preserve"> 0</w:t>
      </w:r>
      <w:proofErr w:type="gramEnd"/>
      <w:r w:rsidR="00937D53" w:rsidRPr="008C7178">
        <w:rPr>
          <w:szCs w:val="24"/>
        </w:rPr>
        <w:t xml:space="preserve"> – 4</w:t>
      </w:r>
      <w:r w:rsidR="00937D53">
        <w:rPr>
          <w:szCs w:val="24"/>
        </w:rPr>
        <w:t xml:space="preserve">, </w:t>
      </w:r>
      <w:proofErr w:type="spellStart"/>
      <w:r w:rsidR="00937D53" w:rsidRPr="00BE73D6">
        <w:rPr>
          <w:i/>
          <w:iCs/>
          <w:szCs w:val="24"/>
        </w:rPr>
        <w:t>sd</w:t>
      </w:r>
      <w:proofErr w:type="spellEnd"/>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w:t>
      </w:r>
      <w:proofErr w:type="gramStart"/>
      <w:r w:rsidR="00372E6A">
        <w:rPr>
          <w:szCs w:val="24"/>
        </w:rPr>
        <w:t xml:space="preserve">emotions </w:t>
      </w:r>
      <w:r w:rsidR="006754EA">
        <w:rPr>
          <w:szCs w:val="24"/>
        </w:rPr>
        <w:t xml:space="preserve"> and</w:t>
      </w:r>
      <w:proofErr w:type="gramEnd"/>
      <w:r w:rsidR="006754EA">
        <w:rPr>
          <w:szCs w:val="24"/>
        </w:rPr>
        <w:t xml:space="preserve">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proofErr w:type="spellStart"/>
                          <w:r>
                            <w:rPr>
                              <w:rFonts w:ascii="Calibri" w:eastAsia="Calibri" w:hAnsi="Calibri" w:cs="Calibri"/>
                              <w:sz w:val="20"/>
                            </w:rPr>
                            <w:t>valenced</w:t>
                          </w:r>
                          <w:proofErr w:type="spellEnd"/>
                          <w:r>
                            <w:rPr>
                              <w:rFonts w:ascii="Calibri" w:eastAsia="Calibri" w:hAnsi="Calibri" w:cs="Calibri"/>
                              <w:sz w:val="20"/>
                            </w:rPr>
                            <w:t xml:space="preserve">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27"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proofErr w:type="spellStart"/>
      <w:r w:rsidR="00854F72" w:rsidRPr="00BE73D6">
        <w:rPr>
          <w:bCs/>
          <w:i/>
          <w:iCs/>
          <w:szCs w:val="24"/>
        </w:rPr>
        <w:t>sd</w:t>
      </w:r>
      <w:proofErr w:type="spellEnd"/>
      <w:r w:rsidR="00854F72">
        <w:rPr>
          <w:bCs/>
          <w:szCs w:val="24"/>
        </w:rPr>
        <w:t xml:space="preserve"> = 1.82</w:t>
      </w:r>
      <w:r w:rsidR="00854F72" w:rsidRPr="0075725E">
        <w:rPr>
          <w:bCs/>
          <w:szCs w:val="24"/>
        </w:rPr>
        <w:t>)</w:t>
      </w:r>
      <w:bookmarkEnd w:id="27"/>
      <w:r w:rsidR="00854F72" w:rsidRPr="0075725E">
        <w:rPr>
          <w:bCs/>
          <w:szCs w:val="24"/>
        </w:rPr>
        <w:t>.</w:t>
      </w:r>
      <w:r w:rsidR="00854F72">
        <w:rPr>
          <w:bCs/>
          <w:szCs w:val="24"/>
        </w:rPr>
        <w:t xml:space="preserve"> </w:t>
      </w:r>
      <w:r w:rsidR="00854F72">
        <w:rPr>
          <w:bCs/>
          <w:szCs w:val="24"/>
        </w:rPr>
        <w:lastRenderedPageBreak/>
        <w:t>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proofErr w:type="spellStart"/>
      <w:r w:rsidR="00F27AB2" w:rsidRPr="00BE73D6">
        <w:rPr>
          <w:bCs/>
          <w:i/>
          <w:iCs/>
          <w:szCs w:val="24"/>
        </w:rPr>
        <w:t>sd</w:t>
      </w:r>
      <w:proofErr w:type="spellEnd"/>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proofErr w:type="spellStart"/>
      <w:r w:rsidR="00F27AB2" w:rsidRPr="00BE73D6">
        <w:rPr>
          <w:bCs/>
          <w:i/>
          <w:iCs/>
          <w:szCs w:val="24"/>
        </w:rPr>
        <w:t>sd</w:t>
      </w:r>
      <w:proofErr w:type="spellEnd"/>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proofErr w:type="spellStart"/>
      <w:r w:rsidR="00F27AB2" w:rsidRPr="00BE73D6">
        <w:rPr>
          <w:bCs/>
          <w:i/>
          <w:iCs/>
          <w:szCs w:val="24"/>
        </w:rPr>
        <w:t>sd</w:t>
      </w:r>
      <w:proofErr w:type="spellEnd"/>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proofErr w:type="spellStart"/>
      <w:r w:rsidR="00F27AB2" w:rsidRPr="00BE73D6">
        <w:rPr>
          <w:bCs/>
          <w:i/>
          <w:iCs/>
          <w:szCs w:val="24"/>
        </w:rPr>
        <w:t>sd</w:t>
      </w:r>
      <w:proofErr w:type="spellEnd"/>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proofErr w:type="spellStart"/>
      <w:r w:rsidR="00342888" w:rsidRPr="00BE73D6">
        <w:rPr>
          <w:bCs/>
          <w:i/>
          <w:iCs/>
          <w:szCs w:val="24"/>
        </w:rPr>
        <w:t>sd</w:t>
      </w:r>
      <w:proofErr w:type="spellEnd"/>
      <w:r w:rsidR="00342888" w:rsidRPr="00BE73D6">
        <w:rPr>
          <w:bCs/>
          <w:i/>
          <w:iCs/>
          <w:szCs w:val="24"/>
        </w:rPr>
        <w:t xml:space="preserve">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proofErr w:type="spellStart"/>
      <w:r w:rsidR="00F27AB2" w:rsidRPr="00BE73D6">
        <w:rPr>
          <w:bCs/>
          <w:i/>
          <w:iCs/>
          <w:szCs w:val="24"/>
        </w:rPr>
        <w:t>sd</w:t>
      </w:r>
      <w:proofErr w:type="spellEnd"/>
      <w:r w:rsidR="00F27AB2" w:rsidRPr="00BE73D6">
        <w:rPr>
          <w:bCs/>
          <w:i/>
          <w:iCs/>
          <w:szCs w:val="24"/>
        </w:rPr>
        <w:t xml:space="preserve">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w:t>
      </w:r>
      <w:r w:rsidR="007B7431" w:rsidRPr="008C7178">
        <w:rPr>
          <w:szCs w:val="24"/>
        </w:rPr>
        <w:lastRenderedPageBreak/>
        <w:t xml:space="preserve">[0.17,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w:t>
      </w:r>
      <w:proofErr w:type="gramStart"/>
      <w:r w:rsidR="00D656A0" w:rsidRPr="00D656A0">
        <w:rPr>
          <w:szCs w:val="24"/>
        </w:rPr>
        <w:t>every one</w:t>
      </w:r>
      <w:proofErr w:type="gramEnd"/>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BE73D6">
                          <w:rPr>
                            <w:rFonts w:ascii="Calibri" w:eastAsia="Calibri" w:hAnsi="Calibri" w:cs="Calibri"/>
                            <w:i/>
                            <w:iCs/>
                            <w:sz w:val="20"/>
                          </w:rPr>
                          <w:t>sd</w:t>
                        </w:r>
                        <w:proofErr w:type="spellEnd"/>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7BD73D0F"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1B64A6">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73BD626A"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1B64A6">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1B64A6">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1B64A6">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1B64A6">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1B64A6">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1B64A6">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1B64A6">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6EBC1C67" w14:textId="5B26C363" w:rsidR="00A20326" w:rsidRDefault="003A18DB" w:rsidP="007335E6">
      <w:pPr>
        <w:spacing w:after="0" w:line="480" w:lineRule="auto"/>
        <w:ind w:left="0" w:firstLine="720"/>
        <w:rPr>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1B64A6">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4485F53D" w14:textId="1A775384" w:rsidR="007335E6" w:rsidRDefault="007335E6" w:rsidP="007335E6">
      <w:pPr>
        <w:spacing w:after="0" w:line="480" w:lineRule="auto"/>
        <w:ind w:left="0" w:firstLine="720"/>
        <w:rPr>
          <w:ins w:id="28" w:author="Billy Mitchell" w:date="2024-06-03T13:01:00Z" w16du:dateUtc="2024-06-03T17:01:00Z"/>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1B64A6">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xml:space="preserve">. After constructing a series of multilevel linear models and again following an information theoretic </w:t>
      </w:r>
      <w:r w:rsidRPr="008C7178">
        <w:rPr>
          <w:szCs w:val="24"/>
        </w:rPr>
        <w:lastRenderedPageBreak/>
        <w:t>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245DDEE9" w14:textId="06E69BD0" w:rsidR="00CB06CC" w:rsidRDefault="00CB06CC" w:rsidP="007335E6">
      <w:pPr>
        <w:spacing w:after="0" w:line="480" w:lineRule="auto"/>
        <w:ind w:left="0" w:firstLine="720"/>
        <w:rPr>
          <w:szCs w:val="24"/>
        </w:rPr>
      </w:pPr>
      <w:ins w:id="29" w:author="Billy Mitchell" w:date="2024-06-03T13:01:00Z" w16du:dateUtc="2024-06-03T17:01:00Z">
        <w:r>
          <w:rPr>
            <w:szCs w:val="24"/>
          </w:rPr>
          <w:t>[[DISCUSS DIFFERENT POSSIBLY INTERPRETATIONS OF THIS RESULTS]]</w:t>
        </w:r>
      </w:ins>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21ECAC44"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 </w:t>
      </w:r>
      <w:del w:id="30" w:author="Billy Mitchell" w:date="2024-06-03T13:09:00Z" w16du:dateUtc="2024-06-03T17:09:00Z">
        <w:r w:rsidR="00861E10" w:rsidDel="00393F57">
          <w:rPr>
            <w:szCs w:val="24"/>
          </w:rPr>
          <w:pgNum/>
        </w:r>
        <w:r w:rsidR="00861E10" w:rsidDel="00393F57">
          <w:rPr>
            <w:szCs w:val="24"/>
          </w:rPr>
          <w:delText>ilm</w:delText>
        </w:r>
      </w:del>
      <w:ins w:id="31" w:author="Billy Mitchell" w:date="2024-06-03T13:09:00Z" w16du:dateUtc="2024-06-03T17:09:00Z">
        <w:r w:rsidR="00393F57">
          <w:rPr>
            <w:szCs w:val="24"/>
          </w:rPr>
          <w:t>This</w:t>
        </w:r>
      </w:ins>
      <w:r>
        <w:rPr>
          <w:szCs w:val="24"/>
        </w:rPr>
        <w:t xml:space="preserve"> lack of an effect may be due to distraction being less </w:t>
      </w:r>
      <w:r>
        <w:rPr>
          <w:szCs w:val="24"/>
        </w:rPr>
        <w:lastRenderedPageBreak/>
        <w:t>successful than hypothesized in this complex, multimodal experience</w:t>
      </w:r>
      <w:ins w:id="32" w:author="Billy Mitchell" w:date="2024-06-03T13:09:00Z" w16du:dateUtc="2024-06-03T17:09:00Z">
        <w:r w:rsidR="00393F57">
          <w:rPr>
            <w:szCs w:val="24"/>
          </w:rPr>
          <w:t xml:space="preserve">, though lack of experimental control </w:t>
        </w:r>
      </w:ins>
      <w:ins w:id="33" w:author="Billy Mitchell" w:date="2024-06-03T13:11:00Z" w16du:dateUtc="2024-06-03T17:11:00Z">
        <w:r w:rsidR="002475A8">
          <w:rPr>
            <w:szCs w:val="24"/>
          </w:rPr>
          <w:t>obscured</w:t>
        </w:r>
      </w:ins>
      <w:ins w:id="34" w:author="Billy Mitchell" w:date="2024-06-03T13:09:00Z" w16du:dateUtc="2024-06-03T17:09:00Z">
        <w:r w:rsidR="00393F57">
          <w:rPr>
            <w:szCs w:val="24"/>
          </w:rPr>
          <w:t xml:space="preserve"> what intensity</w:t>
        </w:r>
      </w:ins>
      <w:ins w:id="35" w:author="Billy Mitchell" w:date="2024-06-03T13:11:00Z" w16du:dateUtc="2024-06-03T17:11:00Z">
        <w:r w:rsidR="002475A8">
          <w:rPr>
            <w:szCs w:val="24"/>
          </w:rPr>
          <w:t xml:space="preserve"> represented</w:t>
        </w:r>
      </w:ins>
      <w:ins w:id="36" w:author="Billy Mitchell" w:date="2024-06-03T13:10:00Z" w16du:dateUtc="2024-06-03T17:10:00Z">
        <w:r w:rsidR="00393F57">
          <w:rPr>
            <w:szCs w:val="24"/>
          </w:rPr>
          <w:t xml:space="preserve"> in this </w:t>
        </w:r>
        <w:proofErr w:type="gramStart"/>
        <w:r w:rsidR="00393F57">
          <w:rPr>
            <w:szCs w:val="24"/>
          </w:rPr>
          <w:t>context</w:t>
        </w:r>
      </w:ins>
      <w:ins w:id="37" w:author="Billy Mitchell" w:date="2024-06-03T13:12:00Z" w16du:dateUtc="2024-06-03T17:12:00Z">
        <w:r w:rsidR="00231B74">
          <w:rPr>
            <w:szCs w:val="24"/>
          </w:rPr>
          <w:t xml:space="preserve"> [[</w:t>
        </w:r>
        <w:proofErr w:type="gramEnd"/>
        <w:r w:rsidR="00231B74">
          <w:rPr>
            <w:szCs w:val="24"/>
          </w:rPr>
          <w:t>MAKE THE TRANSITION HERE BETTER]]</w:t>
        </w:r>
      </w:ins>
      <w:r>
        <w:rPr>
          <w:szCs w:val="24"/>
        </w:rPr>
        <w:t>.</w:t>
      </w:r>
      <w:r w:rsidR="00B720B2" w:rsidRPr="008C7178">
        <w:rPr>
          <w:szCs w:val="24"/>
        </w:rPr>
        <w:t xml:space="preserve"> </w:t>
      </w:r>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BE73D6">
        <w:rPr>
          <w:i/>
          <w:iCs/>
          <w:szCs w:val="24"/>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627DB3">
        <w:rPr>
          <w:i/>
          <w:szCs w:val="24"/>
        </w:rPr>
        <w:t xml:space="preserve"> </w:t>
      </w:r>
      <w:r w:rsidRPr="008C7178">
        <w:rPr>
          <w:i/>
          <w:szCs w:val="24"/>
          <w:vertAlign w:val="subscript"/>
        </w:rPr>
        <w:t>age</w:t>
      </w:r>
      <w:r w:rsidRPr="008C7178">
        <w:rPr>
          <w:szCs w:val="24"/>
        </w:rPr>
        <w:t xml:space="preserve"> = 14.31 </w:t>
      </w:r>
      <w:proofErr w:type="spellStart"/>
      <w:r w:rsidRPr="008C7178">
        <w:rPr>
          <w:szCs w:val="24"/>
        </w:rPr>
        <w:t>yrs</w:t>
      </w:r>
      <w:proofErr w:type="spellEnd"/>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 xml:space="preserve">2 non-binary) consented to an IRB-approved </w:t>
      </w:r>
      <w:r w:rsidRPr="008C7178">
        <w:rPr>
          <w:szCs w:val="24"/>
        </w:rPr>
        <w:lastRenderedPageBreak/>
        <w:t>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38"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BE73D6">
        <w:rPr>
          <w:i/>
          <w:iCs/>
          <w:szCs w:val="24"/>
        </w:rPr>
        <w:t>n</w:t>
      </w:r>
      <w:r w:rsidRPr="008C7178">
        <w:rPr>
          <w:szCs w:val="24"/>
        </w:rPr>
        <w:t xml:space="preserve"> = 2). Participants were paid at a rate of $10.25/hr. </w:t>
      </w:r>
    </w:p>
    <w:p w14:paraId="1FAB05EF" w14:textId="3D6B6E8C"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w:t>
      </w:r>
      <w:proofErr w:type="spellStart"/>
      <w:r w:rsidRPr="008C7178">
        <w:rPr>
          <w:szCs w:val="24"/>
        </w:rPr>
        <w:t>valenced</w:t>
      </w:r>
      <w:proofErr w:type="spellEnd"/>
      <w:r w:rsidRPr="008C7178">
        <w:rPr>
          <w:szCs w:val="24"/>
        </w:rPr>
        <w:t xml:space="preserve">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proofErr w:type="gramStart"/>
      <w:r w:rsidR="00D729E1" w:rsidRPr="00D729E1">
        <w:rPr>
          <w:szCs w:val="24"/>
        </w:rPr>
        <w:t>mak</w:t>
      </w:r>
      <w:r w:rsidR="00D729E1">
        <w:rPr>
          <w:szCs w:val="24"/>
        </w:rPr>
        <w:t>ing</w:t>
      </w:r>
      <w:r w:rsidR="00D729E1" w:rsidRPr="00D729E1">
        <w:rPr>
          <w:szCs w:val="24"/>
        </w:rPr>
        <w:t xml:space="preserve"> an effort</w:t>
      </w:r>
      <w:proofErr w:type="gramEnd"/>
      <w:r w:rsidR="00D729E1" w:rsidRPr="00D729E1">
        <w:rPr>
          <w:szCs w:val="24"/>
        </w:rPr>
        <w:t xml:space="preserve"> to remind </w:t>
      </w:r>
      <w:r w:rsidR="00D729E1">
        <w:rPr>
          <w:szCs w:val="24"/>
        </w:rPr>
        <w:t>one</w:t>
      </w:r>
      <w:r w:rsidR="00D729E1" w:rsidRPr="00D729E1">
        <w:rPr>
          <w:szCs w:val="24"/>
        </w:rPr>
        <w:t xml:space="preserve">self that the people are just actors who are using props, rather than </w:t>
      </w:r>
      <w:r w:rsidR="00D729E1" w:rsidRPr="00D729E1">
        <w:rPr>
          <w:szCs w:val="24"/>
        </w:rPr>
        <w:lastRenderedPageBreak/>
        <w:t xml:space="preserve">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 xml:space="preserve">completed individual </w:t>
      </w:r>
      <w:r w:rsidRPr="008C7178">
        <w:rPr>
          <w:szCs w:val="24"/>
        </w:rPr>
        <w:lastRenderedPageBreak/>
        <w:t>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proofErr w:type="spellStart"/>
      <w:r w:rsidR="009F52D2" w:rsidRPr="00BE73D6">
        <w:rPr>
          <w:i/>
          <w:iCs/>
          <w:szCs w:val="24"/>
        </w:rPr>
        <w:t>sd</w:t>
      </w:r>
      <w:proofErr w:type="spellEnd"/>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056B88ED"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1B64A6">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1B64A6">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481125BA"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t>
      </w:r>
      <w:proofErr w:type="gramStart"/>
      <w:r w:rsidR="00525080">
        <w:rPr>
          <w:bCs/>
          <w:szCs w:val="24"/>
        </w:rPr>
        <w:t>would</w:t>
      </w:r>
      <w:proofErr w:type="gramEnd"/>
      <w:r w:rsidR="00525080">
        <w:rPr>
          <w:bCs/>
          <w:szCs w:val="24"/>
        </w:rPr>
        <w:t xml:space="preserve">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4</w:t>
      </w:r>
      <w:r w:rsidR="00A73457">
        <w:rPr>
          <w:bCs/>
          <w:szCs w:val="24"/>
        </w:rPr>
        <w:t>4.6</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w:t>
      </w:r>
      <w:r w:rsidR="00A62570" w:rsidRPr="00A62570">
        <w:rPr>
          <w:bCs/>
          <w:szCs w:val="24"/>
        </w:rPr>
        <w:lastRenderedPageBreak/>
        <w:t>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proofErr w:type="gramStart"/>
      <w:r w:rsidR="00A62570" w:rsidRPr="00BE73D6">
        <w:rPr>
          <w:bCs/>
          <w:i/>
          <w:iCs/>
          <w:szCs w:val="24"/>
        </w:rPr>
        <w:t>t</w:t>
      </w:r>
      <w:r w:rsidR="00A62570" w:rsidRPr="00A62570">
        <w:rPr>
          <w:bCs/>
          <w:szCs w:val="24"/>
        </w:rPr>
        <w:t>(</w:t>
      </w:r>
      <w:proofErr w:type="gramEnd"/>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proofErr w:type="gramStart"/>
      <w:r w:rsidR="00E163E0">
        <w:rPr>
          <w:bCs/>
          <w:szCs w:val="24"/>
        </w:rPr>
        <w:t xml:space="preserve">, </w:t>
      </w:r>
      <w:r w:rsidR="00A62570" w:rsidRPr="00A62570">
        <w:rPr>
          <w:bCs/>
          <w:szCs w:val="24"/>
        </w:rPr>
        <w:t xml:space="preserve"> </w:t>
      </w:r>
      <w:r w:rsidR="00A62570" w:rsidRPr="00BE73D6">
        <w:rPr>
          <w:bCs/>
          <w:i/>
          <w:iCs/>
          <w:szCs w:val="24"/>
        </w:rPr>
        <w:t>x</w:t>
      </w:r>
      <w:proofErr w:type="gramEnd"/>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39"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lastRenderedPageBreak/>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proofErr w:type="gramStart"/>
      <w:r w:rsidR="00577985" w:rsidRPr="00BE73D6">
        <w:rPr>
          <w:bCs/>
          <w:i/>
          <w:iCs/>
          <w:szCs w:val="24"/>
        </w:rPr>
        <w:t>t</w:t>
      </w:r>
      <w:r w:rsidR="00577985" w:rsidRPr="00577985">
        <w:rPr>
          <w:bCs/>
          <w:szCs w:val="24"/>
        </w:rPr>
        <w:t>(</w:t>
      </w:r>
      <w:proofErr w:type="gramEnd"/>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proofErr w:type="gramStart"/>
                        <w:r>
                          <w:rPr>
                            <w:sz w:val="20"/>
                            <w:szCs w:val="20"/>
                          </w:rPr>
                          <w:t>actually used</w:t>
                        </w:r>
                        <w:proofErr w:type="gramEnd"/>
                        <w:r>
                          <w:rPr>
                            <w:sz w:val="20"/>
                            <w:szCs w:val="20"/>
                          </w:rPr>
                          <w:t xml:space="preserve">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C0109D0"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40" w:author="Billy Mitchell" w:date="2024-06-03T13:15:00Z" w16du:dateUtc="2024-06-03T17:15:00Z">
        <w:r w:rsidR="00231B74">
          <w:rPr>
            <w:szCs w:val="24"/>
          </w:rPr>
          <w:t xml:space="preserve">, instead </w:t>
        </w:r>
        <w:proofErr w:type="gramStart"/>
        <w:r w:rsidR="00231B74">
          <w:rPr>
            <w:szCs w:val="24"/>
          </w:rPr>
          <w:t>prioritizing [[</w:t>
        </w:r>
        <w:proofErr w:type="gramEnd"/>
        <w:r w:rsidR="00231B74">
          <w:rPr>
            <w:szCs w:val="24"/>
          </w:rPr>
          <w:t>REMIND READERS AGAIN WHAT WE AIMED TO DO]]</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w:t>
      </w:r>
      <w:proofErr w:type="spellStart"/>
      <w:r w:rsidRPr="008C7178">
        <w:rPr>
          <w:szCs w:val="24"/>
        </w:rPr>
        <w:t>yrs</w:t>
      </w:r>
      <w:proofErr w:type="spellEnd"/>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proofErr w:type="spellStart"/>
      <w:r w:rsidR="00900CF5">
        <w:rPr>
          <w:szCs w:val="24"/>
        </w:rPr>
        <w:t>Pavlovia</w:t>
      </w:r>
      <w:proofErr w:type="spellEnd"/>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proofErr w:type="gramStart"/>
      <w:r w:rsidR="00E46207">
        <w:rPr>
          <w:i/>
          <w:iCs/>
          <w:szCs w:val="24"/>
        </w:rPr>
        <w:t xml:space="preserve">median </w:t>
      </w:r>
      <w:r w:rsidR="00E46207">
        <w:rPr>
          <w:szCs w:val="24"/>
        </w:rPr>
        <w:t xml:space="preserve"> =</w:t>
      </w:r>
      <w:proofErr w:type="gramEnd"/>
      <w:r w:rsidR="00E46207">
        <w:rPr>
          <w:szCs w:val="24"/>
        </w:rPr>
        <w:t xml:space="preserve"> 3, </w:t>
      </w:r>
      <w:proofErr w:type="spellStart"/>
      <w:r w:rsidR="00E46207">
        <w:rPr>
          <w:i/>
          <w:iCs/>
          <w:szCs w:val="24"/>
        </w:rPr>
        <w:t>sd</w:t>
      </w:r>
      <w:proofErr w:type="spellEnd"/>
      <w:r w:rsidR="00E46207">
        <w:rPr>
          <w:i/>
          <w:iCs/>
          <w:szCs w:val="24"/>
        </w:rPr>
        <w:t xml:space="preserve">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42"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5464CC22"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 xml:space="preserve">Participants completed a web browser-based task built primarily with </w:t>
      </w:r>
      <w:proofErr w:type="spellStart"/>
      <w:r w:rsidR="008B658E">
        <w:rPr>
          <w:bCs/>
          <w:szCs w:val="24"/>
        </w:rPr>
        <w:t>jsPsyc</w:t>
      </w:r>
      <w:r w:rsidR="006660F3">
        <w:rPr>
          <w:bCs/>
          <w:szCs w:val="24"/>
        </w:rPr>
        <w:t>h</w:t>
      </w:r>
      <w:proofErr w:type="spellEnd"/>
      <w:r w:rsidR="006660F3">
        <w:rPr>
          <w:bCs/>
          <w:szCs w:val="24"/>
        </w:rPr>
        <w:t xml:space="preserve"> v7.0 </w:t>
      </w:r>
      <w:r w:rsidR="006660F3">
        <w:rPr>
          <w:bCs/>
          <w:szCs w:val="24"/>
        </w:rPr>
        <w:fldChar w:fldCharType="begin"/>
      </w:r>
      <w:r w:rsidR="001B64A6">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proofErr w:type="spellStart"/>
      <w:r w:rsidR="00C25BA7">
        <w:rPr>
          <w:bCs/>
          <w:i/>
          <w:szCs w:val="24"/>
        </w:rPr>
        <w:t>Superhost</w:t>
      </w:r>
      <w:proofErr w:type="spellEnd"/>
      <w:r w:rsidR="00673E31">
        <w:rPr>
          <w:bCs/>
          <w:i/>
          <w:szCs w:val="24"/>
        </w:rPr>
        <w:t xml:space="preserve"> </w:t>
      </w:r>
      <w:r w:rsidR="00673E31">
        <w:rPr>
          <w:bCs/>
          <w:iCs/>
          <w:szCs w:val="24"/>
        </w:rPr>
        <w:t>(</w:t>
      </w:r>
      <w:proofErr w:type="spellStart"/>
      <w:r w:rsidR="00AE7182">
        <w:rPr>
          <w:bCs/>
          <w:iCs/>
          <w:szCs w:val="24"/>
        </w:rPr>
        <w:t>Superchill</w:t>
      </w:r>
      <w:proofErr w:type="spellEnd"/>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proofErr w:type="gramStart"/>
      <w:r w:rsidR="00C21314" w:rsidRPr="00485060">
        <w:rPr>
          <w:bCs/>
          <w:i/>
          <w:szCs w:val="24"/>
          <w:vertAlign w:val="subscript"/>
        </w:rPr>
        <w:t>Marshes</w:t>
      </w:r>
      <w:r w:rsidR="00C21314">
        <w:rPr>
          <w:bCs/>
          <w:i/>
          <w:szCs w:val="24"/>
          <w:vertAlign w:val="subscript"/>
        </w:rPr>
        <w:t xml:space="preserve"> </w:t>
      </w:r>
      <w:r w:rsidR="00C21314">
        <w:rPr>
          <w:bCs/>
          <w:szCs w:val="24"/>
        </w:rPr>
        <w:t xml:space="preserve"> =</w:t>
      </w:r>
      <w:proofErr w:type="gramEnd"/>
      <w:r w:rsidR="00C21314">
        <w:rPr>
          <w:bCs/>
          <w:szCs w:val="24"/>
        </w:rPr>
        <w:t xml:space="preserve">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proofErr w:type="spellStart"/>
      <w:r w:rsidR="00C21314">
        <w:rPr>
          <w:bCs/>
          <w:i/>
          <w:szCs w:val="24"/>
          <w:vertAlign w:val="subscript"/>
        </w:rPr>
        <w:t>Superhost</w:t>
      </w:r>
      <w:proofErr w:type="spellEnd"/>
      <w:r w:rsidR="00C21314">
        <w:rPr>
          <w:bCs/>
          <w:i/>
          <w:szCs w:val="24"/>
          <w:vertAlign w:val="subscript"/>
        </w:rPr>
        <w:t xml:space="preserve">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proofErr w:type="gramStart"/>
      <w:r w:rsidR="00453A37" w:rsidRPr="00BE73D6">
        <w:rPr>
          <w:bCs/>
          <w:i/>
          <w:szCs w:val="24"/>
          <w:vertAlign w:val="subscript"/>
        </w:rPr>
        <w:t>Marshes</w:t>
      </w:r>
      <w:r w:rsidR="00453A37">
        <w:rPr>
          <w:bCs/>
          <w:i/>
          <w:szCs w:val="24"/>
          <w:vertAlign w:val="subscript"/>
        </w:rPr>
        <w:t xml:space="preserve"> </w:t>
      </w:r>
      <w:r w:rsidR="00453A37">
        <w:rPr>
          <w:bCs/>
          <w:szCs w:val="24"/>
        </w:rPr>
        <w:t xml:space="preserve"> =</w:t>
      </w:r>
      <w:proofErr w:type="gramEnd"/>
      <w:r w:rsidR="00453A37">
        <w:rPr>
          <w:bCs/>
          <w:szCs w:val="24"/>
        </w:rPr>
        <w:t xml:space="preserve">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proofErr w:type="spellStart"/>
      <w:r w:rsidR="00453A37">
        <w:rPr>
          <w:bCs/>
          <w:i/>
          <w:szCs w:val="24"/>
          <w:vertAlign w:val="subscript"/>
        </w:rPr>
        <w:t>Superhost</w:t>
      </w:r>
      <w:proofErr w:type="spellEnd"/>
      <w:r w:rsidR="00453A37">
        <w:rPr>
          <w:bCs/>
          <w:i/>
          <w:szCs w:val="24"/>
          <w:vertAlign w:val="subscript"/>
        </w:rPr>
        <w:t xml:space="preserve">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xml:space="preserve">. Participants responded to this question by selecting either “Reappraisal”, “Distraction”, or “Neither”. The order in which these options appeared </w:t>
      </w:r>
      <w:proofErr w:type="gramStart"/>
      <w:r w:rsidR="004454BA">
        <w:rPr>
          <w:bCs/>
          <w:szCs w:val="24"/>
        </w:rPr>
        <w:t>were</w:t>
      </w:r>
      <w:proofErr w:type="gramEnd"/>
      <w:r w:rsidR="004454BA">
        <w:rPr>
          <w:bCs/>
          <w:szCs w:val="24"/>
        </w:rPr>
        <w:t xml:space="preserve"> randomized for each participant. Reminders </w:t>
      </w:r>
      <w:proofErr w:type="gramStart"/>
      <w:r w:rsidR="004454BA">
        <w:rPr>
          <w:bCs/>
          <w:szCs w:val="24"/>
        </w:rPr>
        <w:t>of what</w:t>
      </w:r>
      <w:proofErr w:type="gramEnd"/>
      <w:r w:rsidR="004454BA">
        <w:rPr>
          <w:bCs/>
          <w:szCs w:val="24"/>
        </w:rPr>
        <w:t xml:space="preserve">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w:t>
      </w:r>
      <w:proofErr w:type="gramStart"/>
      <w:r w:rsidR="00CE2307">
        <w:rPr>
          <w:bCs/>
          <w:szCs w:val="24"/>
        </w:rPr>
        <w:t>centrally-placed</w:t>
      </w:r>
      <w:proofErr w:type="gramEnd"/>
      <w:r w:rsidR="00CE2307">
        <w:rPr>
          <w:bCs/>
          <w:szCs w:val="24"/>
        </w:rPr>
        <w:t xml:space="preserve">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proofErr w:type="spellStart"/>
      <w:r w:rsidR="0043784E" w:rsidRPr="00E9258A">
        <w:rPr>
          <w:i/>
          <w:iCs/>
          <w:szCs w:val="24"/>
        </w:rPr>
        <w:t>sd</w:t>
      </w:r>
      <w:proofErr w:type="spellEnd"/>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149B5DC9"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1B64A6">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1B64A6">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proofErr w:type="gramStart"/>
      <w:r w:rsidR="00607B5A">
        <w:rPr>
          <w:bCs/>
          <w:i/>
          <w:iCs/>
          <w:szCs w:val="24"/>
        </w:rPr>
        <w:t>t</w:t>
      </w:r>
      <w:r w:rsidR="00607B5A">
        <w:rPr>
          <w:bCs/>
          <w:szCs w:val="24"/>
        </w:rPr>
        <w:t>(</w:t>
      </w:r>
      <w:proofErr w:type="gramEnd"/>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proofErr w:type="spellStart"/>
      <w:proofErr w:type="gramStart"/>
      <w:r w:rsidR="00607B5A">
        <w:rPr>
          <w:bCs/>
          <w:i/>
          <w:iCs/>
          <w:szCs w:val="24"/>
        </w:rPr>
        <w:t>sd</w:t>
      </w:r>
      <w:proofErr w:type="spellEnd"/>
      <w:r w:rsidR="00607B5A">
        <w:rPr>
          <w:bCs/>
          <w:i/>
          <w:iCs/>
          <w:szCs w:val="24"/>
        </w:rPr>
        <w:t xml:space="preserve"> </w:t>
      </w:r>
      <w:r w:rsidR="00607B5A">
        <w:rPr>
          <w:bCs/>
          <w:szCs w:val="24"/>
        </w:rPr>
        <w:t xml:space="preserve"> =</w:t>
      </w:r>
      <w:proofErr w:type="gramEnd"/>
      <w:r w:rsidR="00607B5A">
        <w:rPr>
          <w:bCs/>
          <w:szCs w:val="24"/>
        </w:rPr>
        <w:t xml:space="preserve"> 27.0) while the average post-exposure intensity was 47.1 pts (</w:t>
      </w:r>
      <w:r w:rsidR="00607B5A">
        <w:rPr>
          <w:bCs/>
          <w:i/>
          <w:iCs/>
          <w:szCs w:val="24"/>
        </w:rPr>
        <w:t>median</w:t>
      </w:r>
      <w:r w:rsidR="00607B5A">
        <w:rPr>
          <w:bCs/>
          <w:szCs w:val="24"/>
        </w:rPr>
        <w:t xml:space="preserve"> = 50, </w:t>
      </w:r>
      <w:proofErr w:type="spellStart"/>
      <w:r w:rsidR="00607B5A">
        <w:rPr>
          <w:bCs/>
          <w:i/>
          <w:iCs/>
          <w:szCs w:val="24"/>
        </w:rPr>
        <w:t>sd</w:t>
      </w:r>
      <w:proofErr w:type="spellEnd"/>
      <w:r w:rsidR="00607B5A">
        <w:rPr>
          <w:bCs/>
          <w:i/>
          <w:iCs/>
          <w:szCs w:val="24"/>
        </w:rPr>
        <w:t xml:space="preserve">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xml:space="preserve">= </w:t>
      </w:r>
      <w:proofErr w:type="gramStart"/>
      <w:r w:rsidR="001F3AD3">
        <w:rPr>
          <w:szCs w:val="24"/>
        </w:rPr>
        <w:t>597</w:t>
      </w:r>
      <w:r w:rsidR="005229B3">
        <w:rPr>
          <w:szCs w:val="24"/>
        </w:rPr>
        <w:t>)=</w:t>
      </w:r>
      <w:proofErr w:type="gramEnd"/>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proofErr w:type="gramStart"/>
      <w:r w:rsidR="00C5047E" w:rsidRPr="00245B8B">
        <w:rPr>
          <w:szCs w:val="24"/>
        </w:rPr>
        <w:t xml:space="preserve">], </w:t>
      </w:r>
      <w:r w:rsidR="00C5047E">
        <w:rPr>
          <w:szCs w:val="24"/>
        </w:rPr>
        <w:t xml:space="preserve"> </w:t>
      </w:r>
      <w:r w:rsidR="00C5047E" w:rsidRPr="00E633F1">
        <w:rPr>
          <w:i/>
          <w:iCs/>
          <w:szCs w:val="24"/>
        </w:rPr>
        <w:t>p</w:t>
      </w:r>
      <w:proofErr w:type="gramEnd"/>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proofErr w:type="gramStart"/>
      <w:r w:rsidR="005C74A1">
        <w:rPr>
          <w:bCs/>
          <w:i/>
          <w:iCs/>
          <w:szCs w:val="24"/>
        </w:rPr>
        <w:t>F</w:t>
      </w:r>
      <w:r w:rsidR="005C74A1">
        <w:rPr>
          <w:bCs/>
          <w:szCs w:val="24"/>
        </w:rPr>
        <w:t>(</w:t>
      </w:r>
      <w:proofErr w:type="gramEnd"/>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proofErr w:type="gramStart"/>
      <w:r w:rsidR="005C74A1">
        <w:rPr>
          <w:bCs/>
          <w:i/>
          <w:iCs/>
          <w:szCs w:val="24"/>
        </w:rPr>
        <w:t>F</w:t>
      </w:r>
      <w:r w:rsidR="005C74A1">
        <w:rPr>
          <w:bCs/>
          <w:szCs w:val="24"/>
        </w:rPr>
        <w:t>(</w:t>
      </w:r>
      <w:proofErr w:type="gramEnd"/>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proofErr w:type="gramStart"/>
                              <w:r>
                                <w:rPr>
                                  <w:sz w:val="20"/>
                                  <w:szCs w:val="20"/>
                                </w:rPr>
                                <w:t>actually had</w:t>
                              </w:r>
                              <w:proofErr w:type="gramEnd"/>
                              <w:r>
                                <w:rPr>
                                  <w:sz w:val="20"/>
                                  <w:szCs w:val="20"/>
                                </w:rPr>
                                <w:t xml:space="preserve">.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proofErr w:type="gramStart"/>
      <w:r w:rsidR="000C5A68">
        <w:rPr>
          <w:bCs/>
          <w:i/>
          <w:iCs/>
          <w:szCs w:val="24"/>
        </w:rPr>
        <w:t>t</w:t>
      </w:r>
      <w:r w:rsidR="000C5A68">
        <w:rPr>
          <w:bCs/>
          <w:szCs w:val="24"/>
        </w:rPr>
        <w:t>(</w:t>
      </w:r>
      <w:proofErr w:type="gramEnd"/>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proofErr w:type="gramStart"/>
      <w:r w:rsidR="00D9730E">
        <w:rPr>
          <w:bCs/>
          <w:i/>
          <w:iCs/>
          <w:szCs w:val="24"/>
        </w:rPr>
        <w:t>t</w:t>
      </w:r>
      <w:r w:rsidR="00D9730E">
        <w:rPr>
          <w:bCs/>
          <w:szCs w:val="24"/>
        </w:rPr>
        <w:t>(</w:t>
      </w:r>
      <w:proofErr w:type="gramEnd"/>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w:t>
      </w:r>
      <w:proofErr w:type="spellStart"/>
      <w:r w:rsidR="00D9730E">
        <w:rPr>
          <w:bCs/>
          <w:szCs w:val="24"/>
        </w:rPr>
        <w:t>mispredict</w:t>
      </w:r>
      <w:proofErr w:type="spellEnd"/>
      <w:r w:rsidR="00D9730E">
        <w:rPr>
          <w:bCs/>
          <w:szCs w:val="24"/>
        </w:rPr>
        <w:t xml:space="preserve">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43"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 xml:space="preserve">participants </w:t>
      </w:r>
      <w:proofErr w:type="gramStart"/>
      <w:r>
        <w:rPr>
          <w:szCs w:val="24"/>
        </w:rPr>
        <w:t>actually experienced</w:t>
      </w:r>
      <w:proofErr w:type="gramEnd"/>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3CFA3695"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1B64A6">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1B64A6">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1B64A6">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5E763BCF"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1B64A6">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1B64A6">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1B64A6">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w:t>
      </w:r>
      <w:proofErr w:type="gramStart"/>
      <w:r w:rsidR="00CB6F14">
        <w:rPr>
          <w:szCs w:val="24"/>
        </w:rPr>
        <w:t>emotionally-evocative</w:t>
      </w:r>
      <w:proofErr w:type="gramEnd"/>
      <w:r w:rsidR="00CB6F14">
        <w:rPr>
          <w:szCs w:val="24"/>
        </w:rPr>
        <w:t xml:space="preser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176463E8"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1B64A6">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1B64A6">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1B64A6">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1B64A6">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1B64A6">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1B64A6">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1B64A6">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5A9F9532"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1B64A6">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 the self-report data that we did collect was captured post-exposure, not during exposure.</w:t>
      </w:r>
      <w:r w:rsidR="00034D34">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w:t>
      </w:r>
      <w:proofErr w:type="gramStart"/>
      <w:r w:rsidR="00D57CE0">
        <w:rPr>
          <w:szCs w:val="24"/>
        </w:rPr>
        <w:t>used</w:t>
      </w:r>
      <w:proofErr w:type="gramEnd"/>
      <w:r w:rsidR="00D57CE0">
        <w:rPr>
          <w:szCs w:val="24"/>
        </w:rPr>
        <w:t xml:space="preserve">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w:t>
      </w:r>
      <w:r>
        <w:rPr>
          <w:szCs w:val="24"/>
        </w:rPr>
        <w:lastRenderedPageBreak/>
        <w:t xml:space="preserve">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w:t>
      </w:r>
      <w:proofErr w:type="gramStart"/>
      <w:r>
        <w:rPr>
          <w:szCs w:val="24"/>
        </w:rPr>
        <w:t>introduced</w:t>
      </w:r>
      <w:proofErr w:type="gramEnd"/>
      <w:r>
        <w:rPr>
          <w:szCs w:val="24"/>
        </w:rPr>
        <w:t xml:space="preserve"> confusion into participant forecasting and the extent to which this may have had impacts upon the outcome of Study 3 is unknown. </w:t>
      </w:r>
    </w:p>
    <w:p w14:paraId="00A6FD1A" w14:textId="1FA78BCF"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1B64A6">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7C8D11DC"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xml:space="preserve">, the group </w:t>
      </w:r>
      <w:r w:rsidR="00A45523">
        <w:rPr>
          <w:szCs w:val="24"/>
        </w:rPr>
        <w:lastRenderedPageBreak/>
        <w:t>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1B64A6">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w:t>
      </w:r>
      <w:proofErr w:type="gramStart"/>
      <w:r w:rsidR="00B720B2" w:rsidRPr="008C7178">
        <w:rPr>
          <w:szCs w:val="24"/>
        </w:rPr>
        <w:t>ecologically-valid</w:t>
      </w:r>
      <w:proofErr w:type="gramEnd"/>
      <w:r w:rsidR="00B720B2" w:rsidRPr="008C7178">
        <w:rPr>
          <w:szCs w:val="24"/>
        </w:rPr>
        <w:t xml:space="preserve">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1"/>
    <w:bookmarkEnd w:id="4"/>
    <w:bookmarkEnd w:id="43"/>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1B0A7CFA"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 xml:space="preserve">Ian O’Shea, Isabel Leiva, Angelique Vittone, Lauren </w:t>
      </w:r>
      <w:proofErr w:type="spellStart"/>
      <w:r w:rsidR="0087748B" w:rsidRPr="003D121C">
        <w:rPr>
          <w:szCs w:val="24"/>
        </w:rPr>
        <w:t>Iglio</w:t>
      </w:r>
      <w:proofErr w:type="spellEnd"/>
      <w:r w:rsidR="0087748B" w:rsidRPr="003D121C">
        <w:rPr>
          <w:szCs w:val="24"/>
        </w:rPr>
        <w:t>, Kathryn Lockwood, Devlin Eckardt</w:t>
      </w:r>
      <w:r w:rsidR="0087748B">
        <w:rPr>
          <w:szCs w:val="24"/>
        </w:rPr>
        <w:t>, Adhya Gowda,</w:t>
      </w:r>
      <w:del w:id="44"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45" w:author="Billy Mitchell" w:date="2024-07-02T15:18:00Z" w16du:dateUtc="2024-07-02T19:18:00Z">
        <w:r w:rsidR="000F2F8D">
          <w:rPr>
            <w:szCs w:val="24"/>
          </w:rPr>
          <w:t xml:space="preserve">, </w:t>
        </w:r>
      </w:ins>
      <w:ins w:id="46" w:author="Billy Mitchell" w:date="2024-07-02T15:19:00Z" w16du:dateUtc="2024-07-02T19:19:00Z">
        <w:r w:rsidR="000F2F8D">
          <w:rPr>
            <w:szCs w:val="24"/>
          </w:rPr>
          <w:t xml:space="preserve">Marissa </w:t>
        </w:r>
        <w:proofErr w:type="gramStart"/>
        <w:r w:rsidR="000F2F8D">
          <w:rPr>
            <w:szCs w:val="24"/>
          </w:rPr>
          <w:t xml:space="preserve">Ballew, </w:t>
        </w:r>
      </w:ins>
      <w:r w:rsidR="0087748B" w:rsidRPr="003D121C">
        <w:rPr>
          <w:szCs w:val="24"/>
        </w:rPr>
        <w:t xml:space="preserve"> </w:t>
      </w:r>
      <w:r w:rsidRPr="008C7178">
        <w:rPr>
          <w:szCs w:val="24"/>
        </w:rPr>
        <w:t>for</w:t>
      </w:r>
      <w:proofErr w:type="gramEnd"/>
      <w:r w:rsidRPr="008C7178">
        <w:rPr>
          <w:szCs w:val="24"/>
        </w:rPr>
        <w:t xml:space="preserve">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045F38A6" w:rsidR="00BE19D6" w:rsidRDefault="00BE19D6" w:rsidP="00BE73D6">
      <w:pPr>
        <w:spacing w:after="0" w:line="480" w:lineRule="auto"/>
        <w:ind w:left="0" w:firstLine="0"/>
        <w:jc w:val="left"/>
        <w:rPr>
          <w:szCs w:val="24"/>
        </w:rPr>
      </w:pPr>
      <w:r>
        <w:rPr>
          <w:szCs w:val="24"/>
        </w:rPr>
        <w:t xml:space="preserve">Earlier versions of this manuscript have been available on </w:t>
      </w:r>
      <w:proofErr w:type="spellStart"/>
      <w:r>
        <w:rPr>
          <w:szCs w:val="24"/>
        </w:rPr>
        <w:t>PsyArxiv</w:t>
      </w:r>
      <w:proofErr w:type="spellEnd"/>
      <w:r>
        <w:rPr>
          <w:szCs w:val="24"/>
        </w:rPr>
        <w:t xml:space="preserve">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 xml:space="preserve">was published using physiological and </w:t>
      </w:r>
      <w:proofErr w:type="gramStart"/>
      <w:r w:rsidR="00EF043F">
        <w:rPr>
          <w:szCs w:val="24"/>
        </w:rPr>
        <w:t>emotion</w:t>
      </w:r>
      <w:proofErr w:type="gramEnd"/>
      <w:r w:rsidR="00EF043F">
        <w:rPr>
          <w:szCs w:val="24"/>
        </w:rPr>
        <w:t xml:space="preserve">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w:t>
      </w:r>
      <w:r w:rsidR="00B720B2" w:rsidRPr="008C7178">
        <w:rPr>
          <w:szCs w:val="24"/>
        </w:rPr>
        <w:lastRenderedPageBreak/>
        <w:t xml:space="preserve">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w:t>
      </w:r>
      <w:proofErr w:type="spellStart"/>
      <w:r w:rsidR="00495A2C">
        <w:rPr>
          <w:szCs w:val="24"/>
        </w:rPr>
        <w:t>powerpoints</w:t>
      </w:r>
      <w:proofErr w:type="spellEnd"/>
      <w:r w:rsidR="00495A2C">
        <w:rPr>
          <w:szCs w:val="24"/>
        </w:rPr>
        <w:t xml:space="preserve">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proofErr w:type="spellStart"/>
      <w:r w:rsidRPr="00BE73D6">
        <w:rPr>
          <w:b/>
          <w:bCs/>
          <w:szCs w:val="24"/>
        </w:rPr>
        <w:t>C</w:t>
      </w:r>
      <w:r w:rsidR="00861E10" w:rsidRPr="00BE73D6">
        <w:rPr>
          <w:b/>
          <w:bCs/>
          <w:szCs w:val="24"/>
        </w:rPr>
        <w:t>r</w:t>
      </w:r>
      <w:r w:rsidRPr="00BE73D6">
        <w:rPr>
          <w:b/>
          <w:bCs/>
          <w:szCs w:val="24"/>
        </w:rPr>
        <w:t>ediT</w:t>
      </w:r>
      <w:proofErr w:type="spellEnd"/>
      <w:r w:rsidRPr="00BE73D6">
        <w:rPr>
          <w:b/>
          <w:bCs/>
          <w:szCs w:val="24"/>
        </w:rPr>
        <w: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7D8C588A" w14:textId="77777777" w:rsidR="001B64A6" w:rsidRDefault="00054CD8" w:rsidP="001B64A6">
      <w:pPr>
        <w:pStyle w:val="Bibliography"/>
      </w:pPr>
      <w:r>
        <w:fldChar w:fldCharType="begin"/>
      </w:r>
      <w:r w:rsidR="000D4176">
        <w:instrText xml:space="preserve"> ADDIN ZOTERO_BIBL {"uncited":[],"omitted":[],"custom":[]} CSL_BIBLIOGRAPHY </w:instrText>
      </w:r>
      <w:r>
        <w:fldChar w:fldCharType="separate"/>
      </w:r>
      <w:r w:rsidR="001B64A6">
        <w:t xml:space="preserve">Aldao, A. (2013). The Future of Emotion Regulation Research: Capturing Context. </w:t>
      </w:r>
      <w:r w:rsidR="001B64A6">
        <w:rPr>
          <w:i/>
          <w:iCs/>
        </w:rPr>
        <w:t>Perspectives on Psychological Science</w:t>
      </w:r>
      <w:r w:rsidR="001B64A6">
        <w:t xml:space="preserve">, </w:t>
      </w:r>
      <w:r w:rsidR="001B64A6">
        <w:rPr>
          <w:i/>
          <w:iCs/>
        </w:rPr>
        <w:t>8</w:t>
      </w:r>
      <w:r w:rsidR="001B64A6">
        <w:t>(2), 155–172. https://doi.org/10.1177/1745691612459518</w:t>
      </w:r>
    </w:p>
    <w:p w14:paraId="0C2DADFB" w14:textId="77777777" w:rsidR="001B64A6" w:rsidRDefault="001B64A6" w:rsidP="001B64A6">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F7835CC" w14:textId="77777777" w:rsidR="001B64A6" w:rsidRDefault="001B64A6" w:rsidP="001B64A6">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51B4B51D" w14:textId="77777777" w:rsidR="001B64A6" w:rsidRDefault="001B64A6" w:rsidP="001B64A6">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1C9509DB" w14:textId="77777777" w:rsidR="001B64A6" w:rsidRDefault="001B64A6" w:rsidP="001B64A6">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1CA7D4C0" w14:textId="77777777" w:rsidR="001B64A6" w:rsidRDefault="001B64A6" w:rsidP="001B64A6">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6D999A72" w14:textId="77777777" w:rsidR="001B64A6" w:rsidRDefault="001B64A6" w:rsidP="001B64A6">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38C6F94E" w14:textId="77777777" w:rsidR="001B64A6" w:rsidRDefault="001B64A6" w:rsidP="001B64A6">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45702C6" w14:textId="77777777" w:rsidR="001B64A6" w:rsidRDefault="001B64A6" w:rsidP="001B64A6">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9122CD0" w14:textId="77777777" w:rsidR="001B64A6" w:rsidRDefault="001B64A6" w:rsidP="001B64A6">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294DFAF6" w14:textId="77777777" w:rsidR="001B64A6" w:rsidRDefault="001B64A6" w:rsidP="001B64A6">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2FA16937" w14:textId="77777777" w:rsidR="001B64A6" w:rsidRDefault="001B64A6" w:rsidP="001B64A6">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5E4E1F25" w14:textId="77777777" w:rsidR="001B64A6" w:rsidRDefault="001B64A6" w:rsidP="001B64A6">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760DC92C" w14:textId="77777777" w:rsidR="001B64A6" w:rsidRDefault="001B64A6" w:rsidP="001B64A6">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09EB8B0F" w14:textId="77777777" w:rsidR="001B64A6" w:rsidRDefault="001B64A6" w:rsidP="001B64A6">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2C426B7C" w14:textId="77777777" w:rsidR="001B64A6" w:rsidRDefault="001B64A6" w:rsidP="001B64A6">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0B222DE5" w14:textId="77777777" w:rsidR="001B64A6" w:rsidRDefault="001B64A6" w:rsidP="001B64A6">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3947665C" w14:textId="77777777" w:rsidR="001B64A6" w:rsidRDefault="001B64A6" w:rsidP="001B64A6">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32EABCC" w14:textId="77777777" w:rsidR="001B64A6" w:rsidRDefault="001B64A6" w:rsidP="001B64A6">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30815274" w14:textId="77777777" w:rsidR="001B64A6" w:rsidRDefault="001B64A6" w:rsidP="001B64A6">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6C44FF76" w14:textId="77777777" w:rsidR="001B64A6" w:rsidRDefault="001B64A6" w:rsidP="001B64A6">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2E09421C" w14:textId="77777777" w:rsidR="001B64A6" w:rsidRDefault="001B64A6" w:rsidP="001B64A6">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343A09E9" w14:textId="77777777" w:rsidR="001B64A6" w:rsidRDefault="001B64A6" w:rsidP="001B64A6">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319AEC0A" w14:textId="77777777" w:rsidR="001B64A6" w:rsidRDefault="001B64A6" w:rsidP="001B64A6">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1F5DFE8C" w14:textId="77777777" w:rsidR="001B64A6" w:rsidRDefault="001B64A6" w:rsidP="001B64A6">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73FAFC33" w14:textId="77777777" w:rsidR="001B64A6" w:rsidRDefault="001B64A6" w:rsidP="001B64A6">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7EAA2B55" w14:textId="77777777" w:rsidR="001B64A6" w:rsidRDefault="001B64A6" w:rsidP="001B64A6">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614D50FD" w14:textId="77777777" w:rsidR="001B64A6" w:rsidRDefault="001B64A6" w:rsidP="001B64A6">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6E28F683" w14:textId="77777777" w:rsidR="001B64A6" w:rsidRDefault="001B64A6" w:rsidP="001B64A6">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3486026A" w14:textId="77777777" w:rsidR="001B64A6" w:rsidRDefault="001B64A6" w:rsidP="001B64A6">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14177C0B" w14:textId="77777777" w:rsidR="001B64A6" w:rsidRDefault="001B64A6" w:rsidP="001B64A6">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63FE7C2C" w14:textId="77777777" w:rsidR="001B64A6" w:rsidRDefault="001B64A6" w:rsidP="001B64A6">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34EE9D72" w14:textId="77777777" w:rsidR="001B64A6" w:rsidRDefault="001B64A6" w:rsidP="001B64A6">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411AE2C0" w14:textId="77777777" w:rsidR="001B64A6" w:rsidRDefault="001B64A6" w:rsidP="001B64A6">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3F79AC67" w14:textId="77777777" w:rsidR="001B64A6" w:rsidRDefault="001B64A6" w:rsidP="001B64A6">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39D7BE4A" w14:textId="77777777" w:rsidR="001B64A6" w:rsidRDefault="001B64A6" w:rsidP="001B64A6">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24ABF2AD" w14:textId="77777777" w:rsidR="001B64A6" w:rsidRDefault="001B64A6" w:rsidP="001B64A6">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7389AFDC" w14:textId="77777777" w:rsidR="001B64A6" w:rsidRDefault="001B64A6" w:rsidP="001B64A6">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042C8309" w14:textId="77777777" w:rsidR="001B64A6" w:rsidRDefault="001B64A6" w:rsidP="001B64A6">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AABAA57" w14:textId="77777777" w:rsidR="001B64A6" w:rsidRDefault="001B64A6" w:rsidP="001B64A6">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6B29CAD" w14:textId="77777777" w:rsidR="001B64A6" w:rsidRDefault="001B64A6" w:rsidP="001B64A6">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6D318737" w14:textId="77777777" w:rsidR="001B64A6" w:rsidRDefault="001B64A6" w:rsidP="001B64A6">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201D382D" w14:textId="77777777" w:rsidR="001B64A6" w:rsidRDefault="001B64A6" w:rsidP="001B64A6">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1C00DF1B" w14:textId="77777777" w:rsidR="001B64A6" w:rsidRDefault="001B64A6" w:rsidP="001B64A6">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687BD098" w14:textId="77777777" w:rsidR="001B64A6" w:rsidRDefault="001B64A6" w:rsidP="001B64A6">
      <w:pPr>
        <w:pStyle w:val="Bibliography"/>
      </w:pPr>
      <w:r>
        <w:lastRenderedPageBreak/>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70FE437D" w14:textId="77777777" w:rsidR="001B64A6" w:rsidRDefault="001B64A6" w:rsidP="001B64A6">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656FFE4E" w14:textId="77777777" w:rsidR="001B64A6" w:rsidRDefault="001B64A6" w:rsidP="001B64A6">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147BE5C2" w14:textId="77777777" w:rsidR="001B64A6" w:rsidRDefault="001B64A6" w:rsidP="001B64A6">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7029FAC5" w14:textId="77777777" w:rsidR="001B64A6" w:rsidRDefault="001B64A6" w:rsidP="001B64A6">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158659B8" w14:textId="77777777" w:rsidR="001B64A6" w:rsidRDefault="001B64A6" w:rsidP="001B64A6">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5E2CAEF3" w14:textId="77777777" w:rsidR="001B64A6" w:rsidRDefault="001B64A6" w:rsidP="001B64A6">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73408893" w14:textId="77777777" w:rsidR="001B64A6" w:rsidRDefault="001B64A6" w:rsidP="001B64A6">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0DC4699D" w14:textId="77777777" w:rsidR="001B64A6" w:rsidRDefault="001B64A6" w:rsidP="001B64A6">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43146967" w14:textId="77777777" w:rsidR="001B64A6" w:rsidRDefault="001B64A6" w:rsidP="001B64A6">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011C6532" w14:textId="77777777" w:rsidR="001B64A6" w:rsidRDefault="001B64A6" w:rsidP="001B64A6">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3962DB4C" w14:textId="77777777" w:rsidR="001B64A6" w:rsidRDefault="001B64A6" w:rsidP="001B64A6">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2083CBED" w14:textId="77777777" w:rsidR="001B64A6" w:rsidRDefault="001B64A6" w:rsidP="001B64A6">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7B3315D1" w14:textId="77777777" w:rsidR="001B64A6" w:rsidRDefault="001B64A6" w:rsidP="001B64A6">
      <w:pPr>
        <w:pStyle w:val="Bibliography"/>
      </w:pPr>
      <w:r>
        <w:lastRenderedPageBreak/>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71D8E125" w14:textId="77777777" w:rsidR="001B64A6" w:rsidRDefault="001B64A6" w:rsidP="001B64A6">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284229C6" w14:textId="77777777" w:rsidR="001B64A6" w:rsidRDefault="001B64A6" w:rsidP="001B64A6">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0D4968F9" w14:textId="77777777" w:rsidR="001B64A6" w:rsidRDefault="001B64A6" w:rsidP="001B64A6">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544CDC57" w14:textId="77777777" w:rsidR="001B64A6" w:rsidRDefault="001B64A6" w:rsidP="001B64A6">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3ADE52D" w14:textId="77777777" w:rsidR="001B64A6" w:rsidRDefault="001B64A6" w:rsidP="001B64A6">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613DB494" w14:textId="77777777" w:rsidR="001B64A6" w:rsidRDefault="001B64A6" w:rsidP="001B64A6">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17458BAD" w14:textId="77777777" w:rsidR="001B64A6" w:rsidRDefault="001B64A6" w:rsidP="001B64A6">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620C33A1" w14:textId="77777777" w:rsidR="001B64A6" w:rsidRDefault="001B64A6" w:rsidP="001B64A6">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092581C8" w14:textId="77777777" w:rsidR="001B64A6" w:rsidRDefault="001B64A6" w:rsidP="001B64A6">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EF08468" w14:textId="77777777" w:rsidR="001B64A6" w:rsidRDefault="001B64A6" w:rsidP="001B64A6">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6C14972B" w14:textId="77777777" w:rsidR="001B64A6" w:rsidRDefault="001B64A6" w:rsidP="001B64A6">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6CF84388" w14:textId="77777777" w:rsidR="001B64A6" w:rsidRDefault="001B64A6" w:rsidP="001B64A6">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0B439C70" w14:textId="77777777" w:rsidR="001B64A6" w:rsidRDefault="001B64A6" w:rsidP="001B64A6">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BD53B0C" w14:textId="77777777" w:rsidR="001B64A6" w:rsidRDefault="001B64A6" w:rsidP="001B64A6">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7E470456" w14:textId="77777777" w:rsidR="001B64A6" w:rsidRDefault="001B64A6" w:rsidP="001B64A6">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057E544D" w14:textId="77777777" w:rsidR="001B64A6" w:rsidRDefault="001B64A6" w:rsidP="001B64A6">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5A74C797" w14:textId="77777777" w:rsidR="001B64A6" w:rsidRDefault="001B64A6" w:rsidP="001B64A6">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4D19DFD8" w14:textId="77777777" w:rsidR="001B64A6" w:rsidRDefault="001B64A6" w:rsidP="001B64A6">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74AD4233" w14:textId="77777777" w:rsidR="001B64A6" w:rsidRDefault="001B64A6" w:rsidP="001B64A6">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35D18B79" w14:textId="77777777" w:rsidR="001B64A6" w:rsidRDefault="001B64A6" w:rsidP="001B64A6">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2E07EFE" w14:textId="77777777" w:rsidR="001B64A6" w:rsidRDefault="001B64A6" w:rsidP="001B64A6">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3974AE8A" w14:textId="77777777" w:rsidR="001B64A6" w:rsidRDefault="001B64A6" w:rsidP="001B64A6">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C58BCEC" w14:textId="77777777" w:rsidR="001B64A6" w:rsidRDefault="001B64A6" w:rsidP="001B64A6">
      <w:pPr>
        <w:pStyle w:val="Bibliography"/>
      </w:pPr>
      <w:r>
        <w:t xml:space="preserve">Zhang, Z., &amp; Mai, Y. (2019). </w:t>
      </w:r>
      <w:r>
        <w:rPr>
          <w:i/>
          <w:iCs/>
        </w:rPr>
        <w:t>WebPower: Basic and Advanced Statistical Power Analysis</w:t>
      </w:r>
      <w:r>
        <w:t xml:space="preserve"> (0.5) [R]. https://CRAN.R-project.org/package=WebPower</w:t>
      </w:r>
    </w:p>
    <w:p w14:paraId="1B96A437" w14:textId="5DAFBFE8"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w:t>
      </w:r>
      <w:proofErr w:type="spellStart"/>
      <w:r w:rsidR="00EE0C3E" w:rsidRPr="008C7178">
        <w:rPr>
          <w:szCs w:val="24"/>
        </w:rPr>
        <w:t>valenced</w:t>
      </w:r>
      <w:proofErr w:type="spellEnd"/>
      <w:r w:rsidR="00EE0C3E" w:rsidRPr="008C7178">
        <w:rPr>
          <w:szCs w:val="24"/>
        </w:rPr>
        <w:t xml:space="preserve">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r w:rsidR="009B06C2">
        <w:rPr>
          <w:szCs w:val="24"/>
        </w:rPr>
        <w:t>–</w:t>
      </w:r>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proofErr w:type="spellEnd"/>
      <w:r w:rsidR="00512CCD">
        <w:rPr>
          <w:i/>
          <w:szCs w:val="24"/>
        </w:rPr>
        <w:t xml:space="preserve"> </w:t>
      </w:r>
      <w:r w:rsidRPr="008C7178">
        <w:rPr>
          <w:i/>
          <w:szCs w:val="24"/>
          <w:vertAlign w:val="subscript"/>
        </w:rPr>
        <w:t>age</w:t>
      </w:r>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r w:rsidR="009B06C2">
        <w:rPr>
          <w:szCs w:val="24"/>
        </w:rPr>
        <w:t>I</w:t>
      </w:r>
      <w:r w:rsidRPr="008C7178">
        <w:rPr>
          <w:szCs w:val="24"/>
        </w:rPr>
        <w:t xml:space="preserve">n R 3.6.1 (R Core Team, 2022) determined 18 participants would sufficiently power our main effect using the smallest effect size reported by </w:t>
      </w:r>
      <w:proofErr w:type="spellStart"/>
      <w:r w:rsidRPr="008C7178">
        <w:rPr>
          <w:szCs w:val="24"/>
        </w:rPr>
        <w:t>Sheppes</w:t>
      </w:r>
      <w:proofErr w:type="spellEnd"/>
      <w:r w:rsidRPr="008C7178">
        <w:rPr>
          <w:szCs w:val="24"/>
        </w:rPr>
        <w:t xml:space="preserve">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w:t>
      </w:r>
      <w:proofErr w:type="gramStart"/>
      <w:r w:rsidRPr="008C7178">
        <w:rPr>
          <w:szCs w:val="24"/>
        </w:rPr>
        <w:t>second-language</w:t>
      </w:r>
      <w:proofErr w:type="gramEnd"/>
      <w:r w:rsidRPr="008C7178">
        <w:rPr>
          <w:szCs w:val="24"/>
        </w:rPr>
        <w:t xml:space="preserv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4F36B09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1B64A6">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w:t>
      </w:r>
      <w:proofErr w:type="spellStart"/>
      <w:r w:rsidRPr="008C7178">
        <w:rPr>
          <w:szCs w:val="24"/>
        </w:rPr>
        <w:t>sd</w:t>
      </w:r>
      <w:proofErr w:type="spellEnd"/>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proofErr w:type="spellEnd"/>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6EB1983"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1B64A6">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Some noted additions relevant to a typical haunted house experience included “tense”, and “disgusted”. Ten of the 13 options were negatively-</w:t>
      </w:r>
      <w:proofErr w:type="spellStart"/>
      <w:r w:rsidRPr="008C7178">
        <w:rPr>
          <w:szCs w:val="24"/>
        </w:rPr>
        <w:t>valenced</w:t>
      </w:r>
      <w:proofErr w:type="spellEnd"/>
      <w:r w:rsidRPr="008C7178">
        <w:rPr>
          <w:szCs w:val="24"/>
        </w:rPr>
        <w:t xml:space="preserve">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w:t>
      </w:r>
      <w:proofErr w:type="gramStart"/>
      <w:r w:rsidRPr="008C7178">
        <w:rPr>
          <w:szCs w:val="24"/>
        </w:rPr>
        <w:t>free-response</w:t>
      </w:r>
      <w:proofErr w:type="gramEnd"/>
      <w:r w:rsidRPr="008C7178">
        <w:rPr>
          <w:szCs w:val="24"/>
        </w:rPr>
        <w:t xml:space="preserv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47"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w:t>
      </w:r>
      <w:proofErr w:type="spellStart"/>
      <w:r w:rsidRPr="008C7178">
        <w:rPr>
          <w:szCs w:val="24"/>
        </w:rPr>
        <w:t>valenced</w:t>
      </w:r>
      <w:proofErr w:type="spellEnd"/>
      <w:r w:rsidRPr="008C7178">
        <w:rPr>
          <w:szCs w:val="24"/>
        </w:rPr>
        <w:t xml:space="preserve">.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47"/>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4472E117"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1B64A6">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proofErr w:type="spellStart"/>
      <w:proofErr w:type="gramStart"/>
      <w:r w:rsidRPr="00804B41">
        <w:rPr>
          <w:szCs w:val="24"/>
        </w:rPr>
        <w:t>every one</w:t>
      </w:r>
      <w:proofErr w:type="spellEnd"/>
      <w:proofErr w:type="gramEnd"/>
      <w:r w:rsidRPr="00804B41">
        <w:rPr>
          <w:szCs w:val="24"/>
        </w:rPr>
        <w:t xml:space="preserv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w:t>
      </w:r>
      <w:proofErr w:type="gramStart"/>
      <w:r>
        <w:rPr>
          <w:szCs w:val="24"/>
        </w:rPr>
        <w:t>all of</w:t>
      </w:r>
      <w:proofErr w:type="gramEnd"/>
      <w:r>
        <w:rPr>
          <w:szCs w:val="24"/>
        </w:rPr>
        <w:t xml:space="preserve">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 xml:space="preserve">Immediate &amp; </w:t>
            </w:r>
            <w:proofErr w:type="gramStart"/>
            <w:r w:rsidRPr="007053D8">
              <w:rPr>
                <w:sz w:val="22"/>
              </w:rPr>
              <w:t>Delayed</w:t>
            </w:r>
            <w:proofErr w:type="gramEnd"/>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w:t>
            </w:r>
            <w:proofErr w:type="gramStart"/>
            <w:r w:rsidRPr="007053D8">
              <w:rPr>
                <w:rFonts w:ascii="Calibri" w:hAnsi="Calibri" w:cs="Calibri"/>
                <w:sz w:val="22"/>
              </w:rPr>
              <w:t>usage</w:t>
            </w:r>
            <w:r>
              <w:rPr>
                <w:rFonts w:ascii="Calibri" w:hAnsi="Calibri" w:cs="Calibri"/>
                <w:sz w:val="22"/>
              </w:rPr>
              <w:t>, but</w:t>
            </w:r>
            <w:proofErr w:type="gramEnd"/>
            <w:r>
              <w:rPr>
                <w:rFonts w:ascii="Calibri" w:hAnsi="Calibri" w:cs="Calibri"/>
                <w:sz w:val="22"/>
              </w:rPr>
              <w:t xml:space="preserve">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A86F9" w14:textId="77777777" w:rsidR="00A675B5" w:rsidRDefault="00A675B5">
      <w:pPr>
        <w:spacing w:after="0" w:line="240" w:lineRule="auto"/>
      </w:pPr>
      <w:r>
        <w:separator/>
      </w:r>
    </w:p>
  </w:endnote>
  <w:endnote w:type="continuationSeparator" w:id="0">
    <w:p w14:paraId="0FE165F9" w14:textId="77777777" w:rsidR="00A675B5" w:rsidRDefault="00A675B5">
      <w:pPr>
        <w:spacing w:after="0" w:line="240" w:lineRule="auto"/>
      </w:pPr>
      <w:r>
        <w:continuationSeparator/>
      </w:r>
    </w:p>
  </w:endnote>
  <w:endnote w:type="continuationNotice" w:id="1">
    <w:p w14:paraId="229C2EE8" w14:textId="77777777" w:rsidR="00A675B5" w:rsidRDefault="00A675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023920" w14:textId="77777777" w:rsidR="00A675B5" w:rsidRDefault="00A675B5">
      <w:pPr>
        <w:spacing w:after="0" w:line="240" w:lineRule="auto"/>
      </w:pPr>
      <w:r>
        <w:separator/>
      </w:r>
    </w:p>
  </w:footnote>
  <w:footnote w:type="continuationSeparator" w:id="0">
    <w:p w14:paraId="0B65B01D" w14:textId="77777777" w:rsidR="00A675B5" w:rsidRDefault="00A675B5">
      <w:pPr>
        <w:spacing w:after="0" w:line="240" w:lineRule="auto"/>
      </w:pPr>
      <w:r>
        <w:continuationSeparator/>
      </w:r>
    </w:p>
  </w:footnote>
  <w:footnote w:type="continuationNotice" w:id="1">
    <w:p w14:paraId="4F1861E3" w14:textId="77777777" w:rsidR="00A675B5" w:rsidRDefault="00A675B5">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41" w:name="_Hlk150804466"/>
      <w:r>
        <w:rPr>
          <w:szCs w:val="24"/>
        </w:rPr>
        <w:t>The haunted house has a limited seasonal run time, and we cannot experimentally manipulate the intensity of the events in the haunted house as it is run by a private company.</w:t>
      </w:r>
      <w:bookmarkEnd w:id="41"/>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B0F41"/>
    <w:rsid w:val="000B1AF9"/>
    <w:rsid w:val="000B26B6"/>
    <w:rsid w:val="000B40E7"/>
    <w:rsid w:val="000B4EC5"/>
    <w:rsid w:val="000C5A68"/>
    <w:rsid w:val="000D28DC"/>
    <w:rsid w:val="000D4176"/>
    <w:rsid w:val="000D6E61"/>
    <w:rsid w:val="000D7D4C"/>
    <w:rsid w:val="000E0223"/>
    <w:rsid w:val="000E055A"/>
    <w:rsid w:val="000E25CD"/>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710F"/>
    <w:rsid w:val="0030735C"/>
    <w:rsid w:val="00322180"/>
    <w:rsid w:val="00331554"/>
    <w:rsid w:val="00341012"/>
    <w:rsid w:val="00342888"/>
    <w:rsid w:val="00345FE2"/>
    <w:rsid w:val="00354B3D"/>
    <w:rsid w:val="00372E6A"/>
    <w:rsid w:val="00376EE0"/>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FE9"/>
    <w:rsid w:val="00577234"/>
    <w:rsid w:val="00577985"/>
    <w:rsid w:val="00582F95"/>
    <w:rsid w:val="0058454C"/>
    <w:rsid w:val="00593AB4"/>
    <w:rsid w:val="00595359"/>
    <w:rsid w:val="005A4E6A"/>
    <w:rsid w:val="005A644B"/>
    <w:rsid w:val="005A7E5D"/>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462D"/>
    <w:rsid w:val="00907C52"/>
    <w:rsid w:val="00917702"/>
    <w:rsid w:val="00920CA2"/>
    <w:rsid w:val="00924270"/>
    <w:rsid w:val="00925D1D"/>
    <w:rsid w:val="00931006"/>
    <w:rsid w:val="00937D53"/>
    <w:rsid w:val="0094060F"/>
    <w:rsid w:val="0095019C"/>
    <w:rsid w:val="0095040B"/>
    <w:rsid w:val="00952E8D"/>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07BE"/>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675B5"/>
    <w:rsid w:val="00A70619"/>
    <w:rsid w:val="00A71B20"/>
    <w:rsid w:val="00A726A1"/>
    <w:rsid w:val="00A73457"/>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4513"/>
    <w:rsid w:val="00E46207"/>
    <w:rsid w:val="00E5044A"/>
    <w:rsid w:val="00E60680"/>
    <w:rsid w:val="00E60E73"/>
    <w:rsid w:val="00E63707"/>
    <w:rsid w:val="00E67FD8"/>
    <w:rsid w:val="00E75949"/>
    <w:rsid w:val="00E75D1C"/>
    <w:rsid w:val="00E82ED7"/>
    <w:rsid w:val="00E83BB7"/>
    <w:rsid w:val="00E90632"/>
    <w:rsid w:val="00E91FBC"/>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75</Pages>
  <Words>53499</Words>
  <Characters>304948</Characters>
  <Application>Microsoft Office Word</Application>
  <DocSecurity>0</DocSecurity>
  <Lines>2541</Lines>
  <Paragraphs>715</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357732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7</cp:revision>
  <cp:lastPrinted>2024-03-25T21:20:00Z</cp:lastPrinted>
  <dcterms:created xsi:type="dcterms:W3CDTF">2024-03-25T21:16:00Z</dcterms:created>
  <dcterms:modified xsi:type="dcterms:W3CDTF">2024-07-02T19:37:00Z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id="3w4eqTvQ"/&gt;&lt;style id="http://www.zotero.org/styles/apa" locale="en-US" hasBibliography="1" bibliographyStyleHasBeenSet="1"/&gt;&lt;prefs&gt;&lt;pref name="fieldType" value="Field"/&gt;&lt;/prefs&gt;&lt;/data&gt;</vt:lpwstr>
  </property>
</Properties>
</file>