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7F3FE761"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173D8C30"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62263251"/>
      <w:bookmarkStart w:id="3"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del w:id="4" w:author="Billy Mitchell" w:date="2024-07-23T13:20:00Z" w16du:dateUtc="2024-07-23T17:20:00Z">
        <w:r w:rsidR="00CD160F" w:rsidDel="009D066C">
          <w:rPr>
            <w:szCs w:val="24"/>
          </w:rPr>
          <w:delText>reflect</w:delText>
        </w:r>
      </w:del>
      <w:ins w:id="5" w:author="Billy Mitchell" w:date="2024-07-23T13:20:00Z" w16du:dateUtc="2024-07-23T17:20:00Z">
        <w:r w:rsidR="009D066C">
          <w:rPr>
            <w:szCs w:val="24"/>
          </w:rPr>
          <w:t>reflects</w:t>
        </w:r>
      </w:ins>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 xml:space="preserve">y </w:t>
      </w:r>
      <w:proofErr w:type="spellStart"/>
      <w:r w:rsidR="00965A73">
        <w:rPr>
          <w:szCs w:val="24"/>
        </w:rPr>
        <w:t>fittedness</w:t>
      </w:r>
      <w:proofErr w:type="spellEnd"/>
      <w:r w:rsidR="00965A73">
        <w:rPr>
          <w:szCs w:val="24"/>
        </w:rPr>
        <w:t xml:space="preserve">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2"/>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3"/>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6" w:name="_Hlk119972138"/>
      <w:r w:rsidRPr="008C7178">
        <w:rPr>
          <w:b/>
          <w:szCs w:val="24"/>
        </w:rPr>
        <w:lastRenderedPageBreak/>
        <w:t>INTRODUCTION</w:t>
      </w:r>
    </w:p>
    <w:p w14:paraId="7666883A" w14:textId="1C8A5881"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7"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7"/>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9D7878">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3180C3AC"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del w:id="8" w:author="Billy Mitchell" w:date="2024-07-23T13:23:00Z" w16du:dateUtc="2024-07-23T17:23:00Z">
        <w:r w:rsidR="00CC03D6" w:rsidDel="00E968A5">
          <w:rPr>
            <w:szCs w:val="24"/>
          </w:rPr>
          <w:delText xml:space="preserve">PROCESS </w:delText>
        </w:r>
      </w:del>
      <w:ins w:id="9" w:author="Billy Mitchell" w:date="2024-07-23T13:23:00Z" w16du:dateUtc="2024-07-23T17:23:00Z">
        <w:r w:rsidR="00E968A5">
          <w:rPr>
            <w:szCs w:val="24"/>
          </w:rPr>
          <w:t xml:space="preserve">Process </w:t>
        </w:r>
      </w:ins>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9D7878">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9D7878">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9D7878">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9D7878">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1F1B3B08"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w:t>
      </w:r>
      <w:r w:rsidR="00E20BFE">
        <w:rPr>
          <w:szCs w:val="24"/>
        </w:rPr>
        <w:lastRenderedPageBreak/>
        <w:t>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9D7878">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9D7878">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27F2BB00" w:rsidR="004E6FCA" w:rsidRDefault="004E6FCA" w:rsidP="00A10284">
      <w:pPr>
        <w:spacing w:after="0" w:line="480" w:lineRule="auto"/>
        <w:ind w:left="0" w:firstLine="720"/>
        <w:rPr>
          <w:szCs w:val="24"/>
        </w:rPr>
      </w:pPr>
      <w:bookmarkStart w:id="10"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9D7878">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9D7878">
        <w:rPr>
          <w:szCs w:val="24"/>
        </w:rPr>
        <w:instrText xml:space="preserve"> ADDIN ZOTERO_ITEM CSL_CITATION {"citationID":"7Q7suW23","properties":{"formattedCitation":"(Shafir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9D7878">
        <w:rPr>
          <w:szCs w:val="24"/>
        </w:rPr>
        <w:instrText xml:space="preserve"> ADDIN ZOTERO_ITEM CSL_CITATION {"citationID":"0A5MXNlU","properties":{"formattedCitation":"(Sheppes et al., 2014; Sheppes &amp; Gross, 2011)","plainCitation":"(Sheppes et al., 2014; Sheppes &amp; Gross, 2011)","noteIndex":0},"citationItems":[{"id":2414,"uris":["http://zotero.org/users/6239255/items/Z6ERH6VK"],"itemData":{"id":2414,"type":"article-journal","abstract":"Cognitive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9D7878">
        <w:rPr>
          <w:szCs w:val="24"/>
        </w:rPr>
        <w:instrText xml:space="preserve"> ADDIN ZOTERO_ITEM CSL_CITATION {"citationID":"xAFmZn8V","properties":{"formattedCitation":"(Dorman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10"/>
      <w:r w:rsidRPr="004E6FCA">
        <w:rPr>
          <w:szCs w:val="24"/>
        </w:rPr>
        <w:t xml:space="preserve">This effect has been thoroughly replicated in lab studies and ecological momentary assessment (EMA) studies </w:t>
      </w:r>
      <w:r w:rsidR="00C178FD">
        <w:rPr>
          <w:szCs w:val="24"/>
        </w:rPr>
        <w:fldChar w:fldCharType="begin"/>
      </w:r>
      <w:r w:rsidR="009D7878">
        <w:rPr>
          <w:szCs w:val="24"/>
        </w:rPr>
        <w:instrText xml:space="preserve"> ADDIN ZOTERO_ITEM CSL_CITATION {"citationID":"RN2tLlQ1","properties":{"formattedCitation":"(Colombo et al., 2020; Heiy &amp; Cheavens, 2014)","plainCitation":"(Colombo et al., 2020; Heiy &amp; Cheavens, 2014)","noteIndex":0},"citationItems":[{"id":618,"uris":["http://zotero.org/users/6239255/items/2UPMTVDP"],"itemData":{"id":618,"type":"article-journal","abstract":"In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9D7878">
        <w:rPr>
          <w:szCs w:val="24"/>
        </w:rPr>
        <w:instrText xml:space="preserve"> ADDIN ZOTERO_ITEM CSL_CITATION {"citationID":"w2QJnDzm","properties":{"formattedCitation":"(Sheppes, 2020)","plainCitation":"(Sheppes, 2020)","noteIndex":0},"citationItems":[{"id":812,"uris":["http://zotero.org/users/6239255/items/2EI32EWJ"],"itemData":{"id":812,"type":"chapter","abstract":"Abstract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0F2FDF44"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9D7878">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9D7878">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62EECE7D" w:rsidR="009D7878" w:rsidRDefault="0052343D" w:rsidP="00C6526E">
      <w:pPr>
        <w:spacing w:after="0" w:line="480" w:lineRule="auto"/>
        <w:ind w:left="0" w:firstLine="720"/>
        <w:rPr>
          <w:ins w:id="11" w:author="Billy Mitchell" w:date="2024-07-23T13:41:00Z" w16du:dateUtc="2024-07-23T17:41:00Z"/>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9D7878">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9D7878">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9D7878">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ins w:id="12" w:author="Billy Mitchell" w:date="2024-07-23T13:28:00Z" w16du:dateUtc="2024-07-23T17:28:00Z">
        <w:r w:rsidR="00E968A5">
          <w:rPr>
            <w:szCs w:val="24"/>
          </w:rPr>
          <w:t xml:space="preserve"> make assumptions about the emotional states of subjects that</w:t>
        </w:r>
      </w:ins>
      <w:r w:rsidR="006D4590">
        <w:rPr>
          <w:szCs w:val="24"/>
        </w:rPr>
        <w:t xml:space="preserve"> </w:t>
      </w:r>
      <w:r w:rsidR="006D4590" w:rsidRPr="006D4590">
        <w:rPr>
          <w:szCs w:val="24"/>
        </w:rPr>
        <w:t>might not accurately reflect the</w:t>
      </w:r>
      <w:ins w:id="13" w:author="Billy Mitchell" w:date="2024-07-23T13:29:00Z" w16du:dateUtc="2024-07-23T17:29:00Z">
        <w:r w:rsidR="00E968A5">
          <w:rPr>
            <w:szCs w:val="24"/>
          </w:rPr>
          <w:t xml:space="preserve"> complexity</w:t>
        </w:r>
      </w:ins>
      <w:del w:id="14" w:author="Billy Mitchell" w:date="2024-07-23T13:29:00Z" w16du:dateUtc="2024-07-23T17:29:00Z">
        <w:r w:rsidR="006D4590" w:rsidRPr="006D4590" w:rsidDel="00E968A5">
          <w:rPr>
            <w:szCs w:val="24"/>
          </w:rPr>
          <w:delText xml:space="preserve"> </w:delText>
        </w:r>
        <w:r w:rsidR="006D4590" w:rsidDel="00E968A5">
          <w:rPr>
            <w:szCs w:val="24"/>
          </w:rPr>
          <w:delText>multidimensionality</w:delText>
        </w:r>
      </w:del>
      <w:r w:rsidR="006D4590">
        <w:rPr>
          <w:szCs w:val="24"/>
        </w:rPr>
        <w:t xml:space="preserve"> of</w:t>
      </w:r>
      <w:r w:rsidR="006D4590" w:rsidRPr="006D4590">
        <w:rPr>
          <w:szCs w:val="24"/>
        </w:rPr>
        <w:t xml:space="preserve"> emotional experience.</w:t>
      </w:r>
      <w:ins w:id="15" w:author="Billy Mitchell" w:date="2024-07-24T15:15:00Z" w16du:dateUtc="2024-07-24T19:15:00Z">
        <w:r w:rsidR="00EC4A40">
          <w:rPr>
            <w:szCs w:val="24"/>
          </w:rPr>
          <w:t xml:space="preserve"> As such, ER choice may more</w:t>
        </w:r>
      </w:ins>
      <w:ins w:id="16" w:author="Billy Mitchell" w:date="2024-07-24T15:20:00Z" w16du:dateUtc="2024-07-24T19:20:00Z">
        <w:r w:rsidR="00EC4A40">
          <w:rPr>
            <w:szCs w:val="24"/>
          </w:rPr>
          <w:t xml:space="preserve"> </w:t>
        </w:r>
        <w:r w:rsidR="00EC4A40">
          <w:rPr>
            <w:szCs w:val="24"/>
          </w:rPr>
          <w:t>accurately reflect ER capacity than actualized ER behaviors</w:t>
        </w:r>
        <w:r w:rsidR="00EC4A40">
          <w:rPr>
            <w:szCs w:val="24"/>
          </w:rPr>
          <w:t xml:space="preserve"> </w:t>
        </w:r>
      </w:ins>
      <w:r w:rsidR="00EC4A40">
        <w:rPr>
          <w:szCs w:val="24"/>
        </w:rPr>
        <w:fldChar w:fldCharType="begin"/>
      </w:r>
      <w:r w:rsidR="00EC4A40">
        <w:rPr>
          <w:szCs w:val="24"/>
        </w:rPr>
        <w:instrText xml:space="preserve"> ADDIN ZOTERO_ITEM CSL_CITATION {"citationID":"6Gka234V","properties":{"formattedCitation":"(McRae &amp; Gross, 2020)","plainCitation":"(McRae &amp; Gross, 2020)","noteIndex":0},"citationItems":[{"id":1016,"uris":["http://zotero.org/users/6239255/items/TKSD4XCM"],"itemData":{"id":1016,"type":"article-journal","abstract":"Emotion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ins w:id="17" w:author="Billy Mitchell" w:date="2024-07-24T15:19:00Z" w16du:dateUtc="2024-07-24T19:19:00Z">
        <w:r w:rsidR="00EC4A40">
          <w:rPr>
            <w:szCs w:val="24"/>
          </w:rPr>
          <w:t>.</w:t>
        </w:r>
      </w:ins>
      <w:r w:rsidR="006D4590" w:rsidRPr="006D4590">
        <w:rPr>
          <w:szCs w:val="24"/>
        </w:rPr>
        <w:t xml:space="preserve"> </w:t>
      </w:r>
      <w:ins w:id="18" w:author="Billy Mitchell" w:date="2024-07-23T13:32:00Z" w16du:dateUtc="2024-07-23T17:32:00Z">
        <w:r w:rsidR="009D7878">
          <w:rPr>
            <w:szCs w:val="24"/>
          </w:rPr>
          <w:t xml:space="preserve">By relying upon these standardized manipulations, researchers are able to make a stronger casual claim regarding the </w:t>
        </w:r>
      </w:ins>
      <w:ins w:id="19" w:author="Billy Mitchell" w:date="2024-07-23T13:33:00Z" w16du:dateUtc="2024-07-23T17:33:00Z">
        <w:r w:rsidR="009D7878">
          <w:rPr>
            <w:szCs w:val="24"/>
          </w:rPr>
          <w:t xml:space="preserve">relationship between emotion intensity and regulation, but </w:t>
        </w:r>
      </w:ins>
      <w:ins w:id="20" w:author="Billy Mitchell" w:date="2024-07-23T13:34:00Z" w16du:dateUtc="2024-07-23T17:34:00Z">
        <w:r w:rsidR="009D7878">
          <w:rPr>
            <w:szCs w:val="24"/>
          </w:rPr>
          <w:t>at lea</w:t>
        </w:r>
      </w:ins>
      <w:ins w:id="21" w:author="Billy Mitchell" w:date="2024-07-23T13:35:00Z" w16du:dateUtc="2024-07-23T17:35:00Z">
        <w:r w:rsidR="009D7878">
          <w:rPr>
            <w:szCs w:val="24"/>
          </w:rPr>
          <w:t xml:space="preserve">st one recent study </w:t>
        </w:r>
      </w:ins>
      <w:ins w:id="22" w:author="Billy Mitchell" w:date="2024-07-23T13:36:00Z" w16du:dateUtc="2024-07-23T17:36:00Z">
        <w:r w:rsidR="009D7878">
          <w:rPr>
            <w:szCs w:val="24"/>
          </w:rPr>
          <w:t>found this relationship to be complicated whe</w:t>
        </w:r>
      </w:ins>
      <w:ins w:id="23" w:author="Billy Mitchell" w:date="2024-07-23T13:37:00Z" w16du:dateUtc="2024-07-23T17:37:00Z">
        <w:r w:rsidR="009D7878">
          <w:rPr>
            <w:szCs w:val="24"/>
          </w:rPr>
          <w:t xml:space="preserve">n </w:t>
        </w:r>
      </w:ins>
      <w:ins w:id="24" w:author="Billy Mitchell" w:date="2024-07-23T13:36:00Z" w16du:dateUtc="2024-07-23T17:36:00Z">
        <w:r w:rsidR="009D7878">
          <w:rPr>
            <w:szCs w:val="24"/>
          </w:rPr>
          <w:t>subjects’ emotional experiences</w:t>
        </w:r>
      </w:ins>
      <w:ins w:id="25" w:author="Billy Mitchell" w:date="2024-07-23T13:37:00Z" w16du:dateUtc="2024-07-23T17:37:00Z">
        <w:r w:rsidR="009D7878">
          <w:rPr>
            <w:szCs w:val="24"/>
          </w:rPr>
          <w:t xml:space="preserve"> were measured and not assumed </w:t>
        </w:r>
      </w:ins>
      <w:r w:rsidR="009D7878">
        <w:rPr>
          <w:szCs w:val="24"/>
        </w:rPr>
        <w:fldChar w:fldCharType="begin"/>
      </w:r>
      <w:r w:rsidR="009D7878">
        <w:rPr>
          <w:szCs w:val="24"/>
        </w:rPr>
        <w:instrText xml:space="preserve"> ADDIN ZOTERO_ITEM CSL_CITATION {"citationID":"ponLlb59","properties":{"formattedCitation":"(Specker et al., 2024)","plainCitation":"(Specker et al., 2024)","noteIndex":0},"citationItems":[{"id":18085,"uris":["http://zotero.org/users/6239255/items/G3EMGA8U"],"itemData":{"id":18085,"type":"article-journal","abstract":"Regulatory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ins w:id="26" w:author="Billy Mitchell" w:date="2024-07-23T13:37:00Z" w16du:dateUtc="2024-07-23T17:37:00Z">
        <w:r w:rsidR="009D7878">
          <w:rPr>
            <w:szCs w:val="24"/>
          </w:rPr>
          <w:t>.</w:t>
        </w:r>
      </w:ins>
    </w:p>
    <w:p w14:paraId="5C3BDAC1" w14:textId="35649536" w:rsidR="009D7878" w:rsidDel="009D7878" w:rsidRDefault="009D7878" w:rsidP="009D7878">
      <w:pPr>
        <w:spacing w:after="0" w:line="480" w:lineRule="auto"/>
        <w:ind w:left="0" w:firstLine="720"/>
        <w:rPr>
          <w:del w:id="27" w:author="Billy Mitchell" w:date="2024-07-23T13:41:00Z" w16du:dateUtc="2024-07-23T17:41:00Z"/>
          <w:moveTo w:id="28" w:author="Billy Mitchell" w:date="2024-07-23T13:41:00Z" w16du:dateUtc="2024-07-23T17:41:00Z"/>
          <w:szCs w:val="24"/>
        </w:rPr>
      </w:pPr>
      <w:moveToRangeStart w:id="29" w:author="Billy Mitchell" w:date="2024-07-23T13:41:00Z" w:name="move172634485"/>
      <w:moveTo w:id="30" w:author="Billy Mitchell" w:date="2024-07-23T13:41:00Z" w16du:dateUtc="2024-07-23T17:41:00Z">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r>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w:t>
        </w:r>
        <w:r w:rsidRPr="004E6FCA">
          <w:rPr>
            <w:szCs w:val="24"/>
          </w:rPr>
          <w:lastRenderedPageBreak/>
          <w:t xml:space="preserve">occurs </w:t>
        </w:r>
        <w:r>
          <w:rPr>
            <w:szCs w:val="24"/>
          </w:rPr>
          <w:fldChar w:fldCharType="begin"/>
        </w:r>
        <w:r>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moveTo>
      <w:r w:rsidR="000E4249" w:rsidRPr="000E4249">
        <w:t>(Friedman &amp; Gustavson, 2022)</w:t>
      </w:r>
      <w:moveTo w:id="31" w:author="Billy Mitchell" w:date="2024-07-23T13:41:00Z" w16du:dateUtc="2024-07-23T17:41:00Z">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moveTo>
    </w:p>
    <w:moveToRangeEnd w:id="29"/>
    <w:p w14:paraId="11EC2FCA" w14:textId="77777777" w:rsidR="009D7878" w:rsidRDefault="009D7878" w:rsidP="009D7878">
      <w:pPr>
        <w:spacing w:after="0" w:line="480" w:lineRule="auto"/>
        <w:ind w:left="0" w:firstLine="720"/>
        <w:rPr>
          <w:ins w:id="32" w:author="Billy Mitchell" w:date="2024-07-23T13:40:00Z" w16du:dateUtc="2024-07-23T17:40:00Z"/>
          <w:szCs w:val="24"/>
        </w:rPr>
      </w:pPr>
    </w:p>
    <w:p w14:paraId="7AD37E05" w14:textId="75392E23"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9D7878">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9D7878">
        <w:rPr>
          <w:szCs w:val="24"/>
        </w:rPr>
        <w:instrText xml:space="preserve"> ADDIN ZOTERO_ITEM CSL_CITATION {"citationID":"fB759Csd","properties":{"formattedCitation":"(Lee et al., 2021)","plainCitation":"(Lee et al., 2021)","noteIndex":0},"citationItems":[{"id":17930,"uris":["http://zotero.org/users/6239255/items/4W8KVN9L"],"itemData":{"id":17930,"type":"article-journal","abstract":"The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9D7878">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9D7878">
        <w:rPr>
          <w:szCs w:val="24"/>
        </w:rPr>
        <w:instrText xml:space="preserve"> ADDIN ZOTERO_ITEM CSL_CITATION {"citationID":"uLofgFxQ","properties":{"formattedCitation":"(Miller et al., 2019)","plainCitation":"(Miller et al., 2019)","noteIndex":0},"citationItems":[{"id":17929,"uris":["http://zotero.org/users/6239255/items/QN8569FK"],"itemData":{"id":17929,"type":"article-journal","container-title":"Psychological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9D7878">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9D7878">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0262DBB1" w14:textId="2C97E1B8" w:rsidR="007538C8" w:rsidDel="009D7878" w:rsidRDefault="00CC49B2" w:rsidP="00CC49B2">
      <w:pPr>
        <w:spacing w:after="0" w:line="480" w:lineRule="auto"/>
        <w:ind w:left="0" w:firstLine="720"/>
        <w:rPr>
          <w:moveFrom w:id="33" w:author="Billy Mitchell" w:date="2024-07-23T13:41:00Z" w16du:dateUtc="2024-07-23T17:41:00Z"/>
          <w:szCs w:val="24"/>
        </w:rPr>
      </w:pPr>
      <w:moveFromRangeStart w:id="34" w:author="Billy Mitchell" w:date="2024-07-23T13:41:00Z" w:name="move172634485"/>
      <w:moveFrom w:id="35" w:author="Billy Mitchell" w:date="2024-07-23T13:41:00Z" w16du:dateUtc="2024-07-23T17:41:00Z">
        <w:r w:rsidDel="009D7878">
          <w:rPr>
            <w:szCs w:val="24"/>
          </w:rPr>
          <w:t>EMA</w:t>
        </w:r>
        <w:r w:rsidRPr="004E6FCA" w:rsidDel="009D7878">
          <w:rPr>
            <w:szCs w:val="24"/>
          </w:rPr>
          <w:t xml:space="preserve"> studies</w:t>
        </w:r>
        <w:r w:rsidDel="009D7878">
          <w:rPr>
            <w:szCs w:val="24"/>
          </w:rPr>
          <w:t xml:space="preserve"> </w:t>
        </w:r>
        <w:r w:rsidR="00EC2B97" w:rsidDel="009D7878">
          <w:rPr>
            <w:szCs w:val="24"/>
          </w:rPr>
          <w:t>–</w:t>
        </w:r>
        <w:r w:rsidDel="009D7878">
          <w:rPr>
            <w:szCs w:val="24"/>
          </w:rPr>
          <w:t xml:space="preserve"> another common means of studying </w:t>
        </w:r>
        <w:r w:rsidR="006021D3" w:rsidDel="009D7878">
          <w:rPr>
            <w:szCs w:val="24"/>
          </w:rPr>
          <w:t>ER</w:t>
        </w:r>
        <w:r w:rsidR="00396CB3" w:rsidDel="009D7878">
          <w:rPr>
            <w:szCs w:val="24"/>
          </w:rPr>
          <w:t xml:space="preserve"> –</w:t>
        </w:r>
        <w:r w:rsidDel="009D7878">
          <w:rPr>
            <w:szCs w:val="24"/>
          </w:rPr>
          <w:t xml:space="preserve"> </w:t>
        </w:r>
        <w:r w:rsidR="00396CB3" w:rsidDel="009D7878">
          <w:rPr>
            <w:szCs w:val="24"/>
          </w:rPr>
          <w:t xml:space="preserve">do more directly assess the external validity of </w:t>
        </w:r>
        <w:r w:rsidR="006021D3" w:rsidDel="009D7878">
          <w:rPr>
            <w:szCs w:val="24"/>
          </w:rPr>
          <w:t>ER</w:t>
        </w:r>
        <w:r w:rsidR="00396CB3" w:rsidDel="009D7878">
          <w:rPr>
            <w:szCs w:val="24"/>
          </w:rPr>
          <w:t xml:space="preserve"> strategy choice relationships by </w:t>
        </w:r>
        <w:r w:rsidRPr="004E6FCA" w:rsidDel="009D7878">
          <w:rPr>
            <w:szCs w:val="24"/>
          </w:rPr>
          <w:t>captu</w:t>
        </w:r>
        <w:r w:rsidR="00396CB3" w:rsidDel="009D7878">
          <w:rPr>
            <w:szCs w:val="24"/>
          </w:rPr>
          <w:t>ring</w:t>
        </w:r>
        <w:r w:rsidRPr="004E6FCA" w:rsidDel="009D7878">
          <w:rPr>
            <w:szCs w:val="24"/>
          </w:rPr>
          <w:t xml:space="preserve"> </w:t>
        </w:r>
        <w:r w:rsidDel="009D7878">
          <w:rPr>
            <w:szCs w:val="24"/>
          </w:rPr>
          <w:t xml:space="preserve">emotionally evocative </w:t>
        </w:r>
        <w:r w:rsidRPr="004E6FCA" w:rsidDel="009D7878">
          <w:rPr>
            <w:szCs w:val="24"/>
          </w:rPr>
          <w:t xml:space="preserve">events within the </w:t>
        </w:r>
        <w:r w:rsidR="007538C8" w:rsidDel="009D7878">
          <w:rPr>
            <w:szCs w:val="24"/>
          </w:rPr>
          <w:t>everyday lives</w:t>
        </w:r>
        <w:r w:rsidRPr="004E6FCA" w:rsidDel="009D7878">
          <w:rPr>
            <w:szCs w:val="24"/>
          </w:rPr>
          <w:t xml:space="preserve"> of trained research participants (e.g.,</w:t>
        </w:r>
        <w:r w:rsidDel="009D7878">
          <w:rPr>
            <w:szCs w:val="24"/>
          </w:rPr>
          <w:t xml:space="preserve"> </w:t>
        </w:r>
        <w:r w:rsidDel="009D7878">
          <w:rPr>
            <w:szCs w:val="24"/>
          </w:rPr>
          <w:fldChar w:fldCharType="begin"/>
        </w:r>
        <w:r w:rsidR="009D7878" w:rsidDel="009D7878">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Del="009D7878">
          <w:rPr>
            <w:szCs w:val="24"/>
          </w:rPr>
          <w:fldChar w:fldCharType="separate"/>
        </w:r>
        <w:r w:rsidR="00E63707" w:rsidRPr="00E63707" w:rsidDel="009D7878">
          <w:t>Haines et al., 2016; Heiy &amp; Cheavens, 2014)</w:t>
        </w:r>
        <w:r w:rsidDel="009D7878">
          <w:rPr>
            <w:szCs w:val="24"/>
          </w:rPr>
          <w:fldChar w:fldCharType="end"/>
        </w:r>
        <w:r w:rsidRPr="004E6FCA" w:rsidDel="009D7878">
          <w:rPr>
            <w:szCs w:val="24"/>
          </w:rPr>
          <w:t xml:space="preserve">. However, most people are not trained to consider their </w:t>
        </w:r>
        <w:r w:rsidR="006021D3" w:rsidDel="009D7878">
          <w:rPr>
            <w:szCs w:val="24"/>
          </w:rPr>
          <w:t>ER</w:t>
        </w:r>
        <w:r w:rsidRPr="004E6FCA" w:rsidDel="009D7878">
          <w:rPr>
            <w:szCs w:val="24"/>
          </w:rPr>
          <w:t xml:space="preserve"> strategies in their daily lives and are not prompted or primed to engage regulatory control before an emotional event occurs </w:t>
        </w:r>
        <w:r w:rsidDel="009D7878">
          <w:rPr>
            <w:szCs w:val="24"/>
          </w:rPr>
          <w:fldChar w:fldCharType="begin"/>
        </w:r>
        <w:r w:rsidR="009D7878" w:rsidDel="009D7878">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Del="009D7878">
          <w:rPr>
            <w:szCs w:val="24"/>
          </w:rPr>
          <w:fldChar w:fldCharType="separate"/>
        </w:r>
        <w:r w:rsidRPr="00C178FD" w:rsidDel="009D7878">
          <w:t>(Friedman &amp; Gustavson, 2022)</w:t>
        </w:r>
        <w:r w:rsidDel="009D7878">
          <w:rPr>
            <w:szCs w:val="24"/>
          </w:rPr>
          <w:fldChar w:fldCharType="end"/>
        </w:r>
        <w:r w:rsidRPr="004E6FCA" w:rsidDel="009D7878">
          <w:rPr>
            <w:szCs w:val="24"/>
          </w:rPr>
          <w:t>.</w:t>
        </w:r>
        <w:r w:rsidDel="009D7878">
          <w:rPr>
            <w:szCs w:val="24"/>
          </w:rPr>
          <w:t xml:space="preserve"> As such, training participants may introduce important but </w:t>
        </w:r>
        <w:r w:rsidDel="009D7878">
          <w:rPr>
            <w:szCs w:val="24"/>
          </w:rPr>
          <w:lastRenderedPageBreak/>
          <w:t xml:space="preserve">often underappreciated deviations in regulatory behaviors from how untrained counterparts might respond in the same situation. </w:t>
        </w:r>
      </w:moveFrom>
    </w:p>
    <w:moveFromRangeEnd w:id="34"/>
    <w:p w14:paraId="50EC6F2F" w14:textId="38AE380C"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9D7878">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9D7878">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9D7878">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9D7878">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9D7878">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9D7878">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9D7878">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E678433" w:rsidR="004649E5" w:rsidRDefault="008C33F4" w:rsidP="006D4590">
      <w:pPr>
        <w:spacing w:after="0" w:line="480" w:lineRule="auto"/>
        <w:ind w:left="0" w:firstLine="720"/>
        <w:rPr>
          <w:szCs w:val="24"/>
        </w:rPr>
      </w:pPr>
      <w:r>
        <w:rPr>
          <w:b/>
          <w:bCs/>
          <w:szCs w:val="24"/>
        </w:rPr>
        <w:lastRenderedPageBreak/>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9D7878">
        <w:rPr>
          <w:szCs w:val="24"/>
        </w:rPr>
        <w:instrText xml:space="preserve"> ADDIN ZOTERO_ITEM CSL_CITATION {"citationID":"fvj8aTn8","properties":{"formattedCitation":"(Matthews et al., 2021)","plainCitation":"(Matthews et al., 2021)","dontUpdate":true,"noteIndex":0},"citationItems":[{"id":3760,"uris":["http://zotero.org/users/6239255/items/ATWZDPBA"],"itemData":{"id":3760,"type":"article-journal","abstract":"Day-to-day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9D7878">
        <w:rPr>
          <w:szCs w:val="24"/>
        </w:rPr>
        <w:instrText xml:space="preserve"> ADDIN ZOTERO_ITEM CSL_CITATION {"citationID":"jEHro85z","properties":{"formattedCitation":"(Clasen et al., 2019; Stasiak et al., 2023; Tashjian et al., 2022)","plainCitation":"(Clasen et al.,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E4249" w:rsidRPr="000E4249">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71224859"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w:t>
      </w:r>
      <w:ins w:id="36" w:author="Billy Mitchell" w:date="2024-07-23T13:49:00Z" w16du:dateUtc="2024-07-23T17:49:00Z">
        <w:r w:rsidR="007E243B">
          <w:rPr>
            <w:szCs w:val="24"/>
          </w:rPr>
          <w:t xml:space="preserve">test whether this effect </w:t>
        </w:r>
      </w:ins>
      <w:ins w:id="37" w:author="Billy Mitchell" w:date="2024-07-23T13:44:00Z" w16du:dateUtc="2024-07-23T17:44:00Z">
        <w:r w:rsidR="007E243B">
          <w:rPr>
            <w:szCs w:val="24"/>
          </w:rPr>
          <w:t>extend</w:t>
        </w:r>
      </w:ins>
      <w:ins w:id="38" w:author="Billy Mitchell" w:date="2024-07-23T13:49:00Z" w16du:dateUtc="2024-07-23T17:49:00Z">
        <w:r w:rsidR="007E243B">
          <w:rPr>
            <w:szCs w:val="24"/>
          </w:rPr>
          <w:t>s to untrai</w:t>
        </w:r>
      </w:ins>
      <w:ins w:id="39" w:author="Billy Mitchell" w:date="2024-07-23T13:50:00Z" w16du:dateUtc="2024-07-23T17:50:00Z">
        <w:r w:rsidR="007E243B">
          <w:rPr>
            <w:szCs w:val="24"/>
          </w:rPr>
          <w:t>ned subjects in high-intensity</w:t>
        </w:r>
      </w:ins>
      <w:ins w:id="40" w:author="Billy Mitchell" w:date="2024-07-23T13:49:00Z" w16du:dateUtc="2024-07-23T17:49:00Z">
        <w:r w:rsidR="007E243B">
          <w:rPr>
            <w:szCs w:val="24"/>
          </w:rPr>
          <w:t xml:space="preserve"> circumstances </w:t>
        </w:r>
      </w:ins>
      <w:ins w:id="41" w:author="Billy Mitchell" w:date="2024-07-23T13:50:00Z" w16du:dateUtc="2024-07-23T17:50:00Z">
        <w:r w:rsidR="007E243B">
          <w:rPr>
            <w:szCs w:val="24"/>
          </w:rPr>
          <w:t xml:space="preserve">by having </w:t>
        </w:r>
      </w:ins>
      <w:del w:id="42" w:author="Billy Mitchell" w:date="2024-07-23T13:44:00Z" w16du:dateUtc="2024-07-23T17:44:00Z">
        <w:r w:rsidRPr="004E6FCA" w:rsidDel="007E243B">
          <w:rPr>
            <w:szCs w:val="24"/>
          </w:rPr>
          <w:delText>replicate</w:delText>
        </w:r>
      </w:del>
      <w:del w:id="43" w:author="Billy Mitchell" w:date="2024-07-23T13:49:00Z" w16du:dateUtc="2024-07-23T17:49:00Z">
        <w:r w:rsidRPr="004E6FCA" w:rsidDel="007E243B">
          <w:rPr>
            <w:szCs w:val="24"/>
          </w:rPr>
          <w:delText xml:space="preserve"> this effect </w:delText>
        </w:r>
        <w:r w:rsidR="00396CB3" w:rsidDel="007E243B">
          <w:rPr>
            <w:szCs w:val="24"/>
          </w:rPr>
          <w:delText>using</w:delText>
        </w:r>
      </w:del>
      <w:r w:rsidR="00396CB3">
        <w:rPr>
          <w:szCs w:val="24"/>
        </w:rPr>
        <w:t xml:space="preserve"> </w:t>
      </w:r>
      <w:r w:rsidRPr="004E6FCA">
        <w:rPr>
          <w:szCs w:val="24"/>
        </w:rPr>
        <w:t xml:space="preserve">untrained participants </w:t>
      </w:r>
      <w:del w:id="44" w:author="Billy Mitchell" w:date="2024-07-23T13:50:00Z" w16du:dateUtc="2024-07-23T17:50:00Z">
        <w:r w:rsidR="00396CB3" w:rsidDel="007E243B">
          <w:rPr>
            <w:szCs w:val="24"/>
          </w:rPr>
          <w:delText xml:space="preserve">who </w:delText>
        </w:r>
      </w:del>
      <w:r w:rsidR="00396CB3">
        <w:rPr>
          <w:szCs w:val="24"/>
        </w:rPr>
        <w:t>navigate</w:t>
      </w:r>
      <w:del w:id="45" w:author="Billy Mitchell" w:date="2024-07-23T13:50:00Z" w16du:dateUtc="2024-07-23T17:50:00Z">
        <w:r w:rsidR="00396CB3" w:rsidDel="007E243B">
          <w:rPr>
            <w:szCs w:val="24"/>
          </w:rPr>
          <w:delText>d</w:delText>
        </w:r>
      </w:del>
      <w:r w:rsidRPr="004E6FCA">
        <w:rPr>
          <w:szCs w:val="24"/>
        </w:rPr>
        <w:t xml:space="preserve"> a haunted house and report</w:t>
      </w:r>
      <w:del w:id="46" w:author="Billy Mitchell" w:date="2024-07-23T13:50:00Z" w16du:dateUtc="2024-07-23T17:50:00Z">
        <w:r w:rsidR="00396CB3" w:rsidDel="007E243B">
          <w:rPr>
            <w:szCs w:val="24"/>
          </w:rPr>
          <w:delText>ed</w:delText>
        </w:r>
      </w:del>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lastRenderedPageBreak/>
        <w:t>experience</w:t>
      </w:r>
      <w:ins w:id="47" w:author="Billy Mitchell" w:date="2024-07-23T13:50:00Z" w16du:dateUtc="2024-07-23T17:50:00Z">
        <w:r w:rsidR="007E243B">
          <w:rPr>
            <w:szCs w:val="24"/>
          </w:rPr>
          <w:t xml:space="preserve"> at the expense </w:t>
        </w:r>
      </w:ins>
      <w:ins w:id="48" w:author="Billy Mitchell" w:date="2024-07-23T13:51:00Z" w16du:dateUtc="2024-07-23T17:51:00Z">
        <w:r w:rsidR="007E243B">
          <w:rPr>
            <w:szCs w:val="24"/>
          </w:rPr>
          <w:t xml:space="preserve">of </w:t>
        </w:r>
      </w:ins>
      <w:ins w:id="49" w:author="Billy Mitchell" w:date="2024-07-23T13:52:00Z" w16du:dateUtc="2024-07-23T17:52:00Z">
        <w:r w:rsidR="004E30DF">
          <w:rPr>
            <w:szCs w:val="24"/>
          </w:rPr>
          <w:t>experimental control</w:t>
        </w:r>
      </w:ins>
      <w:r w:rsidRPr="004E6FCA">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76DF80AE"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50" w:author="Billy Mitchell" w:date="2024-06-03T12:32:00Z" w16du:dateUtc="2024-06-03T16:32:00Z">
        <w:r w:rsidR="000732A4">
          <w:rPr>
            <w:szCs w:val="24"/>
          </w:rPr>
          <w:t xml:space="preserve"> </w:t>
        </w:r>
      </w:ins>
      <w:ins w:id="51" w:author="Billy Mitchell" w:date="2024-07-23T13:54:00Z" w16du:dateUtc="2024-07-23T17:54:00Z">
        <w:r w:rsidR="004E30DF">
          <w:rPr>
            <w:szCs w:val="24"/>
          </w:rPr>
          <w:t>We hypothesized that the decont</w:t>
        </w:r>
      </w:ins>
      <w:ins w:id="52" w:author="Billy Mitchell" w:date="2024-07-23T13:55:00Z" w16du:dateUtc="2024-07-23T17:55:00Z">
        <w:r w:rsidR="004E30DF">
          <w:rPr>
            <w:szCs w:val="24"/>
          </w:rPr>
          <w:t xml:space="preserve">extualized self-regulation choices motivated by stimulus-response paradigms might be closer in practice to </w:t>
        </w:r>
      </w:ins>
      <w:ins w:id="53" w:author="Billy Mitchell" w:date="2024-07-23T13:56:00Z" w16du:dateUtc="2024-07-23T17:56:00Z">
        <w:r w:rsidR="004E30DF">
          <w:rPr>
            <w:szCs w:val="24"/>
          </w:rPr>
          <w:t xml:space="preserve">simulating or </w:t>
        </w:r>
      </w:ins>
      <w:ins w:id="54" w:author="Billy Mitchell" w:date="2024-07-23T13:55:00Z" w16du:dateUtc="2024-07-23T17:55:00Z">
        <w:r w:rsidR="004E30DF">
          <w:rPr>
            <w:szCs w:val="24"/>
          </w:rPr>
          <w:t xml:space="preserve">forecasting </w:t>
        </w:r>
      </w:ins>
      <w:ins w:id="55" w:author="Billy Mitchell" w:date="2024-07-23T13:56:00Z" w16du:dateUtc="2024-07-23T17:56:00Z">
        <w:r w:rsidR="004E30DF">
          <w:rPr>
            <w:szCs w:val="24"/>
          </w:rPr>
          <w:t xml:space="preserve">self-regulation </w:t>
        </w:r>
      </w:ins>
      <w:ins w:id="56" w:author="Billy Mitchell" w:date="2024-07-23T13:55:00Z" w16du:dateUtc="2024-07-23T17:55:00Z">
        <w:r w:rsidR="004E30DF">
          <w:rPr>
            <w:szCs w:val="24"/>
          </w:rPr>
          <w:t>than regulation usage</w:t>
        </w:r>
      </w:ins>
      <w:ins w:id="57" w:author="Billy Mitchell" w:date="2024-06-03T12:32:00Z" w16du:dateUtc="2024-06-03T16:32:00Z">
        <w:r w:rsidR="000732A4">
          <w:rPr>
            <w:szCs w:val="24"/>
          </w:rPr>
          <w:t>.</w:t>
        </w:r>
      </w:ins>
      <w:r w:rsidR="004E6FCA" w:rsidRPr="004E6FCA">
        <w:rPr>
          <w:szCs w:val="24"/>
        </w:rPr>
        <w:t xml:space="preserve"> </w:t>
      </w:r>
      <w:r w:rsidR="002013C5">
        <w:rPr>
          <w:szCs w:val="24"/>
        </w:rPr>
        <w:t>We did observe the canonical association between emotional intensity and regulatory strategy selection with this design</w:t>
      </w:r>
      <w:ins w:id="58" w:author="Billy Mitchell" w:date="2024-06-03T12:32:00Z" w16du:dateUtc="2024-06-03T16:32:00Z">
        <w:r w:rsidR="000732A4">
          <w:rPr>
            <w:szCs w:val="24"/>
          </w:rPr>
          <w:t>, though with</w:t>
        </w:r>
      </w:ins>
      <w:ins w:id="59" w:author="Billy Mitchell" w:date="2024-06-03T12:33:00Z" w16du:dateUtc="2024-06-03T16:33:00Z">
        <w:r w:rsidR="000732A4">
          <w:rPr>
            <w:szCs w:val="24"/>
          </w:rPr>
          <w:t xml:space="preserve"> an effect size smaller than the typical range </w:t>
        </w:r>
      </w:ins>
      <w:ins w:id="60" w:author="Billy Mitchell" w:date="2024-06-03T12:39:00Z" w16du:dateUtc="2024-06-03T16:39:00Z">
        <w:r w:rsidR="000732A4">
          <w:rPr>
            <w:szCs w:val="24"/>
          </w:rPr>
          <w:t>found by Matthews et al. (20</w:t>
        </w:r>
      </w:ins>
      <w:ins w:id="61"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 xml:space="preserve">rs, </w:t>
      </w:r>
      <w:r w:rsidR="00795CB8">
        <w:rPr>
          <w:szCs w:val="24"/>
        </w:rPr>
        <w:lastRenderedPageBreak/>
        <w:t>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r>
        <w:rPr>
          <w:szCs w:val="24"/>
        </w:rPr>
        <w:t>Study</w:t>
      </w:r>
      <w:r w:rsidR="00083D59" w:rsidRPr="008C7178">
        <w:rPr>
          <w:szCs w:val="24"/>
        </w:rPr>
        <w:t xml:space="preserve"> 1 tested whether the emotional intensity of negatively-</w:t>
      </w:r>
      <w:proofErr w:type="spellStart"/>
      <w:r w:rsidR="00083D59" w:rsidRPr="008C7178">
        <w:rPr>
          <w:szCs w:val="24"/>
        </w:rPr>
        <w:t>valenced</w:t>
      </w:r>
      <w:proofErr w:type="spellEnd"/>
      <w:r w:rsidR="00083D59" w:rsidRPr="008C7178">
        <w:rPr>
          <w:szCs w:val="24"/>
        </w:rPr>
        <w:t xml:space="preserve">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6AB9D92C"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EC2B97">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DC4E44">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9D7878">
        <w:rPr>
          <w:szCs w:val="24"/>
        </w:rPr>
        <w:instrText xml:space="preserve"> ADDIN ZOTERO_ITEM CSL_CITATION {"citationID":"jGwrSxaI","properties":{"formattedCitation":"(Cliver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9D7878">
        <w:rPr>
          <w:szCs w:val="24"/>
        </w:rPr>
        <w:instrText xml:space="preserve"> ADDIN ZOTERO_ITEM CSL_CITATION {"citationID":"LFPcbTkT","properties":{"formattedCitation":"(Stasiak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w:t>
      </w:r>
      <w:r>
        <w:rPr>
          <w:szCs w:val="24"/>
        </w:rPr>
        <w:lastRenderedPageBreak/>
        <w:t xml:space="preserve">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9D7878">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9D7878">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62"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62"/>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9D7878">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9D7878">
        <w:rPr>
          <w:szCs w:val="24"/>
        </w:rPr>
        <w:instrText xml:space="preserve"> ADDIN ZOTERO_ITEM CSL_CITATION {"citationID":"wRkfVhlW","properties":{"formattedCitation":"(Cliver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t>
      </w:r>
      <w:r w:rsidR="00234192">
        <w:rPr>
          <w:szCs w:val="24"/>
        </w:rPr>
        <w:lastRenderedPageBreak/>
        <w:t xml:space="preserve">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w:t>
      </w:r>
      <w:r w:rsidR="00B720B2" w:rsidRPr="00BE73D6">
        <w:rPr>
          <w:i/>
          <w:iCs/>
          <w:szCs w:val="24"/>
        </w:rPr>
        <w:t>range</w:t>
      </w:r>
      <w:r w:rsidR="00B720B2" w:rsidRPr="008C7178">
        <w:rPr>
          <w:szCs w:val="24"/>
        </w:rPr>
        <w:t xml:space="preserv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proofErr w:type="spellEnd"/>
      <w:r w:rsidR="00DC4E44">
        <w:rPr>
          <w:i/>
          <w:szCs w:val="24"/>
        </w:rPr>
        <w:t xml:space="preserve"> </w:t>
      </w:r>
      <w:r w:rsidR="00B720B2" w:rsidRPr="008C7178">
        <w:rPr>
          <w:i/>
          <w:szCs w:val="24"/>
          <w:vertAlign w:val="subscript"/>
        </w:rPr>
        <w:t>age</w:t>
      </w:r>
      <w:r w:rsidR="00B720B2" w:rsidRPr="008C7178">
        <w:rPr>
          <w:szCs w:val="24"/>
        </w:rPr>
        <w:t xml:space="preserve"> = 2.87 </w:t>
      </w:r>
      <w:proofErr w:type="spellStart"/>
      <w:r w:rsidR="00B720B2" w:rsidRPr="008C7178">
        <w:rPr>
          <w:szCs w:val="24"/>
        </w:rPr>
        <w:t>yrs</w:t>
      </w:r>
      <w:proofErr w:type="spellEnd"/>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w:lastRenderedPageBreak/>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779C157D"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w:t>
      </w:r>
      <w:r w:rsidR="00F63EDD">
        <w:rPr>
          <w:szCs w:val="24"/>
        </w:rPr>
        <w:lastRenderedPageBreak/>
        <w:t>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9D7878">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proofErr w:type="spellEnd"/>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ins w:id="63" w:author="Billy Mitchell" w:date="2024-07-12T22:43:00Z" w16du:dateUtc="2024-07-13T02:43:00Z">
        <w:r w:rsidR="001B24AA">
          <w:rPr>
            <w:szCs w:val="24"/>
          </w:rPr>
          <w:t xml:space="preserve"> designed to be</w:t>
        </w:r>
      </w:ins>
      <w:ins w:id="64" w:author="Billy Mitchell" w:date="2024-07-12T22:44:00Z" w16du:dateUtc="2024-07-13T02:44:00Z">
        <w:r w:rsidR="001B24AA">
          <w:rPr>
            <w:szCs w:val="24"/>
          </w:rPr>
          <w:t xml:space="preserve"> either</w:t>
        </w:r>
      </w:ins>
      <w:ins w:id="65" w:author="Billy Mitchell" w:date="2024-07-12T22:43:00Z" w16du:dateUtc="2024-07-13T02:43:00Z">
        <w:r w:rsidR="001B24AA">
          <w:rPr>
            <w:szCs w:val="24"/>
          </w:rPr>
          <w:t xml:space="preserve"> </w:t>
        </w:r>
      </w:ins>
      <w:ins w:id="66" w:author="Billy Mitchell" w:date="2024-07-12T22:44:00Z" w16du:dateUtc="2024-07-13T02:44:00Z">
        <w:r w:rsidR="001B24AA">
          <w:rPr>
            <w:szCs w:val="24"/>
          </w:rPr>
          <w:t>low- or high-intensity,</w:t>
        </w:r>
      </w:ins>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5A4442AB"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w:t>
      </w:r>
      <w:r w:rsidR="000F5805">
        <w:rPr>
          <w:szCs w:val="24"/>
        </w:rPr>
        <w:lastRenderedPageBreak/>
        <w:t xml:space="preserve">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9D7878">
        <w:rPr>
          <w:szCs w:val="24"/>
        </w:rPr>
        <w:instrText xml:space="preserve"> ADDIN ZOTERO_ITEM CSL_CITATION {"citationID":"M8kQFtjs","properties":{"formattedCitation":"(Webb et al., 2012)","plainCitation":"(Webb et al., 2012)","dontUpdate":true,"noteIndex":0},"citationItems":[{"id":1105,"uris":["http://zotero.org/users/6239255/items/ACQX4ZKE"],"itemData":{"id":1105,"type":"article-journal","abstract":"The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5C3A7518"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w:t>
      </w:r>
      <w:r w:rsidR="000B4EC5">
        <w:rPr>
          <w:szCs w:val="24"/>
        </w:rPr>
        <w:lastRenderedPageBreak/>
        <w:t>considerable success (</w:t>
      </w:r>
      <w:r w:rsidR="000B4EC5">
        <w:rPr>
          <w:i/>
          <w:szCs w:val="24"/>
        </w:rPr>
        <w:t xml:space="preserve">See </w:t>
      </w:r>
      <w:r w:rsidR="00BF7DA9">
        <w:rPr>
          <w:i/>
          <w:szCs w:val="24"/>
        </w:rPr>
        <w:fldChar w:fldCharType="begin"/>
      </w:r>
      <w:r w:rsidR="009D7878">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9D7878">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9D7878" w:rsidRPr="000E4249">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ins w:id="67" w:author="Billy Mitchell" w:date="2024-07-23T14:06:00Z" w16du:dateUtc="2024-07-23T18:06:00Z">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ins>
      <w:ins w:id="68" w:author="Billy Mitchell" w:date="2024-07-24T15:19:00Z" w16du:dateUtc="2024-07-24T19:19:00Z">
        <w:r w:rsidR="00EC4A40">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films?","volume":"27","author":[{"literal":"Cendri A. Hutcherson"},{"family":"Hutcherson","given":"Cendri A."},{"literal":"Philip R Goldin"},{"family":"Goldin","given":"Philip R"},{"literal":"Kevin N. Ochsner"},{"family":"Ochsner","given":"Kevin N."},{"literal":"John D. E. Gabrieli"},{"family":"Gabrieli","given":"John D. E."},{"literal":"Lisa Feldman Barrett"},{"family":"Barrett","given":"L. Feldman"},{"literal":"James J. Gross"},{"family":"Gross","given":"James J."}],"issued":{"date-parts":[["2005",9,1]]}}},{"id":18045,"uris":["http://zotero.org/users/6239255/items/RNBFAIIW"],"itemData":{"id":18045,"type":"article-journal","abstract":"Thirty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exchange.","volume":"45","author":[{"literal":"Robert W. Levenson"},{"family":"Levenson","given":"Robert W."},{"literal":"John M. Gottman"},{"family":"Gottman","given":"John M."}],"issued":{"date-parts":[["1983",9,1]]}}}],"schema":"https://github.com/citation-style-language/schema/raw/master/csl-citation.json"} </w:instrText>
        </w:r>
      </w:ins>
      <w:ins w:id="69" w:author="Billy Mitchell" w:date="2024-07-23T14:06:00Z" w16du:dateUtc="2024-07-23T18:06:00Z">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ins>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ins w:id="70" w:author="Billy Mitchell" w:date="2024-07-12T22:46:00Z" w16du:dateUtc="2024-07-13T02:46:00Z">
        <w:r w:rsidR="001B24AA" w:rsidRPr="000E4249">
          <w:rPr>
            <w:szCs w:val="24"/>
          </w:rPr>
          <w:t xml:space="preserve"> (</w:t>
        </w:r>
        <w:r w:rsidR="001B24AA" w:rsidRPr="000E4249">
          <w:rPr>
            <w:bCs/>
            <w:szCs w:val="24"/>
            <w:rPrChange w:id="71" w:author="Billy Mitchell" w:date="2024-07-23T14:06:00Z" w16du:dateUtc="2024-07-23T18:06:00Z">
              <w:rPr>
                <w:bCs/>
                <w:sz w:val="22"/>
              </w:rPr>
            </w:rPrChange>
          </w:rPr>
          <w:t xml:space="preserve">"During </w:t>
        </w:r>
      </w:ins>
      <w:ins w:id="72" w:author="Billy Mitchell" w:date="2024-07-12T22:49:00Z" w16du:dateUtc="2024-07-13T02:49:00Z">
        <w:r w:rsidR="001B24AA" w:rsidRPr="000E4249">
          <w:rPr>
            <w:bCs/>
            <w:szCs w:val="24"/>
            <w:rPrChange w:id="73" w:author="Billy Mitchell" w:date="2024-07-23T14:06:00Z" w16du:dateUtc="2024-07-23T18:06:00Z">
              <w:rPr>
                <w:bCs/>
                <w:sz w:val="22"/>
              </w:rPr>
            </w:rPrChange>
          </w:rPr>
          <w:t>[</w:t>
        </w:r>
      </w:ins>
      <w:ins w:id="74" w:author="Billy Mitchell" w:date="2024-07-12T22:46:00Z" w16du:dateUtc="2024-07-13T02:46:00Z">
        <w:r w:rsidR="001B24AA" w:rsidRPr="000E4249">
          <w:rPr>
            <w:bCs/>
            <w:szCs w:val="24"/>
            <w:rPrChange w:id="75" w:author="Billy Mitchell" w:date="2024-07-23T14:06:00Z" w16du:dateUtc="2024-07-23T18:06:00Z">
              <w:rPr>
                <w:bCs/>
                <w:sz w:val="22"/>
              </w:rPr>
            </w:rPrChange>
          </w:rPr>
          <w:t>this event</w:t>
        </w:r>
      </w:ins>
      <w:ins w:id="76" w:author="Billy Mitchell" w:date="2024-07-12T22:49:00Z" w16du:dateUtc="2024-07-13T02:49:00Z">
        <w:r w:rsidR="001B24AA" w:rsidRPr="000E4249">
          <w:rPr>
            <w:bCs/>
            <w:szCs w:val="24"/>
            <w:rPrChange w:id="77" w:author="Billy Mitchell" w:date="2024-07-23T14:06:00Z" w16du:dateUtc="2024-07-23T18:06:00Z">
              <w:rPr>
                <w:bCs/>
                <w:sz w:val="22"/>
              </w:rPr>
            </w:rPrChange>
          </w:rPr>
          <w:t>]</w:t>
        </w:r>
      </w:ins>
      <w:ins w:id="78" w:author="Billy Mitchell" w:date="2024-07-12T22:46:00Z" w16du:dateUtc="2024-07-13T02:46:00Z">
        <w:r w:rsidR="001B24AA" w:rsidRPr="000E4249">
          <w:rPr>
            <w:bCs/>
            <w:szCs w:val="24"/>
            <w:rPrChange w:id="79" w:author="Billy Mitchell" w:date="2024-07-23T14:06:00Z" w16du:dateUtc="2024-07-23T18:06:00Z">
              <w:rPr>
                <w:bCs/>
                <w:sz w:val="22"/>
              </w:rPr>
            </w:rPrChange>
          </w:rPr>
          <w:t xml:space="preserve">, how intense was the </w:t>
        </w:r>
      </w:ins>
      <w:ins w:id="80" w:author="Billy Mitchell" w:date="2024-07-12T22:49:00Z" w16du:dateUtc="2024-07-13T02:49:00Z">
        <w:r w:rsidR="001B24AA" w:rsidRPr="000E4249">
          <w:rPr>
            <w:bCs/>
            <w:szCs w:val="24"/>
            <w:rPrChange w:id="81" w:author="Billy Mitchell" w:date="2024-07-23T14:06:00Z" w16du:dateUtc="2024-07-23T18:06:00Z">
              <w:rPr>
                <w:bCs/>
                <w:sz w:val="22"/>
              </w:rPr>
            </w:rPrChange>
          </w:rPr>
          <w:t>[</w:t>
        </w:r>
      </w:ins>
      <w:ins w:id="82" w:author="Billy Mitchell" w:date="2024-07-12T22:46:00Z" w16du:dateUtc="2024-07-13T02:46:00Z">
        <w:r w:rsidR="001B24AA" w:rsidRPr="000E4249">
          <w:rPr>
            <w:bCs/>
            <w:szCs w:val="24"/>
            <w:rPrChange w:id="83" w:author="Billy Mitchell" w:date="2024-07-23T14:06:00Z" w16du:dateUtc="2024-07-23T18:06:00Z">
              <w:rPr>
                <w:bCs/>
                <w:sz w:val="22"/>
              </w:rPr>
            </w:rPrChange>
          </w:rPr>
          <w:t>emotion</w:t>
        </w:r>
      </w:ins>
      <w:ins w:id="84" w:author="Billy Mitchell" w:date="2024-07-12T22:49:00Z" w16du:dateUtc="2024-07-13T02:49:00Z">
        <w:r w:rsidR="001B24AA" w:rsidRPr="000E4249">
          <w:rPr>
            <w:bCs/>
            <w:szCs w:val="24"/>
            <w:rPrChange w:id="85" w:author="Billy Mitchell" w:date="2024-07-23T14:06:00Z" w16du:dateUtc="2024-07-23T18:06:00Z">
              <w:rPr>
                <w:bCs/>
                <w:sz w:val="22"/>
              </w:rPr>
            </w:rPrChange>
          </w:rPr>
          <w:t>]</w:t>
        </w:r>
      </w:ins>
      <w:ins w:id="86" w:author="Billy Mitchell" w:date="2024-07-12T22:46:00Z" w16du:dateUtc="2024-07-13T02:46:00Z">
        <w:r w:rsidR="001B24AA" w:rsidRPr="000E4249">
          <w:rPr>
            <w:bCs/>
            <w:szCs w:val="24"/>
            <w:rPrChange w:id="87" w:author="Billy Mitchell" w:date="2024-07-23T14:06:00Z" w16du:dateUtc="2024-07-23T18:06:00Z">
              <w:rPr>
                <w:bCs/>
                <w:sz w:val="22"/>
              </w:rPr>
            </w:rPrChange>
          </w:rPr>
          <w:t xml:space="preserve"> you experienced?"</w:t>
        </w:r>
        <w:r w:rsidR="001B24AA" w:rsidRPr="000E4249">
          <w:rPr>
            <w:szCs w:val="24"/>
          </w:rPr>
          <w:t>)</w:t>
        </w:r>
      </w:ins>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ins w:id="88" w:author="Billy Mitchell" w:date="2024-07-12T22:50:00Z" w16du:dateUtc="2024-07-13T02:50:00Z">
        <w:r w:rsidR="001B24AA" w:rsidRPr="000E4249">
          <w:rPr>
            <w:szCs w:val="24"/>
          </w:rPr>
          <w:t xml:space="preserve"> (</w:t>
        </w:r>
        <w:r w:rsidR="001B24AA" w:rsidRPr="000E4249">
          <w:rPr>
            <w:bCs/>
            <w:szCs w:val="24"/>
            <w:rPrChange w:id="89" w:author="Billy Mitchell" w:date="2024-07-23T14:06:00Z" w16du:dateUtc="2024-07-23T18:06:00Z">
              <w:rPr>
                <w:bCs/>
                <w:sz w:val="22"/>
              </w:rPr>
            </w:rPrChange>
          </w:rPr>
          <w:t>"Did you attempt to reduce or intensify this [emotion]?"</w:t>
        </w:r>
        <w:r w:rsidR="001B24AA" w:rsidRPr="000E4249">
          <w:rPr>
            <w:szCs w:val="24"/>
          </w:rPr>
          <w:t>)</w:t>
        </w:r>
      </w:ins>
      <w:r w:rsidR="00595359" w:rsidRPr="000E4249">
        <w:rPr>
          <w:szCs w:val="24"/>
        </w:rPr>
        <w:t>, via free response</w:t>
      </w:r>
      <w:ins w:id="90" w:author="Billy Mitchell" w:date="2024-07-12T22:50:00Z" w16du:dateUtc="2024-07-13T02:50:00Z">
        <w:r w:rsidR="001B24AA" w:rsidRPr="000E4249">
          <w:rPr>
            <w:szCs w:val="24"/>
          </w:rPr>
          <w:t xml:space="preserve"> (“Please describe how you attempted to reduce or intensify this [emotion]”)</w:t>
        </w:r>
      </w:ins>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9D7878" w:rsidRPr="000E4249">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91"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w:t>
      </w:r>
      <w:r w:rsidR="00AA7A9A">
        <w:rPr>
          <w:szCs w:val="24"/>
        </w:rPr>
        <w:lastRenderedPageBreak/>
        <w:t xml:space="preserve">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91"/>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proofErr w:type="spellEnd"/>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416AB1CA"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9D7878">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9D7878">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 xml:space="preserve">compared the ratings for </w:t>
      </w:r>
      <w:r w:rsidR="00F01730">
        <w:rPr>
          <w:szCs w:val="24"/>
        </w:rPr>
        <w:lastRenderedPageBreak/>
        <w:t>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ins w:id="92" w:author="Billy Mitchell" w:date="2024-07-12T23:28:00Z" w16du:dateUtc="2024-07-13T03:28:00Z"/>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the p</w:t>
      </w:r>
      <w:r w:rsidR="005F2875">
        <w:rPr>
          <w:szCs w:val="24"/>
        </w:rPr>
        <w:t>reliminary</w:t>
      </w:r>
      <w:r w:rsidR="006117C7">
        <w:rPr>
          <w:szCs w:val="24"/>
        </w:rPr>
        <w:t xml:space="preserve"> </w:t>
      </w:r>
      <w:proofErr w:type="gramStart"/>
      <w:r w:rsidR="006117C7">
        <w:rPr>
          <w:szCs w:val="24"/>
        </w:rPr>
        <w:t>study</w:t>
      </w:r>
      <w:r w:rsidR="00500583">
        <w:rPr>
          <w:szCs w:val="24"/>
        </w:rPr>
        <w:t>, but</w:t>
      </w:r>
      <w:proofErr w:type="gramEnd"/>
      <w:r w:rsidR="00500583">
        <w:rPr>
          <w:szCs w:val="24"/>
        </w:rPr>
        <w:t xml:space="preserve">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790E2454" w:rsidR="00A76031" w:rsidRPr="00A76031" w:rsidRDefault="00A76031" w:rsidP="000967D7">
      <w:pPr>
        <w:spacing w:after="0" w:line="480" w:lineRule="auto"/>
        <w:ind w:left="0" w:firstLine="720"/>
        <w:rPr>
          <w:szCs w:val="24"/>
        </w:rPr>
      </w:pPr>
      <w:ins w:id="93" w:author="Billy Mitchell" w:date="2024-07-12T23:28:00Z" w16du:dateUtc="2024-07-13T03:28:00Z">
        <w:r w:rsidRPr="00A76031">
          <w:rPr>
            <w:b/>
            <w:bCs/>
            <w:szCs w:val="24"/>
            <w:rPrChange w:id="94" w:author="Billy Mitchell" w:date="2024-07-12T23:28:00Z" w16du:dateUtc="2024-07-13T03:28:00Z">
              <w:rPr>
                <w:szCs w:val="24"/>
              </w:rPr>
            </w:rPrChange>
          </w:rPr>
          <w:t xml:space="preserve">Event </w:t>
        </w:r>
        <w:r>
          <w:rPr>
            <w:b/>
            <w:bCs/>
            <w:szCs w:val="24"/>
          </w:rPr>
          <w:t xml:space="preserve">Location </w:t>
        </w:r>
        <w:r w:rsidRPr="00A76031">
          <w:rPr>
            <w:b/>
            <w:bCs/>
            <w:szCs w:val="24"/>
            <w:rPrChange w:id="95" w:author="Billy Mitchell" w:date="2024-07-12T23:28:00Z" w16du:dateUtc="2024-07-13T03:28:00Z">
              <w:rPr>
                <w:szCs w:val="24"/>
              </w:rPr>
            </w:rPrChange>
          </w:rPr>
          <w:t>Coding.</w:t>
        </w:r>
        <w:r>
          <w:rPr>
            <w:b/>
            <w:bCs/>
            <w:szCs w:val="24"/>
          </w:rPr>
          <w:t xml:space="preserve"> </w:t>
        </w:r>
      </w:ins>
      <w:ins w:id="96" w:author="Billy Mitchell" w:date="2024-07-12T23:29:00Z" w16du:dateUtc="2024-07-13T03:29:00Z">
        <w:r w:rsidRPr="00A76031">
          <w:rPr>
            <w:szCs w:val="24"/>
            <w:rPrChange w:id="97" w:author="Billy Mitchell" w:date="2024-07-12T23:29:00Z" w16du:dateUtc="2024-07-13T03:29:00Z">
              <w:rPr>
                <w:b/>
                <w:bCs/>
                <w:szCs w:val="24"/>
              </w:rPr>
            </w:rPrChange>
          </w:rPr>
          <w:t xml:space="preserve">Prior </w:t>
        </w:r>
        <w:r>
          <w:rPr>
            <w:szCs w:val="24"/>
          </w:rPr>
          <w:t xml:space="preserve">to launching our study, </w:t>
        </w:r>
      </w:ins>
      <w:ins w:id="98" w:author="Billy Mitchell" w:date="2024-07-12T23:30:00Z" w16du:dateUtc="2024-07-13T03:30:00Z">
        <w:r>
          <w:rPr>
            <w:szCs w:val="24"/>
          </w:rPr>
          <w:t>a key</w:t>
        </w:r>
      </w:ins>
      <w:ins w:id="99" w:author="Billy Mitchell" w:date="2024-07-12T23:32:00Z" w16du:dateUtc="2024-07-13T03:32:00Z">
        <w:r w:rsidR="005B1AD8">
          <w:rPr>
            <w:szCs w:val="24"/>
          </w:rPr>
          <w:t xml:space="preserve"> was </w:t>
        </w:r>
      </w:ins>
      <w:ins w:id="100" w:author="Billy Mitchell" w:date="2024-07-12T23:33:00Z" w16du:dateUtc="2024-07-13T03:33:00Z">
        <w:r w:rsidR="005B1AD8">
          <w:rPr>
            <w:szCs w:val="24"/>
          </w:rPr>
          <w:t>generated by research staff</w:t>
        </w:r>
      </w:ins>
      <w:ins w:id="101" w:author="Billy Mitchell" w:date="2024-07-12T23:30:00Z" w16du:dateUtc="2024-07-13T03:30:00Z">
        <w:r>
          <w:rPr>
            <w:szCs w:val="24"/>
          </w:rPr>
          <w:t xml:space="preserve"> documenting </w:t>
        </w:r>
        <w:proofErr w:type="gramStart"/>
        <w:r>
          <w:rPr>
            <w:szCs w:val="24"/>
          </w:rPr>
          <w:t>all of</w:t>
        </w:r>
        <w:proofErr w:type="gramEnd"/>
        <w:r>
          <w:rPr>
            <w:szCs w:val="24"/>
          </w:rPr>
          <w:t xml:space="preserve"> the unique events contained within the haunted house, </w:t>
        </w:r>
      </w:ins>
      <w:ins w:id="102" w:author="Billy Mitchell" w:date="2024-07-12T23:31:00Z" w16du:dateUtc="2024-07-13T03:31:00Z">
        <w:r>
          <w:rPr>
            <w:szCs w:val="24"/>
          </w:rPr>
          <w:t>including descriptions</w:t>
        </w:r>
      </w:ins>
      <w:ins w:id="103" w:author="Billy Mitchell" w:date="2024-07-12T23:32:00Z" w16du:dateUtc="2024-07-13T03:32:00Z">
        <w:r>
          <w:rPr>
            <w:szCs w:val="24"/>
          </w:rPr>
          <w:t>, temporal order,</w:t>
        </w:r>
      </w:ins>
      <w:ins w:id="104" w:author="Billy Mitchell" w:date="2024-07-12T23:31:00Z" w16du:dateUtc="2024-07-13T03:31:00Z">
        <w:r>
          <w:rPr>
            <w:szCs w:val="24"/>
          </w:rPr>
          <w:t xml:space="preserve"> and the approximate locations of each event.</w:t>
        </w:r>
      </w:ins>
      <w:ins w:id="105" w:author="Billy Mitchell" w:date="2024-07-12T23:33:00Z" w16du:dateUtc="2024-07-13T03:33:00Z">
        <w:r w:rsidR="005B1AD8">
          <w:rPr>
            <w:szCs w:val="24"/>
          </w:rPr>
          <w:t xml:space="preserve"> </w:t>
        </w:r>
      </w:ins>
      <w:ins w:id="106" w:author="Billy Mitchell" w:date="2024-07-12T23:34:00Z" w16du:dateUtc="2024-07-13T03:34:00Z">
        <w:r w:rsidR="005B1AD8">
          <w:rPr>
            <w:szCs w:val="24"/>
          </w:rPr>
          <w:t xml:space="preserve">This key was used as a </w:t>
        </w:r>
        <w:r w:rsidR="005B1AD8">
          <w:rPr>
            <w:szCs w:val="24"/>
          </w:rPr>
          <w:lastRenderedPageBreak/>
          <w:t xml:space="preserve">reference by two </w:t>
        </w:r>
      </w:ins>
      <w:ins w:id="107" w:author="Billy Mitchell" w:date="2024-07-12T23:35:00Z" w16du:dateUtc="2024-07-13T03:35:00Z">
        <w:r w:rsidR="005B1AD8">
          <w:rPr>
            <w:szCs w:val="24"/>
          </w:rPr>
          <w:t xml:space="preserve">additional </w:t>
        </w:r>
      </w:ins>
      <w:ins w:id="108" w:author="Billy Mitchell" w:date="2024-07-12T23:34:00Z" w16du:dateUtc="2024-07-13T03:34:00Z">
        <w:r w:rsidR="005B1AD8">
          <w:rPr>
            <w:szCs w:val="24"/>
          </w:rPr>
          <w:t>hypothesi</w:t>
        </w:r>
      </w:ins>
      <w:ins w:id="109" w:author="Billy Mitchell" w:date="2024-07-12T23:35:00Z" w16du:dateUtc="2024-07-13T03:35:00Z">
        <w:r w:rsidR="005B1AD8">
          <w:rPr>
            <w:szCs w:val="24"/>
          </w:rPr>
          <w:t xml:space="preserve">s-blind independent raters who had not experienced the haunted house to identify the approximate locations of each event </w:t>
        </w:r>
      </w:ins>
      <w:ins w:id="110" w:author="Billy Mitchell" w:date="2024-07-12T23:36:00Z" w16du:dateUtc="2024-07-13T03:36:00Z">
        <w:r w:rsidR="005B1AD8">
          <w:rPr>
            <w:szCs w:val="24"/>
          </w:rPr>
          <w:t>reported</w:t>
        </w:r>
      </w:ins>
      <w:ins w:id="111" w:author="Billy Mitchell" w:date="2024-07-12T23:35:00Z" w16du:dateUtc="2024-07-13T03:35:00Z">
        <w:r w:rsidR="005B1AD8">
          <w:rPr>
            <w:szCs w:val="24"/>
          </w:rPr>
          <w:t xml:space="preserve"> by participants </w:t>
        </w:r>
      </w:ins>
      <w:ins w:id="112" w:author="Billy Mitchell" w:date="2024-07-12T23:36:00Z" w16du:dateUtc="2024-07-13T03:36:00Z">
        <w:r w:rsidR="005B1AD8">
          <w:rPr>
            <w:szCs w:val="24"/>
          </w:rPr>
          <w:t>using the detailed descriptions that they provided</w:t>
        </w:r>
      </w:ins>
      <w:ins w:id="113" w:author="Billy Mitchell" w:date="2024-07-12T23:37:00Z" w16du:dateUtc="2024-07-13T03:37:00Z">
        <w:r w:rsidR="005B1AD8">
          <w:rPr>
            <w:szCs w:val="24"/>
          </w:rPr>
          <w:t xml:space="preserve">. Each event was labeled as occurring either within one of the four sections or as “not applicable” in cases of high </w:t>
        </w:r>
      </w:ins>
      <w:ins w:id="114" w:author="Billy Mitchell" w:date="2024-07-12T23:38:00Z" w16du:dateUtc="2024-07-13T03:38:00Z">
        <w:r w:rsidR="005B1AD8">
          <w:rPr>
            <w:szCs w:val="24"/>
          </w:rPr>
          <w:t xml:space="preserve">ambiguity. The </w:t>
        </w:r>
      </w:ins>
      <w:ins w:id="115" w:author="Billy Mitchell" w:date="2024-07-12T23:42:00Z" w16du:dateUtc="2024-07-13T03:42:00Z">
        <w:r w:rsidR="0032126A">
          <w:rPr>
            <w:szCs w:val="24"/>
          </w:rPr>
          <w:t xml:space="preserve">training and </w:t>
        </w:r>
      </w:ins>
      <w:ins w:id="116" w:author="Billy Mitchell" w:date="2024-07-12T23:38:00Z" w16du:dateUtc="2024-07-13T03:38:00Z">
        <w:r w:rsidR="005B1AD8">
          <w:rPr>
            <w:szCs w:val="24"/>
          </w:rPr>
          <w:t>rating process</w:t>
        </w:r>
      </w:ins>
      <w:ins w:id="117" w:author="Billy Mitchell" w:date="2024-07-12T23:39:00Z" w16du:dateUtc="2024-07-13T03:39:00Z">
        <w:r w:rsidR="005B1AD8">
          <w:rPr>
            <w:szCs w:val="24"/>
          </w:rPr>
          <w:t xml:space="preserve"> otherwise mirrored the procedure outlined for strategy usage coding. </w:t>
        </w:r>
      </w:ins>
      <w:proofErr w:type="gramStart"/>
      <w:ins w:id="118" w:author="Billy Mitchell" w:date="2024-07-12T23:43:00Z" w16du:dateUtc="2024-07-13T03:43:00Z">
        <w:r w:rsidR="0032126A">
          <w:rPr>
            <w:szCs w:val="24"/>
          </w:rPr>
          <w:t>Agreement</w:t>
        </w:r>
        <w:proofErr w:type="gramEnd"/>
        <w:r w:rsidR="0032126A">
          <w:rPr>
            <w:szCs w:val="24"/>
          </w:rPr>
          <w:t xml:space="preserve"> between raters was high (IRR = 0.91</w:t>
        </w:r>
      </w:ins>
      <w:ins w:id="119" w:author="Billy Mitchell" w:date="2024-07-12T23:44:00Z" w16du:dateUtc="2024-07-13T03:44:00Z">
        <w:r w:rsidR="0032126A">
          <w:rPr>
            <w:szCs w:val="24"/>
          </w:rPr>
          <w:t>8).</w:t>
        </w:r>
      </w:ins>
    </w:p>
    <w:p w14:paraId="75013AA1" w14:textId="0124AFBB"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9D7878">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6CCF9766" w:rsidR="0057698D" w:rsidRDefault="0099482C" w:rsidP="000967D7">
      <w:pPr>
        <w:spacing w:after="0" w:line="480" w:lineRule="auto"/>
        <w:ind w:left="0" w:firstLine="720"/>
        <w:rPr>
          <w:ins w:id="120" w:author="Billy Mitchell" w:date="2024-07-12T23:21:00Z" w16du:dateUtc="2024-07-13T03:21:00Z"/>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9D7878">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9D7878">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546C08F7" w:rsidR="0057698D" w:rsidRPr="00C05F02" w:rsidRDefault="00E77A87" w:rsidP="00C05F02">
      <w:pPr>
        <w:spacing w:after="0" w:line="480" w:lineRule="auto"/>
        <w:ind w:left="0" w:firstLine="720"/>
        <w:rPr>
          <w:ins w:id="121" w:author="Billy Mitchell" w:date="2024-07-12T23:21:00Z" w16du:dateUtc="2024-07-13T03:21:00Z"/>
        </w:rPr>
      </w:pPr>
      <w:ins w:id="122" w:author="Billy Mitchell" w:date="2024-07-12T23:00:00Z" w16du:dateUtc="2024-07-13T03:00:00Z">
        <w:r>
          <w:rPr>
            <w:szCs w:val="24"/>
          </w:rPr>
          <w:t xml:space="preserve">This observational approach, using the idiosyncratic self-reported emotional intensity of each subject to predict regulation behaviors, differs substantively from its </w:t>
        </w:r>
        <w:proofErr w:type="gramStart"/>
        <w:r>
          <w:rPr>
            <w:szCs w:val="24"/>
          </w:rPr>
          <w:t>experimentally-</w:t>
        </w:r>
        <w:r>
          <w:rPr>
            <w:szCs w:val="24"/>
          </w:rPr>
          <w:lastRenderedPageBreak/>
          <w:t>controlled</w:t>
        </w:r>
        <w:proofErr w:type="gramEnd"/>
        <w:r>
          <w:rPr>
            <w:szCs w:val="24"/>
          </w:rPr>
          <w:t xml:space="preserve"> predecessors, which generally instead manipulate emotion using standardized stimuli sets and use the standardized intensity of each stimulus as the predictor of strategy choice rather than the intensity subjects actually experienced. Such an approach assumes that, over a sufficiently large sample, the average experienced intensity of any given stimulus will match the standardized value for that stimulus. In exchange for making this assumption, researchers </w:t>
        </w:r>
      </w:ins>
      <w:proofErr w:type="gramStart"/>
      <w:ins w:id="123" w:author="Billy Mitchell" w:date="2024-07-12T23:02:00Z" w16du:dateUtc="2024-07-13T03:02:00Z">
        <w:r w:rsidR="004A023F">
          <w:rPr>
            <w:szCs w:val="24"/>
          </w:rPr>
          <w:t xml:space="preserve">likely </w:t>
        </w:r>
      </w:ins>
      <w:ins w:id="124" w:author="Billy Mitchell" w:date="2024-07-12T23:00:00Z" w16du:dateUtc="2024-07-13T03:00:00Z">
        <w:r>
          <w:rPr>
            <w:szCs w:val="24"/>
          </w:rPr>
          <w:t>reduce</w:t>
        </w:r>
        <w:proofErr w:type="gramEnd"/>
        <w:r>
          <w:rPr>
            <w:szCs w:val="24"/>
          </w:rPr>
          <w:t xml:space="preserve"> potential confounds and are better able to address causality.</w:t>
        </w:r>
      </w:ins>
      <w:ins w:id="125" w:author="Billy Mitchell" w:date="2024-07-12T23:16:00Z" w16du:dateUtc="2024-07-13T03:16:00Z">
        <w:r w:rsidR="0057698D">
          <w:rPr>
            <w:szCs w:val="24"/>
          </w:rPr>
          <w:t xml:space="preserve"> </w:t>
        </w:r>
      </w:ins>
      <w:ins w:id="126" w:author="Billy Mitchell" w:date="2024-07-23T16:35:00Z" w16du:dateUtc="2024-07-23T20:35:00Z">
        <w:r w:rsidR="00466D8D">
          <w:rPr>
            <w:szCs w:val="24"/>
          </w:rPr>
          <w:t>B</w:t>
        </w:r>
        <w:r w:rsidR="00466D8D" w:rsidRPr="00C05F02">
          <w:t xml:space="preserve">y taking </w:t>
        </w:r>
        <w:r w:rsidR="00466D8D">
          <w:t>the</w:t>
        </w:r>
        <w:r w:rsidR="00466D8D" w:rsidRPr="00C05F02">
          <w:t xml:space="preserve"> observational approach</w:t>
        </w:r>
        <w:r w:rsidR="00466D8D">
          <w:t xml:space="preserve"> we had</w:t>
        </w:r>
        <w:r w:rsidR="00466D8D" w:rsidRPr="00C05F02">
          <w:t>, we</w:t>
        </w:r>
        <w:r w:rsidR="00466D8D">
          <w:t xml:space="preserve"> </w:t>
        </w:r>
        <w:r w:rsidR="00466D8D" w:rsidRPr="00C05F02">
          <w:t>assume that the personal experience</w:t>
        </w:r>
      </w:ins>
      <w:ins w:id="127" w:author="Billy Mitchell" w:date="2024-07-23T16:36:00Z" w16du:dateUtc="2024-07-23T20:36:00Z">
        <w:r w:rsidR="00466D8D">
          <w:t>s</w:t>
        </w:r>
      </w:ins>
      <w:ins w:id="128" w:author="Billy Mitchell" w:date="2024-07-23T16:35:00Z" w16du:dateUtc="2024-07-23T20:35:00Z">
        <w:r w:rsidR="00466D8D" w:rsidRPr="00C05F02">
          <w:t xml:space="preserve"> report</w:t>
        </w:r>
        <w:r w:rsidR="00466D8D">
          <w:t>ed represent</w:t>
        </w:r>
        <w:r w:rsidR="00466D8D" w:rsidRPr="00C05F02">
          <w:t xml:space="preserve"> pre-regulation. However, </w:t>
        </w:r>
      </w:ins>
      <w:ins w:id="129" w:author="Billy Mitchell" w:date="2024-07-23T16:36:00Z" w16du:dateUtc="2024-07-23T20:36:00Z">
        <w:r w:rsidR="00466D8D">
          <w:t xml:space="preserve">using </w:t>
        </w:r>
      </w:ins>
      <w:ins w:id="130" w:author="Billy Mitchell" w:date="2024-07-23T16:35:00Z" w16du:dateUtc="2024-07-23T20:35:00Z">
        <w:r w:rsidR="00466D8D">
          <w:t>the standard</w:t>
        </w:r>
      </w:ins>
      <w:ins w:id="131" w:author="Billy Mitchell" w:date="2024-07-23T16:36:00Z" w16du:dateUtc="2024-07-23T20:36:00Z">
        <w:r w:rsidR="00466D8D">
          <w:t>ized</w:t>
        </w:r>
      </w:ins>
      <w:ins w:id="132" w:author="Billy Mitchell" w:date="2024-07-23T16:35:00Z" w16du:dateUtc="2024-07-23T20:35:00Z">
        <w:r w:rsidR="00466D8D" w:rsidRPr="00C05F02">
          <w:t xml:space="preserve"> approach</w:t>
        </w:r>
      </w:ins>
      <w:ins w:id="133" w:author="Billy Mitchell" w:date="2024-07-23T16:36:00Z" w16du:dateUtc="2024-07-23T20:36:00Z">
        <w:r w:rsidR="00466D8D">
          <w:t xml:space="preserve"> would </w:t>
        </w:r>
      </w:ins>
      <w:ins w:id="134" w:author="Billy Mitchell" w:date="2024-07-23T16:35:00Z" w16du:dateUtc="2024-07-23T20:35:00Z">
        <w:r w:rsidR="00466D8D" w:rsidRPr="00C05F02">
          <w:t>assume that the standardized value</w:t>
        </w:r>
      </w:ins>
      <w:ins w:id="135" w:author="Billy Mitchell" w:date="2024-07-23T16:36:00Z" w16du:dateUtc="2024-07-23T20:36:00Z">
        <w:r w:rsidR="00466D8D">
          <w:t>s</w:t>
        </w:r>
      </w:ins>
      <w:ins w:id="136" w:author="Billy Mitchell" w:date="2024-07-23T16:35:00Z" w16du:dateUtc="2024-07-23T20:35:00Z">
        <w:r w:rsidR="00466D8D" w:rsidRPr="00C05F02">
          <w:t xml:space="preserve"> represent personal experience</w:t>
        </w:r>
      </w:ins>
      <w:ins w:id="137" w:author="Billy Mitchell" w:date="2024-07-23T16:37:00Z" w16du:dateUtc="2024-07-23T20:37:00Z">
        <w:r w:rsidR="00466D8D">
          <w:t>s</w:t>
        </w:r>
      </w:ins>
      <w:ins w:id="138" w:author="Billy Mitchell" w:date="2024-07-23T16:35:00Z" w16du:dateUtc="2024-07-23T20:35:00Z">
        <w:r w:rsidR="00466D8D" w:rsidRPr="00C05F02">
          <w:t>.</w:t>
        </w:r>
      </w:ins>
      <w:ins w:id="139" w:author="Billy Mitchell" w:date="2024-07-23T16:37:00Z" w16du:dateUtc="2024-07-23T20:37:00Z">
        <w:r w:rsidR="00466D8D">
          <w:t xml:space="preserve"> </w:t>
        </w:r>
        <w:r w:rsidR="00466D8D">
          <w:rPr>
            <w:szCs w:val="24"/>
          </w:rPr>
          <w:t>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despite the typical, everyday variability in emotion responses that standardized approaches smooth over.</w:t>
        </w:r>
      </w:ins>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40"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140"/>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2F843E8D"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9D7878">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4B1A7702"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9D7878">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9D7878">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9D7878">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9D7878">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9D7878">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9D7878">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9D7878">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C88E284" w14:textId="71FA5408" w:rsidR="003E0416" w:rsidRDefault="003A18DB" w:rsidP="003E0416">
      <w:pPr>
        <w:spacing w:after="0" w:line="480" w:lineRule="auto"/>
        <w:ind w:left="0" w:firstLine="720"/>
        <w:rPr>
          <w:ins w:id="141" w:author="Billy Mitchell" w:date="2024-07-12T22:28:00Z" w16du:dateUtc="2024-07-13T02:28:00Z"/>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9D7878">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725B196F" w14:textId="177F6E42" w:rsidR="003E0416" w:rsidRPr="003E0416" w:rsidRDefault="00710F71" w:rsidP="003E0416">
      <w:pPr>
        <w:spacing w:after="0" w:line="480" w:lineRule="auto"/>
        <w:ind w:left="0" w:firstLine="720"/>
        <w:rPr>
          <w:szCs w:val="24"/>
        </w:rPr>
      </w:pPr>
      <w:ins w:id="142" w:author="Billy Mitchell" w:date="2024-07-13T00:38:00Z">
        <w:r w:rsidRPr="00710F71">
          <w:rPr>
            <w:b/>
            <w:bCs/>
            <w:szCs w:val="24"/>
            <w:rPrChange w:id="143" w:author="Billy Mitchell" w:date="2024-07-13T00:38:00Z" w16du:dateUtc="2024-07-13T04:38:00Z">
              <w:rPr>
                <w:szCs w:val="24"/>
              </w:rPr>
            </w:rPrChange>
          </w:rPr>
          <w:t>Manipulated emotion intensity does not predict regulation</w:t>
        </w:r>
      </w:ins>
      <w:ins w:id="144" w:author="Billy Mitchell" w:date="2024-07-13T00:38:00Z" w16du:dateUtc="2024-07-13T04:38:00Z">
        <w:r>
          <w:rPr>
            <w:szCs w:val="24"/>
          </w:rPr>
          <w:t xml:space="preserve">. </w:t>
        </w:r>
      </w:ins>
      <w:ins w:id="145" w:author="Billy Mitchell" w:date="2024-07-12T23:45:00Z" w16du:dateUtc="2024-07-13T03:45:00Z">
        <w:r w:rsidR="003069BE">
          <w:rPr>
            <w:szCs w:val="24"/>
          </w:rPr>
          <w:t>Altho</w:t>
        </w:r>
      </w:ins>
      <w:ins w:id="146" w:author="Billy Mitchell" w:date="2024-07-12T23:46:00Z" w16du:dateUtc="2024-07-13T03:46:00Z">
        <w:r w:rsidR="003069BE">
          <w:rPr>
            <w:szCs w:val="24"/>
          </w:rPr>
          <w:t>ugh we lack explicit standardized ratings for each event within the haunted house, each section was designed to either elicit low- or high-intensity emotional reactions</w:t>
        </w:r>
      </w:ins>
      <w:ins w:id="147" w:author="Billy Mitchell" w:date="2024-07-12T23:47:00Z" w16du:dateUtc="2024-07-13T03:47:00Z">
        <w:r w:rsidR="003069BE">
          <w:rPr>
            <w:szCs w:val="24"/>
          </w:rPr>
          <w:t>. As such, by specifying the intensity category of the section i</w:t>
        </w:r>
      </w:ins>
      <w:ins w:id="148" w:author="Billy Mitchell" w:date="2024-07-12T23:48:00Z" w16du:dateUtc="2024-07-13T03:48:00Z">
        <w:r w:rsidR="003069BE">
          <w:rPr>
            <w:szCs w:val="24"/>
          </w:rPr>
          <w:t xml:space="preserve">n which each event occurred as a predictor predicting regulation outcome, we were able to conduct one additional exploratory analysis with </w:t>
        </w:r>
      </w:ins>
      <w:ins w:id="149" w:author="Billy Mitchell" w:date="2024-07-12T23:49:00Z" w16du:dateUtc="2024-07-13T03:49:00Z">
        <w:r w:rsidR="003069BE">
          <w:rPr>
            <w:szCs w:val="24"/>
          </w:rPr>
          <w:t>a design that imperfectly</w:t>
        </w:r>
      </w:ins>
      <w:ins w:id="150" w:author="Billy Mitchell" w:date="2024-07-12T23:54:00Z" w16du:dateUtc="2024-07-13T03:54:00Z">
        <w:r w:rsidR="00580E79">
          <w:rPr>
            <w:szCs w:val="24"/>
          </w:rPr>
          <w:t>-</w:t>
        </w:r>
      </w:ins>
      <w:ins w:id="151" w:author="Billy Mitchell" w:date="2024-07-12T23:49:00Z" w16du:dateUtc="2024-07-13T03:49:00Z">
        <w:r w:rsidR="003069BE">
          <w:rPr>
            <w:szCs w:val="24"/>
          </w:rPr>
          <w:t>but</w:t>
        </w:r>
      </w:ins>
      <w:ins w:id="152" w:author="Billy Mitchell" w:date="2024-07-12T23:54:00Z" w16du:dateUtc="2024-07-13T03:54:00Z">
        <w:r w:rsidR="00580E79">
          <w:rPr>
            <w:szCs w:val="24"/>
          </w:rPr>
          <w:t>-</w:t>
        </w:r>
      </w:ins>
      <w:ins w:id="153" w:author="Billy Mitchell" w:date="2024-07-12T23:49:00Z" w16du:dateUtc="2024-07-13T03:49:00Z">
        <w:r w:rsidR="003069BE">
          <w:rPr>
            <w:szCs w:val="24"/>
          </w:rPr>
          <w:t>more</w:t>
        </w:r>
      </w:ins>
      <w:ins w:id="154" w:author="Billy Mitchell" w:date="2024-07-12T23:54:00Z" w16du:dateUtc="2024-07-13T03:54:00Z">
        <w:r w:rsidR="00580E79">
          <w:rPr>
            <w:szCs w:val="24"/>
          </w:rPr>
          <w:t>-</w:t>
        </w:r>
      </w:ins>
      <w:ins w:id="155" w:author="Billy Mitchell" w:date="2024-07-12T23:49:00Z" w16du:dateUtc="2024-07-13T03:49:00Z">
        <w:r w:rsidR="003069BE">
          <w:rPr>
            <w:szCs w:val="24"/>
          </w:rPr>
          <w:lastRenderedPageBreak/>
          <w:t xml:space="preserve">closely resembled the emotion manipulation exhibited in lab studies. </w:t>
        </w:r>
      </w:ins>
      <w:ins w:id="156" w:author="Billy Mitchell" w:date="2024-07-12T23:59:00Z" w16du:dateUtc="2024-07-13T03:59:00Z">
        <w:r w:rsidR="00580E79">
          <w:rPr>
            <w:szCs w:val="24"/>
          </w:rPr>
          <w:t>A paired t-test</w:t>
        </w:r>
      </w:ins>
      <w:ins w:id="157" w:author="Billy Mitchell" w:date="2024-07-13T00:01:00Z" w16du:dateUtc="2024-07-13T04:01:00Z">
        <w:r w:rsidR="00580E79">
          <w:rPr>
            <w:szCs w:val="24"/>
          </w:rPr>
          <w:t xml:space="preserve"> - </w:t>
        </w:r>
      </w:ins>
      <w:ins w:id="158" w:author="Billy Mitchell" w:date="2024-07-12T23:59:00Z" w16du:dateUtc="2024-07-13T03:59:00Z">
        <w:r w:rsidR="00580E79">
          <w:rPr>
            <w:szCs w:val="24"/>
          </w:rPr>
          <w:t>using r</w:t>
        </w:r>
      </w:ins>
      <w:ins w:id="159" w:author="Billy Mitchell" w:date="2024-07-12T23:57:00Z" w16du:dateUtc="2024-07-13T03:57:00Z">
        <w:r w:rsidR="00580E79">
          <w:rPr>
            <w:szCs w:val="24"/>
          </w:rPr>
          <w:t>atings</w:t>
        </w:r>
      </w:ins>
      <w:ins w:id="160" w:author="Billy Mitchell" w:date="2024-07-12T23:58:00Z" w16du:dateUtc="2024-07-13T03:58:00Z">
        <w:r w:rsidR="00580E79">
          <w:rPr>
            <w:szCs w:val="24"/>
          </w:rPr>
          <w:t xml:space="preserve"> of fear that</w:t>
        </w:r>
      </w:ins>
      <w:ins w:id="161" w:author="Billy Mitchell" w:date="2024-07-12T23:57:00Z" w16du:dateUtc="2024-07-13T03:57:00Z">
        <w:r w:rsidR="00580E79">
          <w:rPr>
            <w:szCs w:val="24"/>
          </w:rPr>
          <w:t xml:space="preserve"> subjects </w:t>
        </w:r>
      </w:ins>
      <w:ins w:id="162" w:author="Billy Mitchell" w:date="2024-07-12T23:58:00Z" w16du:dateUtc="2024-07-13T03:58:00Z">
        <w:r w:rsidR="00580E79">
          <w:rPr>
            <w:szCs w:val="24"/>
          </w:rPr>
          <w:t xml:space="preserve">self-reported </w:t>
        </w:r>
      </w:ins>
      <w:ins w:id="163" w:author="Billy Mitchell" w:date="2024-07-12T23:59:00Z" w16du:dateUtc="2024-07-13T03:59:00Z">
        <w:r w:rsidR="00580E79">
          <w:rPr>
            <w:szCs w:val="24"/>
          </w:rPr>
          <w:t xml:space="preserve">on a 5-point numeric scale </w:t>
        </w:r>
      </w:ins>
      <w:ins w:id="164" w:author="Billy Mitchell" w:date="2024-07-12T23:58:00Z" w16du:dateUtc="2024-07-13T03:58:00Z">
        <w:r w:rsidR="00580E79">
          <w:rPr>
            <w:szCs w:val="24"/>
          </w:rPr>
          <w:t>after each</w:t>
        </w:r>
      </w:ins>
      <w:ins w:id="165" w:author="Billy Mitchell" w:date="2024-07-12T23:59:00Z" w16du:dateUtc="2024-07-13T03:59:00Z">
        <w:r w:rsidR="00580E79">
          <w:rPr>
            <w:szCs w:val="24"/>
          </w:rPr>
          <w:t xml:space="preserve"> section</w:t>
        </w:r>
      </w:ins>
      <w:ins w:id="166" w:author="Billy Mitchell" w:date="2024-07-13T00:01:00Z" w16du:dateUtc="2024-07-13T04:01:00Z">
        <w:r w:rsidR="00580E79">
          <w:rPr>
            <w:szCs w:val="24"/>
          </w:rPr>
          <w:t xml:space="preserve"> during exposure -</w:t>
        </w:r>
      </w:ins>
      <w:ins w:id="167" w:author="Billy Mitchell" w:date="2024-07-12T23:58:00Z" w16du:dateUtc="2024-07-13T03:58:00Z">
        <w:r w:rsidR="00580E79">
          <w:rPr>
            <w:szCs w:val="24"/>
          </w:rPr>
          <w:t xml:space="preserve"> </w:t>
        </w:r>
      </w:ins>
      <w:ins w:id="168" w:author="Billy Mitchell" w:date="2024-07-12T23:59:00Z" w16du:dateUtc="2024-07-13T03:59:00Z">
        <w:r w:rsidR="00580E79">
          <w:rPr>
            <w:szCs w:val="24"/>
          </w:rPr>
          <w:t xml:space="preserve">confirmed that </w:t>
        </w:r>
      </w:ins>
      <w:ins w:id="169" w:author="Billy Mitchell" w:date="2024-07-13T00:00:00Z" w16du:dateUtc="2024-07-13T04:00:00Z">
        <w:r w:rsidR="00580E79">
          <w:rPr>
            <w:szCs w:val="24"/>
          </w:rPr>
          <w:t>subjects</w:t>
        </w:r>
      </w:ins>
      <w:ins w:id="170" w:author="Billy Mitchell" w:date="2024-07-13T00:01:00Z" w16du:dateUtc="2024-07-13T04:01:00Z">
        <w:r w:rsidR="00580E79">
          <w:rPr>
            <w:szCs w:val="24"/>
          </w:rPr>
          <w:t xml:space="preserve"> experienced the high-intensity sections with s</w:t>
        </w:r>
      </w:ins>
      <w:ins w:id="171" w:author="Billy Mitchell" w:date="2024-07-13T00:02:00Z" w16du:dateUtc="2024-07-13T04:02:00Z">
        <w:r w:rsidR="00580E79">
          <w:rPr>
            <w:szCs w:val="24"/>
          </w:rPr>
          <w:t>ignificantly more fear than the low-intensity sections (</w:t>
        </w:r>
      </w:ins>
      <w:ins w:id="172" w:author="Billy Mitchell" w:date="2024-07-13T00:03:00Z" w16du:dateUtc="2024-07-13T04:03:00Z">
        <w:r w:rsidR="00807561" w:rsidRPr="00BE73D6">
          <w:rPr>
            <w:bCs/>
            <w:i/>
            <w:iCs/>
            <w:szCs w:val="24"/>
          </w:rPr>
          <w:t>x</w:t>
        </w:r>
        <w:r w:rsidR="00807561">
          <w:rPr>
            <w:bCs/>
            <w:i/>
            <w:iCs/>
            <w:szCs w:val="24"/>
            <w:vertAlign w:val="subscript"/>
          </w:rPr>
          <w:t xml:space="preserve"> high</w:t>
        </w:r>
        <w:r w:rsidR="00807561" w:rsidRPr="00A62570">
          <w:rPr>
            <w:bCs/>
            <w:szCs w:val="24"/>
          </w:rPr>
          <w:t xml:space="preserve"> = </w:t>
        </w:r>
        <w:r w:rsidR="00807561">
          <w:rPr>
            <w:bCs/>
            <w:szCs w:val="24"/>
          </w:rPr>
          <w:t>3.38</w:t>
        </w:r>
        <w:r w:rsidR="00807561" w:rsidRPr="00A62570">
          <w:rPr>
            <w:bCs/>
            <w:szCs w:val="24"/>
          </w:rPr>
          <w:t xml:space="preserve"> </w:t>
        </w:r>
        <w:r w:rsidR="00807561" w:rsidRPr="00BE73D6">
          <w:rPr>
            <w:bCs/>
            <w:i/>
            <w:iCs/>
            <w:szCs w:val="24"/>
          </w:rPr>
          <w:t>x</w:t>
        </w:r>
        <w:r w:rsidR="00807561">
          <w:rPr>
            <w:bCs/>
            <w:i/>
            <w:iCs/>
            <w:szCs w:val="24"/>
            <w:vertAlign w:val="subscript"/>
          </w:rPr>
          <w:t xml:space="preserve"> low </w:t>
        </w:r>
        <w:r w:rsidR="00807561" w:rsidRPr="00A62570">
          <w:rPr>
            <w:bCs/>
            <w:szCs w:val="24"/>
          </w:rPr>
          <w:t xml:space="preserve">= </w:t>
        </w:r>
        <w:r w:rsidR="00807561">
          <w:rPr>
            <w:bCs/>
            <w:szCs w:val="24"/>
          </w:rPr>
          <w:t>1</w:t>
        </w:r>
      </w:ins>
      <w:ins w:id="173" w:author="Billy Mitchell" w:date="2024-07-13T00:21:00Z" w16du:dateUtc="2024-07-13T04:21:00Z">
        <w:r w:rsidR="00E964CD">
          <w:rPr>
            <w:bCs/>
            <w:szCs w:val="24"/>
          </w:rPr>
          <w:t>.</w:t>
        </w:r>
      </w:ins>
      <w:ins w:id="174" w:author="Billy Mitchell" w:date="2024-07-13T00:03:00Z" w16du:dateUtc="2024-07-13T04:03:00Z">
        <w:r w:rsidR="00807561">
          <w:rPr>
            <w:bCs/>
            <w:szCs w:val="24"/>
          </w:rPr>
          <w:t>9</w:t>
        </w:r>
      </w:ins>
      <w:ins w:id="175" w:author="Billy Mitchell" w:date="2024-07-13T00:21:00Z" w16du:dateUtc="2024-07-13T04:21:00Z">
        <w:r w:rsidR="00E964CD">
          <w:rPr>
            <w:bCs/>
            <w:szCs w:val="24"/>
          </w:rPr>
          <w:t>0</w:t>
        </w:r>
      </w:ins>
      <w:ins w:id="176" w:author="Billy Mitchell" w:date="2024-07-13T00:03:00Z" w16du:dateUtc="2024-07-13T04:03:00Z">
        <w:r w:rsidR="00807561" w:rsidRPr="00A62570">
          <w:rPr>
            <w:bCs/>
            <w:szCs w:val="24"/>
          </w:rPr>
          <w:t xml:space="preserve">, </w:t>
        </w:r>
        <w:r w:rsidR="00807561" w:rsidRPr="00BE73D6">
          <w:rPr>
            <w:bCs/>
            <w:i/>
            <w:iCs/>
            <w:szCs w:val="24"/>
          </w:rPr>
          <w:t>95% CI</w:t>
        </w:r>
        <w:r w:rsidR="00807561" w:rsidRPr="00A62570">
          <w:rPr>
            <w:bCs/>
            <w:szCs w:val="24"/>
          </w:rPr>
          <w:t xml:space="preserve"> = [</w:t>
        </w:r>
        <w:r w:rsidR="00807561">
          <w:rPr>
            <w:bCs/>
            <w:szCs w:val="24"/>
          </w:rPr>
          <w:t>1.35</w:t>
        </w:r>
        <w:r w:rsidR="00807561" w:rsidRPr="00A62570">
          <w:rPr>
            <w:bCs/>
            <w:szCs w:val="24"/>
          </w:rPr>
          <w:t xml:space="preserve">, </w:t>
        </w:r>
        <w:r w:rsidR="00807561">
          <w:rPr>
            <w:bCs/>
            <w:szCs w:val="24"/>
          </w:rPr>
          <w:t>1.61</w:t>
        </w:r>
        <w:r w:rsidR="00807561" w:rsidRPr="00A62570">
          <w:rPr>
            <w:bCs/>
            <w:szCs w:val="24"/>
          </w:rPr>
          <w:t>]</w:t>
        </w:r>
        <w:r w:rsidR="00807561">
          <w:rPr>
            <w:bCs/>
            <w:szCs w:val="24"/>
          </w:rPr>
          <w:t>,</w:t>
        </w:r>
        <w:r w:rsidR="00807561" w:rsidRPr="00A62570">
          <w:rPr>
            <w:bCs/>
            <w:szCs w:val="24"/>
          </w:rPr>
          <w:t xml:space="preserve"> </w:t>
        </w:r>
        <w:proofErr w:type="gramStart"/>
        <w:r w:rsidR="00807561" w:rsidRPr="00A62570">
          <w:rPr>
            <w:bCs/>
            <w:i/>
            <w:iCs/>
            <w:szCs w:val="24"/>
          </w:rPr>
          <w:t>t</w:t>
        </w:r>
        <w:r w:rsidR="00807561" w:rsidRPr="00A62570">
          <w:rPr>
            <w:bCs/>
            <w:szCs w:val="24"/>
          </w:rPr>
          <w:t>(</w:t>
        </w:r>
      </w:ins>
      <w:proofErr w:type="gramEnd"/>
      <w:ins w:id="177" w:author="Billy Mitchell" w:date="2024-07-13T00:04:00Z" w16du:dateUtc="2024-07-13T04:04:00Z">
        <w:r w:rsidR="00807561">
          <w:rPr>
            <w:bCs/>
            <w:szCs w:val="24"/>
          </w:rPr>
          <w:t>235.0</w:t>
        </w:r>
      </w:ins>
      <w:ins w:id="178" w:author="Billy Mitchell" w:date="2024-07-13T00:03:00Z" w16du:dateUtc="2024-07-13T04:03:00Z">
        <w:r w:rsidR="00807561">
          <w:rPr>
            <w:bCs/>
            <w:szCs w:val="24"/>
          </w:rPr>
          <w:t>)</w:t>
        </w:r>
        <w:r w:rsidR="00807561" w:rsidRPr="00A62570">
          <w:rPr>
            <w:bCs/>
            <w:szCs w:val="24"/>
          </w:rPr>
          <w:t xml:space="preserve"> = </w:t>
        </w:r>
      </w:ins>
      <w:ins w:id="179" w:author="Billy Mitchell" w:date="2024-07-13T00:25:00Z" w16du:dateUtc="2024-07-13T04:25:00Z">
        <w:r w:rsidR="00042DD8">
          <w:rPr>
            <w:bCs/>
            <w:szCs w:val="24"/>
          </w:rPr>
          <w:t>22.9</w:t>
        </w:r>
      </w:ins>
      <w:ins w:id="180" w:author="Billy Mitchell" w:date="2024-07-13T00:03:00Z" w16du:dateUtc="2024-07-13T04:03:00Z">
        <w:r w:rsidR="00807561" w:rsidRPr="00A62570">
          <w:rPr>
            <w:bCs/>
            <w:szCs w:val="24"/>
          </w:rPr>
          <w:t xml:space="preserve">, </w:t>
        </w:r>
        <w:r w:rsidR="00807561" w:rsidRPr="00BE73D6">
          <w:rPr>
            <w:bCs/>
            <w:i/>
            <w:iCs/>
            <w:szCs w:val="24"/>
          </w:rPr>
          <w:t xml:space="preserve">p </w:t>
        </w:r>
      </w:ins>
      <w:ins w:id="181" w:author="Billy Mitchell" w:date="2024-07-13T00:04:00Z" w16du:dateUtc="2024-07-13T04:04:00Z">
        <w:r w:rsidR="00807561">
          <w:rPr>
            <w:bCs/>
            <w:szCs w:val="24"/>
          </w:rPr>
          <w:t>&lt;</w:t>
        </w:r>
      </w:ins>
      <w:ins w:id="182" w:author="Billy Mitchell" w:date="2024-07-13T00:03:00Z" w16du:dateUtc="2024-07-13T04:03:00Z">
        <w:r w:rsidR="00807561" w:rsidRPr="00A62570">
          <w:rPr>
            <w:bCs/>
            <w:szCs w:val="24"/>
          </w:rPr>
          <w:t xml:space="preserve"> 0.</w:t>
        </w:r>
      </w:ins>
      <w:ins w:id="183" w:author="Billy Mitchell" w:date="2024-07-13T00:04:00Z" w16du:dateUtc="2024-07-13T04:04:00Z">
        <w:r w:rsidR="00807561">
          <w:rPr>
            <w:bCs/>
            <w:szCs w:val="24"/>
          </w:rPr>
          <w:t>001</w:t>
        </w:r>
      </w:ins>
      <w:ins w:id="184" w:author="Billy Mitchell" w:date="2024-07-13T00:02:00Z" w16du:dateUtc="2024-07-13T04:02:00Z">
        <w:r w:rsidR="00580E79">
          <w:rPr>
            <w:szCs w:val="24"/>
          </w:rPr>
          <w:t>).</w:t>
        </w:r>
      </w:ins>
      <w:ins w:id="185" w:author="Billy Mitchell" w:date="2024-07-13T00:19:00Z" w16du:dateUtc="2024-07-13T04:19:00Z">
        <w:r w:rsidR="00E964CD">
          <w:rPr>
            <w:szCs w:val="24"/>
          </w:rPr>
          <w:t xml:space="preserve"> The same trend was observed</w:t>
        </w:r>
      </w:ins>
      <w:ins w:id="186" w:author="Billy Mitchell" w:date="2024-07-13T00:20:00Z" w16du:dateUtc="2024-07-13T04:20:00Z">
        <w:r w:rsidR="00E964CD">
          <w:rPr>
            <w:szCs w:val="24"/>
          </w:rPr>
          <w:t xml:space="preserve"> when using the self-reported intensity of individuals emotions reported by subjects</w:t>
        </w:r>
      </w:ins>
      <w:ins w:id="187" w:author="Billy Mitchell" w:date="2024-07-13T00:25:00Z" w16du:dateUtc="2024-07-13T04:25:00Z">
        <w:r w:rsidR="00042DD8">
          <w:rPr>
            <w:szCs w:val="24"/>
          </w:rPr>
          <w:t xml:space="preserve"> in a Welch’s t-test</w:t>
        </w:r>
      </w:ins>
      <w:ins w:id="188" w:author="Billy Mitchell" w:date="2024-07-13T00:20:00Z" w16du:dateUtc="2024-07-13T04:20:00Z">
        <w:r w:rsidR="00E964CD">
          <w:rPr>
            <w:szCs w:val="24"/>
          </w:rPr>
          <w:t xml:space="preserve">, though it </w:t>
        </w:r>
      </w:ins>
      <w:ins w:id="189" w:author="Billy Mitchell" w:date="2024-07-13T00:21:00Z" w16du:dateUtc="2024-07-13T04:21:00Z">
        <w:r w:rsidR="00E964CD">
          <w:rPr>
            <w:szCs w:val="24"/>
          </w:rPr>
          <w:t>fell short of statistical significance (</w:t>
        </w:r>
        <w:r w:rsidR="00E964CD" w:rsidRPr="00BE73D6">
          <w:rPr>
            <w:bCs/>
            <w:i/>
            <w:iCs/>
            <w:szCs w:val="24"/>
          </w:rPr>
          <w:t>x</w:t>
        </w:r>
        <w:r w:rsidR="00E964CD">
          <w:rPr>
            <w:bCs/>
            <w:i/>
            <w:iCs/>
            <w:szCs w:val="24"/>
            <w:vertAlign w:val="subscript"/>
          </w:rPr>
          <w:t xml:space="preserve"> high</w:t>
        </w:r>
        <w:r w:rsidR="00E964CD" w:rsidRPr="00A62570">
          <w:rPr>
            <w:bCs/>
            <w:szCs w:val="24"/>
          </w:rPr>
          <w:t xml:space="preserve"> = </w:t>
        </w:r>
        <w:r w:rsidR="00E964CD">
          <w:rPr>
            <w:bCs/>
            <w:szCs w:val="24"/>
          </w:rPr>
          <w:t>2.41</w:t>
        </w:r>
        <w:r w:rsidR="00E964CD" w:rsidRPr="00A62570">
          <w:rPr>
            <w:bCs/>
            <w:szCs w:val="24"/>
          </w:rPr>
          <w:t xml:space="preserve"> </w:t>
        </w:r>
        <w:r w:rsidR="00E964CD" w:rsidRPr="00BE73D6">
          <w:rPr>
            <w:bCs/>
            <w:i/>
            <w:iCs/>
            <w:szCs w:val="24"/>
          </w:rPr>
          <w:t>x</w:t>
        </w:r>
        <w:r w:rsidR="00E964CD">
          <w:rPr>
            <w:bCs/>
            <w:i/>
            <w:iCs/>
            <w:szCs w:val="24"/>
            <w:vertAlign w:val="subscript"/>
          </w:rPr>
          <w:t xml:space="preserve"> low </w:t>
        </w:r>
        <w:r w:rsidR="00E964CD" w:rsidRPr="00A62570">
          <w:rPr>
            <w:bCs/>
            <w:szCs w:val="24"/>
          </w:rPr>
          <w:t xml:space="preserve">= </w:t>
        </w:r>
        <w:r w:rsidR="00E964CD">
          <w:rPr>
            <w:bCs/>
            <w:szCs w:val="24"/>
          </w:rPr>
          <w:t>2.18</w:t>
        </w:r>
        <w:r w:rsidR="00E964CD" w:rsidRPr="00A62570">
          <w:rPr>
            <w:bCs/>
            <w:szCs w:val="24"/>
          </w:rPr>
          <w:t xml:space="preserve">, </w:t>
        </w:r>
        <w:r w:rsidR="00E964CD" w:rsidRPr="00BE73D6">
          <w:rPr>
            <w:bCs/>
            <w:i/>
            <w:iCs/>
            <w:szCs w:val="24"/>
          </w:rPr>
          <w:t>95% CI</w:t>
        </w:r>
        <w:r w:rsidR="00E964CD" w:rsidRPr="00A62570">
          <w:rPr>
            <w:bCs/>
            <w:szCs w:val="24"/>
          </w:rPr>
          <w:t xml:space="preserve"> = [</w:t>
        </w:r>
        <w:r w:rsidR="00E964CD">
          <w:rPr>
            <w:bCs/>
            <w:szCs w:val="24"/>
          </w:rPr>
          <w:t>-0.02</w:t>
        </w:r>
        <w:r w:rsidR="00E964CD" w:rsidRPr="00A62570">
          <w:rPr>
            <w:bCs/>
            <w:szCs w:val="24"/>
          </w:rPr>
          <w:t xml:space="preserve">, </w:t>
        </w:r>
      </w:ins>
      <w:ins w:id="190" w:author="Billy Mitchell" w:date="2024-07-13T00:22:00Z" w16du:dateUtc="2024-07-13T04:22:00Z">
        <w:r w:rsidR="00E964CD">
          <w:rPr>
            <w:bCs/>
            <w:szCs w:val="24"/>
          </w:rPr>
          <w:t>0.48</w:t>
        </w:r>
      </w:ins>
      <w:ins w:id="191" w:author="Billy Mitchell" w:date="2024-07-13T00:21:00Z" w16du:dateUtc="2024-07-13T04:21:00Z">
        <w:r w:rsidR="00E964CD" w:rsidRPr="00A62570">
          <w:rPr>
            <w:bCs/>
            <w:szCs w:val="24"/>
          </w:rPr>
          <w:t>]</w:t>
        </w:r>
        <w:r w:rsidR="00E964CD">
          <w:rPr>
            <w:bCs/>
            <w:szCs w:val="24"/>
          </w:rPr>
          <w:t>,</w:t>
        </w:r>
        <w:r w:rsidR="00E964CD" w:rsidRPr="00A62570">
          <w:rPr>
            <w:bCs/>
            <w:szCs w:val="24"/>
          </w:rPr>
          <w:t xml:space="preserve"> </w:t>
        </w:r>
        <w:proofErr w:type="gramStart"/>
        <w:r w:rsidR="00E964CD" w:rsidRPr="00A62570">
          <w:rPr>
            <w:bCs/>
            <w:i/>
            <w:iCs/>
            <w:szCs w:val="24"/>
          </w:rPr>
          <w:t>t</w:t>
        </w:r>
        <w:r w:rsidR="00E964CD" w:rsidRPr="00A62570">
          <w:rPr>
            <w:bCs/>
            <w:szCs w:val="24"/>
          </w:rPr>
          <w:t>(</w:t>
        </w:r>
      </w:ins>
      <w:proofErr w:type="gramEnd"/>
      <w:ins w:id="192" w:author="Billy Mitchell" w:date="2024-07-13T00:22:00Z" w16du:dateUtc="2024-07-13T04:22:00Z">
        <w:r w:rsidR="00E964CD">
          <w:rPr>
            <w:bCs/>
            <w:szCs w:val="24"/>
          </w:rPr>
          <w:t>4</w:t>
        </w:r>
      </w:ins>
      <w:ins w:id="193" w:author="Billy Mitchell" w:date="2024-07-13T00:23:00Z" w16du:dateUtc="2024-07-13T04:23:00Z">
        <w:r w:rsidR="00E964CD">
          <w:rPr>
            <w:bCs/>
            <w:szCs w:val="24"/>
          </w:rPr>
          <w:t>7.6</w:t>
        </w:r>
      </w:ins>
      <w:ins w:id="194" w:author="Billy Mitchell" w:date="2024-07-13T00:21:00Z" w16du:dateUtc="2024-07-13T04:21:00Z">
        <w:r w:rsidR="00E964CD">
          <w:rPr>
            <w:bCs/>
            <w:szCs w:val="24"/>
          </w:rPr>
          <w:t>)</w:t>
        </w:r>
        <w:r w:rsidR="00E964CD" w:rsidRPr="00A62570">
          <w:rPr>
            <w:bCs/>
            <w:szCs w:val="24"/>
          </w:rPr>
          <w:t xml:space="preserve"> = </w:t>
        </w:r>
      </w:ins>
      <w:ins w:id="195" w:author="Billy Mitchell" w:date="2024-07-13T00:23:00Z" w16du:dateUtc="2024-07-13T04:23:00Z">
        <w:r w:rsidR="00E964CD">
          <w:rPr>
            <w:bCs/>
            <w:szCs w:val="24"/>
          </w:rPr>
          <w:t>1.82</w:t>
        </w:r>
      </w:ins>
      <w:ins w:id="196" w:author="Billy Mitchell" w:date="2024-07-13T00:21:00Z" w16du:dateUtc="2024-07-13T04:21:00Z">
        <w:r w:rsidR="00E964CD" w:rsidRPr="00A62570">
          <w:rPr>
            <w:bCs/>
            <w:szCs w:val="24"/>
          </w:rPr>
          <w:t xml:space="preserve">, </w:t>
        </w:r>
        <w:r w:rsidR="00E964CD" w:rsidRPr="00BE73D6">
          <w:rPr>
            <w:bCs/>
            <w:i/>
            <w:iCs/>
            <w:szCs w:val="24"/>
          </w:rPr>
          <w:t xml:space="preserve">p </w:t>
        </w:r>
      </w:ins>
      <w:ins w:id="197" w:author="Billy Mitchell" w:date="2024-07-13T00:23:00Z" w16du:dateUtc="2024-07-13T04:23:00Z">
        <w:r w:rsidR="00E964CD">
          <w:rPr>
            <w:bCs/>
            <w:szCs w:val="24"/>
          </w:rPr>
          <w:t>= 0.075</w:t>
        </w:r>
      </w:ins>
      <w:ins w:id="198" w:author="Billy Mitchell" w:date="2024-07-13T00:21:00Z" w16du:dateUtc="2024-07-13T04:21:00Z">
        <w:r w:rsidR="00E964CD">
          <w:rPr>
            <w:szCs w:val="24"/>
          </w:rPr>
          <w:t>)</w:t>
        </w:r>
      </w:ins>
      <w:ins w:id="199" w:author="Billy Mitchell" w:date="2024-07-13T00:24:00Z" w16du:dateUtc="2024-07-13T04:24:00Z">
        <w:r w:rsidR="00042DD8">
          <w:rPr>
            <w:szCs w:val="24"/>
          </w:rPr>
          <w:t xml:space="preserve">. </w:t>
        </w:r>
      </w:ins>
      <w:ins w:id="200" w:author="Billy Mitchell" w:date="2024-07-13T00:25:00Z" w16du:dateUtc="2024-07-13T04:25:00Z">
        <w:r w:rsidR="00042DD8">
          <w:rPr>
            <w:szCs w:val="24"/>
          </w:rPr>
          <w:t xml:space="preserve">Using a </w:t>
        </w:r>
        <w:r w:rsidR="00042DD8" w:rsidRPr="00042DD8">
          <w:rPr>
            <w:szCs w:val="24"/>
          </w:rPr>
          <w:t>Pearson's Chi-squared test with Yates' continuity correction</w:t>
        </w:r>
        <w:r w:rsidR="00042DD8">
          <w:rPr>
            <w:szCs w:val="24"/>
          </w:rPr>
          <w:t xml:space="preserve">, we again </w:t>
        </w:r>
      </w:ins>
      <w:ins w:id="201" w:author="Billy Mitchell" w:date="2024-07-13T00:26:00Z" w16du:dateUtc="2024-07-13T04:26:00Z">
        <w:r w:rsidR="00042DD8">
          <w:rPr>
            <w:szCs w:val="24"/>
          </w:rPr>
          <w:t>found no association between the categorical intensity of the section in which each event occurred and the regulation behavior that followed each event (</w:t>
        </w:r>
      </w:ins>
      <w:ins w:id="202" w:author="Billy Mitchell" w:date="2024-07-13T00:27:00Z" w16du:dateUtc="2024-07-13T04:27:00Z">
        <w:r w:rsidR="00042DD8" w:rsidRPr="00A73457">
          <w:rPr>
            <w:rFonts w:ascii="Calibri" w:hAnsi="Calibri" w:cs="Calibri"/>
            <w:i/>
            <w:iCs/>
            <w:szCs w:val="24"/>
          </w:rPr>
          <w:t>χ2</w:t>
        </w:r>
        <w:r w:rsidR="00042DD8" w:rsidRPr="00485060">
          <w:rPr>
            <w:szCs w:val="24"/>
          </w:rPr>
          <w:t>(</w:t>
        </w:r>
        <w:r w:rsidR="00042DD8">
          <w:rPr>
            <w:szCs w:val="24"/>
          </w:rPr>
          <w:t xml:space="preserve">1, </w:t>
        </w:r>
        <w:r w:rsidR="00042DD8" w:rsidRPr="0094060F">
          <w:rPr>
            <w:i/>
            <w:iCs/>
            <w:szCs w:val="24"/>
          </w:rPr>
          <w:t>N</w:t>
        </w:r>
        <w:r w:rsidR="00042DD8">
          <w:rPr>
            <w:szCs w:val="24"/>
          </w:rPr>
          <w:t xml:space="preserve"> = </w:t>
        </w:r>
      </w:ins>
      <w:ins w:id="203" w:author="Billy Mitchell" w:date="2024-07-13T00:28:00Z" w16du:dateUtc="2024-07-13T04:28:00Z">
        <w:r w:rsidR="00042DD8">
          <w:rPr>
            <w:szCs w:val="24"/>
          </w:rPr>
          <w:t>231</w:t>
        </w:r>
      </w:ins>
      <w:ins w:id="204" w:author="Billy Mitchell" w:date="2024-07-13T00:27:00Z" w16du:dateUtc="2024-07-13T04:27:00Z">
        <w:r w:rsidR="00042DD8" w:rsidRPr="00485060">
          <w:rPr>
            <w:szCs w:val="24"/>
          </w:rPr>
          <w:t>)</w:t>
        </w:r>
        <w:r w:rsidR="00042DD8">
          <w:rPr>
            <w:szCs w:val="24"/>
            <w:vertAlign w:val="superscript"/>
          </w:rPr>
          <w:t xml:space="preserve"> </w:t>
        </w:r>
        <w:r w:rsidR="00042DD8">
          <w:rPr>
            <w:szCs w:val="24"/>
          </w:rPr>
          <w:t>= 0.</w:t>
        </w:r>
      </w:ins>
      <w:ins w:id="205" w:author="Billy Mitchell" w:date="2024-07-13T00:28:00Z" w16du:dateUtc="2024-07-13T04:28:00Z">
        <w:r w:rsidR="00042DD8">
          <w:rPr>
            <w:szCs w:val="24"/>
          </w:rPr>
          <w:t>002</w:t>
        </w:r>
      </w:ins>
      <w:ins w:id="206" w:author="Billy Mitchell" w:date="2024-07-13T00:27:00Z" w16du:dateUtc="2024-07-13T04:27:00Z">
        <w:r w:rsidR="00042DD8" w:rsidRPr="00BE73D6">
          <w:rPr>
            <w:i/>
            <w:iCs/>
            <w:szCs w:val="24"/>
          </w:rPr>
          <w:t>, p</w:t>
        </w:r>
        <w:r w:rsidR="00042DD8">
          <w:rPr>
            <w:szCs w:val="24"/>
          </w:rPr>
          <w:t xml:space="preserve"> = </w:t>
        </w:r>
      </w:ins>
      <w:ins w:id="207" w:author="Billy Mitchell" w:date="2024-07-13T00:28:00Z" w16du:dateUtc="2024-07-13T04:28:00Z">
        <w:r w:rsidR="00042DD8">
          <w:rPr>
            <w:szCs w:val="24"/>
          </w:rPr>
          <w:t>0.964</w:t>
        </w:r>
      </w:ins>
      <w:ins w:id="208" w:author="Billy Mitchell" w:date="2024-07-13T00:26:00Z" w16du:dateUtc="2024-07-13T04:26:00Z">
        <w:r w:rsidR="00042DD8">
          <w:rPr>
            <w:szCs w:val="24"/>
          </w:rPr>
          <w:t>).</w:t>
        </w:r>
      </w:ins>
      <w:ins w:id="209" w:author="Billy Mitchell" w:date="2024-07-13T00:29:00Z" w16du:dateUtc="2024-07-13T04:29:00Z">
        <w:r w:rsidR="00042DD8">
          <w:rPr>
            <w:szCs w:val="24"/>
          </w:rPr>
          <w:t xml:space="preserve"> Among events in low-intensity sections, forty per</w:t>
        </w:r>
      </w:ins>
      <w:ins w:id="210" w:author="Billy Mitchell" w:date="2024-07-13T00:30:00Z" w16du:dateUtc="2024-07-13T04:30:00Z">
        <w:r w:rsidR="00042DD8">
          <w:rPr>
            <w:szCs w:val="24"/>
          </w:rPr>
          <w:t>cent (40%) were regulated via reappraisal and sixty percent (60%) were regulated via distraction and among high-intensity section events, 42.7% of events were regulated via reappraisal and 57.3</w:t>
        </w:r>
      </w:ins>
      <w:ins w:id="211" w:author="Billy Mitchell" w:date="2024-07-13T00:31:00Z" w16du:dateUtc="2024-07-13T04:31:00Z">
        <w:r w:rsidR="00042DD8">
          <w:rPr>
            <w:szCs w:val="24"/>
          </w:rPr>
          <w:t>% of events were regulated via distraction. Although</w:t>
        </w:r>
      </w:ins>
      <w:ins w:id="212" w:author="Billy Mitchell" w:date="2024-07-13T00:32:00Z" w16du:dateUtc="2024-07-13T04:32:00Z">
        <w:r w:rsidR="00042DD8">
          <w:rPr>
            <w:szCs w:val="24"/>
          </w:rPr>
          <w:t xml:space="preserve"> this approach is low resolution, it at least suggests that this null relationship isn’t simply </w:t>
        </w:r>
      </w:ins>
      <w:ins w:id="213" w:author="Billy Mitchell" w:date="2024-07-13T00:33:00Z" w16du:dateUtc="2024-07-13T04:33:00Z">
        <w:r w:rsidR="00042DD8">
          <w:rPr>
            <w:szCs w:val="24"/>
          </w:rPr>
          <w:t>because our predictor (i.e., self-reported emotion intensity)</w:t>
        </w:r>
      </w:ins>
      <w:ins w:id="214" w:author="Billy Mitchell" w:date="2024-07-23T14:15:00Z" w16du:dateUtc="2024-07-23T18:15:00Z">
        <w:r w:rsidR="00A10F00">
          <w:rPr>
            <w:szCs w:val="24"/>
          </w:rPr>
          <w:t xml:space="preserve"> is a product of, rather than a precursor to, self-regulation</w:t>
        </w:r>
      </w:ins>
      <w:ins w:id="215" w:author="Billy Mitchell" w:date="2024-07-13T00:33:00Z" w16du:dateUtc="2024-07-13T04:33:00Z">
        <w:r w:rsidR="00042DD8">
          <w:rPr>
            <w:szCs w:val="24"/>
          </w:rPr>
          <w:t>.</w:t>
        </w:r>
      </w:ins>
      <w:ins w:id="216" w:author="Billy Mitchell" w:date="2024-07-13T00:32:00Z" w16du:dateUtc="2024-07-13T04:32:00Z">
        <w:r w:rsidR="00042DD8">
          <w:rPr>
            <w:szCs w:val="24"/>
          </w:rPr>
          <w:t xml:space="preserve"> </w:t>
        </w:r>
      </w:ins>
    </w:p>
    <w:p w14:paraId="245DDEE9" w14:textId="1EE14813"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9D7878">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w:t>
      </w:r>
      <w:r w:rsidRPr="008C7178">
        <w:rPr>
          <w:szCs w:val="24"/>
        </w:rPr>
        <w:lastRenderedPageBreak/>
        <w:t>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116C0490" w:rsidR="008126E0" w:rsidRDefault="00C4054F" w:rsidP="002C6E4D">
      <w:pPr>
        <w:spacing w:after="0" w:line="480" w:lineRule="auto"/>
        <w:ind w:left="0" w:firstLine="720"/>
        <w:rPr>
          <w:szCs w:val="24"/>
        </w:rPr>
      </w:pPr>
      <w:ins w:id="217" w:author="Billy Mitchell" w:date="2024-07-23T14:44:00Z" w16du:dateUtc="2024-07-23T18:44:00Z">
        <w:r>
          <w:rPr>
            <w:szCs w:val="24"/>
          </w:rPr>
          <w:t>A</w:t>
        </w:r>
      </w:ins>
      <w:del w:id="218" w:author="Billy Mitchell" w:date="2024-07-23T14:44:00Z" w16du:dateUtc="2024-07-23T18:44:00Z">
        <w:r w:rsidR="004F39AA" w:rsidDel="00C4054F">
          <w:rPr>
            <w:szCs w:val="24"/>
          </w:rPr>
          <w:delText>Hypothesized models across</w:delText>
        </w:r>
        <w:r w:rsidR="002C6E4D" w:rsidDel="00C4054F">
          <w:rPr>
            <w:szCs w:val="24"/>
          </w:rPr>
          <w:delText xml:space="preserve"> </w:delText>
        </w:r>
        <w:r w:rsidR="004F39AA" w:rsidDel="00C4054F">
          <w:rPr>
            <w:szCs w:val="24"/>
          </w:rPr>
          <w:delText>a</w:delText>
        </w:r>
      </w:del>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w:t>
      </w:r>
      <w:del w:id="219" w:author="Billy Mitchell" w:date="2024-07-23T14:45:00Z" w16du:dateUtc="2024-07-23T18:45:00Z">
        <w:r w:rsidR="00500583" w:rsidDel="00C4054F">
          <w:rPr>
            <w:szCs w:val="24"/>
          </w:rPr>
          <w:delText>,</w:delText>
        </w:r>
      </w:del>
      <w:r w:rsidR="00500583">
        <w:rPr>
          <w:szCs w:val="24"/>
        </w:rPr>
        <w:t xml:space="preserve">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ins w:id="220" w:author="Billy Mitchell" w:date="2024-07-23T14:54:00Z" w16du:dateUtc="2024-07-23T18:54:00Z">
        <w:r w:rsidR="00900636">
          <w:rPr>
            <w:szCs w:val="24"/>
          </w:rPr>
          <w:t xml:space="preserve">, and that distraction may have been less successful at higher intensities </w:t>
        </w:r>
        <w:r w:rsidR="00900636">
          <w:rPr>
            <w:szCs w:val="24"/>
          </w:rPr>
          <w:lastRenderedPageBreak/>
          <w:t>than expected</w:t>
        </w:r>
      </w:ins>
      <w:r w:rsidR="0000303C">
        <w:rPr>
          <w:szCs w:val="24"/>
        </w:rPr>
        <w:t xml:space="preserve">. </w:t>
      </w:r>
      <w:ins w:id="221" w:author="Billy Mitchell" w:date="2024-07-23T14:51:00Z" w16du:dateUtc="2024-07-23T18:51:00Z">
        <w:r w:rsidR="00900636">
          <w:rPr>
            <w:szCs w:val="24"/>
          </w:rPr>
          <w:t>However, lack of experimental control obscured what intensity represented</w:t>
        </w:r>
      </w:ins>
      <w:ins w:id="222" w:author="Billy Mitchell" w:date="2024-07-23T14:52:00Z" w16du:dateUtc="2024-07-23T18:52:00Z">
        <w:r w:rsidR="00900636">
          <w:rPr>
            <w:szCs w:val="24"/>
          </w:rPr>
          <w:t xml:space="preserve"> in this context and there are a least a few plausible interpretations regarding what this null effect represents. </w:t>
        </w:r>
      </w:ins>
      <w:del w:id="223" w:author="Billy Mitchell" w:date="2024-06-03T13:09:00Z" w16du:dateUtc="2024-06-03T17:09:00Z">
        <w:r w:rsidR="00861E10" w:rsidDel="00393F57">
          <w:rPr>
            <w:szCs w:val="24"/>
          </w:rPr>
          <w:pgNum/>
        </w:r>
        <w:r w:rsidR="00861E10" w:rsidDel="00393F57">
          <w:rPr>
            <w:szCs w:val="24"/>
          </w:rPr>
          <w:delText>ilm</w:delText>
        </w:r>
      </w:del>
      <w:del w:id="224" w:author="Billy Mitchell" w:date="2024-07-23T14:51:00Z" w16du:dateUtc="2024-07-23T18:51:00Z">
        <w:r w:rsidR="004F39AA" w:rsidDel="00900636">
          <w:rPr>
            <w:szCs w:val="24"/>
          </w:rPr>
          <w:delText xml:space="preserve"> </w:delText>
        </w:r>
      </w:del>
      <w:ins w:id="225" w:author="Billy Mitchell" w:date="2024-07-23T14:55:00Z" w16du:dateUtc="2024-07-23T18:55:00Z">
        <w:r w:rsidR="00900636">
          <w:rPr>
            <w:szCs w:val="24"/>
          </w:rPr>
          <w:t xml:space="preserve"> We</w:t>
        </w:r>
      </w:ins>
      <w:ins w:id="226" w:author="Billy Mitchell" w:date="2024-07-23T14:56:00Z" w16du:dateUtc="2024-07-23T18:56:00Z">
        <w:r w:rsidR="00900636">
          <w:rPr>
            <w:szCs w:val="24"/>
          </w:rPr>
          <w:t xml:space="preserve"> hypothesized that</w:t>
        </w:r>
      </w:ins>
      <w:ins w:id="227" w:author="Billy Mitchell" w:date="2024-07-23T14:55:00Z" w16du:dateUtc="2024-07-23T18:55:00Z">
        <w:r w:rsidR="00900636">
          <w:rPr>
            <w:szCs w:val="24"/>
          </w:rPr>
          <w:t xml:space="preserve"> this null effect</w:t>
        </w:r>
      </w:ins>
      <w:ins w:id="228" w:author="Billy Mitchell" w:date="2024-07-23T14:57:00Z" w16du:dateUtc="2024-07-23T18:57:00Z">
        <w:r w:rsidR="00900636">
          <w:rPr>
            <w:szCs w:val="24"/>
          </w:rPr>
          <w:t xml:space="preserve"> and the regulation success results</w:t>
        </w:r>
      </w:ins>
      <w:ins w:id="229" w:author="Billy Mitchell" w:date="2024-07-23T14:56:00Z" w16du:dateUtc="2024-07-23T18:56:00Z">
        <w:r w:rsidR="00900636">
          <w:rPr>
            <w:szCs w:val="24"/>
          </w:rPr>
          <w:t xml:space="preserve"> might be </w:t>
        </w:r>
      </w:ins>
      <w:ins w:id="230" w:author="Billy Mitchell" w:date="2024-07-23T14:55:00Z" w16du:dateUtc="2024-07-23T18:55:00Z">
        <w:r w:rsidR="00900636">
          <w:rPr>
            <w:szCs w:val="24"/>
          </w:rPr>
          <w:t>a product of this co</w:t>
        </w:r>
      </w:ins>
      <w:ins w:id="231" w:author="Billy Mitchell" w:date="2024-07-23T14:56:00Z" w16du:dateUtc="2024-07-23T18:56:00Z">
        <w:r w:rsidR="00900636">
          <w:rPr>
            <w:szCs w:val="24"/>
          </w:rPr>
          <w:t>mplex, multimodal context</w:t>
        </w:r>
      </w:ins>
      <w:ins w:id="232" w:author="Billy Mitchell" w:date="2024-07-23T14:57:00Z" w16du:dateUtc="2024-07-23T18:57:00Z">
        <w:r w:rsidR="00900636">
          <w:rPr>
            <w:szCs w:val="24"/>
          </w:rPr>
          <w:t xml:space="preserve">. </w:t>
        </w:r>
      </w:ins>
      <w:del w:id="233" w:author="Billy Mitchell" w:date="2024-07-23T14:57:00Z" w16du:dateUtc="2024-07-23T18:57:00Z">
        <w:r w:rsidR="004F39AA" w:rsidDel="00900636">
          <w:rPr>
            <w:szCs w:val="24"/>
          </w:rPr>
          <w:delText>lack of an effect may be due to distraction being less successful than hypothesized in this complex, multimodal experience</w:delText>
        </w:r>
      </w:del>
      <w:del w:id="234" w:author="Billy Mitchell" w:date="2024-07-23T14:52:00Z" w16du:dateUtc="2024-07-23T18:52:00Z">
        <w:r w:rsidR="004F39AA" w:rsidDel="00900636">
          <w:rPr>
            <w:szCs w:val="24"/>
          </w:rPr>
          <w:delText>.</w:delText>
        </w:r>
        <w:r w:rsidR="00B720B2" w:rsidRPr="008C7178" w:rsidDel="00900636">
          <w:rPr>
            <w:szCs w:val="24"/>
          </w:rPr>
          <w:delText xml:space="preserve"> </w:delText>
        </w:r>
      </w:del>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del w:id="235" w:author="Billy Mitchell" w:date="2024-07-23T15:01:00Z" w16du:dateUtc="2024-07-23T19:01:00Z">
        <w:r w:rsidR="002C6E4D" w:rsidDel="008864BD">
          <w:rPr>
            <w:szCs w:val="24"/>
          </w:rPr>
          <w:delText xml:space="preserve"> </w:delText>
        </w:r>
        <w:r w:rsidR="00131503" w:rsidDel="008864BD">
          <w:rPr>
            <w:szCs w:val="24"/>
          </w:rPr>
          <w:delText>usage</w:delText>
        </w:r>
      </w:del>
      <w:r w:rsidR="002C6E4D">
        <w:rPr>
          <w:szCs w:val="24"/>
        </w:rPr>
        <w:t xml:space="preserve"> patterns in line with the extant literature.</w:t>
      </w:r>
      <w:r w:rsidR="00804B41">
        <w:rPr>
          <w:szCs w:val="24"/>
        </w:rPr>
        <w:t xml:space="preserve"> We </w:t>
      </w:r>
      <w:del w:id="236" w:author="Billy Mitchell" w:date="2024-07-23T14:58:00Z" w16du:dateUtc="2024-07-23T18:58:00Z">
        <w:r w:rsidR="00804B41" w:rsidDel="00900636">
          <w:rPr>
            <w:szCs w:val="24"/>
          </w:rPr>
          <w:delText>hypothesized th</w:delText>
        </w:r>
        <w:r w:rsidR="002B4BE0" w:rsidDel="00900636">
          <w:rPr>
            <w:szCs w:val="24"/>
          </w:rPr>
          <w:delText xml:space="preserve">at </w:delText>
        </w:r>
      </w:del>
      <w:r w:rsidR="00562C94">
        <w:rPr>
          <w:szCs w:val="24"/>
        </w:rPr>
        <w:t>generat</w:t>
      </w:r>
      <w:ins w:id="237" w:author="Billy Mitchell" w:date="2024-07-23T14:58:00Z" w16du:dateUtc="2024-07-23T18:58:00Z">
        <w:r w:rsidR="00900636">
          <w:rPr>
            <w:szCs w:val="24"/>
          </w:rPr>
          <w:t>ed</w:t>
        </w:r>
      </w:ins>
      <w:del w:id="238" w:author="Billy Mitchell" w:date="2024-07-23T14:58:00Z" w16du:dateUtc="2024-07-23T18:58:00Z">
        <w:r w:rsidR="00562C94" w:rsidDel="00900636">
          <w:rPr>
            <w:szCs w:val="24"/>
          </w:rPr>
          <w:delText>ing</w:delText>
        </w:r>
      </w:del>
      <w:r w:rsidR="00562C94">
        <w:rPr>
          <w:szCs w:val="24"/>
        </w:rPr>
        <w:t xml:space="preserve">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w:t>
      </w:r>
      <w:proofErr w:type="spellStart"/>
      <w:r w:rsidR="00A632A5">
        <w:rPr>
          <w:szCs w:val="24"/>
        </w:rPr>
        <w:t>ask</w:t>
      </w:r>
      <w:ins w:id="239" w:author="Billy Mitchell" w:date="2024-07-23T14:58:00Z" w16du:dateUtc="2024-07-23T18:58:00Z">
        <w:r w:rsidR="00900636">
          <w:rPr>
            <w:szCs w:val="24"/>
          </w:rPr>
          <w:t>ed</w:t>
        </w:r>
      </w:ins>
      <w:del w:id="240" w:author="Billy Mitchell" w:date="2024-07-23T14:58:00Z" w16du:dateUtc="2024-07-23T18:58:00Z">
        <w:r w:rsidR="00A632A5" w:rsidDel="00900636">
          <w:rPr>
            <w:szCs w:val="24"/>
          </w:rPr>
          <w:delText xml:space="preserve">ing </w:delText>
        </w:r>
      </w:del>
      <w:r w:rsidR="00A632A5">
        <w:rPr>
          <w:szCs w:val="24"/>
        </w:rPr>
        <w:t>participants</w:t>
      </w:r>
      <w:proofErr w:type="spellEnd"/>
      <w:r w:rsidR="00A632A5">
        <w:rPr>
          <w:szCs w:val="24"/>
        </w:rPr>
        <w:t xml:space="preserve"> to simulate or forecast how they might self-regulate</w:t>
      </w:r>
      <w:ins w:id="241" w:author="Billy Mitchell" w:date="2024-07-23T15:02:00Z" w16du:dateUtc="2024-07-23T19:02:00Z">
        <w:r w:rsidR="008864BD">
          <w:rPr>
            <w:szCs w:val="24"/>
          </w:rPr>
          <w:t xml:space="preserve"> in the same circumstance</w:t>
        </w:r>
      </w:ins>
      <w:del w:id="242" w:author="Billy Mitchell" w:date="2024-07-23T14:59:00Z" w16du:dateUtc="2024-07-23T18:59:00Z">
        <w:r w:rsidR="00A632A5" w:rsidDel="00900636">
          <w:rPr>
            <w:szCs w:val="24"/>
          </w:rPr>
          <w:delText xml:space="preserve"> </w:delText>
        </w:r>
        <w:r w:rsidR="00562C94" w:rsidDel="00900636">
          <w:rPr>
            <w:szCs w:val="24"/>
          </w:rPr>
          <w:delText>w</w:delText>
        </w:r>
        <w:r w:rsidR="002B4BE0" w:rsidDel="00900636">
          <w:rPr>
            <w:szCs w:val="24"/>
          </w:rPr>
          <w:delText xml:space="preserve">ould </w:delText>
        </w:r>
        <w:r w:rsidR="00562C94" w:rsidDel="00900636">
          <w:rPr>
            <w:szCs w:val="24"/>
          </w:rPr>
          <w:delText>reproduce the</w:delText>
        </w:r>
        <w:r w:rsidR="002B4BE0" w:rsidDel="00900636">
          <w:rPr>
            <w:szCs w:val="24"/>
          </w:rPr>
          <w:delText xml:space="preserve"> positive association between the emotional intensity of an experience and the frequency of choosing disengagement over engagement regulation strategies</w:delText>
        </w:r>
      </w:del>
      <w:r w:rsidR="002B4BE0">
        <w:rPr>
          <w:szCs w:val="24"/>
        </w:rPr>
        <w:t xml:space="preserve">. </w:t>
      </w:r>
      <w:ins w:id="243" w:author="Billy Mitchell" w:date="2024-07-23T15:02:00Z" w16du:dateUtc="2024-07-23T19:02:00Z">
        <w:r w:rsidR="008864BD">
          <w:rPr>
            <w:szCs w:val="24"/>
          </w:rPr>
          <w:t>This decontextualized manipulation of emotional exp</w:t>
        </w:r>
      </w:ins>
      <w:ins w:id="244" w:author="Billy Mitchell" w:date="2024-07-23T15:03:00Z" w16du:dateUtc="2024-07-23T19:03:00Z">
        <w:r w:rsidR="008864BD">
          <w:rPr>
            <w:szCs w:val="24"/>
          </w:rPr>
          <w:t xml:space="preserve">eriences more closely mirrors the design of a stimulus-response paradigm while retaining </w:t>
        </w:r>
      </w:ins>
      <w:ins w:id="245" w:author="Billy Mitchell" w:date="2024-07-23T15:04:00Z" w16du:dateUtc="2024-07-23T19:04:00Z">
        <w:r w:rsidR="008864BD">
          <w:rPr>
            <w:szCs w:val="24"/>
          </w:rPr>
          <w:t>much</w:t>
        </w:r>
      </w:ins>
      <w:ins w:id="246" w:author="Billy Mitchell" w:date="2024-07-23T15:03:00Z" w16du:dateUtc="2024-07-23T19:03:00Z">
        <w:r w:rsidR="008864BD">
          <w:rPr>
            <w:szCs w:val="24"/>
          </w:rPr>
          <w:t xml:space="preserve"> of the same content as the haunted house.</w:t>
        </w:r>
      </w:ins>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lastRenderedPageBreak/>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BE73D6">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627DB3">
        <w:rPr>
          <w:i/>
          <w:szCs w:val="24"/>
        </w:rPr>
        <w:t xml:space="preserve"> </w:t>
      </w:r>
      <w:r w:rsidRPr="008C7178">
        <w:rPr>
          <w:i/>
          <w:szCs w:val="24"/>
          <w:vertAlign w:val="subscript"/>
        </w:rPr>
        <w:t>age</w:t>
      </w:r>
      <w:r w:rsidRPr="008C7178">
        <w:rPr>
          <w:szCs w:val="24"/>
        </w:rPr>
        <w:t xml:space="preserve"> = 14.31 </w:t>
      </w:r>
      <w:proofErr w:type="spellStart"/>
      <w:r w:rsidRPr="008C7178">
        <w:rPr>
          <w:szCs w:val="24"/>
        </w:rPr>
        <w:t>yrs</w:t>
      </w:r>
      <w:proofErr w:type="spellEnd"/>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247"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w:t>
      </w:r>
      <w:r w:rsidRPr="008C7178">
        <w:rPr>
          <w:szCs w:val="24"/>
        </w:rPr>
        <w:lastRenderedPageBreak/>
        <w:t xml:space="preserve">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w:t>
      </w:r>
      <w:r w:rsidR="00793BCC">
        <w:rPr>
          <w:szCs w:val="24"/>
        </w:rPr>
        <w:lastRenderedPageBreak/>
        <w:t xml:space="preserve">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5038765C"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9D7878">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9D7878">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w:t>
      </w:r>
      <w:r w:rsidR="00FB528A">
        <w:rPr>
          <w:szCs w:val="24"/>
        </w:rPr>
        <w:lastRenderedPageBreak/>
        <w:t xml:space="preserve">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5B5AB2CB"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ins w:id="248" w:author="Billy Mitchell" w:date="2024-07-13T00:04:00Z" w16du:dateUtc="2024-07-13T04:04:00Z">
        <w:r w:rsidR="00807561">
          <w:rPr>
            <w:bCs/>
            <w:szCs w:val="24"/>
          </w:rPr>
          <w:t>)</w:t>
        </w:r>
      </w:ins>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proofErr w:type="gramEnd"/>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lastRenderedPageBreak/>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249"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249"/>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250"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lastRenderedPageBreak/>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proofErr w:type="gramStart"/>
      <w:r w:rsidR="00577985" w:rsidRPr="00BE73D6">
        <w:rPr>
          <w:bCs/>
          <w:i/>
          <w:iCs/>
          <w:szCs w:val="24"/>
        </w:rPr>
        <w:t>t</w:t>
      </w:r>
      <w:r w:rsidR="00577985" w:rsidRPr="00577985">
        <w:rPr>
          <w:bCs/>
          <w:szCs w:val="24"/>
        </w:rPr>
        <w:t>(</w:t>
      </w:r>
      <w:proofErr w:type="gramEnd"/>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064BC5CD"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251" w:author="Billy Mitchell" w:date="2024-06-03T13:15:00Z" w16du:dateUtc="2024-06-03T17:15:00Z">
        <w:r w:rsidR="00231B74">
          <w:rPr>
            <w:szCs w:val="24"/>
          </w:rPr>
          <w:t>, instead prioritizing</w:t>
        </w:r>
      </w:ins>
      <w:ins w:id="252" w:author="Billy Mitchell" w:date="2024-07-23T15:11:00Z" w16du:dateUtc="2024-07-23T19:11:00Z">
        <w:r w:rsidR="00655209">
          <w:rPr>
            <w:szCs w:val="24"/>
          </w:rPr>
          <w:t xml:space="preserve"> ecological validity</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w:t>
      </w:r>
      <w:proofErr w:type="spellStart"/>
      <w:r w:rsidRPr="008C7178">
        <w:rPr>
          <w:szCs w:val="24"/>
        </w:rPr>
        <w:t>yrs</w:t>
      </w:r>
      <w:proofErr w:type="spellEnd"/>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256"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69D31C74"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9D7878">
        <w:rPr>
          <w:bCs/>
          <w:szCs w:val="24"/>
        </w:rPr>
        <w:instrText xml:space="preserve"> ADDIN ZOTERO_ITEM CSL_CITATION {"citationID":"44qiNOpV","properties":{"formattedCitation":"(De Leeuw et al., 2023)","plainCitation":"(De Leeuw et al., 2023)","noteIndex":0},"citationItems":[{"id":17927,"uris":["http://zotero.org/users/6239255/items/FL9BMH7Q"],"itemData":{"id":17927,"type":"article-journal","abstract":"It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proofErr w:type="spellStart"/>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proofErr w:type="spellStart"/>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w:t>
      </w:r>
      <w:proofErr w:type="gramStart"/>
      <w:r w:rsidR="004454BA">
        <w:rPr>
          <w:bCs/>
          <w:szCs w:val="24"/>
        </w:rPr>
        <w:t>of what</w:t>
      </w:r>
      <w:proofErr w:type="gramEnd"/>
      <w:r w:rsidR="004454BA">
        <w:rPr>
          <w:bCs/>
          <w:szCs w:val="24"/>
        </w:rPr>
        <w:t xml:space="preserve">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73994812"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9D7878">
        <w:rPr>
          <w:szCs w:val="24"/>
        </w:rPr>
        <w:instrText xml:space="preserve"> ADDIN ZOTERO_ITEM CSL_CITATION {"citationID":"xdouIw6m","properties":{"formattedCitation":"(Bates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9D7878">
        <w:rPr>
          <w:szCs w:val="24"/>
        </w:rPr>
        <w:instrText xml:space="preserve"> ADDIN ZOTERO_ITEM CSL_CITATION {"citationID":"q0So4Nwe","properties":{"formattedCitation":"(R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xml:space="preserve">= </w:t>
      </w:r>
      <w:proofErr w:type="gramStart"/>
      <w:r w:rsidR="001F3AD3">
        <w:rPr>
          <w:szCs w:val="24"/>
        </w:rPr>
        <w:t>597</w:t>
      </w:r>
      <w:r w:rsidR="005229B3">
        <w:rPr>
          <w:szCs w:val="24"/>
        </w:rPr>
        <w:t>)=</w:t>
      </w:r>
      <w:proofErr w:type="gramEnd"/>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proofErr w:type="gramStart"/>
      <w:r w:rsidR="00D9730E">
        <w:rPr>
          <w:bCs/>
          <w:i/>
          <w:iCs/>
          <w:szCs w:val="24"/>
        </w:rPr>
        <w:t>t</w:t>
      </w:r>
      <w:r w:rsidR="00D9730E">
        <w:rPr>
          <w:bCs/>
          <w:szCs w:val="24"/>
        </w:rPr>
        <w:t>(</w:t>
      </w:r>
      <w:proofErr w:type="gramEnd"/>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257"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3D9A5330"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9D7878">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9D7878">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9D7878">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19B78D1A"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9D7878">
        <w:rPr>
          <w:szCs w:val="24"/>
        </w:rPr>
        <w:instrText xml:space="preserve"> ADDIN ZOTERO_ITEM CSL_CITATION {"citationID":"qHF1Xetf","properties":{"formattedCitation":"(Bramson et al., 2023)","plainCitation":"(Bramson et al., 2023)","noteIndex":0},"citationItems":[{"id":17933,"uris":["http://zotero.org/users/6239255/items/ZTSPGSIM"],"itemData":{"id":17933,"type":"article-journal","abstract":"Despite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9D7878">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2016)","noteIndex":0},"citationItems":[{"id":17928,"uris":["http://zotero.org/users/6239255/items/SPAY8WIT"],"itemData":{"id":17928,"type":"article-journal","container-title":"The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D"}],"issued":{"date-parts":[["2007"]]}}},{"id":505,"uris":["http://zotero.org/users/6239255/items/BIZ5A6BW"],"itemData":{"id":505,"type":"article-journal","abstract":"Categorical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9D7878">
        <w:rPr>
          <w:szCs w:val="24"/>
        </w:rPr>
        <w:instrText xml:space="preserve"> ADDIN ZOTERO_ITEM CSL_CITATION {"citationID":"IIsuZviF","properties":{"formattedCitation":"(Ridderinkhof, 2017)","plainCitation":"(Ridderinkhof, 2017)","noteIndex":0},"citationItems":[{"id":17931,"uris":["http://zotero.org/users/6239255/items/DLDV98MA"],"itemData":{"id":17931,"type":"article-journal","abstract":"Starting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63F00794"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9D7878">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9D7878">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9D7878">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9D7878">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9D7878">
        <w:rPr>
          <w:szCs w:val="24"/>
        </w:rPr>
        <w:instrText xml:space="preserve"> ADDIN ZOTERO_ITEM CSL_CITATION {"citationID":"oyV779D4","properties":{"formattedCitation":"(Wennerhold &amp; Friese, 2020)","plainCitation":"(Wennerhold &amp; Friese, 2020)","noteIndex":0},"citationItems":[{"id":17925,"uris":["http://zotero.org/users/6239255/items/56XXYP74"],"itemData":{"id":17925,"type":"article-journal","abstract":"Trait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9D7878">
        <w:rPr>
          <w:szCs w:val="24"/>
        </w:rPr>
        <w:instrText xml:space="preserve"> ADDIN ZOTERO_ITEM CSL_CITATION {"citationID":"SpYrSwCB","properties":{"formattedCitation":"(Friedman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9D7878">
        <w:rPr>
          <w:szCs w:val="24"/>
        </w:rPr>
        <w:instrText xml:space="preserve"> ADDIN ZOTERO_ITEM CSL_CITATION {"citationID":"Co8rn84t","properties":{"formattedCitation":"(Grund &amp; Carstens, 2019)","plainCitation":"(Grund &amp; Carstens, 2019)","noteIndex":0},"citationItems":[{"id":17926,"uris":["http://zotero.org/users/6239255/items/5TZLJG63"],"itemData":{"id":17926,"type":"article-journal","abstract":"Self-control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42218234"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9D7878">
        <w:rPr>
          <w:szCs w:val="24"/>
        </w:rPr>
        <w:instrText xml:space="preserve"> ADDIN ZOTERO_ITEM CSL_CITATION {"citationID":"CrEJNpg8","properties":{"formattedCitation":"(Clasen et al., 2019; Tashjian et al., 2022)","plainCitation":"(Clasen et al.,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ins w:id="258" w:author="Billy Mitchell" w:date="2024-07-13T00:40:00Z" w16du:dateUtc="2024-07-13T04:40:00Z">
        <w:r w:rsidR="00710F71">
          <w:rPr>
            <w:szCs w:val="24"/>
          </w:rPr>
          <w:t xml:space="preserve"> most of</w:t>
        </w:r>
      </w:ins>
      <w:r w:rsidR="0043784E">
        <w:rPr>
          <w:szCs w:val="24"/>
        </w:rPr>
        <w:t xml:space="preserve"> the self-report data that we did collect was captured post-exposure, not during exposure.</w:t>
      </w:r>
      <w:r w:rsidR="00034D34">
        <w:rPr>
          <w:szCs w:val="24"/>
        </w:rPr>
        <w:t xml:space="preserve"> </w:t>
      </w:r>
      <w:ins w:id="259" w:author="Billy Mitchell" w:date="2024-07-23T14:09:00Z" w16du:dateUtc="2024-07-23T18:09:00Z">
        <w:r w:rsidR="000E4249">
          <w:rPr>
            <w:szCs w:val="24"/>
          </w:rPr>
          <w:t>Thus, without manipulation, it is</w:t>
        </w:r>
      </w:ins>
      <w:ins w:id="260" w:author="Billy Mitchell" w:date="2024-07-13T00:41:00Z" w16du:dateUtc="2024-07-13T04:41:00Z">
        <w:r w:rsidR="00710F71">
          <w:rPr>
            <w:szCs w:val="24"/>
          </w:rPr>
          <w:t xml:space="preserve"> unclear whether self-reported emotion intensity</w:t>
        </w:r>
      </w:ins>
      <w:ins w:id="261" w:author="Billy Mitchell" w:date="2024-07-13T00:44:00Z" w16du:dateUtc="2024-07-13T04:44:00Z">
        <w:r w:rsidR="000A6256">
          <w:rPr>
            <w:szCs w:val="24"/>
          </w:rPr>
          <w:t xml:space="preserve"> in Study 1</w:t>
        </w:r>
      </w:ins>
      <w:ins w:id="262" w:author="Billy Mitchell" w:date="2024-07-13T00:41:00Z" w16du:dateUtc="2024-07-13T04:41:00Z">
        <w:r w:rsidR="00710F71">
          <w:rPr>
            <w:szCs w:val="24"/>
          </w:rPr>
          <w:t xml:space="preserve"> represents a precursor t</w:t>
        </w:r>
      </w:ins>
      <w:ins w:id="263" w:author="Billy Mitchell" w:date="2024-07-13T00:42:00Z" w16du:dateUtc="2024-07-13T04:42:00Z">
        <w:r w:rsidR="00710F71">
          <w:rPr>
            <w:szCs w:val="24"/>
          </w:rPr>
          <w:t xml:space="preserve">o regulation, a product of regulation, or some combination of the two. </w:t>
        </w:r>
      </w:ins>
      <w:ins w:id="264" w:author="Billy Mitchell" w:date="2024-07-23T14:08:00Z" w16du:dateUtc="2024-07-23T18:08:00Z">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ins>
      <w:ins w:id="265" w:author="Billy Mitchell" w:date="2024-07-13T00:42:00Z" w16du:dateUtc="2024-07-13T04:42:00Z">
        <w:r w:rsidR="00710F71">
          <w:rPr>
            <w:szCs w:val="24"/>
          </w:rPr>
          <w:t xml:space="preserve">While some of our exploratory analyses suggest </w:t>
        </w:r>
      </w:ins>
      <w:ins w:id="266" w:author="Billy Mitchell" w:date="2024-07-13T00:43:00Z" w16du:dateUtc="2024-07-13T04:43:00Z">
        <w:r w:rsidR="00710F71">
          <w:rPr>
            <w:szCs w:val="24"/>
          </w:rPr>
          <w:t xml:space="preserve">that the relationship between intensity and self-regulation failed to materialize even with </w:t>
        </w:r>
      </w:ins>
      <w:ins w:id="267" w:author="Billy Mitchell" w:date="2024-07-13T00:45:00Z" w16du:dateUtc="2024-07-13T04:45:00Z">
        <w:r w:rsidR="000A6256">
          <w:rPr>
            <w:szCs w:val="24"/>
          </w:rPr>
          <w:t xml:space="preserve">stimulus </w:t>
        </w:r>
      </w:ins>
      <w:ins w:id="268" w:author="Billy Mitchell" w:date="2024-07-13T00:43:00Z" w16du:dateUtc="2024-07-13T04:43:00Z">
        <w:r w:rsidR="00710F71">
          <w:rPr>
            <w:szCs w:val="24"/>
          </w:rPr>
          <w:t>manipulation</w:t>
        </w:r>
      </w:ins>
      <w:ins w:id="269" w:author="Billy Mitchell" w:date="2024-07-23T14:10:00Z" w16du:dateUtc="2024-07-23T18:10:00Z">
        <w:r w:rsidR="000E4249">
          <w:rPr>
            <w:szCs w:val="24"/>
          </w:rPr>
          <w:t xml:space="preserve"> (i.e., using section as a predictor of regulation)</w:t>
        </w:r>
      </w:ins>
      <w:ins w:id="270" w:author="Billy Mitchell" w:date="2024-07-13T00:43:00Z" w16du:dateUtc="2024-07-13T04:43:00Z">
        <w:r w:rsidR="00710F71">
          <w:rPr>
            <w:szCs w:val="24"/>
          </w:rPr>
          <w:t xml:space="preserve">, </w:t>
        </w:r>
      </w:ins>
      <w:ins w:id="271" w:author="Billy Mitchell" w:date="2024-07-23T14:11:00Z" w16du:dateUtc="2024-07-23T18:11:00Z">
        <w:r w:rsidR="000E4249">
          <w:rPr>
            <w:szCs w:val="24"/>
          </w:rPr>
          <w:t xml:space="preserve">because of this design, </w:t>
        </w:r>
      </w:ins>
      <w:ins w:id="272" w:author="Billy Mitchell" w:date="2024-07-13T00:44:00Z" w16du:dateUtc="2024-07-13T04:44:00Z">
        <w:r w:rsidR="000A6256">
          <w:rPr>
            <w:szCs w:val="24"/>
          </w:rPr>
          <w:t>the results of Study 1 analyses</w:t>
        </w:r>
      </w:ins>
      <w:ins w:id="273" w:author="Billy Mitchell" w:date="2024-07-13T00:45:00Z" w16du:dateUtc="2024-07-13T04:45:00Z">
        <w:r w:rsidR="000A6256">
          <w:rPr>
            <w:szCs w:val="24"/>
          </w:rPr>
          <w:t xml:space="preserve"> may</w:t>
        </w:r>
      </w:ins>
      <w:ins w:id="274" w:author="Billy Mitchell" w:date="2024-07-13T01:24:00Z" w16du:dateUtc="2024-07-13T05:24:00Z">
        <w:r w:rsidR="00243C78">
          <w:rPr>
            <w:szCs w:val="24"/>
          </w:rPr>
          <w:t xml:space="preserve"> </w:t>
        </w:r>
      </w:ins>
      <w:ins w:id="275" w:author="Billy Mitchell" w:date="2024-07-23T14:11:00Z" w16du:dateUtc="2024-07-23T18:11:00Z">
        <w:r w:rsidR="000E4249">
          <w:rPr>
            <w:szCs w:val="24"/>
          </w:rPr>
          <w:t>not be conclusive</w:t>
        </w:r>
      </w:ins>
      <w:ins w:id="276" w:author="Billy Mitchell" w:date="2024-07-13T01:25:00Z" w16du:dateUtc="2024-07-13T05:25:00Z">
        <w:r w:rsidR="00243C78">
          <w:rPr>
            <w:szCs w:val="24"/>
          </w:rPr>
          <w:t>.</w:t>
        </w:r>
      </w:ins>
      <w:ins w:id="277" w:author="Billy Mitchell" w:date="2024-07-13T00:44:00Z" w16du:dateUtc="2024-07-13T04:44:00Z">
        <w:r w:rsidR="000A6256">
          <w:rPr>
            <w:szCs w:val="24"/>
          </w:rPr>
          <w:t xml:space="preserve"> </w:t>
        </w:r>
      </w:ins>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 xml:space="preserve">s 2 and 3 were also conducted entirely online. Though means of standardizing the experience were attempted, we </w:t>
      </w:r>
      <w:r w:rsidR="007B2779">
        <w:rPr>
          <w:szCs w:val="24"/>
        </w:rPr>
        <w:lastRenderedPageBreak/>
        <w:t>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w:t>
      </w:r>
      <w:proofErr w:type="gramStart"/>
      <w:r w:rsidR="00D57CE0">
        <w:rPr>
          <w:szCs w:val="24"/>
        </w:rPr>
        <w:t>used</w:t>
      </w:r>
      <w:proofErr w:type="gramEnd"/>
      <w:r w:rsidR="00D57CE0">
        <w:rPr>
          <w:szCs w:val="24"/>
        </w:rPr>
        <w:t xml:space="preserve">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w:t>
      </w:r>
      <w:proofErr w:type="gramStart"/>
      <w:r>
        <w:rPr>
          <w:szCs w:val="24"/>
        </w:rPr>
        <w:t>introduced</w:t>
      </w:r>
      <w:proofErr w:type="gramEnd"/>
      <w:r>
        <w:rPr>
          <w:szCs w:val="24"/>
        </w:rPr>
        <w:t xml:space="preserve"> confusion into participant forecasting and the extent to which this may have had impacts upon the outcome of Study 3 is unknown. </w:t>
      </w:r>
    </w:p>
    <w:p w14:paraId="00A6FD1A" w14:textId="7BDE6245"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9D7878">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w:t>
      </w:r>
      <w:r w:rsidR="0023367E">
        <w:rPr>
          <w:szCs w:val="24"/>
        </w:rPr>
        <w:lastRenderedPageBreak/>
        <w:t xml:space="preserve">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4D3B0362"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9D7878">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lastRenderedPageBreak/>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w:t>
      </w:r>
      <w:proofErr w:type="gramStart"/>
      <w:r w:rsidR="00B720B2" w:rsidRPr="008C7178">
        <w:rPr>
          <w:szCs w:val="24"/>
        </w:rPr>
        <w:t>ecologically-valid</w:t>
      </w:r>
      <w:proofErr w:type="gramEnd"/>
      <w:r w:rsidR="00B720B2" w:rsidRPr="008C7178">
        <w:rPr>
          <w:szCs w:val="24"/>
        </w:rPr>
        <w:t xml:space="preserve">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6"/>
    <w:bookmarkEnd w:id="257"/>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62F28F38"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del w:id="278"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279" w:author="Billy Mitchell" w:date="2024-07-02T15:18:00Z" w16du:dateUtc="2024-07-02T19:18:00Z">
        <w:r w:rsidR="000F2F8D">
          <w:rPr>
            <w:szCs w:val="24"/>
          </w:rPr>
          <w:t xml:space="preserve">, </w:t>
        </w:r>
      </w:ins>
      <w:ins w:id="280" w:author="Billy Mitchell" w:date="2024-07-02T15:19:00Z" w16du:dateUtc="2024-07-02T19:19:00Z">
        <w:r w:rsidR="000F2F8D">
          <w:rPr>
            <w:szCs w:val="24"/>
          </w:rPr>
          <w:t xml:space="preserve">Marissa Ballew, </w:t>
        </w:r>
      </w:ins>
      <w:ins w:id="281" w:author="Billy Mitchell" w:date="2024-07-12T22:22:00Z" w16du:dateUtc="2024-07-13T02:22:00Z">
        <w:r w:rsidR="003E0416">
          <w:rPr>
            <w:szCs w:val="24"/>
          </w:rPr>
          <w:t xml:space="preserve">Kaitlin Dow, and </w:t>
        </w:r>
      </w:ins>
      <w:del w:id="282" w:author="Billy Mitchell" w:date="2024-07-12T22:23:00Z" w16du:dateUtc="2024-07-13T02:23:00Z">
        <w:r w:rsidR="0087748B" w:rsidRPr="003D121C" w:rsidDel="003E0416">
          <w:rPr>
            <w:szCs w:val="24"/>
          </w:rPr>
          <w:delText xml:space="preserve"> </w:delText>
        </w:r>
      </w:del>
      <w:ins w:id="283" w:author="Billy Mitchell" w:date="2024-07-12T22:23:00Z" w16du:dateUtc="2024-07-13T02:23:00Z">
        <w:r w:rsidR="003E0416" w:rsidRPr="003E0416">
          <w:rPr>
            <w:szCs w:val="24"/>
          </w:rPr>
          <w:t>Mary Nolwenn Achy</w:t>
        </w:r>
        <w:r w:rsidR="003E0416">
          <w:rPr>
            <w:szCs w:val="24"/>
          </w:rPr>
          <w:t xml:space="preserve"> </w:t>
        </w:r>
      </w:ins>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3D4B74AE"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ins w:id="284" w:author="Billy Mitchell" w:date="2024-07-12T22:24:00Z" w16du:dateUtc="2024-07-13T02:24:00Z">
        <w:r w:rsidR="003E0416">
          <w:rPr>
            <w:szCs w:val="24"/>
          </w:rPr>
          <w:t>A symposi</w:t>
        </w:r>
      </w:ins>
      <w:ins w:id="285" w:author="Billy Mitchell" w:date="2024-07-12T22:25:00Z" w16du:dateUtc="2024-07-13T02:25:00Z">
        <w:r w:rsidR="003E0416">
          <w:rPr>
            <w:szCs w:val="24"/>
          </w:rPr>
          <w:t xml:space="preserve">um </w:t>
        </w:r>
      </w:ins>
      <w:ins w:id="286" w:author="Billy Mitchell" w:date="2024-07-12T22:24:00Z" w16du:dateUtc="2024-07-13T02:24:00Z">
        <w:r w:rsidR="003E0416">
          <w:rPr>
            <w:szCs w:val="24"/>
          </w:rPr>
          <w:t xml:space="preserve">containing these findings was presented </w:t>
        </w:r>
      </w:ins>
      <w:ins w:id="287" w:author="Billy Mitchell" w:date="2024-07-12T22:25:00Z" w16du:dateUtc="2024-07-13T02:25:00Z">
        <w:r w:rsidR="003E0416">
          <w:rPr>
            <w:szCs w:val="24"/>
          </w:rPr>
          <w:t xml:space="preserve">during the 2024 </w:t>
        </w:r>
        <w:r w:rsidR="003E0416">
          <w:t xml:space="preserve">annual conference of the Association of Psychological Science. </w:t>
        </w:r>
      </w:ins>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 xml:space="preserve">was published using physiological and </w:t>
      </w:r>
      <w:proofErr w:type="gramStart"/>
      <w:r w:rsidR="00EF043F">
        <w:rPr>
          <w:szCs w:val="24"/>
        </w:rPr>
        <w:t>emotion</w:t>
      </w:r>
      <w:proofErr w:type="gramEnd"/>
      <w:r w:rsidR="00EF043F">
        <w:rPr>
          <w:szCs w:val="24"/>
        </w:rPr>
        <w:t xml:space="preserve">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w:t>
      </w:r>
      <w:r w:rsidR="00861E10" w:rsidRPr="00BE73D6">
        <w:rPr>
          <w:b/>
          <w:bCs/>
          <w:szCs w:val="24"/>
        </w:rPr>
        <w:t>r</w:t>
      </w:r>
      <w:r w:rsidRPr="00BE73D6">
        <w:rPr>
          <w:b/>
          <w:bCs/>
          <w:szCs w:val="24"/>
        </w:rPr>
        <w:t>ediT</w:t>
      </w:r>
      <w:proofErr w:type="spellEnd"/>
      <w:r w:rsidRPr="00BE73D6">
        <w:rPr>
          <w:b/>
          <w:bCs/>
          <w:szCs w:val="24"/>
        </w:rPr>
        <w: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19DD43C2" w14:textId="77777777" w:rsidR="00EC4A40" w:rsidRDefault="00054CD8" w:rsidP="00EC4A40">
      <w:pPr>
        <w:pStyle w:val="Bibliography"/>
      </w:pPr>
      <w:r>
        <w:fldChar w:fldCharType="begin"/>
      </w:r>
      <w:r w:rsidR="000E4249">
        <w:instrText xml:space="preserve"> ADDIN ZOTERO_BIBL {"uncited":[],"omitted":[],"custom":[]} CSL_BIBLIOGRAPHY </w:instrText>
      </w:r>
      <w:r>
        <w:fldChar w:fldCharType="separate"/>
      </w:r>
      <w:proofErr w:type="spellStart"/>
      <w:r w:rsidR="00EC4A40">
        <w:t>Aldao</w:t>
      </w:r>
      <w:proofErr w:type="spellEnd"/>
      <w:r w:rsidR="00EC4A40">
        <w:t xml:space="preserve">, A. (2013). The Future of Emotion Regulation Research: Capturing Context. </w:t>
      </w:r>
      <w:r w:rsidR="00EC4A40">
        <w:rPr>
          <w:i/>
          <w:iCs/>
        </w:rPr>
        <w:t>Perspectives on Psychological Science</w:t>
      </w:r>
      <w:r w:rsidR="00EC4A40">
        <w:t xml:space="preserve">, </w:t>
      </w:r>
      <w:r w:rsidR="00EC4A40">
        <w:rPr>
          <w:i/>
          <w:iCs/>
        </w:rPr>
        <w:t>8</w:t>
      </w:r>
      <w:r w:rsidR="00EC4A40">
        <w:t>(2), 155–172. https://doi.org/10.1177/1745691612459518</w:t>
      </w:r>
    </w:p>
    <w:p w14:paraId="587D184E" w14:textId="77777777" w:rsidR="00EC4A40" w:rsidRDefault="00EC4A40" w:rsidP="00EC4A40">
      <w:pPr>
        <w:pStyle w:val="Bibliography"/>
      </w:pPr>
      <w:proofErr w:type="spellStart"/>
      <w:r>
        <w:t>Aldao</w:t>
      </w:r>
      <w:proofErr w:type="spellEnd"/>
      <w:r>
        <w:t xml:space="preserve">,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521A5654" w14:textId="77777777" w:rsidR="00EC4A40" w:rsidRDefault="00EC4A40" w:rsidP="00EC4A40">
      <w:pPr>
        <w:pStyle w:val="Bibliography"/>
      </w:pPr>
      <w:proofErr w:type="spellStart"/>
      <w:r>
        <w:t>Aldao</w:t>
      </w:r>
      <w:proofErr w:type="spellEnd"/>
      <w:r>
        <w:t xml:space="preserve">,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576EC73B" w14:textId="77777777" w:rsidR="00EC4A40" w:rsidRDefault="00EC4A40" w:rsidP="00EC4A40">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4FDDFFCB" w14:textId="77777777" w:rsidR="00EC4A40" w:rsidRDefault="00EC4A40" w:rsidP="00EC4A40">
      <w:pPr>
        <w:pStyle w:val="Bibliography"/>
      </w:pPr>
      <w:r>
        <w:t xml:space="preserve">Bates, D., </w:t>
      </w:r>
      <w:proofErr w:type="spellStart"/>
      <w:r>
        <w:t>Maechler</w:t>
      </w:r>
      <w:proofErr w:type="spellEnd"/>
      <w:r>
        <w:t xml:space="preserve">, M., Bolker, B., &amp; Walker, S. (2015). Fitting Linear Mixed-Effects Models Using lme4. </w:t>
      </w:r>
      <w:r>
        <w:rPr>
          <w:i/>
          <w:iCs/>
        </w:rPr>
        <w:t>Journal of Statistical Software</w:t>
      </w:r>
      <w:r>
        <w:t xml:space="preserve">, </w:t>
      </w:r>
      <w:r>
        <w:rPr>
          <w:i/>
          <w:iCs/>
        </w:rPr>
        <w:t>67</w:t>
      </w:r>
      <w:r>
        <w:t>(1), 1–48. https://doi.org/10.18637/jss.v067.i01</w:t>
      </w:r>
    </w:p>
    <w:p w14:paraId="12AAF507" w14:textId="77777777" w:rsidR="00EC4A40" w:rsidRDefault="00EC4A40" w:rsidP="00EC4A40">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4386BEB2" w14:textId="77777777" w:rsidR="00EC4A40" w:rsidRDefault="00EC4A40" w:rsidP="00EC4A40">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234E9280" w14:textId="77777777" w:rsidR="00EC4A40" w:rsidRDefault="00EC4A40" w:rsidP="00EC4A40">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1856F831" w14:textId="77777777" w:rsidR="00EC4A40" w:rsidRDefault="00EC4A40" w:rsidP="00EC4A40">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5B7C3269" w14:textId="77777777" w:rsidR="00EC4A40" w:rsidRDefault="00EC4A40" w:rsidP="00EC4A40">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46A6D257" w14:textId="77777777" w:rsidR="00EC4A40" w:rsidRDefault="00EC4A40" w:rsidP="00EC4A40">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08E0388A" w14:textId="77777777" w:rsidR="00EC4A40" w:rsidRDefault="00EC4A40" w:rsidP="00EC4A40">
      <w:pPr>
        <w:pStyle w:val="Bibliography"/>
      </w:pPr>
      <w:proofErr w:type="spellStart"/>
      <w:r>
        <w:t>Cendri</w:t>
      </w:r>
      <w:proofErr w:type="spellEnd"/>
      <w:r>
        <w:t xml:space="preserve"> A. Hutcherson, Hutcherson, C. A., Philip R Goldin, Goldin, P. R., Kevin N. Ochsner, Ochsner, K. N., John D. E. Gabrieli, Gabrieli, J. D. E., Lisa Feldman Barrett, Barrett, L. F., James J. Gross, &amp; Gross, J. J. (2005). Attention and emotion: Does rating emotion alter neural responses to amusing and sad films? </w:t>
      </w:r>
      <w:proofErr w:type="spellStart"/>
      <w:r>
        <w:rPr>
          <w:i/>
          <w:iCs/>
        </w:rPr>
        <w:t>NeuroImage</w:t>
      </w:r>
      <w:proofErr w:type="spellEnd"/>
      <w:r>
        <w:t xml:space="preserve">, </w:t>
      </w:r>
      <w:r>
        <w:rPr>
          <w:i/>
          <w:iCs/>
        </w:rPr>
        <w:t>27</w:t>
      </w:r>
      <w:r>
        <w:t>(3), 656–668. https://doi.org/10.1016/j.neuroimage.2005.04.028</w:t>
      </w:r>
    </w:p>
    <w:p w14:paraId="1CE5ACF3" w14:textId="77777777" w:rsidR="00EC4A40" w:rsidRDefault="00EC4A40" w:rsidP="00EC4A40">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32289D33" w14:textId="77777777" w:rsidR="00EC4A40" w:rsidRDefault="00EC4A40" w:rsidP="00EC4A40">
      <w:pPr>
        <w:pStyle w:val="Bibliography"/>
      </w:pPr>
      <w:r>
        <w:t xml:space="preserve">Clasen, M., Andersen, M., &amp; </w:t>
      </w:r>
      <w:proofErr w:type="spellStart"/>
      <w:r>
        <w:t>Schjoedt</w:t>
      </w:r>
      <w:proofErr w:type="spellEnd"/>
      <w:r>
        <w:t xml:space="preserve">, U. (2019). Adrenaline junkies and </w:t>
      </w:r>
      <w:proofErr w:type="gramStart"/>
      <w:r>
        <w:t>white-knucklers</w:t>
      </w:r>
      <w:proofErr w:type="gramEnd"/>
      <w:r>
        <w:t xml:space="preserve">_ A quantitative study of fear management in haunted house visitors. </w:t>
      </w:r>
      <w:r>
        <w:rPr>
          <w:i/>
          <w:iCs/>
        </w:rPr>
        <w:t>Poetics</w:t>
      </w:r>
      <w:r>
        <w:t xml:space="preserve">, </w:t>
      </w:r>
      <w:r>
        <w:rPr>
          <w:i/>
          <w:iCs/>
        </w:rPr>
        <w:t>73</w:t>
      </w:r>
      <w:r>
        <w:t>, 61–71. https://doi.org/10.1016/j.poetic.2019.01.002</w:t>
      </w:r>
    </w:p>
    <w:p w14:paraId="5B238CD6" w14:textId="77777777" w:rsidR="00EC4A40" w:rsidRDefault="00EC4A40" w:rsidP="00EC4A40">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7DDEC960" w14:textId="77777777" w:rsidR="00EC4A40" w:rsidRDefault="00EC4A40" w:rsidP="00EC4A40">
      <w:pPr>
        <w:pStyle w:val="Bibliography"/>
      </w:pPr>
      <w:r>
        <w:t xml:space="preserve">Colombo, D., Fernández-Álvarez, J., Suso-Ribera, C., </w:t>
      </w:r>
      <w:proofErr w:type="spellStart"/>
      <w:r>
        <w:t>Cipresso</w:t>
      </w:r>
      <w:proofErr w:type="spellEnd"/>
      <w:r>
        <w:t xml:space="preserve">, P., Valev, H., </w:t>
      </w:r>
      <w:proofErr w:type="spellStart"/>
      <w:r>
        <w:t>Leufkens</w:t>
      </w:r>
      <w:proofErr w:type="spellEnd"/>
      <w:r>
        <w:t xml:space="preserve">,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66E06DB2" w14:textId="77777777" w:rsidR="00EC4A40" w:rsidRDefault="00EC4A40" w:rsidP="00EC4A40">
      <w:pPr>
        <w:pStyle w:val="Bibliography"/>
      </w:pPr>
      <w:r>
        <w:t xml:space="preserve">De Leeuw, J. R., Gilbert, R. A., &amp; </w:t>
      </w:r>
      <w:proofErr w:type="spellStart"/>
      <w:r>
        <w:t>Luchterhandt</w:t>
      </w:r>
      <w:proofErr w:type="spellEnd"/>
      <w:r>
        <w:t xml:space="preserve">, B. (2023). </w:t>
      </w:r>
      <w:proofErr w:type="spellStart"/>
      <w:r>
        <w:t>jsPsych</w:t>
      </w:r>
      <w:proofErr w:type="spellEnd"/>
      <w:r>
        <w:t xml:space="preserve">: Enabling an Open-Source </w:t>
      </w:r>
      <w:proofErr w:type="spellStart"/>
      <w:r>
        <w:t>CollaborativeEcosystem</w:t>
      </w:r>
      <w:proofErr w:type="spellEnd"/>
      <w:r>
        <w:t xml:space="preserve"> of Behavioral Experiments. </w:t>
      </w:r>
      <w:r>
        <w:rPr>
          <w:i/>
          <w:iCs/>
        </w:rPr>
        <w:t xml:space="preserve">Journal of </w:t>
      </w:r>
      <w:proofErr w:type="gramStart"/>
      <w:r>
        <w:rPr>
          <w:i/>
          <w:iCs/>
        </w:rPr>
        <w:t>Open Source</w:t>
      </w:r>
      <w:proofErr w:type="gramEnd"/>
      <w:r>
        <w:rPr>
          <w:i/>
          <w:iCs/>
        </w:rPr>
        <w:t xml:space="preserve"> Software</w:t>
      </w:r>
      <w:r>
        <w:t xml:space="preserve">, </w:t>
      </w:r>
      <w:r>
        <w:rPr>
          <w:i/>
          <w:iCs/>
        </w:rPr>
        <w:t>8</w:t>
      </w:r>
      <w:r>
        <w:t>(85), 5351. https://doi.org/10.21105/joss.05351</w:t>
      </w:r>
    </w:p>
    <w:p w14:paraId="4ADD2F63" w14:textId="77777777" w:rsidR="00EC4A40" w:rsidRDefault="00EC4A40" w:rsidP="00EC4A40">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226FCE1F" w14:textId="77777777" w:rsidR="00EC4A40" w:rsidRDefault="00EC4A40" w:rsidP="00EC4A40">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364336FB" w14:textId="77777777" w:rsidR="00EC4A40" w:rsidRDefault="00EC4A40" w:rsidP="00EC4A40">
      <w:pPr>
        <w:pStyle w:val="Bibliography"/>
      </w:pPr>
      <w:r>
        <w:t xml:space="preserve">Dixon-Gordon, K. L., </w:t>
      </w:r>
      <w:proofErr w:type="spellStart"/>
      <w:r>
        <w:t>Aldao</w:t>
      </w:r>
      <w:proofErr w:type="spellEnd"/>
      <w:r>
        <w:t xml:space="preserve">,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4BA10C1B" w14:textId="77777777" w:rsidR="00EC4A40" w:rsidRDefault="00EC4A40" w:rsidP="00EC4A40">
      <w:pPr>
        <w:pStyle w:val="Bibliography"/>
      </w:pPr>
      <w:r>
        <w:t xml:space="preserve">Dorman Ilan, S., Tamuz, N., &amp; </w:t>
      </w:r>
      <w:proofErr w:type="spellStart"/>
      <w:r>
        <w:t>Sheppes</w:t>
      </w:r>
      <w:proofErr w:type="spellEnd"/>
      <w:r>
        <w:t xml:space="preserve">,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7C5A483D" w14:textId="77777777" w:rsidR="00EC4A40" w:rsidRDefault="00EC4A40" w:rsidP="00EC4A40">
      <w:pPr>
        <w:pStyle w:val="Bibliography"/>
      </w:pPr>
      <w:r>
        <w:lastRenderedPageBreak/>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2E924399" w14:textId="77777777" w:rsidR="00EC4A40" w:rsidRDefault="00EC4A40" w:rsidP="00EC4A40">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3C380CBD" w14:textId="77777777" w:rsidR="00EC4A40" w:rsidRDefault="00EC4A40" w:rsidP="00EC4A40">
      <w:pPr>
        <w:pStyle w:val="Bibliography"/>
      </w:pPr>
      <w:r>
        <w:t xml:space="preserve">Etkin, A., </w:t>
      </w:r>
      <w:proofErr w:type="spellStart"/>
      <w:r>
        <w:t>Büchel</w:t>
      </w:r>
      <w:proofErr w:type="spellEnd"/>
      <w:r>
        <w:t xml:space="preserve">, C., &amp; Gross, J. J. (2015). The neural bases of emotion regulation. </w:t>
      </w:r>
      <w:r>
        <w:rPr>
          <w:i/>
          <w:iCs/>
        </w:rPr>
        <w:t>Nature Reviews Neuroscience</w:t>
      </w:r>
      <w:r>
        <w:t xml:space="preserve">, </w:t>
      </w:r>
      <w:r>
        <w:rPr>
          <w:i/>
          <w:iCs/>
        </w:rPr>
        <w:t>16</w:t>
      </w:r>
      <w:r>
        <w:t>(11), 693–700. https://doi.org/10.1038/nrn4044</w:t>
      </w:r>
    </w:p>
    <w:p w14:paraId="4D4D856D" w14:textId="77777777" w:rsidR="00EC4A40" w:rsidRDefault="00EC4A40" w:rsidP="00EC4A40">
      <w:pPr>
        <w:pStyle w:val="Bibliography"/>
      </w:pPr>
      <w:proofErr w:type="spellStart"/>
      <w:r>
        <w:t>FeldmanHall</w:t>
      </w:r>
      <w:proofErr w:type="spellEnd"/>
      <w:r>
        <w:t xml:space="preserve">, O., Mobbs, D., Evans, D., Hiscox, L., </w:t>
      </w:r>
      <w:proofErr w:type="spellStart"/>
      <w:r>
        <w:t>Navrady</w:t>
      </w:r>
      <w:proofErr w:type="spellEnd"/>
      <w:r>
        <w:t xml:space="preserve">,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32048D7A" w14:textId="77777777" w:rsidR="00EC4A40" w:rsidRDefault="00EC4A40" w:rsidP="00EC4A40">
      <w:pPr>
        <w:pStyle w:val="Bibliography"/>
      </w:pPr>
      <w:r>
        <w:t xml:space="preserve">Ford, B. Q., Gross, J. J., &amp; Gruber, J. (2019). Broadening Our Field of View: The Role of Emotion </w:t>
      </w:r>
      <w:proofErr w:type="spellStart"/>
      <w:r>
        <w:t>Polyregulation</w:t>
      </w:r>
      <w:proofErr w:type="spellEnd"/>
      <w:r>
        <w:t xml:space="preserve">. </w:t>
      </w:r>
      <w:r>
        <w:rPr>
          <w:i/>
          <w:iCs/>
        </w:rPr>
        <w:t>Emotion Review</w:t>
      </w:r>
      <w:r>
        <w:t xml:space="preserve">, </w:t>
      </w:r>
      <w:r>
        <w:rPr>
          <w:i/>
          <w:iCs/>
        </w:rPr>
        <w:t>11</w:t>
      </w:r>
      <w:r>
        <w:t>(3), 197–208. https://doi.org/10.1177/1754073919850314</w:t>
      </w:r>
    </w:p>
    <w:p w14:paraId="73B443DB" w14:textId="77777777" w:rsidR="00EC4A40" w:rsidRDefault="00EC4A40" w:rsidP="00EC4A40">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659C0DC9" w14:textId="77777777" w:rsidR="00EC4A40" w:rsidRDefault="00EC4A40" w:rsidP="00EC4A40">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2EC9C125" w14:textId="77777777" w:rsidR="00EC4A40" w:rsidRDefault="00EC4A40" w:rsidP="00EC4A40">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0D037C37" w14:textId="77777777" w:rsidR="00EC4A40" w:rsidRDefault="00EC4A40" w:rsidP="00EC4A40">
      <w:pPr>
        <w:pStyle w:val="Bibliography"/>
      </w:pPr>
      <w:r>
        <w:lastRenderedPageBreak/>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59C1004D" w14:textId="77777777" w:rsidR="00EC4A40" w:rsidRDefault="00EC4A40" w:rsidP="00EC4A40">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5C357E43" w14:textId="77777777" w:rsidR="00EC4A40" w:rsidRDefault="00EC4A40" w:rsidP="00EC4A40">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0B39A696" w14:textId="77777777" w:rsidR="00EC4A40" w:rsidRDefault="00EC4A40" w:rsidP="00EC4A40">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3DB87E97" w14:textId="77777777" w:rsidR="00EC4A40" w:rsidRDefault="00EC4A40" w:rsidP="00EC4A40">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69DD463D" w14:textId="77777777" w:rsidR="00EC4A40" w:rsidRDefault="00EC4A40" w:rsidP="00EC4A40">
      <w:pPr>
        <w:pStyle w:val="Bibliography"/>
      </w:pPr>
      <w:r>
        <w:t xml:space="preserve">Haines, S. J., Gleeson, J., </w:t>
      </w:r>
      <w:proofErr w:type="spellStart"/>
      <w:r>
        <w:t>Kuppens</w:t>
      </w:r>
      <w:proofErr w:type="spellEnd"/>
      <w:r>
        <w:t xml:space="preserve">, P., Hollenstein, T., </w:t>
      </w:r>
      <w:proofErr w:type="spellStart"/>
      <w:r>
        <w:t>Ciarrochi</w:t>
      </w:r>
      <w:proofErr w:type="spellEnd"/>
      <w:r>
        <w:t xml:space="preserve">,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68DC74C3" w14:textId="77777777" w:rsidR="00EC4A40" w:rsidRDefault="00EC4A40" w:rsidP="00EC4A40">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6C785E8A" w14:textId="77777777" w:rsidR="00EC4A40" w:rsidRDefault="00EC4A40" w:rsidP="00EC4A40">
      <w:pPr>
        <w:pStyle w:val="Bibliography"/>
      </w:pPr>
      <w:r>
        <w:lastRenderedPageBreak/>
        <w:t xml:space="preserve">Hay, A. C., </w:t>
      </w:r>
      <w:proofErr w:type="spellStart"/>
      <w:r>
        <w:t>Sheppes</w:t>
      </w:r>
      <w:proofErr w:type="spellEnd"/>
      <w:r>
        <w:t xml:space="preserve">, G., Gross, J. J., &amp; Gruber, J. (2015). Choosing how to feel: Emotion regulation choice in bipolar disorder. </w:t>
      </w:r>
      <w:r>
        <w:rPr>
          <w:i/>
          <w:iCs/>
        </w:rPr>
        <w:t>Emotion</w:t>
      </w:r>
      <w:r>
        <w:t xml:space="preserve">, </w:t>
      </w:r>
      <w:r>
        <w:rPr>
          <w:i/>
          <w:iCs/>
        </w:rPr>
        <w:t>15</w:t>
      </w:r>
      <w:r>
        <w:t>(2), 139–145. https://doi.org/10.1037/emo0000024</w:t>
      </w:r>
    </w:p>
    <w:p w14:paraId="60CFBE14" w14:textId="77777777" w:rsidR="00EC4A40" w:rsidRDefault="00EC4A40" w:rsidP="00EC4A40">
      <w:pPr>
        <w:pStyle w:val="Bibliography"/>
      </w:pPr>
      <w:proofErr w:type="spellStart"/>
      <w:r>
        <w:t>Heiy</w:t>
      </w:r>
      <w:proofErr w:type="spellEnd"/>
      <w:r>
        <w:t xml:space="preserve">, J. E., &amp; </w:t>
      </w:r>
      <w:proofErr w:type="spellStart"/>
      <w:r>
        <w:t>Cheavens</w:t>
      </w:r>
      <w:proofErr w:type="spellEnd"/>
      <w:r>
        <w:t xml:space="preserve">, J. S. (2014). Back to basics: A naturalistic assessment of the experience and regulation of emotion. </w:t>
      </w:r>
      <w:r>
        <w:rPr>
          <w:i/>
          <w:iCs/>
        </w:rPr>
        <w:t>Emotion</w:t>
      </w:r>
      <w:r>
        <w:t xml:space="preserve">, </w:t>
      </w:r>
      <w:r>
        <w:rPr>
          <w:i/>
          <w:iCs/>
        </w:rPr>
        <w:t>14</w:t>
      </w:r>
      <w:r>
        <w:t>(5), 878–891. https://doi.org/10.1037/a0037231</w:t>
      </w:r>
    </w:p>
    <w:p w14:paraId="1CBBFF7A" w14:textId="77777777" w:rsidR="00EC4A40" w:rsidRDefault="00EC4A40" w:rsidP="00EC4A40">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344A89C" w14:textId="77777777" w:rsidR="00EC4A40" w:rsidRDefault="00EC4A40" w:rsidP="00EC4A40">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2C0558D7" w14:textId="77777777" w:rsidR="00EC4A40" w:rsidRDefault="00EC4A40" w:rsidP="00EC4A40">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42E06CC" w14:textId="77777777" w:rsidR="00EC4A40" w:rsidRDefault="00EC4A40" w:rsidP="00EC4A40">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4C7A004" w14:textId="77777777" w:rsidR="00EC4A40" w:rsidRDefault="00EC4A40" w:rsidP="00EC4A40">
      <w:pPr>
        <w:pStyle w:val="Bibliography"/>
      </w:pPr>
      <w:r>
        <w:t xml:space="preserve">Lindquist, K. A., Wager, T. D., Kober, H., Bliss-Moreau, E., &amp; Barrett, L. F. (2012). The brain basis of emotion: A meta-analytic review. </w:t>
      </w:r>
      <w:proofErr w:type="gramStart"/>
      <w:r>
        <w:rPr>
          <w:i/>
          <w:iCs/>
        </w:rPr>
        <w:t>The Behavioral</w:t>
      </w:r>
      <w:proofErr w:type="gramEnd"/>
      <w:r>
        <w:rPr>
          <w:i/>
          <w:iCs/>
        </w:rPr>
        <w:t xml:space="preserve"> and Brain Sciences</w:t>
      </w:r>
      <w:r>
        <w:t xml:space="preserve">, </w:t>
      </w:r>
      <w:r>
        <w:rPr>
          <w:i/>
          <w:iCs/>
        </w:rPr>
        <w:t>35</w:t>
      </w:r>
      <w:r>
        <w:t>(3), 121–143. https://doi.org/10.1017/S0140525X11000446</w:t>
      </w:r>
    </w:p>
    <w:p w14:paraId="0952A67A" w14:textId="77777777" w:rsidR="00EC4A40" w:rsidRDefault="00EC4A40" w:rsidP="00EC4A40">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42C954D0" w14:textId="77777777" w:rsidR="00EC4A40" w:rsidRDefault="00EC4A40" w:rsidP="00EC4A40">
      <w:pPr>
        <w:pStyle w:val="Bibliography"/>
      </w:pPr>
      <w:proofErr w:type="spellStart"/>
      <w:r>
        <w:lastRenderedPageBreak/>
        <w:t>Malanchini</w:t>
      </w:r>
      <w:proofErr w:type="spellEnd"/>
      <w:r>
        <w:t xml:space="preserve">,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40C775C5" w14:textId="77777777" w:rsidR="00EC4A40" w:rsidRDefault="00EC4A40" w:rsidP="00EC4A40">
      <w:pPr>
        <w:pStyle w:val="Bibliography"/>
      </w:pPr>
      <w:r>
        <w:t xml:space="preserve">Matthews, M., Webb, T. L., Shafir, R., Snow, M., &amp; </w:t>
      </w:r>
      <w:proofErr w:type="spellStart"/>
      <w:r>
        <w:t>Sheppes</w:t>
      </w:r>
      <w:proofErr w:type="spellEnd"/>
      <w:r>
        <w:t xml:space="preserve">,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3EFDE7F9" w14:textId="77777777" w:rsidR="00EC4A40" w:rsidRDefault="00EC4A40" w:rsidP="00EC4A40">
      <w:pPr>
        <w:pStyle w:val="Bibliography"/>
      </w:pPr>
      <w:r>
        <w:t xml:space="preserve">McRae, K., &amp; Gross, J. J. (2020). Emotion regulation. </w:t>
      </w:r>
      <w:r>
        <w:rPr>
          <w:i/>
          <w:iCs/>
        </w:rPr>
        <w:t>Emotion</w:t>
      </w:r>
      <w:r>
        <w:t xml:space="preserve">, </w:t>
      </w:r>
      <w:r>
        <w:rPr>
          <w:i/>
          <w:iCs/>
        </w:rPr>
        <w:t>20</w:t>
      </w:r>
      <w:r>
        <w:t>(1), 1–9. https://doi.org/10.1037/emo0000703</w:t>
      </w:r>
    </w:p>
    <w:p w14:paraId="2DB91A65" w14:textId="77777777" w:rsidR="00EC4A40" w:rsidRDefault="00EC4A40" w:rsidP="00EC4A40">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31364D7D" w14:textId="77777777" w:rsidR="00EC4A40" w:rsidRDefault="00EC4A40" w:rsidP="00EC4A40">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0B47821D" w14:textId="77777777" w:rsidR="00EC4A40" w:rsidRDefault="00EC4A40" w:rsidP="00EC4A40">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515753DF" w14:textId="77777777" w:rsidR="00EC4A40" w:rsidRDefault="00EC4A40" w:rsidP="00EC4A40">
      <w:pPr>
        <w:pStyle w:val="Bibliography"/>
      </w:pPr>
      <w:r>
        <w:t xml:space="preserve">Mohammad, S. (2018). Obtaining Reliable Human Ratings of Valence, Arousal, and Dominance for 20,000 English Words. </w:t>
      </w:r>
      <w:r>
        <w:rPr>
          <w:i/>
          <w:iCs/>
        </w:rPr>
        <w:t xml:space="preserve">Proceedings of the 56th Annual Meeting of the Association for </w:t>
      </w:r>
      <w:r>
        <w:rPr>
          <w:i/>
          <w:iCs/>
        </w:rPr>
        <w:lastRenderedPageBreak/>
        <w:t>Computational Linguistics (Volume 1: Long Papers)</w:t>
      </w:r>
      <w:r>
        <w:t>, 174–184. https://doi.org/10.18653/v1/P18-1017</w:t>
      </w:r>
    </w:p>
    <w:p w14:paraId="1E397AD7" w14:textId="77777777" w:rsidR="00EC4A40" w:rsidRDefault="00EC4A40" w:rsidP="00EC4A40">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1E2A4201" w14:textId="77777777" w:rsidR="00EC4A40" w:rsidRDefault="00EC4A40" w:rsidP="00EC4A40">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5632E72B" w14:textId="77777777" w:rsidR="00EC4A40" w:rsidRDefault="00EC4A40" w:rsidP="00EC4A40">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79DB4F68" w14:textId="77777777" w:rsidR="00EC4A40" w:rsidRDefault="00EC4A40" w:rsidP="00EC4A40">
      <w:pPr>
        <w:pStyle w:val="Bibliography"/>
      </w:pPr>
      <w:r>
        <w:t xml:space="preserve">Orejuela-Dávila, A. I., Levens, S. M., Sagui-Henson, S. J., Tedeschi, R. G., &amp; </w:t>
      </w:r>
      <w:proofErr w:type="spellStart"/>
      <w:r>
        <w:t>Sheppes</w:t>
      </w:r>
      <w:proofErr w:type="spellEnd"/>
      <w:r>
        <w:t xml:space="preserve">, G. (2019). The relation between emotion regulation choice and posttraumatic growth. </w:t>
      </w:r>
      <w:r>
        <w:rPr>
          <w:i/>
          <w:iCs/>
        </w:rPr>
        <w:t>Cognition &amp; Emotion</w:t>
      </w:r>
      <w:r>
        <w:t xml:space="preserve">, </w:t>
      </w:r>
      <w:r>
        <w:rPr>
          <w:i/>
          <w:iCs/>
        </w:rPr>
        <w:t>33</w:t>
      </w:r>
      <w:r>
        <w:t>(8), 1709–1717. https://doi.org/10.1080/02699931.2019.1592117</w:t>
      </w:r>
    </w:p>
    <w:p w14:paraId="6D825379" w14:textId="77777777" w:rsidR="00EC4A40" w:rsidRDefault="00EC4A40" w:rsidP="00EC4A40">
      <w:pPr>
        <w:pStyle w:val="Bibliography"/>
      </w:pPr>
      <w:r>
        <w:t xml:space="preserve">R Core Team. (2022). </w:t>
      </w:r>
      <w:r>
        <w:rPr>
          <w:i/>
          <w:iCs/>
        </w:rPr>
        <w:t>R: A language and environment for statistical computing.</w:t>
      </w:r>
      <w:r>
        <w:t xml:space="preserve"> [Computer software]. </w:t>
      </w:r>
      <w:proofErr w:type="gramStart"/>
      <w:r>
        <w:t>R  Foundation</w:t>
      </w:r>
      <w:proofErr w:type="gramEnd"/>
      <w:r>
        <w:t xml:space="preserve"> for Statistical Computing. https://www.R-project.org/</w:t>
      </w:r>
    </w:p>
    <w:p w14:paraId="3BC92B30" w14:textId="77777777" w:rsidR="00EC4A40" w:rsidRDefault="00EC4A40" w:rsidP="00EC4A40">
      <w:pPr>
        <w:pStyle w:val="Bibliography"/>
      </w:pPr>
      <w:proofErr w:type="spellStart"/>
      <w:r>
        <w:t>Ridderinkhof</w:t>
      </w:r>
      <w:proofErr w:type="spellEnd"/>
      <w:r>
        <w:t xml:space="preserve">, K. R. (2017). Emotion in Action: A Predictive Processing Perspective and Theoretical Synthesis. </w:t>
      </w:r>
      <w:r>
        <w:rPr>
          <w:i/>
          <w:iCs/>
        </w:rPr>
        <w:t>Emotion Review</w:t>
      </w:r>
      <w:r>
        <w:t xml:space="preserve">, </w:t>
      </w:r>
      <w:r>
        <w:rPr>
          <w:i/>
          <w:iCs/>
        </w:rPr>
        <w:t>9</w:t>
      </w:r>
      <w:r>
        <w:t>(4), 319–325. https://doi.org/10.1177/1754073916661765</w:t>
      </w:r>
    </w:p>
    <w:p w14:paraId="2F8AAF5F" w14:textId="77777777" w:rsidR="00EC4A40" w:rsidRDefault="00EC4A40" w:rsidP="00EC4A40">
      <w:pPr>
        <w:pStyle w:val="Bibliography"/>
      </w:pPr>
      <w:r>
        <w:t xml:space="preserve">Robert W. Levenson, Levenson, R. W., John M. Gottman,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7676AEAB" w14:textId="77777777" w:rsidR="00EC4A40" w:rsidRDefault="00EC4A40" w:rsidP="00EC4A40">
      <w:pPr>
        <w:pStyle w:val="Bibliography"/>
      </w:pPr>
      <w:r>
        <w:lastRenderedPageBreak/>
        <w:t xml:space="preserve">Rottweiler, A.-L., Taxer, J. L., &amp; </w:t>
      </w:r>
      <w:proofErr w:type="spellStart"/>
      <w:r>
        <w:t>Nett</w:t>
      </w:r>
      <w:proofErr w:type="spellEnd"/>
      <w:r>
        <w:t xml:space="preserve">, U. E. (2018). Context Matters in the Effectiveness of Emotion Regulation Strategies. </w:t>
      </w:r>
      <w:r>
        <w:rPr>
          <w:i/>
          <w:iCs/>
        </w:rPr>
        <w:t>AERA Open</w:t>
      </w:r>
      <w:r>
        <w:t xml:space="preserve">, </w:t>
      </w:r>
      <w:r>
        <w:rPr>
          <w:i/>
          <w:iCs/>
        </w:rPr>
        <w:t>4</w:t>
      </w:r>
      <w:r>
        <w:t>(2), 233285841877884. https://doi.org/10.1177/2332858418778849</w:t>
      </w:r>
    </w:p>
    <w:p w14:paraId="4217CA2F" w14:textId="77777777" w:rsidR="00EC4A40" w:rsidRDefault="00EC4A40" w:rsidP="00EC4A40">
      <w:pPr>
        <w:pStyle w:val="Bibliography"/>
      </w:pPr>
      <w:proofErr w:type="spellStart"/>
      <w:r>
        <w:t>Saarimäki</w:t>
      </w:r>
      <w:proofErr w:type="spellEnd"/>
      <w:r>
        <w:t xml:space="preserve">, H., </w:t>
      </w:r>
      <w:proofErr w:type="spellStart"/>
      <w:r>
        <w:t>Gotsopoulos</w:t>
      </w:r>
      <w:proofErr w:type="spellEnd"/>
      <w:r>
        <w:t xml:space="preserve">, A., Jääskeläinen, I. P., Lampinen, J., </w:t>
      </w:r>
      <w:proofErr w:type="spellStart"/>
      <w:r>
        <w:t>Vuilleumier</w:t>
      </w:r>
      <w:proofErr w:type="spellEnd"/>
      <w:r>
        <w:t xml:space="preserve">, P., Hari, R., Sams, M., &amp; </w:t>
      </w:r>
      <w:proofErr w:type="spellStart"/>
      <w:r>
        <w:t>Nummenmaa</w:t>
      </w:r>
      <w:proofErr w:type="spellEnd"/>
      <w:r>
        <w:t xml:space="preserve">, L. (2016). Discrete Neural Signatures of Basic Emotions. </w:t>
      </w:r>
      <w:r>
        <w:rPr>
          <w:i/>
          <w:iCs/>
        </w:rPr>
        <w:t>Cerebral Cortex</w:t>
      </w:r>
      <w:r>
        <w:t xml:space="preserve">, </w:t>
      </w:r>
      <w:r>
        <w:rPr>
          <w:i/>
          <w:iCs/>
        </w:rPr>
        <w:t>26</w:t>
      </w:r>
      <w:r>
        <w:t>(6), 2563–2573. https://doi.org/10.1093/cercor/bhv086</w:t>
      </w:r>
    </w:p>
    <w:p w14:paraId="25B454DA" w14:textId="77777777" w:rsidR="00EC4A40" w:rsidRDefault="00EC4A40" w:rsidP="00EC4A40">
      <w:pPr>
        <w:pStyle w:val="Bibliography"/>
      </w:pPr>
      <w:proofErr w:type="spellStart"/>
      <w:r>
        <w:t>Sayette</w:t>
      </w:r>
      <w:proofErr w:type="spellEnd"/>
      <w:r>
        <w:t xml:space="preserv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1227F8A1" w14:textId="77777777" w:rsidR="00EC4A40" w:rsidRDefault="00EC4A40" w:rsidP="00EC4A40">
      <w:pPr>
        <w:pStyle w:val="Bibliography"/>
      </w:pPr>
      <w:r>
        <w:t xml:space="preserve">Shafir, R., </w:t>
      </w:r>
      <w:proofErr w:type="spellStart"/>
      <w:r>
        <w:t>Thiruchselvam</w:t>
      </w:r>
      <w:proofErr w:type="spellEnd"/>
      <w:r>
        <w:t xml:space="preserve">, R., Suri, G., Gross, J. J., &amp; </w:t>
      </w:r>
      <w:proofErr w:type="spellStart"/>
      <w:r>
        <w:t>Sheppes</w:t>
      </w:r>
      <w:proofErr w:type="spellEnd"/>
      <w:r>
        <w:t xml:space="preserve">, G. (2016). Neural processing of </w:t>
      </w:r>
      <w:proofErr w:type="gramStart"/>
      <w:r>
        <w:t>emotional-intensity</w:t>
      </w:r>
      <w:proofErr w:type="gramEnd"/>
      <w:r>
        <w:t xml:space="preserve"> predicts emotion regulation choice. </w:t>
      </w:r>
      <w:r>
        <w:rPr>
          <w:i/>
          <w:iCs/>
        </w:rPr>
        <w:t>Social Cognitive and Affective Neuroscience</w:t>
      </w:r>
      <w:r>
        <w:t xml:space="preserve">, </w:t>
      </w:r>
      <w:r>
        <w:rPr>
          <w:i/>
          <w:iCs/>
        </w:rPr>
        <w:t>11</w:t>
      </w:r>
      <w:r>
        <w:t>(12), 1863–1871. https://doi.org/10.1093/scan/nsw114</w:t>
      </w:r>
    </w:p>
    <w:p w14:paraId="2279EC44" w14:textId="77777777" w:rsidR="00EC4A40" w:rsidRDefault="00EC4A40" w:rsidP="00EC4A40">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3A69B3E3" w14:textId="77777777" w:rsidR="00EC4A40" w:rsidRDefault="00EC4A40" w:rsidP="00EC4A40">
      <w:pPr>
        <w:pStyle w:val="Bibliography"/>
      </w:pPr>
      <w:proofErr w:type="spellStart"/>
      <w:r>
        <w:t>Sheppes</w:t>
      </w:r>
      <w:proofErr w:type="spellEnd"/>
      <w:r>
        <w:t xml:space="preserve">,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0426D460" w14:textId="77777777" w:rsidR="00EC4A40" w:rsidRDefault="00EC4A40" w:rsidP="00EC4A40">
      <w:pPr>
        <w:pStyle w:val="Bibliography"/>
      </w:pPr>
      <w:proofErr w:type="spellStart"/>
      <w:r>
        <w:t>Sheppes</w:t>
      </w:r>
      <w:proofErr w:type="spellEnd"/>
      <w:r>
        <w:t xml:space="preserve">,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60AE103C" w14:textId="77777777" w:rsidR="00EC4A40" w:rsidRDefault="00EC4A40" w:rsidP="00EC4A40">
      <w:pPr>
        <w:pStyle w:val="Bibliography"/>
      </w:pPr>
      <w:proofErr w:type="spellStart"/>
      <w:r>
        <w:lastRenderedPageBreak/>
        <w:t>Sheppes</w:t>
      </w:r>
      <w:proofErr w:type="spellEnd"/>
      <w:r>
        <w:t xml:space="preserve">,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10B1B1D4" w14:textId="77777777" w:rsidR="00EC4A40" w:rsidRDefault="00EC4A40" w:rsidP="00EC4A40">
      <w:pPr>
        <w:pStyle w:val="Bibliography"/>
      </w:pPr>
      <w:proofErr w:type="spellStart"/>
      <w:r>
        <w:t>Sheppes</w:t>
      </w:r>
      <w:proofErr w:type="spellEnd"/>
      <w:r>
        <w:t xml:space="preserve">, G., Scheibe, S., Suri, G., &amp; Gross, J. J. (2011). Emotion-Regulation Choice. </w:t>
      </w:r>
      <w:r>
        <w:rPr>
          <w:i/>
          <w:iCs/>
        </w:rPr>
        <w:t>Psychological Science</w:t>
      </w:r>
      <w:r>
        <w:t xml:space="preserve">, </w:t>
      </w:r>
      <w:r>
        <w:rPr>
          <w:i/>
          <w:iCs/>
        </w:rPr>
        <w:t>22</w:t>
      </w:r>
      <w:r>
        <w:t>(11), 1391–1396. https://doi.org/10.1177/0956797611418350</w:t>
      </w:r>
    </w:p>
    <w:p w14:paraId="0BFFD84D" w14:textId="77777777" w:rsidR="00EC4A40" w:rsidRDefault="00EC4A40" w:rsidP="00EC4A40">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7119C3FB" w14:textId="77777777" w:rsidR="00EC4A40" w:rsidRDefault="00EC4A40" w:rsidP="00EC4A40">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0480755D" w14:textId="77777777" w:rsidR="00EC4A40" w:rsidRDefault="00EC4A40" w:rsidP="00EC4A40">
      <w:pPr>
        <w:pStyle w:val="Bibliography"/>
      </w:pPr>
      <w:r>
        <w:t xml:space="preserve">Specker, P., </w:t>
      </w:r>
      <w:proofErr w:type="spellStart"/>
      <w:r>
        <w:t>Sheppes</w:t>
      </w:r>
      <w:proofErr w:type="spellEnd"/>
      <w:r>
        <w:t xml:space="preserve">,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4F2329F4" w14:textId="77777777" w:rsidR="00EC4A40" w:rsidRDefault="00EC4A40" w:rsidP="00EC4A40">
      <w:pPr>
        <w:pStyle w:val="Bibliography"/>
      </w:pPr>
      <w:r>
        <w:t xml:space="preserve">Stasiak, J. E., Mitchell, W. J., Reisman, S. S., Gregory, D. F., Murty, V. P., &amp; Helion, C. (2023). Physiological arousal guides situational appraisals and metacognitive recall for naturalistic experiences. </w:t>
      </w:r>
      <w:proofErr w:type="spellStart"/>
      <w:r>
        <w:rPr>
          <w:i/>
          <w:iCs/>
        </w:rPr>
        <w:t>Neuropsychologia</w:t>
      </w:r>
      <w:proofErr w:type="spellEnd"/>
      <w:r>
        <w:t xml:space="preserve">, </w:t>
      </w:r>
      <w:r>
        <w:rPr>
          <w:i/>
          <w:iCs/>
        </w:rPr>
        <w:t>180</w:t>
      </w:r>
      <w:r>
        <w:t>, 108467. https://doi.org/10.1016/j.neuropsychologia.2023.108467</w:t>
      </w:r>
    </w:p>
    <w:p w14:paraId="130D6630" w14:textId="77777777" w:rsidR="00EC4A40" w:rsidRDefault="00EC4A40" w:rsidP="00EC4A40">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0415EC2C" w14:textId="77777777" w:rsidR="00EC4A40" w:rsidRDefault="00EC4A40" w:rsidP="00EC4A40">
      <w:pPr>
        <w:pStyle w:val="Bibliography"/>
      </w:pPr>
      <w:r>
        <w:lastRenderedPageBreak/>
        <w:t xml:space="preserve">Suri, G., </w:t>
      </w:r>
      <w:proofErr w:type="spellStart"/>
      <w:r>
        <w:t>Sheppes</w:t>
      </w:r>
      <w:proofErr w:type="spellEnd"/>
      <w:r>
        <w:t xml:space="preserve">,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58121851" w14:textId="77777777" w:rsidR="00EC4A40" w:rsidRDefault="00EC4A40" w:rsidP="00EC4A40">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493BCE71" w14:textId="77777777" w:rsidR="00EC4A40" w:rsidRDefault="00EC4A40" w:rsidP="00EC4A40">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166B97ED" w14:textId="77777777" w:rsidR="00EC4A40" w:rsidRDefault="00EC4A40" w:rsidP="00EC4A40">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38B00E87" w14:textId="77777777" w:rsidR="00EC4A40" w:rsidRDefault="00EC4A40" w:rsidP="00EC4A40">
      <w:pPr>
        <w:pStyle w:val="Bibliography"/>
      </w:pPr>
      <w:r>
        <w:t xml:space="preserve">Tashjian, S. M., </w:t>
      </w:r>
      <w:proofErr w:type="spellStart"/>
      <w:r>
        <w:t>Fedrigo</w:t>
      </w:r>
      <w:proofErr w:type="spellEnd"/>
      <w:r>
        <w:t xml:space="preserve">, V., </w:t>
      </w:r>
      <w:proofErr w:type="spellStart"/>
      <w:r>
        <w:t>Molapour</w:t>
      </w:r>
      <w:proofErr w:type="spellEnd"/>
      <w:r>
        <w:t xml:space="preserve">,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552A2A0F" w14:textId="77777777" w:rsidR="00EC4A40" w:rsidRDefault="00EC4A40" w:rsidP="00EC4A40">
      <w:pPr>
        <w:pStyle w:val="Bibliography"/>
      </w:pPr>
      <w:proofErr w:type="spellStart"/>
      <w:r>
        <w:t>Uusberg</w:t>
      </w:r>
      <w:proofErr w:type="spellEnd"/>
      <w:r>
        <w:t xml:space="preserve">, A., Taxer, J. L., Yih, J., </w:t>
      </w:r>
      <w:proofErr w:type="spellStart"/>
      <w:r>
        <w:t>Uusberg</w:t>
      </w:r>
      <w:proofErr w:type="spellEnd"/>
      <w:r>
        <w:t xml:space="preserve">, H., &amp; Gross, J. J. (2019). Reappraising Reappraisal. </w:t>
      </w:r>
      <w:r>
        <w:rPr>
          <w:i/>
          <w:iCs/>
        </w:rPr>
        <w:t>Emotion Review</w:t>
      </w:r>
      <w:r>
        <w:t xml:space="preserve">, </w:t>
      </w:r>
      <w:r>
        <w:rPr>
          <w:i/>
          <w:iCs/>
        </w:rPr>
        <w:t>11</w:t>
      </w:r>
      <w:r>
        <w:t>(4), 267–282. https://doi.org/10.1177/1754073919862617</w:t>
      </w:r>
    </w:p>
    <w:p w14:paraId="4D9C5332" w14:textId="77777777" w:rsidR="00EC4A40" w:rsidRDefault="00EC4A40" w:rsidP="00EC4A40">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01308587" w14:textId="77777777" w:rsidR="00EC4A40" w:rsidRDefault="00EC4A40" w:rsidP="00EC4A40">
      <w:pPr>
        <w:pStyle w:val="Bibliography"/>
      </w:pPr>
      <w:r>
        <w:lastRenderedPageBreak/>
        <w:t xml:space="preserve">Watson, D., Anna, L., &amp; </w:t>
      </w:r>
      <w:proofErr w:type="spellStart"/>
      <w:r>
        <w:t>Tellegen</w:t>
      </w:r>
      <w:proofErr w:type="spellEnd"/>
      <w:r>
        <w:t xml:space="preserve">, A. (1988). Development and Validation of Brief Measures of Positive and Negative Affect: The PANAS Scales. </w:t>
      </w:r>
      <w:r>
        <w:rPr>
          <w:i/>
          <w:iCs/>
        </w:rPr>
        <w:t>Journal of Personality and Social Psychology</w:t>
      </w:r>
      <w:r>
        <w:t xml:space="preserve">, </w:t>
      </w:r>
      <w:r>
        <w:rPr>
          <w:i/>
          <w:iCs/>
        </w:rPr>
        <w:t>54</w:t>
      </w:r>
      <w:r>
        <w:t>(6), 1063–1070.</w:t>
      </w:r>
    </w:p>
    <w:p w14:paraId="3D7F2FC9" w14:textId="77777777" w:rsidR="00EC4A40" w:rsidRDefault="00EC4A40" w:rsidP="00EC4A40">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5358FE26" w14:textId="77777777" w:rsidR="00EC4A40" w:rsidRDefault="00EC4A40" w:rsidP="00EC4A40">
      <w:pPr>
        <w:pStyle w:val="Bibliography"/>
      </w:pPr>
      <w:r>
        <w:t xml:space="preserve">Weiss, N. H., Schick, M. R., Waite, E. E., </w:t>
      </w:r>
      <w:proofErr w:type="spellStart"/>
      <w:r>
        <w:t>Haliczer</w:t>
      </w:r>
      <w:proofErr w:type="spellEnd"/>
      <w:r>
        <w:t xml:space="preserve">,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181ACBBA" w14:textId="77777777" w:rsidR="00EC4A40" w:rsidRDefault="00EC4A40" w:rsidP="00EC4A40">
      <w:pPr>
        <w:pStyle w:val="Bibliography"/>
      </w:pPr>
      <w:proofErr w:type="spellStart"/>
      <w:r>
        <w:t>Wennerhold</w:t>
      </w:r>
      <w:proofErr w:type="spellEnd"/>
      <w:r>
        <w:t xml:space="preserve">,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570662D4" w14:textId="77777777" w:rsidR="00EC4A40" w:rsidRDefault="00EC4A40" w:rsidP="00EC4A40">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2B0A4B10" w14:textId="77777777" w:rsidR="00EC4A40" w:rsidRDefault="00EC4A40" w:rsidP="00EC4A40">
      <w:pPr>
        <w:pStyle w:val="Bibliography"/>
      </w:pPr>
      <w:r>
        <w:t xml:space="preserve">Zhang, Z., &amp; Mai, Y. (2019). </w:t>
      </w:r>
      <w:proofErr w:type="spellStart"/>
      <w:r>
        <w:rPr>
          <w:i/>
          <w:iCs/>
        </w:rPr>
        <w:t>WebPower</w:t>
      </w:r>
      <w:proofErr w:type="spellEnd"/>
      <w:r>
        <w:rPr>
          <w:i/>
          <w:iCs/>
        </w:rPr>
        <w:t>: Basic and Advanced Statistical Power Analysis</w:t>
      </w:r>
      <w:r>
        <w:t xml:space="preserve"> (0.5) [R]. https://CRAN.R-project.org/package=WebPower</w:t>
      </w:r>
    </w:p>
    <w:p w14:paraId="1B96A437" w14:textId="0C106342"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9B06C2">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512CCD">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0033E908"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9D7878">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proofErr w:type="spellEnd"/>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proofErr w:type="spellEnd"/>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2D5F0269"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9D7878">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w:t>
      </w:r>
      <w:proofErr w:type="gramStart"/>
      <w:r w:rsidRPr="008C7178">
        <w:rPr>
          <w:szCs w:val="24"/>
        </w:rPr>
        <w:t>free-response</w:t>
      </w:r>
      <w:proofErr w:type="gramEnd"/>
      <w:r w:rsidRPr="008C7178">
        <w:rPr>
          <w:szCs w:val="24"/>
        </w:rPr>
        <w:t xml:space="preserv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288"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288"/>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287A682C"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9D7878">
        <w:rPr>
          <w:szCs w:val="24"/>
        </w:rPr>
        <w:instrText xml:space="preserve"> ADDIN ZOTERO_ITEM CSL_CITATION {"citationID":"BRcdUleD","properties":{"formattedCitation":"(Dixon-Gordon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w:t>
      </w:r>
      <w:proofErr w:type="gramStart"/>
      <w:r>
        <w:rPr>
          <w:szCs w:val="24"/>
        </w:rPr>
        <w:t>all of</w:t>
      </w:r>
      <w:proofErr w:type="gramEnd"/>
      <w:r>
        <w:rPr>
          <w:szCs w:val="24"/>
        </w:rPr>
        <w:t xml:space="preserve">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E55684" w14:textId="77777777" w:rsidR="0037715A" w:rsidRDefault="0037715A">
      <w:pPr>
        <w:spacing w:after="0" w:line="240" w:lineRule="auto"/>
      </w:pPr>
      <w:r>
        <w:separator/>
      </w:r>
    </w:p>
  </w:endnote>
  <w:endnote w:type="continuationSeparator" w:id="0">
    <w:p w14:paraId="6F3DE322" w14:textId="77777777" w:rsidR="0037715A" w:rsidRDefault="0037715A">
      <w:pPr>
        <w:spacing w:after="0" w:line="240" w:lineRule="auto"/>
      </w:pPr>
      <w:r>
        <w:continuationSeparator/>
      </w:r>
    </w:p>
  </w:endnote>
  <w:endnote w:type="continuationNotice" w:id="1">
    <w:p w14:paraId="011A9E50" w14:textId="77777777" w:rsidR="0037715A" w:rsidRDefault="003771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F6EC3C" w14:textId="77777777" w:rsidR="0037715A" w:rsidRDefault="0037715A">
      <w:pPr>
        <w:spacing w:after="0" w:line="240" w:lineRule="auto"/>
      </w:pPr>
      <w:r>
        <w:separator/>
      </w:r>
    </w:p>
  </w:footnote>
  <w:footnote w:type="continuationSeparator" w:id="0">
    <w:p w14:paraId="37138F20" w14:textId="77777777" w:rsidR="0037715A" w:rsidRDefault="0037715A">
      <w:pPr>
        <w:spacing w:after="0" w:line="240" w:lineRule="auto"/>
      </w:pPr>
      <w:r>
        <w:continuationSeparator/>
      </w:r>
    </w:p>
  </w:footnote>
  <w:footnote w:type="continuationNotice" w:id="1">
    <w:p w14:paraId="6F6C9978" w14:textId="77777777" w:rsidR="0037715A" w:rsidRDefault="0037715A">
      <w:pPr>
        <w:spacing w:after="0" w:line="240" w:lineRule="auto"/>
      </w:pPr>
    </w:p>
  </w:footnote>
  <w:footnote w:id="2">
    <w:p w14:paraId="7662EB80" w14:textId="486D28A9" w:rsidR="000E636F" w:rsidRDefault="000E636F">
      <w:pPr>
        <w:pStyle w:val="FootnoteText"/>
      </w:pPr>
      <w:r>
        <w:rPr>
          <w:rStyle w:val="FootnoteReference"/>
        </w:rPr>
        <w:footnoteRef/>
      </w:r>
      <w:r>
        <w:t xml:space="preserve"> </w:t>
      </w:r>
      <w:bookmarkStart w:id="253" w:name="_Hlk150804466"/>
      <w:r>
        <w:rPr>
          <w:szCs w:val="24"/>
        </w:rPr>
        <w:t xml:space="preserve">The haunted house has a limited seasonal run time, and we cannot </w:t>
      </w:r>
      <w:del w:id="254" w:author="Billy Mitchell" w:date="2024-07-23T15:12:00Z" w16du:dateUtc="2024-07-23T19:12:00Z">
        <w:r w:rsidDel="00655209">
          <w:rPr>
            <w:szCs w:val="24"/>
          </w:rPr>
          <w:delText>experimentally manipulate</w:delText>
        </w:r>
      </w:del>
      <w:ins w:id="255" w:author="Billy Mitchell" w:date="2024-07-23T15:12:00Z" w16du:dateUtc="2024-07-23T19:12:00Z">
        <w:r w:rsidR="00655209">
          <w:rPr>
            <w:szCs w:val="24"/>
          </w:rPr>
          <w:t>modify</w:t>
        </w:r>
      </w:ins>
      <w:r>
        <w:rPr>
          <w:szCs w:val="24"/>
        </w:rPr>
        <w:t xml:space="preserve"> the intensity of the events in the haunted house as it is run by a private company.</w:t>
      </w:r>
      <w:bookmarkEnd w:id="253"/>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81E78"/>
    <w:rsid w:val="00083929"/>
    <w:rsid w:val="00083D59"/>
    <w:rsid w:val="0008546F"/>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1755"/>
    <w:rsid w:val="001A2CE8"/>
    <w:rsid w:val="001B24AA"/>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1090"/>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69BE"/>
    <w:rsid w:val="0030710F"/>
    <w:rsid w:val="0030735C"/>
    <w:rsid w:val="0032126A"/>
    <w:rsid w:val="00322180"/>
    <w:rsid w:val="00331554"/>
    <w:rsid w:val="00341012"/>
    <w:rsid w:val="00342888"/>
    <w:rsid w:val="00345FE2"/>
    <w:rsid w:val="00354B3D"/>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43D8"/>
    <w:rsid w:val="004B4A25"/>
    <w:rsid w:val="004C0A01"/>
    <w:rsid w:val="004C124C"/>
    <w:rsid w:val="004C1DD4"/>
    <w:rsid w:val="004C76AB"/>
    <w:rsid w:val="004D21C8"/>
    <w:rsid w:val="004D2275"/>
    <w:rsid w:val="004D26BF"/>
    <w:rsid w:val="004D4566"/>
    <w:rsid w:val="004D5A28"/>
    <w:rsid w:val="004E30DF"/>
    <w:rsid w:val="004E6FCA"/>
    <w:rsid w:val="004F2368"/>
    <w:rsid w:val="004F39AA"/>
    <w:rsid w:val="004F3F92"/>
    <w:rsid w:val="004F6F69"/>
    <w:rsid w:val="00500583"/>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03DB"/>
    <w:rsid w:val="0064197B"/>
    <w:rsid w:val="006421F6"/>
    <w:rsid w:val="00642A4D"/>
    <w:rsid w:val="00654027"/>
    <w:rsid w:val="00654CBF"/>
    <w:rsid w:val="00655209"/>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B62B0"/>
    <w:rsid w:val="008B658E"/>
    <w:rsid w:val="008B6873"/>
    <w:rsid w:val="008B7F27"/>
    <w:rsid w:val="008C33F4"/>
    <w:rsid w:val="008C5719"/>
    <w:rsid w:val="008C7178"/>
    <w:rsid w:val="008D38A4"/>
    <w:rsid w:val="008E1A03"/>
    <w:rsid w:val="008E45C3"/>
    <w:rsid w:val="008E58CC"/>
    <w:rsid w:val="008E6857"/>
    <w:rsid w:val="008F7E2F"/>
    <w:rsid w:val="00900636"/>
    <w:rsid w:val="00900CF5"/>
    <w:rsid w:val="00902E89"/>
    <w:rsid w:val="0090462D"/>
    <w:rsid w:val="00907C52"/>
    <w:rsid w:val="00917702"/>
    <w:rsid w:val="00920CA2"/>
    <w:rsid w:val="00924270"/>
    <w:rsid w:val="00925D1D"/>
    <w:rsid w:val="00930D2B"/>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675B5"/>
    <w:rsid w:val="00A70619"/>
    <w:rsid w:val="00A71B20"/>
    <w:rsid w:val="00A726A1"/>
    <w:rsid w:val="00A73457"/>
    <w:rsid w:val="00A76031"/>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5F02"/>
    <w:rsid w:val="00C0787A"/>
    <w:rsid w:val="00C1208F"/>
    <w:rsid w:val="00C178FD"/>
    <w:rsid w:val="00C21314"/>
    <w:rsid w:val="00C21522"/>
    <w:rsid w:val="00C22311"/>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7951"/>
    <w:rsid w:val="00C90A1A"/>
    <w:rsid w:val="00CA33B1"/>
    <w:rsid w:val="00CA36BB"/>
    <w:rsid w:val="00CA5334"/>
    <w:rsid w:val="00CA7686"/>
    <w:rsid w:val="00CB06CC"/>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2B2"/>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3FC4"/>
    <w:rsid w:val="00E44513"/>
    <w:rsid w:val="00E46207"/>
    <w:rsid w:val="00E5044A"/>
    <w:rsid w:val="00E60680"/>
    <w:rsid w:val="00E60E73"/>
    <w:rsid w:val="00E63707"/>
    <w:rsid w:val="00E67FD8"/>
    <w:rsid w:val="00E70688"/>
    <w:rsid w:val="00E75949"/>
    <w:rsid w:val="00E75D1C"/>
    <w:rsid w:val="00E77A87"/>
    <w:rsid w:val="00E82ED7"/>
    <w:rsid w:val="00E83BB7"/>
    <w:rsid w:val="00E90632"/>
    <w:rsid w:val="00E91FBC"/>
    <w:rsid w:val="00E964CD"/>
    <w:rsid w:val="00E968A5"/>
    <w:rsid w:val="00EA7D18"/>
    <w:rsid w:val="00EA7DB5"/>
    <w:rsid w:val="00EB0294"/>
    <w:rsid w:val="00EB2903"/>
    <w:rsid w:val="00EB36F4"/>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1</Pages>
  <Words>57146</Words>
  <Characters>325734</Characters>
  <Application>Microsoft Office Word</Application>
  <DocSecurity>0</DocSecurity>
  <Lines>2714</Lines>
  <Paragraphs>764</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382116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17</cp:revision>
  <cp:lastPrinted>2024-03-25T21:20:00Z</cp:lastPrinted>
  <dcterms:created xsi:type="dcterms:W3CDTF">2024-03-25T21:16:00Z</dcterms:created>
  <dcterms:modified xsi:type="dcterms:W3CDTF">2024-07-24T20:30:00Z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id="qJFKI7df"/&gt;&lt;style id="http://www.zotero.org/styles/apa" locale="en-US" hasBibliography="1" bibliographyStyleHasBeenSet="1"/&gt;&lt;prefs&gt;&lt;pref name="fieldType" value="Field"/&gt;&lt;/prefs&gt;&lt;/data&gt;</vt:lpwstr>
  </property>
</Properties>
</file>