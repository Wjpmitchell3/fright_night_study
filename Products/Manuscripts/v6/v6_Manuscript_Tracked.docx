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173D8C30"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4" w:author="Billy Mitchell" w:date="2024-07-23T13:20:00Z" w16du:dateUtc="2024-07-23T17:20:00Z">
        <w:r w:rsidR="00CD160F" w:rsidDel="009D066C">
          <w:rPr>
            <w:szCs w:val="24"/>
          </w:rPr>
          <w:delText>reflect</w:delText>
        </w:r>
      </w:del>
      <w:ins w:id="5"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6" w:name="_Hlk119972138"/>
      <w:r w:rsidRPr="008C7178">
        <w:rPr>
          <w:b/>
          <w:szCs w:val="24"/>
        </w:rPr>
        <w:lastRenderedPageBreak/>
        <w:t>INTRODUCTION</w:t>
      </w:r>
    </w:p>
    <w:p w14:paraId="7666883A" w14:textId="303C7C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7"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7"/>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8F145E">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w:t>
      </w:r>
      <w:proofErr w:type="spellStart"/>
      <w:r w:rsidR="000E4249" w:rsidRPr="000E4249">
        <w:t>Aldao</w:t>
      </w:r>
      <w:proofErr w:type="spellEnd"/>
      <w:r w:rsidR="000E4249" w:rsidRPr="000E4249">
        <w:t>, 2013; Dixon-Gordon et al., 2015; English et al., 2017; Rottweiler et al., 2018; Tang &amp; Huang, 2019)</w:t>
      </w:r>
      <w:r>
        <w:rPr>
          <w:szCs w:val="24"/>
        </w:rPr>
        <w:fldChar w:fldCharType="end"/>
      </w:r>
      <w:r w:rsidRPr="004E6FCA">
        <w:rPr>
          <w:szCs w:val="24"/>
        </w:rPr>
        <w:t>.</w:t>
      </w:r>
    </w:p>
    <w:p w14:paraId="66599398" w14:textId="0DBD9DE1"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8" w:author="Billy Mitchell" w:date="2024-07-23T13:23:00Z" w16du:dateUtc="2024-07-23T17:23:00Z">
        <w:r w:rsidR="00CC03D6" w:rsidDel="00E968A5">
          <w:rPr>
            <w:szCs w:val="24"/>
          </w:rPr>
          <w:delText xml:space="preserve">PROCESS </w:delText>
        </w:r>
      </w:del>
      <w:ins w:id="9"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8F145E">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8F145E">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8F145E">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 xml:space="preserve">(Opitz et al., 2015; </w:t>
      </w:r>
      <w:proofErr w:type="spellStart"/>
      <w:r w:rsidR="000E4249" w:rsidRPr="000E4249">
        <w:t>Sheppes</w:t>
      </w:r>
      <w:proofErr w:type="spellEnd"/>
      <w:r w:rsidR="000E4249" w:rsidRPr="000E4249">
        <w:t xml:space="preserve">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8F145E">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w:t>
      </w:r>
      <w:proofErr w:type="spellStart"/>
      <w:r w:rsidR="000E4249" w:rsidRPr="000E4249">
        <w:t>Sheppes</w:t>
      </w:r>
      <w:proofErr w:type="spellEnd"/>
      <w:r w:rsidR="000E4249" w:rsidRPr="000E4249">
        <w:t xml:space="preserve"> &amp; Gross, 2011)</w:t>
      </w:r>
      <w:r w:rsidR="00C178FD">
        <w:rPr>
          <w:szCs w:val="24"/>
        </w:rPr>
        <w:fldChar w:fldCharType="end"/>
      </w:r>
      <w:r w:rsidR="004E6FCA" w:rsidRPr="004E6FCA">
        <w:rPr>
          <w:szCs w:val="24"/>
        </w:rPr>
        <w:t>.</w:t>
      </w:r>
      <w:r w:rsidR="00E20BFE">
        <w:rPr>
          <w:szCs w:val="24"/>
        </w:rPr>
        <w:t xml:space="preserve"> </w:t>
      </w:r>
    </w:p>
    <w:p w14:paraId="2A98EF56" w14:textId="706473D0"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8F145E">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 xml:space="preserve">someone </w:t>
      </w:r>
      <w:proofErr w:type="gramStart"/>
      <w:r w:rsidR="00EF55CB">
        <w:rPr>
          <w:szCs w:val="24"/>
        </w:rPr>
        <w:t>were</w:t>
      </w:r>
      <w:proofErr w:type="gramEnd"/>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8F145E">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73EEF6A4" w:rsidR="004E6FCA" w:rsidRDefault="004E6FCA" w:rsidP="00A10284">
      <w:pPr>
        <w:spacing w:after="0" w:line="480" w:lineRule="auto"/>
        <w:ind w:left="0" w:firstLine="720"/>
        <w:rPr>
          <w:szCs w:val="24"/>
        </w:rPr>
      </w:pPr>
      <w:bookmarkStart w:id="10"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8F145E">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 xml:space="preserve">(Hay et al., 2015; Orejuela-Dávila et al., 2019; </w:t>
      </w:r>
      <w:proofErr w:type="spellStart"/>
      <w:r w:rsidR="000E4249" w:rsidRPr="000E4249">
        <w:t>Sheppes</w:t>
      </w:r>
      <w:proofErr w:type="spellEnd"/>
      <w:r w:rsidR="000E4249" w:rsidRPr="000E4249">
        <w:t xml:space="preserve">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8F145E">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8F145E">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w:t>
      </w:r>
      <w:proofErr w:type="spellStart"/>
      <w:r w:rsidR="000E4249" w:rsidRPr="000E4249">
        <w:t>Sheppes</w:t>
      </w:r>
      <w:proofErr w:type="spellEnd"/>
      <w:r w:rsidR="000E4249" w:rsidRPr="000E4249">
        <w:t xml:space="preserve"> et al., 2014; </w:t>
      </w:r>
      <w:proofErr w:type="spellStart"/>
      <w:r w:rsidR="000E4249" w:rsidRPr="000E4249">
        <w:t>Sheppes</w:t>
      </w:r>
      <w:proofErr w:type="spellEnd"/>
      <w:r w:rsidR="000E4249" w:rsidRPr="000E4249">
        <w:t xml:space="preserve"> &amp; Gross, 2011)</w:t>
      </w:r>
      <w:r w:rsidR="003F66A7">
        <w:rPr>
          <w:szCs w:val="24"/>
        </w:rPr>
        <w:fldChar w:fldCharType="end"/>
      </w:r>
      <w:r w:rsidR="003F66A7">
        <w:rPr>
          <w:szCs w:val="24"/>
        </w:rPr>
        <w:t xml:space="preserve"> and requires fewer cognitive resources </w:t>
      </w:r>
      <w:r w:rsidR="003F66A7">
        <w:rPr>
          <w:szCs w:val="24"/>
        </w:rPr>
        <w:fldChar w:fldCharType="begin"/>
      </w:r>
      <w:r w:rsidR="008F145E">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10"/>
      <w:r w:rsidRPr="004E6FCA">
        <w:rPr>
          <w:szCs w:val="24"/>
        </w:rPr>
        <w:t xml:space="preserve">This effect has been thoroughly replicated in lab studies and ecological momentary assessment (EMA) studies </w:t>
      </w:r>
      <w:r w:rsidR="00C178FD">
        <w:rPr>
          <w:szCs w:val="24"/>
        </w:rPr>
        <w:fldChar w:fldCharType="begin"/>
      </w:r>
      <w:r w:rsidR="008F145E">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 xml:space="preserve">(Colombo et al., 2020; </w:t>
      </w:r>
      <w:proofErr w:type="spellStart"/>
      <w:r w:rsidR="000E4249" w:rsidRPr="000E4249">
        <w:t>Heiy</w:t>
      </w:r>
      <w:proofErr w:type="spellEnd"/>
      <w:r w:rsidR="000E4249" w:rsidRPr="000E4249">
        <w:t xml:space="preserve"> &amp; </w:t>
      </w:r>
      <w:proofErr w:type="spellStart"/>
      <w:r w:rsidR="000E4249" w:rsidRPr="000E4249">
        <w:t>Cheavens</w:t>
      </w:r>
      <w:proofErr w:type="spellEnd"/>
      <w:r w:rsidR="000E4249" w:rsidRPr="000E4249">
        <w:t>,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8F145E">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w:t>
      </w:r>
      <w:proofErr w:type="spellStart"/>
      <w:r w:rsidR="000E4249" w:rsidRPr="000E4249">
        <w:t>Sheppes</w:t>
      </w:r>
      <w:proofErr w:type="spellEnd"/>
      <w:r w:rsidR="000E4249" w:rsidRPr="000E4249">
        <w:t>,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448A9D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8F145E">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proofErr w:type="spellStart"/>
      <w:r w:rsidR="002919B5" w:rsidRPr="00C178FD">
        <w:t>Sheppes</w:t>
      </w:r>
      <w:proofErr w:type="spellEnd"/>
      <w:r w:rsidR="002919B5" w:rsidRPr="00C178FD">
        <w:t xml:space="preserve">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8F145E">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6FFA9DA" w:rsidR="009D7878" w:rsidRDefault="0052343D" w:rsidP="00C6526E">
      <w:pPr>
        <w:spacing w:after="0" w:line="480" w:lineRule="auto"/>
        <w:ind w:left="0" w:firstLine="720"/>
        <w:rPr>
          <w:ins w:id="11"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8F145E">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8F145E">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8F145E">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12"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13" w:author="Billy Mitchell" w:date="2024-07-23T13:29:00Z" w16du:dateUtc="2024-07-23T17:29:00Z">
        <w:r w:rsidR="00E968A5">
          <w:rPr>
            <w:szCs w:val="24"/>
          </w:rPr>
          <w:t xml:space="preserve"> complexity</w:t>
        </w:r>
      </w:ins>
      <w:del w:id="14"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w:t>
      </w:r>
      <w:ins w:id="15" w:author="Billy Mitchell" w:date="2024-07-24T15:15:00Z" w16du:dateUtc="2024-07-24T19:15:00Z">
        <w:r w:rsidR="00EC4A40">
          <w:rPr>
            <w:szCs w:val="24"/>
          </w:rPr>
          <w:t xml:space="preserve"> As such, ER choice may more</w:t>
        </w:r>
      </w:ins>
      <w:ins w:id="16" w:author="Billy Mitchell" w:date="2024-07-24T15:20:00Z" w16du:dateUtc="2024-07-24T19:20:00Z">
        <w:r w:rsidR="00EC4A40">
          <w:rPr>
            <w:szCs w:val="24"/>
          </w:rPr>
          <w:t xml:space="preserve"> accurately reflect ER capacity than actualized ER behaviors </w:t>
        </w:r>
      </w:ins>
      <w:r w:rsidR="00EC4A40">
        <w:rPr>
          <w:szCs w:val="24"/>
        </w:rPr>
        <w:fldChar w:fldCharType="begin"/>
      </w:r>
      <w:r w:rsidR="008F145E">
        <w:rPr>
          <w:szCs w:val="24"/>
        </w:rPr>
        <w:instrText xml:space="preserve"> ADDIN ZOTERO_ITEM CSL_CITATION {"citationID":"6Gka234V","properties":{"formattedCitation":"(McRae &amp; Gross, 2020)","plainCitation":"(McRae &amp; Gross, 2020)","noteIndex":0},"citationItems":[{"id":810,"uris":["http://zotero.org/users/6239255/items/TKSD4XCM"],"itemData":{"id":810,"type":"article-journal","abstract":"Emotion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ins w:id="17" w:author="Billy Mitchell" w:date="2024-07-24T15:19:00Z" w16du:dateUtc="2024-07-24T19:19:00Z">
        <w:r w:rsidR="00EC4A40">
          <w:rPr>
            <w:szCs w:val="24"/>
          </w:rPr>
          <w:t>.</w:t>
        </w:r>
      </w:ins>
      <w:r w:rsidR="006D4590" w:rsidRPr="006D4590">
        <w:rPr>
          <w:szCs w:val="24"/>
        </w:rPr>
        <w:t xml:space="preserve"> </w:t>
      </w:r>
      <w:ins w:id="18" w:author="Billy Mitchell" w:date="2024-07-23T13:32:00Z" w16du:dateUtc="2024-07-23T17:32:00Z">
        <w:r w:rsidR="009D7878">
          <w:rPr>
            <w:szCs w:val="24"/>
          </w:rPr>
          <w:t xml:space="preserve">By relying upon these standardized manipulations, researchers are able to make a stronger casual claim regarding the </w:t>
        </w:r>
      </w:ins>
      <w:ins w:id="19" w:author="Billy Mitchell" w:date="2024-07-23T13:33:00Z" w16du:dateUtc="2024-07-23T17:33:00Z">
        <w:r w:rsidR="009D7878">
          <w:rPr>
            <w:szCs w:val="24"/>
          </w:rPr>
          <w:t xml:space="preserve">relationship between emotion intensity and regulation, but </w:t>
        </w:r>
      </w:ins>
      <w:ins w:id="20" w:author="Billy Mitchell" w:date="2024-07-23T13:34:00Z" w16du:dateUtc="2024-07-23T17:34:00Z">
        <w:r w:rsidR="009D7878">
          <w:rPr>
            <w:szCs w:val="24"/>
          </w:rPr>
          <w:t>at lea</w:t>
        </w:r>
      </w:ins>
      <w:ins w:id="21" w:author="Billy Mitchell" w:date="2024-07-23T13:35:00Z" w16du:dateUtc="2024-07-23T17:35:00Z">
        <w:r w:rsidR="009D7878">
          <w:rPr>
            <w:szCs w:val="24"/>
          </w:rPr>
          <w:t xml:space="preserve">st one recent study </w:t>
        </w:r>
      </w:ins>
      <w:ins w:id="22" w:author="Billy Mitchell" w:date="2024-07-23T13:36:00Z" w16du:dateUtc="2024-07-23T17:36:00Z">
        <w:r w:rsidR="009D7878">
          <w:rPr>
            <w:szCs w:val="24"/>
          </w:rPr>
          <w:t>found this relationship to be complicated whe</w:t>
        </w:r>
      </w:ins>
      <w:ins w:id="23" w:author="Billy Mitchell" w:date="2024-07-23T13:37:00Z" w16du:dateUtc="2024-07-23T17:37:00Z">
        <w:r w:rsidR="009D7878">
          <w:rPr>
            <w:szCs w:val="24"/>
          </w:rPr>
          <w:t xml:space="preserve">n </w:t>
        </w:r>
      </w:ins>
      <w:ins w:id="24" w:author="Billy Mitchell" w:date="2024-07-23T13:36:00Z" w16du:dateUtc="2024-07-23T17:36:00Z">
        <w:r w:rsidR="009D7878">
          <w:rPr>
            <w:szCs w:val="24"/>
          </w:rPr>
          <w:t>subjects’ emotional experiences</w:t>
        </w:r>
      </w:ins>
      <w:ins w:id="25" w:author="Billy Mitchell" w:date="2024-07-23T13:37:00Z" w16du:dateUtc="2024-07-23T17:37:00Z">
        <w:r w:rsidR="009D7878">
          <w:rPr>
            <w:szCs w:val="24"/>
          </w:rPr>
          <w:t xml:space="preserve"> were measured and not assumed </w:t>
        </w:r>
      </w:ins>
      <w:r w:rsidR="009D7878">
        <w:rPr>
          <w:szCs w:val="24"/>
        </w:rPr>
        <w:fldChar w:fldCharType="begin"/>
      </w:r>
      <w:r w:rsidR="008F145E">
        <w:rPr>
          <w:szCs w:val="24"/>
        </w:rPr>
        <w:instrText xml:space="preserve"> ADDIN ZOTERO_ITEM CSL_CITATION {"citationID":"ponLlb59","properties":{"formattedCitation":"(Specker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26" w:author="Billy Mitchell" w:date="2024-07-23T13:37:00Z" w16du:dateUtc="2024-07-23T17:37:00Z">
        <w:r w:rsidR="009D7878">
          <w:rPr>
            <w:szCs w:val="24"/>
          </w:rPr>
          <w:t>.</w:t>
        </w:r>
      </w:ins>
    </w:p>
    <w:p w14:paraId="5C3BDAC1" w14:textId="466BA9D2" w:rsidR="009D7878" w:rsidDel="009D7878" w:rsidRDefault="009D7878" w:rsidP="009D7878">
      <w:pPr>
        <w:spacing w:after="0" w:line="480" w:lineRule="auto"/>
        <w:ind w:left="0" w:firstLine="720"/>
        <w:rPr>
          <w:del w:id="27" w:author="Billy Mitchell" w:date="2024-07-23T13:41:00Z" w16du:dateUtc="2024-07-23T17:41:00Z"/>
          <w:moveTo w:id="28" w:author="Billy Mitchell" w:date="2024-07-23T13:41:00Z" w16du:dateUtc="2024-07-23T17:41:00Z"/>
          <w:szCs w:val="24"/>
        </w:rPr>
      </w:pPr>
      <w:moveToRangeStart w:id="29" w:author="Billy Mitchell" w:date="2024-07-23T13:41:00Z" w:name="move172634485"/>
      <w:moveTo w:id="30"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moveTo>
      <w:r w:rsidR="008F145E">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moveTo w:id="31" w:author="Billy Mitchell" w:date="2024-07-23T13:41:00Z" w16du:dateUtc="2024-07-23T17:41:00Z">
        <w:r>
          <w:rPr>
            <w:szCs w:val="24"/>
          </w:rPr>
          <w:fldChar w:fldCharType="separate"/>
        </w:r>
        <w:r w:rsidRPr="00E63707">
          <w:t xml:space="preserve">Haines et al., 2016; </w:t>
        </w:r>
        <w:proofErr w:type="spellStart"/>
        <w:r w:rsidRPr="00E63707">
          <w:t>Heiy</w:t>
        </w:r>
        <w:proofErr w:type="spellEnd"/>
        <w:r w:rsidRPr="00E63707">
          <w:t xml:space="preserve"> &amp; </w:t>
        </w:r>
        <w:proofErr w:type="spellStart"/>
        <w:r w:rsidRPr="00E63707">
          <w:t>Cheavens</w:t>
        </w:r>
        <w:proofErr w:type="spellEnd"/>
        <w:r w:rsidRPr="00E63707">
          <w:t>,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w:t>
        </w:r>
        <w:r w:rsidRPr="004E6FCA">
          <w:rPr>
            <w:szCs w:val="24"/>
          </w:rPr>
          <w:lastRenderedPageBreak/>
          <w:t xml:space="preserve">occurs </w:t>
        </w:r>
        <w:r>
          <w:rPr>
            <w:szCs w:val="24"/>
          </w:rPr>
          <w:fldChar w:fldCharType="begin"/>
        </w:r>
      </w:moveTo>
      <w:r w:rsidR="008F145E">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moveTo w:id="32" w:author="Billy Mitchell" w:date="2024-07-23T13:41:00Z" w16du:dateUtc="2024-07-23T17:41:00Z">
        <w:r>
          <w:rPr>
            <w:szCs w:val="24"/>
          </w:rPr>
          <w:fldChar w:fldCharType="separate"/>
        </w:r>
      </w:moveTo>
      <w:r w:rsidR="000E4249" w:rsidRPr="000E4249">
        <w:t>(Friedman &amp; Gustavson, 2022)</w:t>
      </w:r>
      <w:moveTo w:id="33" w:author="Billy Mitchell" w:date="2024-07-23T13:41:00Z" w16du:dateUtc="2024-07-23T17:41:00Z">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moveTo>
    </w:p>
    <w:moveToRangeEnd w:id="29"/>
    <w:p w14:paraId="11EC2FCA" w14:textId="77777777" w:rsidR="009D7878" w:rsidRDefault="009D7878" w:rsidP="009D7878">
      <w:pPr>
        <w:spacing w:after="0" w:line="480" w:lineRule="auto"/>
        <w:ind w:left="0" w:firstLine="720"/>
        <w:rPr>
          <w:ins w:id="34" w:author="Billy Mitchell" w:date="2024-07-23T13:40:00Z" w16du:dateUtc="2024-07-23T17:40:00Z"/>
          <w:szCs w:val="24"/>
        </w:rPr>
      </w:pPr>
    </w:p>
    <w:p w14:paraId="7AD37E05" w14:textId="46D5AD36"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8F145E">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8F145E">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8F145E">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8F145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8F145E">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8F145E">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35" w:author="Billy Mitchell" w:date="2024-07-23T13:41:00Z" w16du:dateUtc="2024-07-23T17:41:00Z"/>
          <w:szCs w:val="24"/>
        </w:rPr>
      </w:pPr>
      <w:moveFromRangeStart w:id="36" w:author="Billy Mitchell" w:date="2024-07-23T13:41:00Z" w:name="move172634485"/>
      <w:moveFrom w:id="37"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w:t>
        </w:r>
        <w:r w:rsidDel="009D7878">
          <w:rPr>
            <w:szCs w:val="24"/>
          </w:rPr>
          <w:lastRenderedPageBreak/>
          <w:t xml:space="preserve">often underappreciated deviations in regulatory behaviors from how untrained counterparts might respond in the same situation. </w:t>
        </w:r>
      </w:moveFrom>
    </w:p>
    <w:moveFromRangeEnd w:id="36"/>
    <w:p w14:paraId="50EC6F2F" w14:textId="68CB781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8F145E">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proofErr w:type="spellStart"/>
      <w:r w:rsidRPr="00642A4D">
        <w:t>Heiy</w:t>
      </w:r>
      <w:proofErr w:type="spellEnd"/>
      <w:r w:rsidRPr="00642A4D">
        <w:t xml:space="preserve"> &amp; </w:t>
      </w:r>
      <w:proofErr w:type="spellStart"/>
      <w:r w:rsidRPr="00642A4D">
        <w:t>Cheavens</w:t>
      </w:r>
      <w:proofErr w:type="spellEnd"/>
      <w:r w:rsidRPr="00642A4D">
        <w:t>,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8F145E">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w:t>
      </w:r>
      <w:proofErr w:type="spellStart"/>
      <w:r w:rsidR="000E4249" w:rsidRPr="000E4249">
        <w:t>Aldao</w:t>
      </w:r>
      <w:proofErr w:type="spellEnd"/>
      <w:r w:rsidR="000E4249" w:rsidRPr="000E4249">
        <w:t xml:space="preserve"> &amp; Nolen-Hoeksema, 2013; Ford et al., 2019; </w:t>
      </w:r>
      <w:proofErr w:type="spellStart"/>
      <w:r w:rsidR="000E4249" w:rsidRPr="000E4249">
        <w:t>Heiy</w:t>
      </w:r>
      <w:proofErr w:type="spellEnd"/>
      <w:r w:rsidR="000E4249" w:rsidRPr="000E4249">
        <w:t xml:space="preserve"> &amp; </w:t>
      </w:r>
      <w:proofErr w:type="spellStart"/>
      <w:r w:rsidR="000E4249" w:rsidRPr="000E4249">
        <w:t>Cheavens</w:t>
      </w:r>
      <w:proofErr w:type="spellEnd"/>
      <w:r w:rsidR="000E4249" w:rsidRPr="000E4249">
        <w:t>,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8F145E">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 xml:space="preserve">(Friedman &amp; Gustavson, 2022; Kamradt et al., 2014; </w:t>
      </w:r>
      <w:proofErr w:type="spellStart"/>
      <w:r w:rsidR="000E4249" w:rsidRPr="000E4249">
        <w:t>Malanchini</w:t>
      </w:r>
      <w:proofErr w:type="spellEnd"/>
      <w:r w:rsidR="000E4249" w:rsidRPr="000E4249">
        <w:t xml:space="preserve">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8F145E">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8F145E">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8F145E">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8F145E">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77E52086" w:rsidR="004649E5" w:rsidRDefault="008C33F4" w:rsidP="006D4590">
      <w:pPr>
        <w:spacing w:after="0" w:line="480" w:lineRule="auto"/>
        <w:ind w:left="0" w:firstLine="720"/>
        <w:rPr>
          <w:szCs w:val="24"/>
        </w:rPr>
      </w:pPr>
      <w:r>
        <w:rPr>
          <w:b/>
          <w:bCs/>
          <w:szCs w:val="24"/>
        </w:rPr>
        <w:lastRenderedPageBreak/>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8F145E">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8F145E">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49EEF9A6"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38" w:author="Billy Mitchell" w:date="2024-07-23T13:49:00Z" w16du:dateUtc="2024-07-23T17:49:00Z">
        <w:r w:rsidR="007E243B">
          <w:rPr>
            <w:szCs w:val="24"/>
          </w:rPr>
          <w:t xml:space="preserve">test whether this effect </w:t>
        </w:r>
      </w:ins>
      <w:ins w:id="39" w:author="Billy Mitchell" w:date="2024-07-23T13:44:00Z" w16du:dateUtc="2024-07-23T17:44:00Z">
        <w:r w:rsidR="007E243B">
          <w:rPr>
            <w:szCs w:val="24"/>
          </w:rPr>
          <w:t>extend</w:t>
        </w:r>
      </w:ins>
      <w:ins w:id="40" w:author="Billy Mitchell" w:date="2024-07-23T13:49:00Z" w16du:dateUtc="2024-07-23T17:49:00Z">
        <w:r w:rsidR="007E243B">
          <w:rPr>
            <w:szCs w:val="24"/>
          </w:rPr>
          <w:t>s to untrai</w:t>
        </w:r>
      </w:ins>
      <w:ins w:id="41" w:author="Billy Mitchell" w:date="2024-07-23T13:50:00Z" w16du:dateUtc="2024-07-23T17:50:00Z">
        <w:r w:rsidR="007E243B">
          <w:rPr>
            <w:szCs w:val="24"/>
          </w:rPr>
          <w:t>ned subjects in high-intensity</w:t>
        </w:r>
      </w:ins>
      <w:ins w:id="42" w:author="Billy Mitchell" w:date="2024-07-23T13:49:00Z" w16du:dateUtc="2024-07-23T17:49:00Z">
        <w:r w:rsidR="007E243B">
          <w:rPr>
            <w:szCs w:val="24"/>
          </w:rPr>
          <w:t xml:space="preserve"> circumstances </w:t>
        </w:r>
      </w:ins>
      <w:ins w:id="43" w:author="Billy Mitchell" w:date="2024-07-23T13:50:00Z" w16du:dateUtc="2024-07-23T17:50:00Z">
        <w:r w:rsidR="007E243B">
          <w:rPr>
            <w:szCs w:val="24"/>
          </w:rPr>
          <w:t xml:space="preserve">by having </w:t>
        </w:r>
      </w:ins>
      <w:del w:id="44" w:author="Billy Mitchell" w:date="2024-07-23T13:44:00Z" w16du:dateUtc="2024-07-23T17:44:00Z">
        <w:r w:rsidRPr="004E6FCA" w:rsidDel="007E243B">
          <w:rPr>
            <w:szCs w:val="24"/>
          </w:rPr>
          <w:delText>replicate</w:delText>
        </w:r>
      </w:del>
      <w:del w:id="45"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46" w:author="Billy Mitchell" w:date="2024-07-23T13:50:00Z" w16du:dateUtc="2024-07-23T17:50:00Z">
        <w:r w:rsidR="00396CB3" w:rsidDel="007E243B">
          <w:rPr>
            <w:szCs w:val="24"/>
          </w:rPr>
          <w:delText xml:space="preserve">who </w:delText>
        </w:r>
      </w:del>
      <w:r w:rsidR="00396CB3">
        <w:rPr>
          <w:szCs w:val="24"/>
        </w:rPr>
        <w:t>navigate</w:t>
      </w:r>
      <w:del w:id="47" w:author="Billy Mitchell" w:date="2024-07-23T13:50:00Z" w16du:dateUtc="2024-07-23T17:50:00Z">
        <w:r w:rsidR="00396CB3" w:rsidDel="007E243B">
          <w:rPr>
            <w:szCs w:val="24"/>
          </w:rPr>
          <w:delText>d</w:delText>
        </w:r>
      </w:del>
      <w:r w:rsidRPr="004E6FCA">
        <w:rPr>
          <w:szCs w:val="24"/>
        </w:rPr>
        <w:t xml:space="preserve"> a haunted house and report</w:t>
      </w:r>
      <w:del w:id="48"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lastRenderedPageBreak/>
        <w:t>experience</w:t>
      </w:r>
      <w:ins w:id="49" w:author="Billy Mitchell" w:date="2024-07-23T13:50:00Z" w16du:dateUtc="2024-07-23T17:50:00Z">
        <w:r w:rsidR="007E243B">
          <w:rPr>
            <w:szCs w:val="24"/>
          </w:rPr>
          <w:t xml:space="preserve"> at the expense </w:t>
        </w:r>
      </w:ins>
      <w:ins w:id="50" w:author="Billy Mitchell" w:date="2024-07-23T13:51:00Z" w16du:dateUtc="2024-07-23T17:51:00Z">
        <w:r w:rsidR="007E243B">
          <w:rPr>
            <w:szCs w:val="24"/>
          </w:rPr>
          <w:t xml:space="preserve">of </w:t>
        </w:r>
      </w:ins>
      <w:ins w:id="51"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ins w:id="52" w:author="Billy Mitchell" w:date="2024-07-24T16:44:00Z" w16du:dateUtc="2024-07-24T20:44:00Z">
        <w:r w:rsidR="008D7AEF">
          <w:rPr>
            <w:szCs w:val="24"/>
          </w:rPr>
          <w:t xml:space="preserve">was associated with </w:t>
        </w:r>
      </w:ins>
      <w:del w:id="53" w:author="Billy Mitchell" w:date="2024-07-24T16:44:00Z" w16du:dateUtc="2024-07-24T20:44:00Z">
        <w:r w:rsidR="00B42FE6" w:rsidDel="008D7AEF">
          <w:rPr>
            <w:szCs w:val="24"/>
          </w:rPr>
          <w:delText xml:space="preserve">predicted </w:delText>
        </w:r>
      </w:del>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76DF80AE"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54" w:author="Billy Mitchell" w:date="2024-06-03T12:32:00Z" w16du:dateUtc="2024-06-03T16:32:00Z">
        <w:r w:rsidR="000732A4">
          <w:rPr>
            <w:szCs w:val="24"/>
          </w:rPr>
          <w:t xml:space="preserve"> </w:t>
        </w:r>
      </w:ins>
      <w:ins w:id="55" w:author="Billy Mitchell" w:date="2024-07-23T13:54:00Z" w16du:dateUtc="2024-07-23T17:54:00Z">
        <w:r w:rsidR="004E30DF">
          <w:rPr>
            <w:szCs w:val="24"/>
          </w:rPr>
          <w:t>We hypothesized that the decont</w:t>
        </w:r>
      </w:ins>
      <w:ins w:id="56" w:author="Billy Mitchell" w:date="2024-07-23T13:55:00Z" w16du:dateUtc="2024-07-23T17:55:00Z">
        <w:r w:rsidR="004E30DF">
          <w:rPr>
            <w:szCs w:val="24"/>
          </w:rPr>
          <w:t xml:space="preserve">extualized self-regulation choices motivated by stimulus-response paradigms might be closer in practice to </w:t>
        </w:r>
      </w:ins>
      <w:ins w:id="57" w:author="Billy Mitchell" w:date="2024-07-23T13:56:00Z" w16du:dateUtc="2024-07-23T17:56:00Z">
        <w:r w:rsidR="004E30DF">
          <w:rPr>
            <w:szCs w:val="24"/>
          </w:rPr>
          <w:t xml:space="preserve">simulating or </w:t>
        </w:r>
      </w:ins>
      <w:ins w:id="58" w:author="Billy Mitchell" w:date="2024-07-23T13:55:00Z" w16du:dateUtc="2024-07-23T17:55:00Z">
        <w:r w:rsidR="004E30DF">
          <w:rPr>
            <w:szCs w:val="24"/>
          </w:rPr>
          <w:t xml:space="preserve">forecasting </w:t>
        </w:r>
      </w:ins>
      <w:ins w:id="59" w:author="Billy Mitchell" w:date="2024-07-23T13:56:00Z" w16du:dateUtc="2024-07-23T17:56:00Z">
        <w:r w:rsidR="004E30DF">
          <w:rPr>
            <w:szCs w:val="24"/>
          </w:rPr>
          <w:t xml:space="preserve">self-regulation </w:t>
        </w:r>
      </w:ins>
      <w:ins w:id="60" w:author="Billy Mitchell" w:date="2024-07-23T13:55:00Z" w16du:dateUtc="2024-07-23T17:55:00Z">
        <w:r w:rsidR="004E30DF">
          <w:rPr>
            <w:szCs w:val="24"/>
          </w:rPr>
          <w:t>than regulation usage</w:t>
        </w:r>
      </w:ins>
      <w:ins w:id="61"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62" w:author="Billy Mitchell" w:date="2024-06-03T12:32:00Z" w16du:dateUtc="2024-06-03T16:32:00Z">
        <w:r w:rsidR="000732A4">
          <w:rPr>
            <w:szCs w:val="24"/>
          </w:rPr>
          <w:t>, though with</w:t>
        </w:r>
      </w:ins>
      <w:ins w:id="63" w:author="Billy Mitchell" w:date="2024-06-03T12:33:00Z" w16du:dateUtc="2024-06-03T16:33:00Z">
        <w:r w:rsidR="000732A4">
          <w:rPr>
            <w:szCs w:val="24"/>
          </w:rPr>
          <w:t xml:space="preserve"> an effect size smaller than the typical range </w:t>
        </w:r>
      </w:ins>
      <w:ins w:id="64" w:author="Billy Mitchell" w:date="2024-06-03T12:39:00Z" w16du:dateUtc="2024-06-03T16:39:00Z">
        <w:r w:rsidR="000732A4">
          <w:rPr>
            <w:szCs w:val="24"/>
          </w:rPr>
          <w:t>found by Matthews et al. (20</w:t>
        </w:r>
      </w:ins>
      <w:ins w:id="65"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 xml:space="preserve">rs, </w:t>
      </w:r>
      <w:r w:rsidR="00795CB8">
        <w:rPr>
          <w:szCs w:val="24"/>
        </w:rPr>
        <w:lastRenderedPageBreak/>
        <w:t>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bookmarkStart w:id="66" w:name="_Hlk172732134"/>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w:t>
      </w:r>
      <w:bookmarkEnd w:id="66"/>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21B2F2"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8F145E">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8F145E">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w:t>
      </w:r>
      <w:r>
        <w:rPr>
          <w:szCs w:val="24"/>
        </w:rPr>
        <w:lastRenderedPageBreak/>
        <w:t xml:space="preserve">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8F145E">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8F145E">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67"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67"/>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8F145E">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8F145E">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t>
      </w:r>
      <w:r w:rsidR="00234192">
        <w:rPr>
          <w:szCs w:val="24"/>
        </w:rPr>
        <w:lastRenderedPageBreak/>
        <w:t xml:space="preserve">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E4992D5"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8F145E">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68" w:author="Billy Mitchell" w:date="2024-07-12T22:43:00Z" w16du:dateUtc="2024-07-13T02:43:00Z">
        <w:r w:rsidR="001B24AA">
          <w:rPr>
            <w:szCs w:val="24"/>
          </w:rPr>
          <w:t xml:space="preserve"> designed to be</w:t>
        </w:r>
      </w:ins>
      <w:ins w:id="69" w:author="Billy Mitchell" w:date="2024-07-12T22:44:00Z" w16du:dateUtc="2024-07-13T02:44:00Z">
        <w:r w:rsidR="001B24AA">
          <w:rPr>
            <w:szCs w:val="24"/>
          </w:rPr>
          <w:t xml:space="preserve"> either</w:t>
        </w:r>
      </w:ins>
      <w:ins w:id="70" w:author="Billy Mitchell" w:date="2024-07-12T22:43:00Z" w16du:dateUtc="2024-07-13T02:43:00Z">
        <w:r w:rsidR="001B24AA">
          <w:rPr>
            <w:szCs w:val="24"/>
          </w:rPr>
          <w:t xml:space="preserve"> </w:t>
        </w:r>
      </w:ins>
      <w:ins w:id="71"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AF6572A"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8F145E">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522286A"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8F145E">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8F145E">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8F145E">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72"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ins>
      <w:r w:rsidR="008F145E">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ins w:id="73" w:author="Billy Mitchell" w:date="2024-07-23T14:06:00Z" w16du:dateUtc="2024-07-23T18:06:00Z">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74" w:author="Billy Mitchell" w:date="2024-07-12T22:46:00Z" w16du:dateUtc="2024-07-13T02:46:00Z">
        <w:r w:rsidR="001B24AA" w:rsidRPr="000E4249">
          <w:rPr>
            <w:szCs w:val="24"/>
          </w:rPr>
          <w:t xml:space="preserve"> (</w:t>
        </w:r>
        <w:r w:rsidR="001B24AA" w:rsidRPr="000E4249">
          <w:rPr>
            <w:bCs/>
            <w:szCs w:val="24"/>
            <w:rPrChange w:id="75" w:author="Billy Mitchell" w:date="2024-07-23T14:06:00Z" w16du:dateUtc="2024-07-23T18:06:00Z">
              <w:rPr>
                <w:bCs/>
                <w:sz w:val="22"/>
              </w:rPr>
            </w:rPrChange>
          </w:rPr>
          <w:t xml:space="preserve">"During </w:t>
        </w:r>
      </w:ins>
      <w:ins w:id="76" w:author="Billy Mitchell" w:date="2024-07-12T22:49:00Z" w16du:dateUtc="2024-07-13T02:49:00Z">
        <w:r w:rsidR="001B24AA" w:rsidRPr="000E4249">
          <w:rPr>
            <w:bCs/>
            <w:szCs w:val="24"/>
            <w:rPrChange w:id="77" w:author="Billy Mitchell" w:date="2024-07-23T14:06:00Z" w16du:dateUtc="2024-07-23T18:06:00Z">
              <w:rPr>
                <w:bCs/>
                <w:sz w:val="22"/>
              </w:rPr>
            </w:rPrChange>
          </w:rPr>
          <w:t>[</w:t>
        </w:r>
      </w:ins>
      <w:ins w:id="78" w:author="Billy Mitchell" w:date="2024-07-12T22:46:00Z" w16du:dateUtc="2024-07-13T02:46:00Z">
        <w:r w:rsidR="001B24AA" w:rsidRPr="000E4249">
          <w:rPr>
            <w:bCs/>
            <w:szCs w:val="24"/>
            <w:rPrChange w:id="79" w:author="Billy Mitchell" w:date="2024-07-23T14:06:00Z" w16du:dateUtc="2024-07-23T18:06:00Z">
              <w:rPr>
                <w:bCs/>
                <w:sz w:val="22"/>
              </w:rPr>
            </w:rPrChange>
          </w:rPr>
          <w:t>this event</w:t>
        </w:r>
      </w:ins>
      <w:ins w:id="80" w:author="Billy Mitchell" w:date="2024-07-12T22:49:00Z" w16du:dateUtc="2024-07-13T02:49:00Z">
        <w:r w:rsidR="001B24AA" w:rsidRPr="000E4249">
          <w:rPr>
            <w:bCs/>
            <w:szCs w:val="24"/>
            <w:rPrChange w:id="81" w:author="Billy Mitchell" w:date="2024-07-23T14:06:00Z" w16du:dateUtc="2024-07-23T18:06:00Z">
              <w:rPr>
                <w:bCs/>
                <w:sz w:val="22"/>
              </w:rPr>
            </w:rPrChange>
          </w:rPr>
          <w:t>]</w:t>
        </w:r>
      </w:ins>
      <w:ins w:id="82" w:author="Billy Mitchell" w:date="2024-07-12T22:46:00Z" w16du:dateUtc="2024-07-13T02:46:00Z">
        <w:r w:rsidR="001B24AA" w:rsidRPr="000E4249">
          <w:rPr>
            <w:bCs/>
            <w:szCs w:val="24"/>
            <w:rPrChange w:id="83" w:author="Billy Mitchell" w:date="2024-07-23T14:06:00Z" w16du:dateUtc="2024-07-23T18:06:00Z">
              <w:rPr>
                <w:bCs/>
                <w:sz w:val="22"/>
              </w:rPr>
            </w:rPrChange>
          </w:rPr>
          <w:t xml:space="preserve">, how intense was the </w:t>
        </w:r>
      </w:ins>
      <w:ins w:id="84" w:author="Billy Mitchell" w:date="2024-07-12T22:49:00Z" w16du:dateUtc="2024-07-13T02:49:00Z">
        <w:r w:rsidR="001B24AA" w:rsidRPr="000E4249">
          <w:rPr>
            <w:bCs/>
            <w:szCs w:val="24"/>
            <w:rPrChange w:id="85" w:author="Billy Mitchell" w:date="2024-07-23T14:06:00Z" w16du:dateUtc="2024-07-23T18:06:00Z">
              <w:rPr>
                <w:bCs/>
                <w:sz w:val="22"/>
              </w:rPr>
            </w:rPrChange>
          </w:rPr>
          <w:t>[</w:t>
        </w:r>
      </w:ins>
      <w:ins w:id="86" w:author="Billy Mitchell" w:date="2024-07-12T22:46:00Z" w16du:dateUtc="2024-07-13T02:46:00Z">
        <w:r w:rsidR="001B24AA" w:rsidRPr="000E4249">
          <w:rPr>
            <w:bCs/>
            <w:szCs w:val="24"/>
            <w:rPrChange w:id="87" w:author="Billy Mitchell" w:date="2024-07-23T14:06:00Z" w16du:dateUtc="2024-07-23T18:06:00Z">
              <w:rPr>
                <w:bCs/>
                <w:sz w:val="22"/>
              </w:rPr>
            </w:rPrChange>
          </w:rPr>
          <w:t>emotion</w:t>
        </w:r>
      </w:ins>
      <w:ins w:id="88" w:author="Billy Mitchell" w:date="2024-07-12T22:49:00Z" w16du:dateUtc="2024-07-13T02:49:00Z">
        <w:r w:rsidR="001B24AA" w:rsidRPr="000E4249">
          <w:rPr>
            <w:bCs/>
            <w:szCs w:val="24"/>
            <w:rPrChange w:id="89" w:author="Billy Mitchell" w:date="2024-07-23T14:06:00Z" w16du:dateUtc="2024-07-23T18:06:00Z">
              <w:rPr>
                <w:bCs/>
                <w:sz w:val="22"/>
              </w:rPr>
            </w:rPrChange>
          </w:rPr>
          <w:t>]</w:t>
        </w:r>
      </w:ins>
      <w:ins w:id="90" w:author="Billy Mitchell" w:date="2024-07-12T22:46:00Z" w16du:dateUtc="2024-07-13T02:46:00Z">
        <w:r w:rsidR="001B24AA" w:rsidRPr="000E4249">
          <w:rPr>
            <w:bCs/>
            <w:szCs w:val="24"/>
            <w:rPrChange w:id="91"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92" w:author="Billy Mitchell" w:date="2024-07-12T22:50:00Z" w16du:dateUtc="2024-07-13T02:50:00Z">
        <w:r w:rsidR="001B24AA" w:rsidRPr="000E4249">
          <w:rPr>
            <w:szCs w:val="24"/>
          </w:rPr>
          <w:t xml:space="preserve"> (</w:t>
        </w:r>
        <w:r w:rsidR="001B24AA" w:rsidRPr="000E4249">
          <w:rPr>
            <w:bCs/>
            <w:szCs w:val="24"/>
            <w:rPrChange w:id="93"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94"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8F145E">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95"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w:t>
      </w:r>
      <w:r w:rsidR="00AA7A9A">
        <w:rPr>
          <w:szCs w:val="24"/>
        </w:rPr>
        <w:lastRenderedPageBreak/>
        <w:t xml:space="preserve">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95"/>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145842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8F145E">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8F145E">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 xml:space="preserve">(Shafir et al., 2016; </w:t>
      </w:r>
      <w:proofErr w:type="spellStart"/>
      <w:r w:rsidR="000E4249" w:rsidRPr="000E4249">
        <w:t>Sheppes</w:t>
      </w:r>
      <w:proofErr w:type="spellEnd"/>
      <w:r w:rsidR="000E4249" w:rsidRPr="000E4249">
        <w:t xml:space="preserve">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 xml:space="preserve">compared the ratings for </w:t>
      </w:r>
      <w:r w:rsidR="00F01730">
        <w:rPr>
          <w:szCs w:val="24"/>
        </w:rPr>
        <w:lastRenderedPageBreak/>
        <w:t>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96" w:author="Billy Mitchell" w:date="2024-07-12T23:28:00Z" w16du:dateUtc="2024-07-13T03:28:00Z"/>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97" w:author="Billy Mitchell" w:date="2024-07-12T23:28:00Z" w16du:dateUtc="2024-07-13T03:28:00Z">
        <w:r w:rsidRPr="00A76031">
          <w:rPr>
            <w:b/>
            <w:bCs/>
            <w:szCs w:val="24"/>
            <w:rPrChange w:id="98" w:author="Billy Mitchell" w:date="2024-07-12T23:28:00Z" w16du:dateUtc="2024-07-13T03:28:00Z">
              <w:rPr>
                <w:szCs w:val="24"/>
              </w:rPr>
            </w:rPrChange>
          </w:rPr>
          <w:t xml:space="preserve">Event </w:t>
        </w:r>
        <w:r>
          <w:rPr>
            <w:b/>
            <w:bCs/>
            <w:szCs w:val="24"/>
          </w:rPr>
          <w:t xml:space="preserve">Location </w:t>
        </w:r>
        <w:r w:rsidRPr="00A76031">
          <w:rPr>
            <w:b/>
            <w:bCs/>
            <w:szCs w:val="24"/>
            <w:rPrChange w:id="99" w:author="Billy Mitchell" w:date="2024-07-12T23:28:00Z" w16du:dateUtc="2024-07-13T03:28:00Z">
              <w:rPr>
                <w:szCs w:val="24"/>
              </w:rPr>
            </w:rPrChange>
          </w:rPr>
          <w:t>Coding.</w:t>
        </w:r>
        <w:r>
          <w:rPr>
            <w:b/>
            <w:bCs/>
            <w:szCs w:val="24"/>
          </w:rPr>
          <w:t xml:space="preserve"> </w:t>
        </w:r>
      </w:ins>
      <w:ins w:id="100" w:author="Billy Mitchell" w:date="2024-07-12T23:29:00Z" w16du:dateUtc="2024-07-13T03:29:00Z">
        <w:r w:rsidRPr="00A76031">
          <w:rPr>
            <w:szCs w:val="24"/>
            <w:rPrChange w:id="101" w:author="Billy Mitchell" w:date="2024-07-12T23:29:00Z" w16du:dateUtc="2024-07-13T03:29:00Z">
              <w:rPr>
                <w:b/>
                <w:bCs/>
                <w:szCs w:val="24"/>
              </w:rPr>
            </w:rPrChange>
          </w:rPr>
          <w:t xml:space="preserve">Prior </w:t>
        </w:r>
        <w:r>
          <w:rPr>
            <w:szCs w:val="24"/>
          </w:rPr>
          <w:t xml:space="preserve">to launching our study, </w:t>
        </w:r>
      </w:ins>
      <w:ins w:id="102" w:author="Billy Mitchell" w:date="2024-07-12T23:30:00Z" w16du:dateUtc="2024-07-13T03:30:00Z">
        <w:r>
          <w:rPr>
            <w:szCs w:val="24"/>
          </w:rPr>
          <w:t>a key</w:t>
        </w:r>
      </w:ins>
      <w:ins w:id="103" w:author="Billy Mitchell" w:date="2024-07-12T23:32:00Z" w16du:dateUtc="2024-07-13T03:32:00Z">
        <w:r w:rsidR="005B1AD8">
          <w:rPr>
            <w:szCs w:val="24"/>
          </w:rPr>
          <w:t xml:space="preserve"> was </w:t>
        </w:r>
      </w:ins>
      <w:ins w:id="104" w:author="Billy Mitchell" w:date="2024-07-12T23:33:00Z" w16du:dateUtc="2024-07-13T03:33:00Z">
        <w:r w:rsidR="005B1AD8">
          <w:rPr>
            <w:szCs w:val="24"/>
          </w:rPr>
          <w:t>generated by research staff</w:t>
        </w:r>
      </w:ins>
      <w:ins w:id="105" w:author="Billy Mitchell" w:date="2024-07-12T23:30:00Z" w16du:dateUtc="2024-07-13T03:30:00Z">
        <w:r>
          <w:rPr>
            <w:szCs w:val="24"/>
          </w:rPr>
          <w:t xml:space="preserve"> documenting </w:t>
        </w:r>
        <w:proofErr w:type="gramStart"/>
        <w:r>
          <w:rPr>
            <w:szCs w:val="24"/>
          </w:rPr>
          <w:t>all of</w:t>
        </w:r>
        <w:proofErr w:type="gramEnd"/>
        <w:r>
          <w:rPr>
            <w:szCs w:val="24"/>
          </w:rPr>
          <w:t xml:space="preserve"> the unique events contained within the haunted house, </w:t>
        </w:r>
      </w:ins>
      <w:ins w:id="106" w:author="Billy Mitchell" w:date="2024-07-12T23:31:00Z" w16du:dateUtc="2024-07-13T03:31:00Z">
        <w:r>
          <w:rPr>
            <w:szCs w:val="24"/>
          </w:rPr>
          <w:t>including descriptions</w:t>
        </w:r>
      </w:ins>
      <w:ins w:id="107" w:author="Billy Mitchell" w:date="2024-07-12T23:32:00Z" w16du:dateUtc="2024-07-13T03:32:00Z">
        <w:r>
          <w:rPr>
            <w:szCs w:val="24"/>
          </w:rPr>
          <w:t>, temporal order,</w:t>
        </w:r>
      </w:ins>
      <w:ins w:id="108" w:author="Billy Mitchell" w:date="2024-07-12T23:31:00Z" w16du:dateUtc="2024-07-13T03:31:00Z">
        <w:r>
          <w:rPr>
            <w:szCs w:val="24"/>
          </w:rPr>
          <w:t xml:space="preserve"> and the approximate locations of each event.</w:t>
        </w:r>
      </w:ins>
      <w:ins w:id="109" w:author="Billy Mitchell" w:date="2024-07-12T23:33:00Z" w16du:dateUtc="2024-07-13T03:33:00Z">
        <w:r w:rsidR="005B1AD8">
          <w:rPr>
            <w:szCs w:val="24"/>
          </w:rPr>
          <w:t xml:space="preserve"> </w:t>
        </w:r>
      </w:ins>
      <w:ins w:id="110" w:author="Billy Mitchell" w:date="2024-07-12T23:34:00Z" w16du:dateUtc="2024-07-13T03:34:00Z">
        <w:r w:rsidR="005B1AD8">
          <w:rPr>
            <w:szCs w:val="24"/>
          </w:rPr>
          <w:t xml:space="preserve">This key was used as a </w:t>
        </w:r>
        <w:r w:rsidR="005B1AD8">
          <w:rPr>
            <w:szCs w:val="24"/>
          </w:rPr>
          <w:lastRenderedPageBreak/>
          <w:t xml:space="preserve">reference by two </w:t>
        </w:r>
      </w:ins>
      <w:ins w:id="111" w:author="Billy Mitchell" w:date="2024-07-12T23:35:00Z" w16du:dateUtc="2024-07-13T03:35:00Z">
        <w:r w:rsidR="005B1AD8">
          <w:rPr>
            <w:szCs w:val="24"/>
          </w:rPr>
          <w:t xml:space="preserve">additional </w:t>
        </w:r>
      </w:ins>
      <w:ins w:id="112" w:author="Billy Mitchell" w:date="2024-07-12T23:34:00Z" w16du:dateUtc="2024-07-13T03:34:00Z">
        <w:r w:rsidR="005B1AD8">
          <w:rPr>
            <w:szCs w:val="24"/>
          </w:rPr>
          <w:t>hypothesi</w:t>
        </w:r>
      </w:ins>
      <w:ins w:id="113" w:author="Billy Mitchell" w:date="2024-07-12T23:35:00Z" w16du:dateUtc="2024-07-13T03:35:00Z">
        <w:r w:rsidR="005B1AD8">
          <w:rPr>
            <w:szCs w:val="24"/>
          </w:rPr>
          <w:t xml:space="preserve">s-blind independent raters who had not experienced the haunted house to identify the approximate locations of each event </w:t>
        </w:r>
      </w:ins>
      <w:ins w:id="114" w:author="Billy Mitchell" w:date="2024-07-12T23:36:00Z" w16du:dateUtc="2024-07-13T03:36:00Z">
        <w:r w:rsidR="005B1AD8">
          <w:rPr>
            <w:szCs w:val="24"/>
          </w:rPr>
          <w:t>reported</w:t>
        </w:r>
      </w:ins>
      <w:ins w:id="115" w:author="Billy Mitchell" w:date="2024-07-12T23:35:00Z" w16du:dateUtc="2024-07-13T03:35:00Z">
        <w:r w:rsidR="005B1AD8">
          <w:rPr>
            <w:szCs w:val="24"/>
          </w:rPr>
          <w:t xml:space="preserve"> by participants </w:t>
        </w:r>
      </w:ins>
      <w:ins w:id="116" w:author="Billy Mitchell" w:date="2024-07-12T23:36:00Z" w16du:dateUtc="2024-07-13T03:36:00Z">
        <w:r w:rsidR="005B1AD8">
          <w:rPr>
            <w:szCs w:val="24"/>
          </w:rPr>
          <w:t>using the detailed descriptions that they provided</w:t>
        </w:r>
      </w:ins>
      <w:ins w:id="117" w:author="Billy Mitchell" w:date="2024-07-12T23:37:00Z" w16du:dateUtc="2024-07-13T03:37:00Z">
        <w:r w:rsidR="005B1AD8">
          <w:rPr>
            <w:szCs w:val="24"/>
          </w:rPr>
          <w:t xml:space="preserve">. Each event was labeled as occurring either within one of the four sections or as “not applicable” in cases of high </w:t>
        </w:r>
      </w:ins>
      <w:ins w:id="118" w:author="Billy Mitchell" w:date="2024-07-12T23:38:00Z" w16du:dateUtc="2024-07-13T03:38:00Z">
        <w:r w:rsidR="005B1AD8">
          <w:rPr>
            <w:szCs w:val="24"/>
          </w:rPr>
          <w:t xml:space="preserve">ambiguity. The </w:t>
        </w:r>
      </w:ins>
      <w:ins w:id="119" w:author="Billy Mitchell" w:date="2024-07-12T23:42:00Z" w16du:dateUtc="2024-07-13T03:42:00Z">
        <w:r w:rsidR="0032126A">
          <w:rPr>
            <w:szCs w:val="24"/>
          </w:rPr>
          <w:t xml:space="preserve">training and </w:t>
        </w:r>
      </w:ins>
      <w:ins w:id="120" w:author="Billy Mitchell" w:date="2024-07-12T23:38:00Z" w16du:dateUtc="2024-07-13T03:38:00Z">
        <w:r w:rsidR="005B1AD8">
          <w:rPr>
            <w:szCs w:val="24"/>
          </w:rPr>
          <w:t>rating process</w:t>
        </w:r>
      </w:ins>
      <w:ins w:id="121" w:author="Billy Mitchell" w:date="2024-07-12T23:39:00Z" w16du:dateUtc="2024-07-13T03:39:00Z">
        <w:r w:rsidR="005B1AD8">
          <w:rPr>
            <w:szCs w:val="24"/>
          </w:rPr>
          <w:t xml:space="preserve"> otherwise mirrored the procedure outlined for strategy usage coding. </w:t>
        </w:r>
      </w:ins>
      <w:proofErr w:type="gramStart"/>
      <w:ins w:id="122" w:author="Billy Mitchell" w:date="2024-07-12T23:43:00Z" w16du:dateUtc="2024-07-13T03:43:00Z">
        <w:r w:rsidR="0032126A">
          <w:rPr>
            <w:szCs w:val="24"/>
          </w:rPr>
          <w:t>Agreement</w:t>
        </w:r>
        <w:proofErr w:type="gramEnd"/>
        <w:r w:rsidR="0032126A">
          <w:rPr>
            <w:szCs w:val="24"/>
          </w:rPr>
          <w:t xml:space="preserve"> between raters was high (IRR = 0.91</w:t>
        </w:r>
      </w:ins>
      <w:ins w:id="123" w:author="Billy Mitchell" w:date="2024-07-12T23:44:00Z" w16du:dateUtc="2024-07-13T03:44:00Z">
        <w:r w:rsidR="0032126A">
          <w:rPr>
            <w:szCs w:val="24"/>
          </w:rPr>
          <w:t>8).</w:t>
        </w:r>
      </w:ins>
    </w:p>
    <w:p w14:paraId="75013AA1" w14:textId="02DCF2F0"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8F145E">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76498660" w:rsidR="0057698D" w:rsidRDefault="0099482C" w:rsidP="000967D7">
      <w:pPr>
        <w:spacing w:after="0" w:line="480" w:lineRule="auto"/>
        <w:ind w:left="0" w:firstLine="720"/>
        <w:rPr>
          <w:ins w:id="124"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8F145E">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8F145E">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546C08F7" w:rsidR="0057698D" w:rsidRPr="00C05F02" w:rsidRDefault="00E77A87" w:rsidP="00C05F02">
      <w:pPr>
        <w:spacing w:after="0" w:line="480" w:lineRule="auto"/>
        <w:ind w:left="0" w:firstLine="720"/>
        <w:rPr>
          <w:ins w:id="125" w:author="Billy Mitchell" w:date="2024-07-12T23:21:00Z" w16du:dateUtc="2024-07-13T03:21:00Z"/>
        </w:rPr>
      </w:pPr>
      <w:ins w:id="126" w:author="Billy Mitchell" w:date="2024-07-12T23:00:00Z" w16du:dateUtc="2024-07-13T03:00:00Z">
        <w:r>
          <w:rPr>
            <w:szCs w:val="24"/>
          </w:rPr>
          <w:t xml:space="preserve">This observational approach, using the idiosyncratic self-reported emotional intensity of each subject to predict regulation behaviors, differs substantively from its </w:t>
        </w:r>
        <w:proofErr w:type="gramStart"/>
        <w:r>
          <w:rPr>
            <w:szCs w:val="24"/>
          </w:rPr>
          <w:t>experimentally-</w:t>
        </w:r>
        <w:r>
          <w:rPr>
            <w:szCs w:val="24"/>
          </w:rPr>
          <w:lastRenderedPageBreak/>
          <w:t>controlled</w:t>
        </w:r>
        <w:proofErr w:type="gramEnd"/>
        <w:r>
          <w:rPr>
            <w:szCs w:val="24"/>
          </w:rPr>
          <w:t xml:space="preserve"> predecessors, which generally instead manipulate emotion using standardized stimuli sets and use the standardized intensity of each stimulus as the predictor of strategy choice rather than the intensity subjects actually experienced. Such an approach assumes that, over a sufficiently large sample, the average experienced intensity of any given stimulus will match the standardized value for that stimulus. In exchange for making this assumption, researchers </w:t>
        </w:r>
      </w:ins>
      <w:proofErr w:type="gramStart"/>
      <w:ins w:id="127" w:author="Billy Mitchell" w:date="2024-07-12T23:02:00Z" w16du:dateUtc="2024-07-13T03:02:00Z">
        <w:r w:rsidR="004A023F">
          <w:rPr>
            <w:szCs w:val="24"/>
          </w:rPr>
          <w:t xml:space="preserve">likely </w:t>
        </w:r>
      </w:ins>
      <w:ins w:id="128" w:author="Billy Mitchell" w:date="2024-07-12T23:00:00Z" w16du:dateUtc="2024-07-13T03:00:00Z">
        <w:r>
          <w:rPr>
            <w:szCs w:val="24"/>
          </w:rPr>
          <w:t>reduce</w:t>
        </w:r>
        <w:proofErr w:type="gramEnd"/>
        <w:r>
          <w:rPr>
            <w:szCs w:val="24"/>
          </w:rPr>
          <w:t xml:space="preserve"> potential confounds and are better able to address causality.</w:t>
        </w:r>
      </w:ins>
      <w:ins w:id="129" w:author="Billy Mitchell" w:date="2024-07-12T23:16:00Z" w16du:dateUtc="2024-07-13T03:16:00Z">
        <w:r w:rsidR="0057698D">
          <w:rPr>
            <w:szCs w:val="24"/>
          </w:rPr>
          <w:t xml:space="preserve"> </w:t>
        </w:r>
      </w:ins>
      <w:ins w:id="130"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approach</w:t>
        </w:r>
        <w:r w:rsidR="00466D8D">
          <w:t xml:space="preserve"> we had</w:t>
        </w:r>
        <w:r w:rsidR="00466D8D" w:rsidRPr="00C05F02">
          <w:t>, we</w:t>
        </w:r>
        <w:r w:rsidR="00466D8D">
          <w:t xml:space="preserve"> </w:t>
        </w:r>
        <w:r w:rsidR="00466D8D" w:rsidRPr="00C05F02">
          <w:t>assume that the personal experience</w:t>
        </w:r>
      </w:ins>
      <w:ins w:id="131" w:author="Billy Mitchell" w:date="2024-07-23T16:36:00Z" w16du:dateUtc="2024-07-23T20:36:00Z">
        <w:r w:rsidR="00466D8D">
          <w:t>s</w:t>
        </w:r>
      </w:ins>
      <w:ins w:id="132" w:author="Billy Mitchell" w:date="2024-07-23T16:35:00Z" w16du:dateUtc="2024-07-23T20:35:00Z">
        <w:r w:rsidR="00466D8D" w:rsidRPr="00C05F02">
          <w:t xml:space="preserve"> report</w:t>
        </w:r>
        <w:r w:rsidR="00466D8D">
          <w:t>ed represent</w:t>
        </w:r>
        <w:r w:rsidR="00466D8D" w:rsidRPr="00C05F02">
          <w:t xml:space="preserve"> pre-regulation. However, </w:t>
        </w:r>
      </w:ins>
      <w:ins w:id="133" w:author="Billy Mitchell" w:date="2024-07-23T16:36:00Z" w16du:dateUtc="2024-07-23T20:36:00Z">
        <w:r w:rsidR="00466D8D">
          <w:t xml:space="preserve">using </w:t>
        </w:r>
      </w:ins>
      <w:ins w:id="134" w:author="Billy Mitchell" w:date="2024-07-23T16:35:00Z" w16du:dateUtc="2024-07-23T20:35:00Z">
        <w:r w:rsidR="00466D8D">
          <w:t>the standard</w:t>
        </w:r>
      </w:ins>
      <w:ins w:id="135" w:author="Billy Mitchell" w:date="2024-07-23T16:36:00Z" w16du:dateUtc="2024-07-23T20:36:00Z">
        <w:r w:rsidR="00466D8D">
          <w:t>ized</w:t>
        </w:r>
      </w:ins>
      <w:ins w:id="136" w:author="Billy Mitchell" w:date="2024-07-23T16:35:00Z" w16du:dateUtc="2024-07-23T20:35:00Z">
        <w:r w:rsidR="00466D8D" w:rsidRPr="00C05F02">
          <w:t xml:space="preserve"> approach</w:t>
        </w:r>
      </w:ins>
      <w:ins w:id="137" w:author="Billy Mitchell" w:date="2024-07-23T16:36:00Z" w16du:dateUtc="2024-07-23T20:36:00Z">
        <w:r w:rsidR="00466D8D">
          <w:t xml:space="preserve"> would </w:t>
        </w:r>
      </w:ins>
      <w:ins w:id="138" w:author="Billy Mitchell" w:date="2024-07-23T16:35:00Z" w16du:dateUtc="2024-07-23T20:35:00Z">
        <w:r w:rsidR="00466D8D" w:rsidRPr="00C05F02">
          <w:t>assume that the standardized value</w:t>
        </w:r>
      </w:ins>
      <w:ins w:id="139" w:author="Billy Mitchell" w:date="2024-07-23T16:36:00Z" w16du:dateUtc="2024-07-23T20:36:00Z">
        <w:r w:rsidR="00466D8D">
          <w:t>s</w:t>
        </w:r>
      </w:ins>
      <w:ins w:id="140" w:author="Billy Mitchell" w:date="2024-07-23T16:35:00Z" w16du:dateUtc="2024-07-23T20:35:00Z">
        <w:r w:rsidR="00466D8D" w:rsidRPr="00C05F02">
          <w:t xml:space="preserve"> represent personal experience</w:t>
        </w:r>
      </w:ins>
      <w:ins w:id="141" w:author="Billy Mitchell" w:date="2024-07-23T16:37:00Z" w16du:dateUtc="2024-07-23T20:37:00Z">
        <w:r w:rsidR="00466D8D">
          <w:t>s</w:t>
        </w:r>
      </w:ins>
      <w:ins w:id="142" w:author="Billy Mitchell" w:date="2024-07-23T16:35:00Z" w16du:dateUtc="2024-07-23T20:35:00Z">
        <w:r w:rsidR="00466D8D" w:rsidRPr="00C05F02">
          <w:t>.</w:t>
        </w:r>
      </w:ins>
      <w:ins w:id="143" w:author="Billy Mitchell" w:date="2024-07-23T16:37:00Z" w16du:dateUtc="2024-07-23T20:37:00Z">
        <w:r w:rsidR="00466D8D">
          <w:t xml:space="preserve"> </w:t>
        </w:r>
        <w:r w:rsidR="00466D8D">
          <w:rPr>
            <w:szCs w:val="24"/>
          </w:rPr>
          <w:t>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despite the typical, everyday variability in emotion responses that standardized approaches smooth over.</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44"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144"/>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w:t>
      </w:r>
      <w:proofErr w:type="gramStart"/>
      <w:r w:rsidR="00D02068">
        <w:rPr>
          <w:bCs/>
          <w:szCs w:val="24"/>
        </w:rPr>
        <w:t>S</w:t>
      </w:r>
      <w:r w:rsidR="00D124F4">
        <w:rPr>
          <w:bCs/>
          <w:szCs w:val="24"/>
        </w:rPr>
        <w:t>elf</w:t>
      </w:r>
      <w:proofErr w:type="gramEnd"/>
      <w:r w:rsidR="00D124F4">
        <w:rPr>
          <w:bCs/>
          <w:szCs w:val="24"/>
        </w:rPr>
        <w:t xml:space="preserve">-regulation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3C1EBFD7"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8F145E">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4737355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8F145E">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8F145E">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8F145E">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8F145E">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8F145E">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8F145E">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w:t>
      </w:r>
      <w:proofErr w:type="spellStart"/>
      <w:r w:rsidR="000E4249" w:rsidRPr="000E4249">
        <w:t>Aldao</w:t>
      </w:r>
      <w:proofErr w:type="spellEnd"/>
      <w:r w:rsidR="000E4249" w:rsidRPr="000E4249">
        <w:t xml:space="preserve"> et al., 2010)</w:t>
      </w:r>
      <w:r>
        <w:rPr>
          <w:bCs/>
          <w:szCs w:val="24"/>
        </w:rPr>
        <w:fldChar w:fldCharType="end"/>
      </w:r>
      <w:r>
        <w:rPr>
          <w:bCs/>
          <w:szCs w:val="24"/>
        </w:rPr>
        <w:t xml:space="preserve">, regulation tendencies (ERQ) </w:t>
      </w:r>
      <w:r>
        <w:rPr>
          <w:bCs/>
          <w:szCs w:val="24"/>
        </w:rPr>
        <w:fldChar w:fldCharType="begin"/>
      </w:r>
      <w:r w:rsidR="008F145E">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1A8BB102" w:rsidR="003E0416" w:rsidRDefault="003A18DB" w:rsidP="003E0416">
      <w:pPr>
        <w:spacing w:after="0" w:line="480" w:lineRule="auto"/>
        <w:ind w:left="0" w:firstLine="720"/>
        <w:rPr>
          <w:ins w:id="145"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8F145E">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77F6E42" w:rsidR="003E0416" w:rsidRPr="003E0416" w:rsidRDefault="00710F71" w:rsidP="003E0416">
      <w:pPr>
        <w:spacing w:after="0" w:line="480" w:lineRule="auto"/>
        <w:ind w:left="0" w:firstLine="720"/>
        <w:rPr>
          <w:szCs w:val="24"/>
        </w:rPr>
      </w:pPr>
      <w:ins w:id="146" w:author="Billy Mitchell" w:date="2024-07-13T00:38:00Z">
        <w:r w:rsidRPr="00710F71">
          <w:rPr>
            <w:b/>
            <w:bCs/>
            <w:szCs w:val="24"/>
            <w:rPrChange w:id="147" w:author="Billy Mitchell" w:date="2024-07-13T00:38:00Z" w16du:dateUtc="2024-07-13T04:38:00Z">
              <w:rPr>
                <w:szCs w:val="24"/>
              </w:rPr>
            </w:rPrChange>
          </w:rPr>
          <w:t>Manipulated emotion intensity does not predict regulation</w:t>
        </w:r>
      </w:ins>
      <w:ins w:id="148" w:author="Billy Mitchell" w:date="2024-07-13T00:38:00Z" w16du:dateUtc="2024-07-13T04:38:00Z">
        <w:r>
          <w:rPr>
            <w:szCs w:val="24"/>
          </w:rPr>
          <w:t xml:space="preserve">. </w:t>
        </w:r>
      </w:ins>
      <w:ins w:id="149" w:author="Billy Mitchell" w:date="2024-07-12T23:45:00Z" w16du:dateUtc="2024-07-13T03:45:00Z">
        <w:r w:rsidR="003069BE">
          <w:rPr>
            <w:szCs w:val="24"/>
          </w:rPr>
          <w:t>Altho</w:t>
        </w:r>
      </w:ins>
      <w:ins w:id="150"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151" w:author="Billy Mitchell" w:date="2024-07-12T23:47:00Z" w16du:dateUtc="2024-07-13T03:47:00Z">
        <w:r w:rsidR="003069BE">
          <w:rPr>
            <w:szCs w:val="24"/>
          </w:rPr>
          <w:t>. As such, by specifying the intensity category of the section i</w:t>
        </w:r>
      </w:ins>
      <w:ins w:id="152"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153" w:author="Billy Mitchell" w:date="2024-07-12T23:49:00Z" w16du:dateUtc="2024-07-13T03:49:00Z">
        <w:r w:rsidR="003069BE">
          <w:rPr>
            <w:szCs w:val="24"/>
          </w:rPr>
          <w:t>a design that imperfectly</w:t>
        </w:r>
      </w:ins>
      <w:ins w:id="154" w:author="Billy Mitchell" w:date="2024-07-12T23:54:00Z" w16du:dateUtc="2024-07-13T03:54:00Z">
        <w:r w:rsidR="00580E79">
          <w:rPr>
            <w:szCs w:val="24"/>
          </w:rPr>
          <w:t>-</w:t>
        </w:r>
      </w:ins>
      <w:ins w:id="155" w:author="Billy Mitchell" w:date="2024-07-12T23:49:00Z" w16du:dateUtc="2024-07-13T03:49:00Z">
        <w:r w:rsidR="003069BE">
          <w:rPr>
            <w:szCs w:val="24"/>
          </w:rPr>
          <w:t>but</w:t>
        </w:r>
      </w:ins>
      <w:ins w:id="156" w:author="Billy Mitchell" w:date="2024-07-12T23:54:00Z" w16du:dateUtc="2024-07-13T03:54:00Z">
        <w:r w:rsidR="00580E79">
          <w:rPr>
            <w:szCs w:val="24"/>
          </w:rPr>
          <w:t>-</w:t>
        </w:r>
      </w:ins>
      <w:ins w:id="157" w:author="Billy Mitchell" w:date="2024-07-12T23:49:00Z" w16du:dateUtc="2024-07-13T03:49:00Z">
        <w:r w:rsidR="003069BE">
          <w:rPr>
            <w:szCs w:val="24"/>
          </w:rPr>
          <w:t>more</w:t>
        </w:r>
      </w:ins>
      <w:ins w:id="158" w:author="Billy Mitchell" w:date="2024-07-12T23:54:00Z" w16du:dateUtc="2024-07-13T03:54:00Z">
        <w:r w:rsidR="00580E79">
          <w:rPr>
            <w:szCs w:val="24"/>
          </w:rPr>
          <w:t>-</w:t>
        </w:r>
      </w:ins>
      <w:ins w:id="159" w:author="Billy Mitchell" w:date="2024-07-12T23:49:00Z" w16du:dateUtc="2024-07-13T03:49:00Z">
        <w:r w:rsidR="003069BE">
          <w:rPr>
            <w:szCs w:val="24"/>
          </w:rPr>
          <w:lastRenderedPageBreak/>
          <w:t xml:space="preserve">closely resembled the emotion manipulation exhibited in lab studies. </w:t>
        </w:r>
      </w:ins>
      <w:ins w:id="160" w:author="Billy Mitchell" w:date="2024-07-12T23:59:00Z" w16du:dateUtc="2024-07-13T03:59:00Z">
        <w:r w:rsidR="00580E79">
          <w:rPr>
            <w:szCs w:val="24"/>
          </w:rPr>
          <w:t>A paired t-test</w:t>
        </w:r>
      </w:ins>
      <w:ins w:id="161" w:author="Billy Mitchell" w:date="2024-07-13T00:01:00Z" w16du:dateUtc="2024-07-13T04:01:00Z">
        <w:r w:rsidR="00580E79">
          <w:rPr>
            <w:szCs w:val="24"/>
          </w:rPr>
          <w:t xml:space="preserve"> - </w:t>
        </w:r>
      </w:ins>
      <w:ins w:id="162" w:author="Billy Mitchell" w:date="2024-07-12T23:59:00Z" w16du:dateUtc="2024-07-13T03:59:00Z">
        <w:r w:rsidR="00580E79">
          <w:rPr>
            <w:szCs w:val="24"/>
          </w:rPr>
          <w:t>using r</w:t>
        </w:r>
      </w:ins>
      <w:ins w:id="163" w:author="Billy Mitchell" w:date="2024-07-12T23:57:00Z" w16du:dateUtc="2024-07-13T03:57:00Z">
        <w:r w:rsidR="00580E79">
          <w:rPr>
            <w:szCs w:val="24"/>
          </w:rPr>
          <w:t>atings</w:t>
        </w:r>
      </w:ins>
      <w:ins w:id="164" w:author="Billy Mitchell" w:date="2024-07-12T23:58:00Z" w16du:dateUtc="2024-07-13T03:58:00Z">
        <w:r w:rsidR="00580E79">
          <w:rPr>
            <w:szCs w:val="24"/>
          </w:rPr>
          <w:t xml:space="preserve"> of fear that</w:t>
        </w:r>
      </w:ins>
      <w:ins w:id="165" w:author="Billy Mitchell" w:date="2024-07-12T23:57:00Z" w16du:dateUtc="2024-07-13T03:57:00Z">
        <w:r w:rsidR="00580E79">
          <w:rPr>
            <w:szCs w:val="24"/>
          </w:rPr>
          <w:t xml:space="preserve"> subjects </w:t>
        </w:r>
      </w:ins>
      <w:ins w:id="166" w:author="Billy Mitchell" w:date="2024-07-12T23:58:00Z" w16du:dateUtc="2024-07-13T03:58:00Z">
        <w:r w:rsidR="00580E79">
          <w:rPr>
            <w:szCs w:val="24"/>
          </w:rPr>
          <w:t xml:space="preserve">self-reported </w:t>
        </w:r>
      </w:ins>
      <w:ins w:id="167" w:author="Billy Mitchell" w:date="2024-07-12T23:59:00Z" w16du:dateUtc="2024-07-13T03:59:00Z">
        <w:r w:rsidR="00580E79">
          <w:rPr>
            <w:szCs w:val="24"/>
          </w:rPr>
          <w:t xml:space="preserve">on a 5-point numeric scale </w:t>
        </w:r>
      </w:ins>
      <w:ins w:id="168" w:author="Billy Mitchell" w:date="2024-07-12T23:58:00Z" w16du:dateUtc="2024-07-13T03:58:00Z">
        <w:r w:rsidR="00580E79">
          <w:rPr>
            <w:szCs w:val="24"/>
          </w:rPr>
          <w:t>after each</w:t>
        </w:r>
      </w:ins>
      <w:ins w:id="169" w:author="Billy Mitchell" w:date="2024-07-12T23:59:00Z" w16du:dateUtc="2024-07-13T03:59:00Z">
        <w:r w:rsidR="00580E79">
          <w:rPr>
            <w:szCs w:val="24"/>
          </w:rPr>
          <w:t xml:space="preserve"> section</w:t>
        </w:r>
      </w:ins>
      <w:ins w:id="170" w:author="Billy Mitchell" w:date="2024-07-13T00:01:00Z" w16du:dateUtc="2024-07-13T04:01:00Z">
        <w:r w:rsidR="00580E79">
          <w:rPr>
            <w:szCs w:val="24"/>
          </w:rPr>
          <w:t xml:space="preserve"> during exposure -</w:t>
        </w:r>
      </w:ins>
      <w:ins w:id="171" w:author="Billy Mitchell" w:date="2024-07-12T23:58:00Z" w16du:dateUtc="2024-07-13T03:58:00Z">
        <w:r w:rsidR="00580E79">
          <w:rPr>
            <w:szCs w:val="24"/>
          </w:rPr>
          <w:t xml:space="preserve"> </w:t>
        </w:r>
      </w:ins>
      <w:ins w:id="172" w:author="Billy Mitchell" w:date="2024-07-12T23:59:00Z" w16du:dateUtc="2024-07-13T03:59:00Z">
        <w:r w:rsidR="00580E79">
          <w:rPr>
            <w:szCs w:val="24"/>
          </w:rPr>
          <w:t xml:space="preserve">confirmed that </w:t>
        </w:r>
      </w:ins>
      <w:ins w:id="173" w:author="Billy Mitchell" w:date="2024-07-13T00:00:00Z" w16du:dateUtc="2024-07-13T04:00:00Z">
        <w:r w:rsidR="00580E79">
          <w:rPr>
            <w:szCs w:val="24"/>
          </w:rPr>
          <w:t>subjects</w:t>
        </w:r>
      </w:ins>
      <w:ins w:id="174" w:author="Billy Mitchell" w:date="2024-07-13T00:01:00Z" w16du:dateUtc="2024-07-13T04:01:00Z">
        <w:r w:rsidR="00580E79">
          <w:rPr>
            <w:szCs w:val="24"/>
          </w:rPr>
          <w:t xml:space="preserve"> experienced the high-intensity sections with s</w:t>
        </w:r>
      </w:ins>
      <w:ins w:id="175" w:author="Billy Mitchell" w:date="2024-07-13T00:02:00Z" w16du:dateUtc="2024-07-13T04:02:00Z">
        <w:r w:rsidR="00580E79">
          <w:rPr>
            <w:szCs w:val="24"/>
          </w:rPr>
          <w:t>ignificantly more fear than the low-intensity sections (</w:t>
        </w:r>
      </w:ins>
      <w:ins w:id="176" w:author="Billy Mitchell" w:date="2024-07-13T00:03:00Z" w16du:dateUtc="2024-07-13T04:03:00Z">
        <w:r w:rsidR="00807561" w:rsidRPr="00BE73D6">
          <w:rPr>
            <w:bCs/>
            <w:i/>
            <w:iCs/>
            <w:szCs w:val="24"/>
          </w:rPr>
          <w:t>x</w:t>
        </w:r>
        <w:r w:rsidR="00807561">
          <w:rPr>
            <w:bCs/>
            <w:i/>
            <w:iCs/>
            <w:szCs w:val="24"/>
            <w:vertAlign w:val="subscript"/>
          </w:rPr>
          <w:t xml:space="preserve"> 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low </w:t>
        </w:r>
        <w:r w:rsidR="00807561" w:rsidRPr="00A62570">
          <w:rPr>
            <w:bCs/>
            <w:szCs w:val="24"/>
          </w:rPr>
          <w:t xml:space="preserve">= </w:t>
        </w:r>
        <w:r w:rsidR="00807561">
          <w:rPr>
            <w:bCs/>
            <w:szCs w:val="24"/>
          </w:rPr>
          <w:t>1</w:t>
        </w:r>
      </w:ins>
      <w:ins w:id="177" w:author="Billy Mitchell" w:date="2024-07-13T00:21:00Z" w16du:dateUtc="2024-07-13T04:21:00Z">
        <w:r w:rsidR="00E964CD">
          <w:rPr>
            <w:bCs/>
            <w:szCs w:val="24"/>
          </w:rPr>
          <w:t>.</w:t>
        </w:r>
      </w:ins>
      <w:ins w:id="178" w:author="Billy Mitchell" w:date="2024-07-13T00:03:00Z" w16du:dateUtc="2024-07-13T04:03:00Z">
        <w:r w:rsidR="00807561">
          <w:rPr>
            <w:bCs/>
            <w:szCs w:val="24"/>
          </w:rPr>
          <w:t>9</w:t>
        </w:r>
      </w:ins>
      <w:ins w:id="179" w:author="Billy Mitchell" w:date="2024-07-13T00:21:00Z" w16du:dateUtc="2024-07-13T04:21:00Z">
        <w:r w:rsidR="00E964CD">
          <w:rPr>
            <w:bCs/>
            <w:szCs w:val="24"/>
          </w:rPr>
          <w:t>0</w:t>
        </w:r>
      </w:ins>
      <w:ins w:id="180"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proofErr w:type="gramStart"/>
        <w:r w:rsidR="00807561" w:rsidRPr="00A62570">
          <w:rPr>
            <w:bCs/>
            <w:i/>
            <w:iCs/>
            <w:szCs w:val="24"/>
          </w:rPr>
          <w:t>t</w:t>
        </w:r>
        <w:r w:rsidR="00807561" w:rsidRPr="00A62570">
          <w:rPr>
            <w:bCs/>
            <w:szCs w:val="24"/>
          </w:rPr>
          <w:t>(</w:t>
        </w:r>
      </w:ins>
      <w:proofErr w:type="gramEnd"/>
      <w:ins w:id="181" w:author="Billy Mitchell" w:date="2024-07-13T00:04:00Z" w16du:dateUtc="2024-07-13T04:04:00Z">
        <w:r w:rsidR="00807561">
          <w:rPr>
            <w:bCs/>
            <w:szCs w:val="24"/>
          </w:rPr>
          <w:t>235.0</w:t>
        </w:r>
      </w:ins>
      <w:ins w:id="182" w:author="Billy Mitchell" w:date="2024-07-13T00:03:00Z" w16du:dateUtc="2024-07-13T04:03:00Z">
        <w:r w:rsidR="00807561">
          <w:rPr>
            <w:bCs/>
            <w:szCs w:val="24"/>
          </w:rPr>
          <w:t>)</w:t>
        </w:r>
        <w:r w:rsidR="00807561" w:rsidRPr="00A62570">
          <w:rPr>
            <w:bCs/>
            <w:szCs w:val="24"/>
          </w:rPr>
          <w:t xml:space="preserve"> = </w:t>
        </w:r>
      </w:ins>
      <w:ins w:id="183" w:author="Billy Mitchell" w:date="2024-07-13T00:25:00Z" w16du:dateUtc="2024-07-13T04:25:00Z">
        <w:r w:rsidR="00042DD8">
          <w:rPr>
            <w:bCs/>
            <w:szCs w:val="24"/>
          </w:rPr>
          <w:t>22.9</w:t>
        </w:r>
      </w:ins>
      <w:ins w:id="184" w:author="Billy Mitchell" w:date="2024-07-13T00:03:00Z" w16du:dateUtc="2024-07-13T04:03:00Z">
        <w:r w:rsidR="00807561" w:rsidRPr="00A62570">
          <w:rPr>
            <w:bCs/>
            <w:szCs w:val="24"/>
          </w:rPr>
          <w:t xml:space="preserve">, </w:t>
        </w:r>
        <w:r w:rsidR="00807561" w:rsidRPr="00BE73D6">
          <w:rPr>
            <w:bCs/>
            <w:i/>
            <w:iCs/>
            <w:szCs w:val="24"/>
          </w:rPr>
          <w:t xml:space="preserve">p </w:t>
        </w:r>
      </w:ins>
      <w:ins w:id="185" w:author="Billy Mitchell" w:date="2024-07-13T00:04:00Z" w16du:dateUtc="2024-07-13T04:04:00Z">
        <w:r w:rsidR="00807561">
          <w:rPr>
            <w:bCs/>
            <w:szCs w:val="24"/>
          </w:rPr>
          <w:t>&lt;</w:t>
        </w:r>
      </w:ins>
      <w:ins w:id="186" w:author="Billy Mitchell" w:date="2024-07-13T00:03:00Z" w16du:dateUtc="2024-07-13T04:03:00Z">
        <w:r w:rsidR="00807561" w:rsidRPr="00A62570">
          <w:rPr>
            <w:bCs/>
            <w:szCs w:val="24"/>
          </w:rPr>
          <w:t xml:space="preserve"> 0.</w:t>
        </w:r>
      </w:ins>
      <w:ins w:id="187" w:author="Billy Mitchell" w:date="2024-07-13T00:04:00Z" w16du:dateUtc="2024-07-13T04:04:00Z">
        <w:r w:rsidR="00807561">
          <w:rPr>
            <w:bCs/>
            <w:szCs w:val="24"/>
          </w:rPr>
          <w:t>001</w:t>
        </w:r>
      </w:ins>
      <w:ins w:id="188" w:author="Billy Mitchell" w:date="2024-07-13T00:02:00Z" w16du:dateUtc="2024-07-13T04:02:00Z">
        <w:r w:rsidR="00580E79">
          <w:rPr>
            <w:szCs w:val="24"/>
          </w:rPr>
          <w:t>).</w:t>
        </w:r>
      </w:ins>
      <w:ins w:id="189" w:author="Billy Mitchell" w:date="2024-07-13T00:19:00Z" w16du:dateUtc="2024-07-13T04:19:00Z">
        <w:r w:rsidR="00E964CD">
          <w:rPr>
            <w:szCs w:val="24"/>
          </w:rPr>
          <w:t xml:space="preserve"> The same trend was observed</w:t>
        </w:r>
      </w:ins>
      <w:ins w:id="190" w:author="Billy Mitchell" w:date="2024-07-13T00:20:00Z" w16du:dateUtc="2024-07-13T04:20:00Z">
        <w:r w:rsidR="00E964CD">
          <w:rPr>
            <w:szCs w:val="24"/>
          </w:rPr>
          <w:t xml:space="preserve"> when using the self-reported intensity of individuals emotions reported by subjects</w:t>
        </w:r>
      </w:ins>
      <w:ins w:id="191" w:author="Billy Mitchell" w:date="2024-07-13T00:25:00Z" w16du:dateUtc="2024-07-13T04:25:00Z">
        <w:r w:rsidR="00042DD8">
          <w:rPr>
            <w:szCs w:val="24"/>
          </w:rPr>
          <w:t xml:space="preserve"> in a Welch’s t-test</w:t>
        </w:r>
      </w:ins>
      <w:ins w:id="192" w:author="Billy Mitchell" w:date="2024-07-13T00:20:00Z" w16du:dateUtc="2024-07-13T04:20:00Z">
        <w:r w:rsidR="00E964CD">
          <w:rPr>
            <w:szCs w:val="24"/>
          </w:rPr>
          <w:t xml:space="preserve">, though it </w:t>
        </w:r>
      </w:ins>
      <w:ins w:id="193"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194" w:author="Billy Mitchell" w:date="2024-07-13T00:22:00Z" w16du:dateUtc="2024-07-13T04:22:00Z">
        <w:r w:rsidR="00E964CD">
          <w:rPr>
            <w:bCs/>
            <w:szCs w:val="24"/>
          </w:rPr>
          <w:t>0.48</w:t>
        </w:r>
      </w:ins>
      <w:ins w:id="195"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proofErr w:type="gramStart"/>
        <w:r w:rsidR="00E964CD" w:rsidRPr="00A62570">
          <w:rPr>
            <w:bCs/>
            <w:i/>
            <w:iCs/>
            <w:szCs w:val="24"/>
          </w:rPr>
          <w:t>t</w:t>
        </w:r>
        <w:r w:rsidR="00E964CD" w:rsidRPr="00A62570">
          <w:rPr>
            <w:bCs/>
            <w:szCs w:val="24"/>
          </w:rPr>
          <w:t>(</w:t>
        </w:r>
      </w:ins>
      <w:proofErr w:type="gramEnd"/>
      <w:ins w:id="196" w:author="Billy Mitchell" w:date="2024-07-13T00:22:00Z" w16du:dateUtc="2024-07-13T04:22:00Z">
        <w:r w:rsidR="00E964CD">
          <w:rPr>
            <w:bCs/>
            <w:szCs w:val="24"/>
          </w:rPr>
          <w:t>4</w:t>
        </w:r>
      </w:ins>
      <w:ins w:id="197" w:author="Billy Mitchell" w:date="2024-07-13T00:23:00Z" w16du:dateUtc="2024-07-13T04:23:00Z">
        <w:r w:rsidR="00E964CD">
          <w:rPr>
            <w:bCs/>
            <w:szCs w:val="24"/>
          </w:rPr>
          <w:t>7.6</w:t>
        </w:r>
      </w:ins>
      <w:ins w:id="198" w:author="Billy Mitchell" w:date="2024-07-13T00:21:00Z" w16du:dateUtc="2024-07-13T04:21:00Z">
        <w:r w:rsidR="00E964CD">
          <w:rPr>
            <w:bCs/>
            <w:szCs w:val="24"/>
          </w:rPr>
          <w:t>)</w:t>
        </w:r>
        <w:r w:rsidR="00E964CD" w:rsidRPr="00A62570">
          <w:rPr>
            <w:bCs/>
            <w:szCs w:val="24"/>
          </w:rPr>
          <w:t xml:space="preserve"> = </w:t>
        </w:r>
      </w:ins>
      <w:ins w:id="199" w:author="Billy Mitchell" w:date="2024-07-13T00:23:00Z" w16du:dateUtc="2024-07-13T04:23:00Z">
        <w:r w:rsidR="00E964CD">
          <w:rPr>
            <w:bCs/>
            <w:szCs w:val="24"/>
          </w:rPr>
          <w:t>1.82</w:t>
        </w:r>
      </w:ins>
      <w:ins w:id="200" w:author="Billy Mitchell" w:date="2024-07-13T00:21:00Z" w16du:dateUtc="2024-07-13T04:21:00Z">
        <w:r w:rsidR="00E964CD" w:rsidRPr="00A62570">
          <w:rPr>
            <w:bCs/>
            <w:szCs w:val="24"/>
          </w:rPr>
          <w:t xml:space="preserve">, </w:t>
        </w:r>
        <w:r w:rsidR="00E964CD" w:rsidRPr="00BE73D6">
          <w:rPr>
            <w:bCs/>
            <w:i/>
            <w:iCs/>
            <w:szCs w:val="24"/>
          </w:rPr>
          <w:t xml:space="preserve">p </w:t>
        </w:r>
      </w:ins>
      <w:ins w:id="201" w:author="Billy Mitchell" w:date="2024-07-13T00:23:00Z" w16du:dateUtc="2024-07-13T04:23:00Z">
        <w:r w:rsidR="00E964CD">
          <w:rPr>
            <w:bCs/>
            <w:szCs w:val="24"/>
          </w:rPr>
          <w:t>= 0.075</w:t>
        </w:r>
      </w:ins>
      <w:ins w:id="202" w:author="Billy Mitchell" w:date="2024-07-13T00:21:00Z" w16du:dateUtc="2024-07-13T04:21:00Z">
        <w:r w:rsidR="00E964CD">
          <w:rPr>
            <w:szCs w:val="24"/>
          </w:rPr>
          <w:t>)</w:t>
        </w:r>
      </w:ins>
      <w:ins w:id="203" w:author="Billy Mitchell" w:date="2024-07-13T00:24:00Z" w16du:dateUtc="2024-07-13T04:24:00Z">
        <w:r w:rsidR="00042DD8">
          <w:rPr>
            <w:szCs w:val="24"/>
          </w:rPr>
          <w:t xml:space="preserve">. </w:t>
        </w:r>
      </w:ins>
      <w:ins w:id="204"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205"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206"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207" w:author="Billy Mitchell" w:date="2024-07-13T00:28:00Z" w16du:dateUtc="2024-07-13T04:28:00Z">
        <w:r w:rsidR="00042DD8">
          <w:rPr>
            <w:szCs w:val="24"/>
          </w:rPr>
          <w:t>231</w:t>
        </w:r>
      </w:ins>
      <w:ins w:id="208"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209" w:author="Billy Mitchell" w:date="2024-07-13T00:28:00Z" w16du:dateUtc="2024-07-13T04:28:00Z">
        <w:r w:rsidR="00042DD8">
          <w:rPr>
            <w:szCs w:val="24"/>
          </w:rPr>
          <w:t>002</w:t>
        </w:r>
      </w:ins>
      <w:ins w:id="210" w:author="Billy Mitchell" w:date="2024-07-13T00:27:00Z" w16du:dateUtc="2024-07-13T04:27:00Z">
        <w:r w:rsidR="00042DD8" w:rsidRPr="00BE73D6">
          <w:rPr>
            <w:i/>
            <w:iCs/>
            <w:szCs w:val="24"/>
          </w:rPr>
          <w:t>, p</w:t>
        </w:r>
        <w:r w:rsidR="00042DD8">
          <w:rPr>
            <w:szCs w:val="24"/>
          </w:rPr>
          <w:t xml:space="preserve"> = </w:t>
        </w:r>
      </w:ins>
      <w:ins w:id="211" w:author="Billy Mitchell" w:date="2024-07-13T00:28:00Z" w16du:dateUtc="2024-07-13T04:28:00Z">
        <w:r w:rsidR="00042DD8">
          <w:rPr>
            <w:szCs w:val="24"/>
          </w:rPr>
          <w:t>0.964</w:t>
        </w:r>
      </w:ins>
      <w:ins w:id="212" w:author="Billy Mitchell" w:date="2024-07-13T00:26:00Z" w16du:dateUtc="2024-07-13T04:26:00Z">
        <w:r w:rsidR="00042DD8">
          <w:rPr>
            <w:szCs w:val="24"/>
          </w:rPr>
          <w:t>).</w:t>
        </w:r>
      </w:ins>
      <w:ins w:id="213" w:author="Billy Mitchell" w:date="2024-07-13T00:29:00Z" w16du:dateUtc="2024-07-13T04:29:00Z">
        <w:r w:rsidR="00042DD8">
          <w:rPr>
            <w:szCs w:val="24"/>
          </w:rPr>
          <w:t xml:space="preserve"> Among events in low-intensity sections, forty per</w:t>
        </w:r>
      </w:ins>
      <w:ins w:id="214"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215" w:author="Billy Mitchell" w:date="2024-07-13T00:31:00Z" w16du:dateUtc="2024-07-13T04:31:00Z">
        <w:r w:rsidR="00042DD8">
          <w:rPr>
            <w:szCs w:val="24"/>
          </w:rPr>
          <w:t>% of events were regulated via distraction. Although</w:t>
        </w:r>
      </w:ins>
      <w:ins w:id="216" w:author="Billy Mitchell" w:date="2024-07-13T00:32:00Z" w16du:dateUtc="2024-07-13T04:32:00Z">
        <w:r w:rsidR="00042DD8">
          <w:rPr>
            <w:szCs w:val="24"/>
          </w:rPr>
          <w:t xml:space="preserve"> this approach is low resolution, it at least suggests that this null relationship isn’t simply </w:t>
        </w:r>
      </w:ins>
      <w:ins w:id="217" w:author="Billy Mitchell" w:date="2024-07-13T00:33:00Z" w16du:dateUtc="2024-07-13T04:33:00Z">
        <w:r w:rsidR="00042DD8">
          <w:rPr>
            <w:szCs w:val="24"/>
          </w:rPr>
          <w:t>because our predictor (i.e., self-reported emotion intensity)</w:t>
        </w:r>
      </w:ins>
      <w:ins w:id="218" w:author="Billy Mitchell" w:date="2024-07-23T14:15:00Z" w16du:dateUtc="2024-07-23T18:15:00Z">
        <w:r w:rsidR="00A10F00">
          <w:rPr>
            <w:szCs w:val="24"/>
          </w:rPr>
          <w:t xml:space="preserve"> is a product of, rather than a precursor to, self-regulation</w:t>
        </w:r>
      </w:ins>
      <w:ins w:id="219" w:author="Billy Mitchell" w:date="2024-07-13T00:33:00Z" w16du:dateUtc="2024-07-13T04:33:00Z">
        <w:r w:rsidR="00042DD8">
          <w:rPr>
            <w:szCs w:val="24"/>
          </w:rPr>
          <w:t>.</w:t>
        </w:r>
      </w:ins>
      <w:ins w:id="220" w:author="Billy Mitchell" w:date="2024-07-13T00:32:00Z" w16du:dateUtc="2024-07-13T04:32:00Z">
        <w:r w:rsidR="00042DD8">
          <w:rPr>
            <w:szCs w:val="24"/>
          </w:rPr>
          <w:t xml:space="preserve"> </w:t>
        </w:r>
      </w:ins>
    </w:p>
    <w:p w14:paraId="245DDEE9" w14:textId="2A768DEA"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8F145E">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w:t>
      </w:r>
      <w:proofErr w:type="spellStart"/>
      <w:r w:rsidR="000E4249" w:rsidRPr="000E4249">
        <w:t>Sheppes</w:t>
      </w:r>
      <w:proofErr w:type="spellEnd"/>
      <w:r w:rsidR="000E4249" w:rsidRPr="000E4249">
        <w:t xml:space="preserve">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w:t>
      </w:r>
      <w:ins w:id="221" w:author="Billy Mitchell" w:date="2024-07-24T22:04:00Z" w16du:dateUtc="2024-07-25T02:04:00Z">
        <w:r w:rsidR="008F145E">
          <w:rPr>
            <w:szCs w:val="24"/>
          </w:rPr>
          <w:t xml:space="preserve">Given our observational approach, </w:t>
        </w:r>
      </w:ins>
      <w:ins w:id="222" w:author="Billy Mitchell" w:date="2024-07-24T22:09:00Z" w16du:dateUtc="2024-07-25T02:09:00Z">
        <w:r w:rsidR="008F145E">
          <w:rPr>
            <w:szCs w:val="24"/>
          </w:rPr>
          <w:t>there are at least two possible interpretations of this result</w:t>
        </w:r>
      </w:ins>
      <w:ins w:id="223" w:author="Billy Mitchell" w:date="2024-07-24T22:05:00Z" w16du:dateUtc="2024-07-25T02:05:00Z">
        <w:r w:rsidR="008F145E">
          <w:rPr>
            <w:szCs w:val="24"/>
          </w:rPr>
          <w:t xml:space="preserve">. </w:t>
        </w:r>
      </w:ins>
      <w:ins w:id="224" w:author="Billy Mitchell" w:date="2024-07-24T22:07:00Z" w16du:dateUtc="2024-07-25T02:07:00Z">
        <w:r w:rsidR="008F145E">
          <w:rPr>
            <w:szCs w:val="24"/>
          </w:rPr>
          <w:t xml:space="preserve">Extant literature has demonstrated negative linear relationships between </w:t>
        </w:r>
      </w:ins>
      <w:ins w:id="225" w:author="Billy Mitchell" w:date="2024-07-24T22:08:00Z" w16du:dateUtc="2024-07-25T02:08:00Z">
        <w:r w:rsidR="008F145E">
          <w:rPr>
            <w:szCs w:val="24"/>
          </w:rPr>
          <w:t>self-reported p</w:t>
        </w:r>
      </w:ins>
      <w:ins w:id="226" w:author="Billy Mitchell" w:date="2024-07-24T22:11:00Z" w16du:dateUtc="2024-07-25T02:11:00Z">
        <w:r w:rsidR="008F145E">
          <w:rPr>
            <w:szCs w:val="24"/>
          </w:rPr>
          <w:t>ost</w:t>
        </w:r>
      </w:ins>
      <w:ins w:id="227" w:author="Billy Mitchell" w:date="2024-07-24T22:08:00Z" w16du:dateUtc="2024-07-25T02:08:00Z">
        <w:r w:rsidR="008F145E">
          <w:rPr>
            <w:szCs w:val="24"/>
          </w:rPr>
          <w:t>-regulation emotion intensity and regulation success</w:t>
        </w:r>
      </w:ins>
      <w:ins w:id="228" w:author="Billy Mitchell" w:date="2024-07-24T22:09:00Z" w16du:dateUtc="2024-07-25T02:09:00Z">
        <w:r w:rsidR="008F145E">
          <w:rPr>
            <w:szCs w:val="24"/>
          </w:rPr>
          <w:t xml:space="preserve"> </w:t>
        </w:r>
      </w:ins>
      <w:r w:rsidR="008F145E">
        <w:rPr>
          <w:szCs w:val="24"/>
        </w:rPr>
        <w:fldChar w:fldCharType="begin"/>
      </w:r>
      <w:r w:rsidR="008F145E">
        <w:rPr>
          <w:szCs w:val="24"/>
        </w:rPr>
        <w:instrText xml:space="preserve"> ADDIN ZOTERO_ITEM CSL_CITATION {"citationID":"cv557tOU","properties":{"formattedCitation":"(Specker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8F145E">
        <w:rPr>
          <w:szCs w:val="24"/>
        </w:rPr>
        <w:fldChar w:fldCharType="separate"/>
      </w:r>
      <w:r w:rsidR="008F145E" w:rsidRPr="008F145E">
        <w:t>(Specker et al., 2024)</w:t>
      </w:r>
      <w:r w:rsidR="008F145E">
        <w:rPr>
          <w:szCs w:val="24"/>
        </w:rPr>
        <w:fldChar w:fldCharType="end"/>
      </w:r>
      <w:ins w:id="229" w:author="Billy Mitchell" w:date="2024-07-24T22:08:00Z" w16du:dateUtc="2024-07-25T02:08:00Z">
        <w:r w:rsidR="008F145E">
          <w:rPr>
            <w:szCs w:val="24"/>
          </w:rPr>
          <w:t>.</w:t>
        </w:r>
      </w:ins>
      <w:ins w:id="230" w:author="Billy Mitchell" w:date="2024-07-24T22:10:00Z" w16du:dateUtc="2024-07-25T02:10:00Z">
        <w:r w:rsidR="008F145E">
          <w:rPr>
            <w:szCs w:val="24"/>
          </w:rPr>
          <w:t xml:space="preserve"> </w:t>
        </w:r>
      </w:ins>
      <w:ins w:id="231" w:author="Billy Mitchell" w:date="2024-07-24T22:11:00Z" w16du:dateUtc="2024-07-25T02:11:00Z">
        <w:r w:rsidR="008F145E">
          <w:rPr>
            <w:szCs w:val="24"/>
          </w:rPr>
          <w:t>If our intensity</w:t>
        </w:r>
      </w:ins>
      <w:ins w:id="232" w:author="Billy Mitchell" w:date="2024-07-24T22:12:00Z" w16du:dateUtc="2024-07-25T02:12:00Z">
        <w:r w:rsidR="008F145E">
          <w:rPr>
            <w:szCs w:val="24"/>
          </w:rPr>
          <w:t xml:space="preserve"> variable represents </w:t>
        </w:r>
      </w:ins>
      <w:ins w:id="233" w:author="Billy Mitchell" w:date="2024-07-24T22:07:00Z" w16du:dateUtc="2024-07-25T02:07:00Z">
        <w:r w:rsidR="008F145E">
          <w:rPr>
            <w:szCs w:val="24"/>
          </w:rPr>
          <w:br/>
        </w:r>
        <w:r w:rsidR="008F145E">
          <w:rPr>
            <w:szCs w:val="24"/>
          </w:rPr>
          <w:br/>
        </w:r>
      </w:ins>
      <w:r>
        <w:rPr>
          <w:szCs w:val="24"/>
        </w:rPr>
        <w:t xml:space="preserve">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116C0490" w:rsidR="008126E0" w:rsidRDefault="00C4054F" w:rsidP="002C6E4D">
      <w:pPr>
        <w:spacing w:after="0" w:line="480" w:lineRule="auto"/>
        <w:ind w:left="0" w:firstLine="720"/>
        <w:rPr>
          <w:szCs w:val="24"/>
        </w:rPr>
      </w:pPr>
      <w:ins w:id="234" w:author="Billy Mitchell" w:date="2024-07-23T14:44:00Z" w16du:dateUtc="2024-07-23T18:44:00Z">
        <w:r>
          <w:rPr>
            <w:szCs w:val="24"/>
          </w:rPr>
          <w:t>A</w:t>
        </w:r>
      </w:ins>
      <w:del w:id="235"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236"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237" w:author="Billy Mitchell" w:date="2024-07-23T14:54:00Z" w16du:dateUtc="2024-07-23T18:54:00Z">
        <w:r w:rsidR="00900636">
          <w:rPr>
            <w:szCs w:val="24"/>
          </w:rPr>
          <w:t xml:space="preserve">, and that distraction may have been less successful at higher intensities </w:t>
        </w:r>
        <w:r w:rsidR="00900636">
          <w:rPr>
            <w:szCs w:val="24"/>
          </w:rPr>
          <w:lastRenderedPageBreak/>
          <w:t>than expected</w:t>
        </w:r>
      </w:ins>
      <w:r w:rsidR="0000303C">
        <w:rPr>
          <w:szCs w:val="24"/>
        </w:rPr>
        <w:t xml:space="preserve">. </w:t>
      </w:r>
      <w:ins w:id="238" w:author="Billy Mitchell" w:date="2024-07-23T14:51:00Z" w16du:dateUtc="2024-07-23T18:51:00Z">
        <w:r w:rsidR="00900636">
          <w:rPr>
            <w:szCs w:val="24"/>
          </w:rPr>
          <w:t>However, lack of experimental control obscured what intensity represented</w:t>
        </w:r>
      </w:ins>
      <w:ins w:id="239" w:author="Billy Mitchell" w:date="2024-07-23T14:52:00Z" w16du:dateUtc="2024-07-23T18:52:00Z">
        <w:r w:rsidR="00900636">
          <w:rPr>
            <w:szCs w:val="24"/>
          </w:rPr>
          <w:t xml:space="preserve"> in this context and there are a least a few plausible interpretations regarding what this null effect represents. </w:t>
        </w:r>
      </w:ins>
      <w:del w:id="240" w:author="Billy Mitchell" w:date="2024-06-03T13:09:00Z" w16du:dateUtc="2024-06-03T17:09:00Z">
        <w:r w:rsidR="00861E10" w:rsidDel="00393F57">
          <w:rPr>
            <w:szCs w:val="24"/>
          </w:rPr>
          <w:pgNum/>
        </w:r>
        <w:r w:rsidR="00861E10" w:rsidDel="00393F57">
          <w:rPr>
            <w:szCs w:val="24"/>
          </w:rPr>
          <w:delText>ilm</w:delText>
        </w:r>
      </w:del>
      <w:del w:id="241" w:author="Billy Mitchell" w:date="2024-07-23T14:51:00Z" w16du:dateUtc="2024-07-23T18:51:00Z">
        <w:r w:rsidR="004F39AA" w:rsidDel="00900636">
          <w:rPr>
            <w:szCs w:val="24"/>
          </w:rPr>
          <w:delText xml:space="preserve"> </w:delText>
        </w:r>
      </w:del>
      <w:ins w:id="242" w:author="Billy Mitchell" w:date="2024-07-23T14:55:00Z" w16du:dateUtc="2024-07-23T18:55:00Z">
        <w:r w:rsidR="00900636">
          <w:rPr>
            <w:szCs w:val="24"/>
          </w:rPr>
          <w:t xml:space="preserve"> We</w:t>
        </w:r>
      </w:ins>
      <w:ins w:id="243" w:author="Billy Mitchell" w:date="2024-07-23T14:56:00Z" w16du:dateUtc="2024-07-23T18:56:00Z">
        <w:r w:rsidR="00900636">
          <w:rPr>
            <w:szCs w:val="24"/>
          </w:rPr>
          <w:t xml:space="preserve"> hypothesized that</w:t>
        </w:r>
      </w:ins>
      <w:ins w:id="244" w:author="Billy Mitchell" w:date="2024-07-23T14:55:00Z" w16du:dateUtc="2024-07-23T18:55:00Z">
        <w:r w:rsidR="00900636">
          <w:rPr>
            <w:szCs w:val="24"/>
          </w:rPr>
          <w:t xml:space="preserve"> this null effect</w:t>
        </w:r>
      </w:ins>
      <w:ins w:id="245" w:author="Billy Mitchell" w:date="2024-07-23T14:57:00Z" w16du:dateUtc="2024-07-23T18:57:00Z">
        <w:r w:rsidR="00900636">
          <w:rPr>
            <w:szCs w:val="24"/>
          </w:rPr>
          <w:t xml:space="preserve"> and the regulation success results</w:t>
        </w:r>
      </w:ins>
      <w:ins w:id="246" w:author="Billy Mitchell" w:date="2024-07-23T14:56:00Z" w16du:dateUtc="2024-07-23T18:56:00Z">
        <w:r w:rsidR="00900636">
          <w:rPr>
            <w:szCs w:val="24"/>
          </w:rPr>
          <w:t xml:space="preserve"> might be </w:t>
        </w:r>
      </w:ins>
      <w:ins w:id="247" w:author="Billy Mitchell" w:date="2024-07-23T14:55:00Z" w16du:dateUtc="2024-07-23T18:55:00Z">
        <w:r w:rsidR="00900636">
          <w:rPr>
            <w:szCs w:val="24"/>
          </w:rPr>
          <w:t>a product of this co</w:t>
        </w:r>
      </w:ins>
      <w:ins w:id="248" w:author="Billy Mitchell" w:date="2024-07-23T14:56:00Z" w16du:dateUtc="2024-07-23T18:56:00Z">
        <w:r w:rsidR="00900636">
          <w:rPr>
            <w:szCs w:val="24"/>
          </w:rPr>
          <w:t>mplex, multimodal context</w:t>
        </w:r>
      </w:ins>
      <w:ins w:id="249" w:author="Billy Mitchell" w:date="2024-07-23T14:57:00Z" w16du:dateUtc="2024-07-23T18:57:00Z">
        <w:r w:rsidR="00900636">
          <w:rPr>
            <w:szCs w:val="24"/>
          </w:rPr>
          <w:t xml:space="preserve">. </w:t>
        </w:r>
      </w:ins>
      <w:del w:id="250"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251" w:author="Billy Mitchell" w:date="2024-07-23T14:52:00Z" w16du:dateUtc="2024-07-23T18:52:00Z">
        <w:r w:rsidR="004F39AA" w:rsidDel="00900636">
          <w:rPr>
            <w:szCs w:val="24"/>
          </w:rPr>
          <w:delText>.</w:delText>
        </w:r>
        <w:r w:rsidR="00B720B2" w:rsidRPr="008C7178" w:rsidDel="00900636">
          <w:rPr>
            <w:szCs w:val="24"/>
          </w:rPr>
          <w:delText xml:space="preserve"> </w:delText>
        </w:r>
      </w:del>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del w:id="252"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r w:rsidR="00804B41">
        <w:rPr>
          <w:szCs w:val="24"/>
        </w:rPr>
        <w:t xml:space="preserve"> We </w:t>
      </w:r>
      <w:del w:id="253"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254" w:author="Billy Mitchell" w:date="2024-07-23T14:58:00Z" w16du:dateUtc="2024-07-23T18:58:00Z">
        <w:r w:rsidR="00900636">
          <w:rPr>
            <w:szCs w:val="24"/>
          </w:rPr>
          <w:t>ed</w:t>
        </w:r>
      </w:ins>
      <w:del w:id="255" w:author="Billy Mitchell" w:date="2024-07-23T14:58:00Z" w16du:dateUtc="2024-07-23T18:58:00Z">
        <w:r w:rsidR="00562C94" w:rsidDel="00900636">
          <w:rPr>
            <w:szCs w:val="24"/>
          </w:rPr>
          <w:delText>ing</w:delText>
        </w:r>
      </w:del>
      <w:r w:rsidR="00562C94">
        <w:rPr>
          <w:szCs w:val="24"/>
        </w:rPr>
        <w:t xml:space="preserve">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w:t>
      </w:r>
      <w:proofErr w:type="spellStart"/>
      <w:r w:rsidR="00A632A5">
        <w:rPr>
          <w:szCs w:val="24"/>
        </w:rPr>
        <w:t>ask</w:t>
      </w:r>
      <w:ins w:id="256" w:author="Billy Mitchell" w:date="2024-07-23T14:58:00Z" w16du:dateUtc="2024-07-23T18:58:00Z">
        <w:r w:rsidR="00900636">
          <w:rPr>
            <w:szCs w:val="24"/>
          </w:rPr>
          <w:t>ed</w:t>
        </w:r>
      </w:ins>
      <w:del w:id="257" w:author="Billy Mitchell" w:date="2024-07-23T14:58:00Z" w16du:dateUtc="2024-07-23T18:58:00Z">
        <w:r w:rsidR="00A632A5" w:rsidDel="00900636">
          <w:rPr>
            <w:szCs w:val="24"/>
          </w:rPr>
          <w:delText xml:space="preserve">ing </w:delText>
        </w:r>
      </w:del>
      <w:r w:rsidR="00A632A5">
        <w:rPr>
          <w:szCs w:val="24"/>
        </w:rPr>
        <w:t>participants</w:t>
      </w:r>
      <w:proofErr w:type="spellEnd"/>
      <w:r w:rsidR="00A632A5">
        <w:rPr>
          <w:szCs w:val="24"/>
        </w:rPr>
        <w:t xml:space="preserve"> to simulate or forecast how they might self-regulate</w:t>
      </w:r>
      <w:ins w:id="258" w:author="Billy Mitchell" w:date="2024-07-23T15:02:00Z" w16du:dateUtc="2024-07-23T19:02:00Z">
        <w:r w:rsidR="008864BD">
          <w:rPr>
            <w:szCs w:val="24"/>
          </w:rPr>
          <w:t xml:space="preserve"> in the same circumstance</w:t>
        </w:r>
      </w:ins>
      <w:del w:id="259"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 xml:space="preserve">. </w:t>
      </w:r>
      <w:ins w:id="260" w:author="Billy Mitchell" w:date="2024-07-23T15:02:00Z" w16du:dateUtc="2024-07-23T19:02:00Z">
        <w:r w:rsidR="008864BD">
          <w:rPr>
            <w:szCs w:val="24"/>
          </w:rPr>
          <w:t>This decontextualized manipulation of emotional exp</w:t>
        </w:r>
      </w:ins>
      <w:ins w:id="261" w:author="Billy Mitchell" w:date="2024-07-23T15:03:00Z" w16du:dateUtc="2024-07-23T19:03:00Z">
        <w:r w:rsidR="008864BD">
          <w:rPr>
            <w:szCs w:val="24"/>
          </w:rPr>
          <w:t xml:space="preserve">eriences more closely mirrors the design of a stimulus-response paradigm while retaining </w:t>
        </w:r>
      </w:ins>
      <w:ins w:id="262" w:author="Billy Mitchell" w:date="2024-07-23T15:04:00Z" w16du:dateUtc="2024-07-23T19:04:00Z">
        <w:r w:rsidR="008864BD">
          <w:rPr>
            <w:szCs w:val="24"/>
          </w:rPr>
          <w:t>much</w:t>
        </w:r>
      </w:ins>
      <w:ins w:id="263" w:author="Billy Mitchell" w:date="2024-07-23T15:03:00Z" w16du:dateUtc="2024-07-23T19:03:00Z">
        <w:r w:rsidR="008864BD">
          <w:rPr>
            <w:szCs w:val="24"/>
          </w:rPr>
          <w:t xml:space="preserve"> of the same content as the haunted house.</w:t>
        </w:r>
      </w:ins>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lastRenderedPageBreak/>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264"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w:t>
      </w:r>
      <w:r w:rsidRPr="008C7178">
        <w:rPr>
          <w:szCs w:val="24"/>
        </w:rPr>
        <w:lastRenderedPageBreak/>
        <w:t xml:space="preserve">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30E4F3E9"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8F145E">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8F145E">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ins w:id="265"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266"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266"/>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267"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64BC5CD"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268" w:author="Billy Mitchell" w:date="2024-06-03T13:15:00Z" w16du:dateUtc="2024-06-03T17:15:00Z">
        <w:r w:rsidR="00231B74">
          <w:rPr>
            <w:szCs w:val="24"/>
          </w:rPr>
          <w:t>, instead prioritizing</w:t>
        </w:r>
      </w:ins>
      <w:ins w:id="269" w:author="Billy Mitchell" w:date="2024-07-23T15:11:00Z" w16du:dateUtc="2024-07-23T19:11:00Z">
        <w:r w:rsidR="00655209">
          <w:rPr>
            <w:szCs w:val="24"/>
          </w:rPr>
          <w:t xml:space="preserve"> ecological validity</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273"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7323EBE3"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8F145E">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A311503"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8F145E">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8F145E">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274"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5747AB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8F145E">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8F145E">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8F145E">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w:t>
      </w:r>
      <w:proofErr w:type="spellStart"/>
      <w:r w:rsidR="000E4249" w:rsidRPr="000E4249">
        <w:t>Uusberg</w:t>
      </w:r>
      <w:proofErr w:type="spellEnd"/>
      <w:r w:rsidR="000E4249" w:rsidRPr="000E4249">
        <w:t xml:space="preserve">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CCD8B06"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8F145E">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8F145E">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 xml:space="preserve">(Bramson et al., 2018; Mobbs et al., 2007; </w:t>
      </w:r>
      <w:proofErr w:type="spellStart"/>
      <w:r w:rsidR="000E4249" w:rsidRPr="000E4249">
        <w:t>Saarimäki</w:t>
      </w:r>
      <w:proofErr w:type="spellEnd"/>
      <w:r w:rsidR="000E4249" w:rsidRPr="000E4249">
        <w:t xml:space="preserve">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8F145E">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w:t>
      </w:r>
      <w:proofErr w:type="spellStart"/>
      <w:r w:rsidR="000E4249" w:rsidRPr="000E4249">
        <w:t>Ridderinkhof</w:t>
      </w:r>
      <w:proofErr w:type="spellEnd"/>
      <w:r w:rsidR="000E4249" w:rsidRPr="000E4249">
        <w:t>,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FF4629"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8F145E">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8F145E">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w:t>
      </w:r>
      <w:proofErr w:type="spellStart"/>
      <w:r w:rsidR="000E4249" w:rsidRPr="000E4249">
        <w:t>Sayette</w:t>
      </w:r>
      <w:proofErr w:type="spellEnd"/>
      <w:r w:rsidR="000E4249" w:rsidRPr="000E4249">
        <w:t xml:space="preserv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8F145E">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8F145E">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w:t>
      </w:r>
      <w:proofErr w:type="spellStart"/>
      <w:r w:rsidR="000E4249" w:rsidRPr="000E4249">
        <w:t>FeldmanHall</w:t>
      </w:r>
      <w:proofErr w:type="spellEnd"/>
      <w:r w:rsidR="000E4249" w:rsidRPr="000E4249">
        <w:t xml:space="preserve">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8F145E">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t>
      </w:r>
      <w:proofErr w:type="spellStart"/>
      <w:r w:rsidR="000E4249" w:rsidRPr="000E4249">
        <w:t>Wennerhold</w:t>
      </w:r>
      <w:proofErr w:type="spellEnd"/>
      <w:r w:rsidR="000E4249" w:rsidRPr="000E4249">
        <w:t xml:space="preserve">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8F145E">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8F145E">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64DDBD11"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8F145E">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275" w:author="Billy Mitchell" w:date="2024-07-13T00:40:00Z" w16du:dateUtc="2024-07-13T04:40:00Z">
        <w:r w:rsidR="00710F71">
          <w:rPr>
            <w:szCs w:val="24"/>
          </w:rPr>
          <w:t xml:space="preserve"> most of</w:t>
        </w:r>
      </w:ins>
      <w:r w:rsidR="0043784E">
        <w:rPr>
          <w:szCs w:val="24"/>
        </w:rPr>
        <w:t xml:space="preserve"> the self-report data that </w:t>
      </w:r>
      <w:proofErr w:type="gramStart"/>
      <w:r w:rsidR="0043784E">
        <w:rPr>
          <w:szCs w:val="24"/>
        </w:rPr>
        <w:t>we did collect</w:t>
      </w:r>
      <w:proofErr w:type="gramEnd"/>
      <w:r w:rsidR="0043784E">
        <w:rPr>
          <w:szCs w:val="24"/>
        </w:rPr>
        <w:t xml:space="preserve"> was captured post-exposure, not during exposure.</w:t>
      </w:r>
      <w:r w:rsidR="00034D34">
        <w:rPr>
          <w:szCs w:val="24"/>
        </w:rPr>
        <w:t xml:space="preserve"> </w:t>
      </w:r>
      <w:ins w:id="276" w:author="Billy Mitchell" w:date="2024-07-23T14:09:00Z" w16du:dateUtc="2024-07-23T18:09:00Z">
        <w:r w:rsidR="000E4249">
          <w:rPr>
            <w:szCs w:val="24"/>
          </w:rPr>
          <w:t>Thus, without manipulation, it is</w:t>
        </w:r>
      </w:ins>
      <w:ins w:id="277" w:author="Billy Mitchell" w:date="2024-07-13T00:41:00Z" w16du:dateUtc="2024-07-13T04:41:00Z">
        <w:r w:rsidR="00710F71">
          <w:rPr>
            <w:szCs w:val="24"/>
          </w:rPr>
          <w:t xml:space="preserve"> unclear whether self-reported emotion intensity</w:t>
        </w:r>
      </w:ins>
      <w:ins w:id="278" w:author="Billy Mitchell" w:date="2024-07-13T00:44:00Z" w16du:dateUtc="2024-07-13T04:44:00Z">
        <w:r w:rsidR="000A6256">
          <w:rPr>
            <w:szCs w:val="24"/>
          </w:rPr>
          <w:t xml:space="preserve"> in Study 1</w:t>
        </w:r>
      </w:ins>
      <w:ins w:id="279" w:author="Billy Mitchell" w:date="2024-07-13T00:41:00Z" w16du:dateUtc="2024-07-13T04:41:00Z">
        <w:r w:rsidR="00710F71">
          <w:rPr>
            <w:szCs w:val="24"/>
          </w:rPr>
          <w:t xml:space="preserve"> represents a precursor t</w:t>
        </w:r>
      </w:ins>
      <w:ins w:id="280" w:author="Billy Mitchell" w:date="2024-07-13T00:42:00Z" w16du:dateUtc="2024-07-13T04:42:00Z">
        <w:r w:rsidR="00710F71">
          <w:rPr>
            <w:szCs w:val="24"/>
          </w:rPr>
          <w:t xml:space="preserve">o regulation, a product of regulation, or some combination of the two. </w:t>
        </w:r>
      </w:ins>
      <w:ins w:id="281"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282" w:author="Billy Mitchell" w:date="2024-07-13T00:42:00Z" w16du:dateUtc="2024-07-13T04:42:00Z">
        <w:r w:rsidR="00710F71">
          <w:rPr>
            <w:szCs w:val="24"/>
          </w:rPr>
          <w:t xml:space="preserve">While some of our exploratory analyses suggest </w:t>
        </w:r>
      </w:ins>
      <w:ins w:id="283" w:author="Billy Mitchell" w:date="2024-07-13T00:43:00Z" w16du:dateUtc="2024-07-13T04:43:00Z">
        <w:r w:rsidR="00710F71">
          <w:rPr>
            <w:szCs w:val="24"/>
          </w:rPr>
          <w:t xml:space="preserve">that the relationship between intensity and self-regulation failed to materialize even with </w:t>
        </w:r>
      </w:ins>
      <w:ins w:id="284" w:author="Billy Mitchell" w:date="2024-07-13T00:45:00Z" w16du:dateUtc="2024-07-13T04:45:00Z">
        <w:r w:rsidR="000A6256">
          <w:rPr>
            <w:szCs w:val="24"/>
          </w:rPr>
          <w:t xml:space="preserve">stimulus </w:t>
        </w:r>
      </w:ins>
      <w:ins w:id="285" w:author="Billy Mitchell" w:date="2024-07-13T00:43:00Z" w16du:dateUtc="2024-07-13T04:43:00Z">
        <w:r w:rsidR="00710F71">
          <w:rPr>
            <w:szCs w:val="24"/>
          </w:rPr>
          <w:t>manipulation</w:t>
        </w:r>
      </w:ins>
      <w:ins w:id="286" w:author="Billy Mitchell" w:date="2024-07-23T14:10:00Z" w16du:dateUtc="2024-07-23T18:10:00Z">
        <w:r w:rsidR="000E4249">
          <w:rPr>
            <w:szCs w:val="24"/>
          </w:rPr>
          <w:t xml:space="preserve"> (i.e., using section as a predictor of regulation)</w:t>
        </w:r>
      </w:ins>
      <w:ins w:id="287" w:author="Billy Mitchell" w:date="2024-07-13T00:43:00Z" w16du:dateUtc="2024-07-13T04:43:00Z">
        <w:r w:rsidR="00710F71">
          <w:rPr>
            <w:szCs w:val="24"/>
          </w:rPr>
          <w:t xml:space="preserve">, </w:t>
        </w:r>
      </w:ins>
      <w:ins w:id="288" w:author="Billy Mitchell" w:date="2024-07-23T14:11:00Z" w16du:dateUtc="2024-07-23T18:11:00Z">
        <w:r w:rsidR="000E4249">
          <w:rPr>
            <w:szCs w:val="24"/>
          </w:rPr>
          <w:t xml:space="preserve">because of this design, </w:t>
        </w:r>
      </w:ins>
      <w:ins w:id="289" w:author="Billy Mitchell" w:date="2024-07-13T00:44:00Z" w16du:dateUtc="2024-07-13T04:44:00Z">
        <w:r w:rsidR="000A6256">
          <w:rPr>
            <w:szCs w:val="24"/>
          </w:rPr>
          <w:t>the results of Study 1 analyses</w:t>
        </w:r>
      </w:ins>
      <w:ins w:id="290" w:author="Billy Mitchell" w:date="2024-07-13T00:45:00Z" w16du:dateUtc="2024-07-13T04:45:00Z">
        <w:r w:rsidR="000A6256">
          <w:rPr>
            <w:szCs w:val="24"/>
          </w:rPr>
          <w:t xml:space="preserve"> may</w:t>
        </w:r>
      </w:ins>
      <w:ins w:id="291" w:author="Billy Mitchell" w:date="2024-07-13T01:24:00Z" w16du:dateUtc="2024-07-13T05:24:00Z">
        <w:r w:rsidR="00243C78">
          <w:rPr>
            <w:szCs w:val="24"/>
          </w:rPr>
          <w:t xml:space="preserve"> </w:t>
        </w:r>
      </w:ins>
      <w:ins w:id="292" w:author="Billy Mitchell" w:date="2024-07-23T14:11:00Z" w16du:dateUtc="2024-07-23T18:11:00Z">
        <w:r w:rsidR="000E4249">
          <w:rPr>
            <w:szCs w:val="24"/>
          </w:rPr>
          <w:t>not be conclusive</w:t>
        </w:r>
      </w:ins>
      <w:ins w:id="293" w:author="Billy Mitchell" w:date="2024-07-13T01:25:00Z" w16du:dateUtc="2024-07-13T05:25:00Z">
        <w:r w:rsidR="00243C78">
          <w:rPr>
            <w:szCs w:val="24"/>
          </w:rPr>
          <w:t>.</w:t>
        </w:r>
      </w:ins>
      <w:ins w:id="294"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 xml:space="preserve">s 2 and 3 were also conducted entirely online. Though means of standardizing the experience were attempted, we </w:t>
      </w:r>
      <w:r w:rsidR="007B2779">
        <w:rPr>
          <w:szCs w:val="24"/>
        </w:rPr>
        <w:lastRenderedPageBreak/>
        <w:t>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284DE072"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8F145E">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w:t>
      </w:r>
      <w:proofErr w:type="spellStart"/>
      <w:r w:rsidR="000E4249" w:rsidRPr="000E4249">
        <w:t>Uusberg</w:t>
      </w:r>
      <w:proofErr w:type="spellEnd"/>
      <w:r w:rsidR="000E4249" w:rsidRPr="000E4249">
        <w:t xml:space="preserve">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w:t>
      </w:r>
      <w:r w:rsidR="0023367E">
        <w:rPr>
          <w:szCs w:val="24"/>
        </w:rPr>
        <w:lastRenderedPageBreak/>
        <w:t xml:space="preserve">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F3C1F1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8F145E">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lastRenderedPageBreak/>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6"/>
    <w:bookmarkEnd w:id="274"/>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del w:id="295"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296" w:author="Billy Mitchell" w:date="2024-07-02T15:18:00Z" w16du:dateUtc="2024-07-02T19:18:00Z">
        <w:r w:rsidR="000F2F8D">
          <w:rPr>
            <w:szCs w:val="24"/>
          </w:rPr>
          <w:t xml:space="preserve">, </w:t>
        </w:r>
      </w:ins>
      <w:ins w:id="297" w:author="Billy Mitchell" w:date="2024-07-02T15:19:00Z" w16du:dateUtc="2024-07-02T19:19:00Z">
        <w:r w:rsidR="000F2F8D">
          <w:rPr>
            <w:szCs w:val="24"/>
          </w:rPr>
          <w:t xml:space="preserve">Marissa Ballew, </w:t>
        </w:r>
      </w:ins>
      <w:ins w:id="298" w:author="Billy Mitchell" w:date="2024-07-12T22:22:00Z" w16du:dateUtc="2024-07-13T02:22:00Z">
        <w:r w:rsidR="003E0416">
          <w:rPr>
            <w:szCs w:val="24"/>
          </w:rPr>
          <w:t xml:space="preserve">Kaitlin Dow, and </w:t>
        </w:r>
      </w:ins>
      <w:del w:id="299" w:author="Billy Mitchell" w:date="2024-07-12T22:23:00Z" w16du:dateUtc="2024-07-13T02:23:00Z">
        <w:r w:rsidR="0087748B" w:rsidRPr="003D121C" w:rsidDel="003E0416">
          <w:rPr>
            <w:szCs w:val="24"/>
          </w:rPr>
          <w:delText xml:space="preserve"> </w:delText>
        </w:r>
      </w:del>
      <w:ins w:id="300"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3D4B74AE"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301" w:author="Billy Mitchell" w:date="2024-07-12T22:24:00Z" w16du:dateUtc="2024-07-13T02:24:00Z">
        <w:r w:rsidR="003E0416">
          <w:rPr>
            <w:szCs w:val="24"/>
          </w:rPr>
          <w:t>A symposi</w:t>
        </w:r>
      </w:ins>
      <w:ins w:id="302" w:author="Billy Mitchell" w:date="2024-07-12T22:25:00Z" w16du:dateUtc="2024-07-13T02:25:00Z">
        <w:r w:rsidR="003E0416">
          <w:rPr>
            <w:szCs w:val="24"/>
          </w:rPr>
          <w:t xml:space="preserve">um </w:t>
        </w:r>
      </w:ins>
      <w:ins w:id="303" w:author="Billy Mitchell" w:date="2024-07-12T22:24:00Z" w16du:dateUtc="2024-07-13T02:24:00Z">
        <w:r w:rsidR="003E0416">
          <w:rPr>
            <w:szCs w:val="24"/>
          </w:rPr>
          <w:t xml:space="preserve">containing these findings was presented </w:t>
        </w:r>
      </w:ins>
      <w:ins w:id="304"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3357EA06" w14:textId="77777777" w:rsidR="008F145E" w:rsidRDefault="00054CD8" w:rsidP="008F145E">
      <w:pPr>
        <w:pStyle w:val="Bibliography"/>
      </w:pPr>
      <w:r>
        <w:fldChar w:fldCharType="begin"/>
      </w:r>
      <w:r w:rsidR="000E4249">
        <w:instrText xml:space="preserve"> ADDIN ZOTERO_BIBL {"uncited":[],"omitted":[],"custom":[]} CSL_BIBLIOGRAPHY </w:instrText>
      </w:r>
      <w:r>
        <w:fldChar w:fldCharType="separate"/>
      </w:r>
      <w:proofErr w:type="spellStart"/>
      <w:r w:rsidR="008F145E">
        <w:t>Aldao</w:t>
      </w:r>
      <w:proofErr w:type="spellEnd"/>
      <w:r w:rsidR="008F145E">
        <w:t xml:space="preserve">, A. (2013). The Future of Emotion Regulation Research: Capturing Context. </w:t>
      </w:r>
      <w:r w:rsidR="008F145E">
        <w:rPr>
          <w:i/>
          <w:iCs/>
        </w:rPr>
        <w:t>Perspectives on Psychological Science</w:t>
      </w:r>
      <w:r w:rsidR="008F145E">
        <w:t xml:space="preserve">, </w:t>
      </w:r>
      <w:r w:rsidR="008F145E">
        <w:rPr>
          <w:i/>
          <w:iCs/>
        </w:rPr>
        <w:t>8</w:t>
      </w:r>
      <w:r w:rsidR="008F145E">
        <w:t>(2), 155–172. https://doi.org/10.1177/1745691612459518</w:t>
      </w:r>
    </w:p>
    <w:p w14:paraId="4EB9AF5C" w14:textId="77777777" w:rsidR="008F145E" w:rsidRDefault="008F145E" w:rsidP="008F145E">
      <w:pPr>
        <w:pStyle w:val="Bibliography"/>
      </w:pPr>
      <w:proofErr w:type="spellStart"/>
      <w:r>
        <w:t>Aldao</w:t>
      </w:r>
      <w:proofErr w:type="spellEnd"/>
      <w:r>
        <w:t xml:space="preserve">,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4894BB1" w14:textId="77777777" w:rsidR="008F145E" w:rsidRDefault="008F145E" w:rsidP="008F145E">
      <w:pPr>
        <w:pStyle w:val="Bibliography"/>
      </w:pPr>
      <w:proofErr w:type="spellStart"/>
      <w:r>
        <w:t>Aldao</w:t>
      </w:r>
      <w:proofErr w:type="spellEnd"/>
      <w:r>
        <w:t xml:space="preserve">,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62299506" w14:textId="77777777" w:rsidR="008F145E" w:rsidRDefault="008F145E" w:rsidP="008F145E">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7046EB35" w14:textId="77777777" w:rsidR="008F145E" w:rsidRDefault="008F145E" w:rsidP="008F145E">
      <w:pPr>
        <w:pStyle w:val="Bibliography"/>
      </w:pPr>
      <w:r>
        <w:t xml:space="preserve">Bates, D., </w:t>
      </w:r>
      <w:proofErr w:type="spellStart"/>
      <w:r>
        <w:t>Maechler</w:t>
      </w:r>
      <w:proofErr w:type="spellEnd"/>
      <w:r>
        <w:t xml:space="preserve">, M., Bolker, B., &amp; Walker, S. (2015). Fitting Linear Mixed-Effects Models Using lme4. </w:t>
      </w:r>
      <w:r>
        <w:rPr>
          <w:i/>
          <w:iCs/>
        </w:rPr>
        <w:t>Journal of Statistical Software</w:t>
      </w:r>
      <w:r>
        <w:t xml:space="preserve">, </w:t>
      </w:r>
      <w:r>
        <w:rPr>
          <w:i/>
          <w:iCs/>
        </w:rPr>
        <w:t>67</w:t>
      </w:r>
      <w:r>
        <w:t>(1), 1–48. https://doi.org/10.18637/jss.v067.i01</w:t>
      </w:r>
    </w:p>
    <w:p w14:paraId="6BBA3CE6" w14:textId="77777777" w:rsidR="008F145E" w:rsidRDefault="008F145E" w:rsidP="008F145E">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62BF2C14" w14:textId="77777777" w:rsidR="008F145E" w:rsidRDefault="008F145E" w:rsidP="008F145E">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B0AE417" w14:textId="77777777" w:rsidR="008F145E" w:rsidRDefault="008F145E" w:rsidP="008F145E">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BDD249D" w14:textId="77777777" w:rsidR="008F145E" w:rsidRDefault="008F145E" w:rsidP="008F145E">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7DD28834" w14:textId="77777777" w:rsidR="008F145E" w:rsidRDefault="008F145E" w:rsidP="008F145E">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10C025AF" w14:textId="77777777" w:rsidR="008F145E" w:rsidRDefault="008F145E" w:rsidP="008F145E">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3672688A" w14:textId="77777777" w:rsidR="008F145E" w:rsidRDefault="008F145E" w:rsidP="008F145E">
      <w:pPr>
        <w:pStyle w:val="Bibliography"/>
      </w:pPr>
      <w:proofErr w:type="spellStart"/>
      <w:r>
        <w:t>Cendri</w:t>
      </w:r>
      <w:proofErr w:type="spellEnd"/>
      <w:r>
        <w:t xml:space="preserve">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proofErr w:type="spellStart"/>
      <w:r>
        <w:rPr>
          <w:i/>
          <w:iCs/>
        </w:rPr>
        <w:t>NeuroImage</w:t>
      </w:r>
      <w:proofErr w:type="spellEnd"/>
      <w:r>
        <w:t xml:space="preserve">, </w:t>
      </w:r>
      <w:r>
        <w:rPr>
          <w:i/>
          <w:iCs/>
        </w:rPr>
        <w:t>27</w:t>
      </w:r>
      <w:r>
        <w:t>(3), 656–668. https://doi.org/10.1016/j.neuroimage.2005.04.028</w:t>
      </w:r>
    </w:p>
    <w:p w14:paraId="5E21584A" w14:textId="77777777" w:rsidR="008F145E" w:rsidRDefault="008F145E" w:rsidP="008F145E">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4044E6C6" w14:textId="77777777" w:rsidR="008F145E" w:rsidRDefault="008F145E" w:rsidP="008F145E">
      <w:pPr>
        <w:pStyle w:val="Bibliography"/>
      </w:pPr>
      <w:r>
        <w:t xml:space="preserve">Clasen, M., Andersen, M., &amp; </w:t>
      </w:r>
      <w:proofErr w:type="spellStart"/>
      <w:r>
        <w:t>Schjoedt</w:t>
      </w:r>
      <w:proofErr w:type="spellEnd"/>
      <w:r>
        <w:t xml:space="preserve">, U. (2019). Adrenaline junkies and </w:t>
      </w:r>
      <w:proofErr w:type="gramStart"/>
      <w:r>
        <w:t>white-knucklers</w:t>
      </w:r>
      <w:proofErr w:type="gramEnd"/>
      <w:r>
        <w:t xml:space="preserve">_ A quantitative study of fear management in haunted house visitors. </w:t>
      </w:r>
      <w:r>
        <w:rPr>
          <w:i/>
          <w:iCs/>
        </w:rPr>
        <w:t>Poetics</w:t>
      </w:r>
      <w:r>
        <w:t xml:space="preserve">, </w:t>
      </w:r>
      <w:r>
        <w:rPr>
          <w:i/>
          <w:iCs/>
        </w:rPr>
        <w:t>73</w:t>
      </w:r>
      <w:r>
        <w:t>, 61–71. https://doi.org/10.1016/j.poetic.2019.01.002</w:t>
      </w:r>
    </w:p>
    <w:p w14:paraId="2E56163E" w14:textId="77777777" w:rsidR="008F145E" w:rsidRDefault="008F145E" w:rsidP="008F145E">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37A019F9" w14:textId="77777777" w:rsidR="008F145E" w:rsidRDefault="008F145E" w:rsidP="008F145E">
      <w:pPr>
        <w:pStyle w:val="Bibliography"/>
      </w:pPr>
      <w:r>
        <w:t xml:space="preserve">Colombo, D., Fernández-Álvarez, J., Suso-Ribera, C., </w:t>
      </w:r>
      <w:proofErr w:type="spellStart"/>
      <w:r>
        <w:t>Cipresso</w:t>
      </w:r>
      <w:proofErr w:type="spellEnd"/>
      <w:r>
        <w:t xml:space="preserve">, P., Valev, H., </w:t>
      </w:r>
      <w:proofErr w:type="spellStart"/>
      <w:r>
        <w:t>Leufkens</w:t>
      </w:r>
      <w:proofErr w:type="spellEnd"/>
      <w:r>
        <w:t xml:space="preserve">,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141129F2" w14:textId="77777777" w:rsidR="008F145E" w:rsidRDefault="008F145E" w:rsidP="008F145E">
      <w:pPr>
        <w:pStyle w:val="Bibliography"/>
      </w:pPr>
      <w:r>
        <w:t xml:space="preserve">De Leeuw, J. R., Gilbert, R. A., &amp; </w:t>
      </w:r>
      <w:proofErr w:type="spellStart"/>
      <w:r>
        <w:t>Luchterhandt</w:t>
      </w:r>
      <w:proofErr w:type="spellEnd"/>
      <w:r>
        <w:t xml:space="preserve">, B. (2023). </w:t>
      </w:r>
      <w:proofErr w:type="spellStart"/>
      <w:r>
        <w:t>jsPsych</w:t>
      </w:r>
      <w:proofErr w:type="spellEnd"/>
      <w:r>
        <w:t xml:space="preserve">: Enabling an Open-Source </w:t>
      </w:r>
      <w:proofErr w:type="spellStart"/>
      <w:r>
        <w:t>CollaborativeEcosystem</w:t>
      </w:r>
      <w:proofErr w:type="spellEnd"/>
      <w:r>
        <w:t xml:space="preserve"> of Behavioral Experiments. </w:t>
      </w:r>
      <w:r>
        <w:rPr>
          <w:i/>
          <w:iCs/>
        </w:rPr>
        <w:t xml:space="preserve">Journal of </w:t>
      </w:r>
      <w:proofErr w:type="gramStart"/>
      <w:r>
        <w:rPr>
          <w:i/>
          <w:iCs/>
        </w:rPr>
        <w:t>Open Source</w:t>
      </w:r>
      <w:proofErr w:type="gramEnd"/>
      <w:r>
        <w:rPr>
          <w:i/>
          <w:iCs/>
        </w:rPr>
        <w:t xml:space="preserve"> Software</w:t>
      </w:r>
      <w:r>
        <w:t xml:space="preserve">, </w:t>
      </w:r>
      <w:r>
        <w:rPr>
          <w:i/>
          <w:iCs/>
        </w:rPr>
        <w:t>8</w:t>
      </w:r>
      <w:r>
        <w:t>(85), 5351. https://doi.org/10.21105/joss.05351</w:t>
      </w:r>
    </w:p>
    <w:p w14:paraId="7182DD23" w14:textId="77777777" w:rsidR="008F145E" w:rsidRDefault="008F145E" w:rsidP="008F145E">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446A78B5" w14:textId="77777777" w:rsidR="008F145E" w:rsidRDefault="008F145E" w:rsidP="008F145E">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43A58E4C" w14:textId="77777777" w:rsidR="008F145E" w:rsidRDefault="008F145E" w:rsidP="008F145E">
      <w:pPr>
        <w:pStyle w:val="Bibliography"/>
      </w:pPr>
      <w:r>
        <w:t xml:space="preserve">Dixon-Gordon, K. L., </w:t>
      </w:r>
      <w:proofErr w:type="spellStart"/>
      <w:r>
        <w:t>Aldao</w:t>
      </w:r>
      <w:proofErr w:type="spellEnd"/>
      <w:r>
        <w:t xml:space="preserve">,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4150CB95" w14:textId="77777777" w:rsidR="008F145E" w:rsidRDefault="008F145E" w:rsidP="008F145E">
      <w:pPr>
        <w:pStyle w:val="Bibliography"/>
      </w:pPr>
      <w:r>
        <w:t xml:space="preserve">Dorman Ilan, S., Tamuz, N., &amp; </w:t>
      </w:r>
      <w:proofErr w:type="spellStart"/>
      <w:r>
        <w:t>Sheppes</w:t>
      </w:r>
      <w:proofErr w:type="spellEnd"/>
      <w:r>
        <w:t xml:space="preserve">,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539EE207" w14:textId="77777777" w:rsidR="008F145E" w:rsidRDefault="008F145E" w:rsidP="008F145E">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11520AA6" w14:textId="77777777" w:rsidR="008F145E" w:rsidRDefault="008F145E" w:rsidP="008F145E">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136F4F8F" w14:textId="77777777" w:rsidR="008F145E" w:rsidRDefault="008F145E" w:rsidP="008F145E">
      <w:pPr>
        <w:pStyle w:val="Bibliography"/>
      </w:pPr>
      <w:r>
        <w:t xml:space="preserve">Etkin, A., </w:t>
      </w:r>
      <w:proofErr w:type="spellStart"/>
      <w:r>
        <w:t>Büchel</w:t>
      </w:r>
      <w:proofErr w:type="spellEnd"/>
      <w:r>
        <w:t xml:space="preserve">, C., &amp; Gross, J. J. (2015). The neural bases of emotion regulation. </w:t>
      </w:r>
      <w:r>
        <w:rPr>
          <w:i/>
          <w:iCs/>
        </w:rPr>
        <w:t>Nature Reviews Neuroscience</w:t>
      </w:r>
      <w:r>
        <w:t xml:space="preserve">, </w:t>
      </w:r>
      <w:r>
        <w:rPr>
          <w:i/>
          <w:iCs/>
        </w:rPr>
        <w:t>16</w:t>
      </w:r>
      <w:r>
        <w:t>(11), 693–700. https://doi.org/10.1038/nrn4044</w:t>
      </w:r>
    </w:p>
    <w:p w14:paraId="304BDED7" w14:textId="77777777" w:rsidR="008F145E" w:rsidRDefault="008F145E" w:rsidP="008F145E">
      <w:pPr>
        <w:pStyle w:val="Bibliography"/>
      </w:pPr>
      <w:proofErr w:type="spellStart"/>
      <w:r>
        <w:t>FeldmanHall</w:t>
      </w:r>
      <w:proofErr w:type="spellEnd"/>
      <w:r>
        <w:t xml:space="preserve">, O., Mobbs, D., Evans, D., Hiscox, L., </w:t>
      </w:r>
      <w:proofErr w:type="spellStart"/>
      <w:r>
        <w:t>Navrady</w:t>
      </w:r>
      <w:proofErr w:type="spellEnd"/>
      <w:r>
        <w:t xml:space="preserve">,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69B0B94A" w14:textId="77777777" w:rsidR="008F145E" w:rsidRDefault="008F145E" w:rsidP="008F145E">
      <w:pPr>
        <w:pStyle w:val="Bibliography"/>
      </w:pPr>
      <w:r>
        <w:t xml:space="preserve">Ford, B. Q., Gross, J. J., &amp; Gruber, J. (2019). Broadening Our Field of View: The Role of Emotion </w:t>
      </w:r>
      <w:proofErr w:type="spellStart"/>
      <w:r>
        <w:t>Polyregulation</w:t>
      </w:r>
      <w:proofErr w:type="spellEnd"/>
      <w:r>
        <w:t xml:space="preserve">. </w:t>
      </w:r>
      <w:r>
        <w:rPr>
          <w:i/>
          <w:iCs/>
        </w:rPr>
        <w:t>Emotion Review</w:t>
      </w:r>
      <w:r>
        <w:t xml:space="preserve">, </w:t>
      </w:r>
      <w:r>
        <w:rPr>
          <w:i/>
          <w:iCs/>
        </w:rPr>
        <w:t>11</w:t>
      </w:r>
      <w:r>
        <w:t>(3), 197–208. https://doi.org/10.1177/1754073919850314</w:t>
      </w:r>
    </w:p>
    <w:p w14:paraId="3BC14E42" w14:textId="77777777" w:rsidR="008F145E" w:rsidRDefault="008F145E" w:rsidP="008F145E">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01E415EB" w14:textId="77777777" w:rsidR="008F145E" w:rsidRDefault="008F145E" w:rsidP="008F145E">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62986FA" w14:textId="77777777" w:rsidR="008F145E" w:rsidRDefault="008F145E" w:rsidP="008F145E">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22BFDEA" w14:textId="77777777" w:rsidR="008F145E" w:rsidRDefault="008F145E" w:rsidP="008F145E">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0CB8C35E" w14:textId="77777777" w:rsidR="008F145E" w:rsidRDefault="008F145E" w:rsidP="008F145E">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272B99F5" w14:textId="77777777" w:rsidR="008F145E" w:rsidRDefault="008F145E" w:rsidP="008F145E">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4EBE174E" w14:textId="77777777" w:rsidR="008F145E" w:rsidRDefault="008F145E" w:rsidP="008F145E">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D90FA3A" w14:textId="77777777" w:rsidR="008F145E" w:rsidRDefault="008F145E" w:rsidP="008F145E">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6DDC7CAD" w14:textId="77777777" w:rsidR="008F145E" w:rsidRDefault="008F145E" w:rsidP="008F145E">
      <w:pPr>
        <w:pStyle w:val="Bibliography"/>
      </w:pPr>
      <w:r>
        <w:t xml:space="preserve">Haines, S. J., Gleeson, J., </w:t>
      </w:r>
      <w:proofErr w:type="spellStart"/>
      <w:r>
        <w:t>Kuppens</w:t>
      </w:r>
      <w:proofErr w:type="spellEnd"/>
      <w:r>
        <w:t xml:space="preserve">, P., Hollenstein, T., </w:t>
      </w:r>
      <w:proofErr w:type="spellStart"/>
      <w:r>
        <w:t>Ciarrochi</w:t>
      </w:r>
      <w:proofErr w:type="spellEnd"/>
      <w:r>
        <w:t xml:space="preserve">,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3EA7F18F" w14:textId="77777777" w:rsidR="008F145E" w:rsidRDefault="008F145E" w:rsidP="008F145E">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4BEAC667" w14:textId="77777777" w:rsidR="008F145E" w:rsidRDefault="008F145E" w:rsidP="008F145E">
      <w:pPr>
        <w:pStyle w:val="Bibliography"/>
      </w:pPr>
      <w:r>
        <w:lastRenderedPageBreak/>
        <w:t xml:space="preserve">Hay, A. C., </w:t>
      </w:r>
      <w:proofErr w:type="spellStart"/>
      <w:r>
        <w:t>Sheppes</w:t>
      </w:r>
      <w:proofErr w:type="spellEnd"/>
      <w:r>
        <w:t xml:space="preserve">, G., Gross, J. J., &amp; Gruber, J. (2015). Choosing how to feel: Emotion regulation choice in bipolar disorder. </w:t>
      </w:r>
      <w:r>
        <w:rPr>
          <w:i/>
          <w:iCs/>
        </w:rPr>
        <w:t>Emotion</w:t>
      </w:r>
      <w:r>
        <w:t xml:space="preserve">, </w:t>
      </w:r>
      <w:r>
        <w:rPr>
          <w:i/>
          <w:iCs/>
        </w:rPr>
        <w:t>15</w:t>
      </w:r>
      <w:r>
        <w:t>(2), 139–145. https://doi.org/10.1037/emo0000024</w:t>
      </w:r>
    </w:p>
    <w:p w14:paraId="08CA33E4" w14:textId="77777777" w:rsidR="008F145E" w:rsidRDefault="008F145E" w:rsidP="008F145E">
      <w:pPr>
        <w:pStyle w:val="Bibliography"/>
      </w:pPr>
      <w:proofErr w:type="spellStart"/>
      <w:r>
        <w:t>Heiy</w:t>
      </w:r>
      <w:proofErr w:type="spellEnd"/>
      <w:r>
        <w:t xml:space="preserve">, J. E., &amp; </w:t>
      </w:r>
      <w:proofErr w:type="spellStart"/>
      <w:r>
        <w:t>Cheavens</w:t>
      </w:r>
      <w:proofErr w:type="spellEnd"/>
      <w:r>
        <w:t xml:space="preserve">, J. S. (2014). Back to basics: A naturalistic assessment of the experience and regulation of emotion. </w:t>
      </w:r>
      <w:r>
        <w:rPr>
          <w:i/>
          <w:iCs/>
        </w:rPr>
        <w:t>Emotion</w:t>
      </w:r>
      <w:r>
        <w:t xml:space="preserve">, </w:t>
      </w:r>
      <w:r>
        <w:rPr>
          <w:i/>
          <w:iCs/>
        </w:rPr>
        <w:t>14</w:t>
      </w:r>
      <w:r>
        <w:t>(5), 878–891. https://doi.org/10.1037/a0037231</w:t>
      </w:r>
    </w:p>
    <w:p w14:paraId="50355678" w14:textId="77777777" w:rsidR="008F145E" w:rsidRDefault="008F145E" w:rsidP="008F145E">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29430C9E" w14:textId="77777777" w:rsidR="008F145E" w:rsidRDefault="008F145E" w:rsidP="008F145E">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0C47C6C5" w14:textId="77777777" w:rsidR="008F145E" w:rsidRDefault="008F145E" w:rsidP="008F145E">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38A11DFA" w14:textId="77777777" w:rsidR="008F145E" w:rsidRDefault="008F145E" w:rsidP="008F145E">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1807D252" w14:textId="77777777" w:rsidR="008F145E" w:rsidRDefault="008F145E" w:rsidP="008F145E">
      <w:pPr>
        <w:pStyle w:val="Bibliography"/>
      </w:pPr>
      <w:r>
        <w:t xml:space="preserve">Lindquist, K. A., Wager, T. D., Kober, H., Bliss-Moreau, E., &amp; Barrett, L. F. (2012). The brain basis of emotion: A meta-analytic review. </w:t>
      </w:r>
      <w:proofErr w:type="gramStart"/>
      <w:r>
        <w:rPr>
          <w:i/>
          <w:iCs/>
        </w:rPr>
        <w:t>The Behavioral</w:t>
      </w:r>
      <w:proofErr w:type="gramEnd"/>
      <w:r>
        <w:rPr>
          <w:i/>
          <w:iCs/>
        </w:rPr>
        <w:t xml:space="preserve"> and Brain Sciences</w:t>
      </w:r>
      <w:r>
        <w:t xml:space="preserve">, </w:t>
      </w:r>
      <w:r>
        <w:rPr>
          <w:i/>
          <w:iCs/>
        </w:rPr>
        <w:t>35</w:t>
      </w:r>
      <w:r>
        <w:t>(3), 121–143. https://doi.org/10.1017/S0140525X11000446</w:t>
      </w:r>
    </w:p>
    <w:p w14:paraId="7F1C46BD" w14:textId="77777777" w:rsidR="008F145E" w:rsidRDefault="008F145E" w:rsidP="008F145E">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7AD2AE47" w14:textId="77777777" w:rsidR="008F145E" w:rsidRDefault="008F145E" w:rsidP="008F145E">
      <w:pPr>
        <w:pStyle w:val="Bibliography"/>
      </w:pPr>
      <w:proofErr w:type="spellStart"/>
      <w:r>
        <w:lastRenderedPageBreak/>
        <w:t>Malanchini</w:t>
      </w:r>
      <w:proofErr w:type="spellEnd"/>
      <w:r>
        <w:t xml:space="preserve">,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7F74D01A" w14:textId="77777777" w:rsidR="008F145E" w:rsidRDefault="008F145E" w:rsidP="008F145E">
      <w:pPr>
        <w:pStyle w:val="Bibliography"/>
      </w:pPr>
      <w:r>
        <w:t xml:space="preserve">Matthews, M., Webb, T. L., Shafir, R., Snow, M., &amp; </w:t>
      </w:r>
      <w:proofErr w:type="spellStart"/>
      <w:r>
        <w:t>Sheppes</w:t>
      </w:r>
      <w:proofErr w:type="spellEnd"/>
      <w:r>
        <w:t xml:space="preserve">,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3F606E74" w14:textId="77777777" w:rsidR="008F145E" w:rsidRDefault="008F145E" w:rsidP="008F145E">
      <w:pPr>
        <w:pStyle w:val="Bibliography"/>
      </w:pPr>
      <w:r>
        <w:t xml:space="preserve">McRae, K., &amp; Gross, J. J. (2020). Emotion regulation. </w:t>
      </w:r>
      <w:r>
        <w:rPr>
          <w:i/>
          <w:iCs/>
        </w:rPr>
        <w:t>Emotion</w:t>
      </w:r>
      <w:r>
        <w:t xml:space="preserve">, </w:t>
      </w:r>
      <w:r>
        <w:rPr>
          <w:i/>
          <w:iCs/>
        </w:rPr>
        <w:t>20</w:t>
      </w:r>
      <w:r>
        <w:t>(1), 1–9. https://doi.org/10.1037/emo0000703</w:t>
      </w:r>
    </w:p>
    <w:p w14:paraId="717A3F77" w14:textId="77777777" w:rsidR="008F145E" w:rsidRDefault="008F145E" w:rsidP="008F145E">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79E1A493" w14:textId="77777777" w:rsidR="008F145E" w:rsidRDefault="008F145E" w:rsidP="008F145E">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0738E6A" w14:textId="77777777" w:rsidR="008F145E" w:rsidRDefault="008F145E" w:rsidP="008F145E">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4C2B71D1" w14:textId="77777777" w:rsidR="008F145E" w:rsidRDefault="008F145E" w:rsidP="008F145E">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39BA3BB0" w14:textId="77777777" w:rsidR="008F145E" w:rsidRDefault="008F145E" w:rsidP="008F145E">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3890A3D5" w14:textId="77777777" w:rsidR="008F145E" w:rsidRDefault="008F145E" w:rsidP="008F145E">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1FE9F481" w14:textId="77777777" w:rsidR="008F145E" w:rsidRDefault="008F145E" w:rsidP="008F145E">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6D55AF55" w14:textId="77777777" w:rsidR="008F145E" w:rsidRDefault="008F145E" w:rsidP="008F145E">
      <w:pPr>
        <w:pStyle w:val="Bibliography"/>
      </w:pPr>
      <w:r>
        <w:t xml:space="preserve">Orejuela-Dávila, A. I., Levens, S. M., Sagui-Henson, S. J., Tedeschi, R. G., &amp; </w:t>
      </w:r>
      <w:proofErr w:type="spellStart"/>
      <w:r>
        <w:t>Sheppes</w:t>
      </w:r>
      <w:proofErr w:type="spellEnd"/>
      <w:r>
        <w:t xml:space="preserve">, G. (2019). The relation between emotion regulation choice and posttraumatic growth. </w:t>
      </w:r>
      <w:r>
        <w:rPr>
          <w:i/>
          <w:iCs/>
        </w:rPr>
        <w:t>Cognition &amp; Emotion</w:t>
      </w:r>
      <w:r>
        <w:t xml:space="preserve">, </w:t>
      </w:r>
      <w:r>
        <w:rPr>
          <w:i/>
          <w:iCs/>
        </w:rPr>
        <w:t>33</w:t>
      </w:r>
      <w:r>
        <w:t>(8), 1709–1717. https://doi.org/10.1080/02699931.2019.1592117</w:t>
      </w:r>
    </w:p>
    <w:p w14:paraId="0B34521C" w14:textId="77777777" w:rsidR="008F145E" w:rsidRDefault="008F145E" w:rsidP="008F145E">
      <w:pPr>
        <w:pStyle w:val="Bibliography"/>
      </w:pPr>
      <w:r>
        <w:t xml:space="preserve">R Core Team. (2022). </w:t>
      </w:r>
      <w:r>
        <w:rPr>
          <w:i/>
          <w:iCs/>
        </w:rPr>
        <w:t>R: A language and environment for statistical computing.</w:t>
      </w:r>
      <w:r>
        <w:t xml:space="preserve"> [Computer software]. </w:t>
      </w:r>
      <w:proofErr w:type="gramStart"/>
      <w:r>
        <w:t>R  Foundation</w:t>
      </w:r>
      <w:proofErr w:type="gramEnd"/>
      <w:r>
        <w:t xml:space="preserve"> for Statistical Computing. https://www.R-project.org/</w:t>
      </w:r>
    </w:p>
    <w:p w14:paraId="713EA3F5" w14:textId="77777777" w:rsidR="008F145E" w:rsidRDefault="008F145E" w:rsidP="008F145E">
      <w:pPr>
        <w:pStyle w:val="Bibliography"/>
      </w:pPr>
      <w:proofErr w:type="spellStart"/>
      <w:r>
        <w:t>Ridderinkhof</w:t>
      </w:r>
      <w:proofErr w:type="spellEnd"/>
      <w:r>
        <w:t xml:space="preserve">, K. R. (2017). Emotion in Action: A Predictive Processing Perspective and Theoretical Synthesis. </w:t>
      </w:r>
      <w:r>
        <w:rPr>
          <w:i/>
          <w:iCs/>
        </w:rPr>
        <w:t>Emotion Review</w:t>
      </w:r>
      <w:r>
        <w:t xml:space="preserve">, </w:t>
      </w:r>
      <w:r>
        <w:rPr>
          <w:i/>
          <w:iCs/>
        </w:rPr>
        <w:t>9</w:t>
      </w:r>
      <w:r>
        <w:t>(4), 319–325. https://doi.org/10.1177/1754073916661765</w:t>
      </w:r>
    </w:p>
    <w:p w14:paraId="0B24D928" w14:textId="77777777" w:rsidR="008F145E" w:rsidRDefault="008F145E" w:rsidP="008F145E">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1FAB7D6B" w14:textId="77777777" w:rsidR="008F145E" w:rsidRDefault="008F145E" w:rsidP="008F145E">
      <w:pPr>
        <w:pStyle w:val="Bibliography"/>
      </w:pPr>
      <w:r>
        <w:lastRenderedPageBreak/>
        <w:t xml:space="preserve">Rottweiler, A.-L., Taxer, J. L., &amp; </w:t>
      </w:r>
      <w:proofErr w:type="spellStart"/>
      <w:r>
        <w:t>Nett</w:t>
      </w:r>
      <w:proofErr w:type="spellEnd"/>
      <w:r>
        <w:t xml:space="preserve">, U. E. (2018). Context Matters in the Effectiveness of Emotion Regulation Strategies. </w:t>
      </w:r>
      <w:r>
        <w:rPr>
          <w:i/>
          <w:iCs/>
        </w:rPr>
        <w:t>AERA Open</w:t>
      </w:r>
      <w:r>
        <w:t xml:space="preserve">, </w:t>
      </w:r>
      <w:r>
        <w:rPr>
          <w:i/>
          <w:iCs/>
        </w:rPr>
        <w:t>4</w:t>
      </w:r>
      <w:r>
        <w:t>(2), 233285841877884. https://doi.org/10.1177/2332858418778849</w:t>
      </w:r>
    </w:p>
    <w:p w14:paraId="10F739F5" w14:textId="77777777" w:rsidR="008F145E" w:rsidRDefault="008F145E" w:rsidP="008F145E">
      <w:pPr>
        <w:pStyle w:val="Bibliography"/>
      </w:pPr>
      <w:proofErr w:type="spellStart"/>
      <w:r>
        <w:t>Saarimäki</w:t>
      </w:r>
      <w:proofErr w:type="spellEnd"/>
      <w:r>
        <w:t xml:space="preserve">, H., </w:t>
      </w:r>
      <w:proofErr w:type="spellStart"/>
      <w:r>
        <w:t>Gotsopoulos</w:t>
      </w:r>
      <w:proofErr w:type="spellEnd"/>
      <w:r>
        <w:t xml:space="preserve">, A., Jääskeläinen, I. P., Lampinen, J., </w:t>
      </w:r>
      <w:proofErr w:type="spellStart"/>
      <w:r>
        <w:t>Vuilleumier</w:t>
      </w:r>
      <w:proofErr w:type="spellEnd"/>
      <w:r>
        <w:t xml:space="preserve">, P., Hari, R., Sams, M., &amp; </w:t>
      </w:r>
      <w:proofErr w:type="spellStart"/>
      <w:r>
        <w:t>Nummenmaa</w:t>
      </w:r>
      <w:proofErr w:type="spellEnd"/>
      <w:r>
        <w:t xml:space="preserve">, L. (2016). Discrete Neural Signatures of Basic Emotions. </w:t>
      </w:r>
      <w:r>
        <w:rPr>
          <w:i/>
          <w:iCs/>
        </w:rPr>
        <w:t>Cerebral Cortex</w:t>
      </w:r>
      <w:r>
        <w:t xml:space="preserve">, </w:t>
      </w:r>
      <w:r>
        <w:rPr>
          <w:i/>
          <w:iCs/>
        </w:rPr>
        <w:t>26</w:t>
      </w:r>
      <w:r>
        <w:t>(6), 2563–2573. https://doi.org/10.1093/cercor/bhv086</w:t>
      </w:r>
    </w:p>
    <w:p w14:paraId="77771570" w14:textId="77777777" w:rsidR="008F145E" w:rsidRDefault="008F145E" w:rsidP="008F145E">
      <w:pPr>
        <w:pStyle w:val="Bibliography"/>
      </w:pPr>
      <w:proofErr w:type="spellStart"/>
      <w:r>
        <w:t>Sayette</w:t>
      </w:r>
      <w:proofErr w:type="spellEnd"/>
      <w:r>
        <w:t xml:space="preserv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2E7E54B0" w14:textId="77777777" w:rsidR="008F145E" w:rsidRDefault="008F145E" w:rsidP="008F145E">
      <w:pPr>
        <w:pStyle w:val="Bibliography"/>
      </w:pPr>
      <w:r>
        <w:t xml:space="preserve">Shafir, R., </w:t>
      </w:r>
      <w:proofErr w:type="spellStart"/>
      <w:r>
        <w:t>Thiruchselvam</w:t>
      </w:r>
      <w:proofErr w:type="spellEnd"/>
      <w:r>
        <w:t xml:space="preserve">, R., Suri, G., Gross, J. J., &amp; </w:t>
      </w:r>
      <w:proofErr w:type="spellStart"/>
      <w:r>
        <w:t>Sheppes</w:t>
      </w:r>
      <w:proofErr w:type="spellEnd"/>
      <w:r>
        <w:t xml:space="preserve">, G. (2016). Neural processing of </w:t>
      </w:r>
      <w:proofErr w:type="gramStart"/>
      <w:r>
        <w:t>emotional-intensity</w:t>
      </w:r>
      <w:proofErr w:type="gramEnd"/>
      <w:r>
        <w:t xml:space="preserve"> predicts emotion regulation choice. </w:t>
      </w:r>
      <w:r>
        <w:rPr>
          <w:i/>
          <w:iCs/>
        </w:rPr>
        <w:t>Social Cognitive and Affective Neuroscience</w:t>
      </w:r>
      <w:r>
        <w:t xml:space="preserve">, </w:t>
      </w:r>
      <w:r>
        <w:rPr>
          <w:i/>
          <w:iCs/>
        </w:rPr>
        <w:t>11</w:t>
      </w:r>
      <w:r>
        <w:t>(12), 1863–1871. https://doi.org/10.1093/scan/nsw114</w:t>
      </w:r>
    </w:p>
    <w:p w14:paraId="3F83A619" w14:textId="77777777" w:rsidR="008F145E" w:rsidRDefault="008F145E" w:rsidP="008F145E">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887F5D5" w14:textId="77777777" w:rsidR="008F145E" w:rsidRDefault="008F145E" w:rsidP="008F145E">
      <w:pPr>
        <w:pStyle w:val="Bibliography"/>
      </w:pPr>
      <w:proofErr w:type="spellStart"/>
      <w:r>
        <w:t>Sheppes</w:t>
      </w:r>
      <w:proofErr w:type="spellEnd"/>
      <w:r>
        <w:t xml:space="preserve">,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52EEC3AB" w14:textId="77777777" w:rsidR="008F145E" w:rsidRDefault="008F145E" w:rsidP="008F145E">
      <w:pPr>
        <w:pStyle w:val="Bibliography"/>
      </w:pPr>
      <w:proofErr w:type="spellStart"/>
      <w:r>
        <w:t>Sheppes</w:t>
      </w:r>
      <w:proofErr w:type="spellEnd"/>
      <w:r>
        <w:t xml:space="preserve">,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2CD5686A" w14:textId="77777777" w:rsidR="008F145E" w:rsidRDefault="008F145E" w:rsidP="008F145E">
      <w:pPr>
        <w:pStyle w:val="Bibliography"/>
      </w:pPr>
      <w:proofErr w:type="spellStart"/>
      <w:r>
        <w:lastRenderedPageBreak/>
        <w:t>Sheppes</w:t>
      </w:r>
      <w:proofErr w:type="spellEnd"/>
      <w:r>
        <w:t xml:space="preserve">,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2137690" w14:textId="77777777" w:rsidR="008F145E" w:rsidRDefault="008F145E" w:rsidP="008F145E">
      <w:pPr>
        <w:pStyle w:val="Bibliography"/>
      </w:pPr>
      <w:proofErr w:type="spellStart"/>
      <w:r>
        <w:t>Sheppes</w:t>
      </w:r>
      <w:proofErr w:type="spellEnd"/>
      <w:r>
        <w:t xml:space="preserve">, G., Scheibe, S., Suri, G., &amp; Gross, J. J. (2011). Emotion-Regulation Choice. </w:t>
      </w:r>
      <w:r>
        <w:rPr>
          <w:i/>
          <w:iCs/>
        </w:rPr>
        <w:t>Psychological Science</w:t>
      </w:r>
      <w:r>
        <w:t xml:space="preserve">, </w:t>
      </w:r>
      <w:r>
        <w:rPr>
          <w:i/>
          <w:iCs/>
        </w:rPr>
        <w:t>22</w:t>
      </w:r>
      <w:r>
        <w:t>(11), 1391–1396. https://doi.org/10.1177/0956797611418350</w:t>
      </w:r>
    </w:p>
    <w:p w14:paraId="0FB833CE" w14:textId="77777777" w:rsidR="008F145E" w:rsidRDefault="008F145E" w:rsidP="008F145E">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28A80FDF" w14:textId="77777777" w:rsidR="008F145E" w:rsidRDefault="008F145E" w:rsidP="008F145E">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5275B407" w14:textId="77777777" w:rsidR="008F145E" w:rsidRDefault="008F145E" w:rsidP="008F145E">
      <w:pPr>
        <w:pStyle w:val="Bibliography"/>
      </w:pPr>
      <w:r>
        <w:t xml:space="preserve">Specker, P., </w:t>
      </w:r>
      <w:proofErr w:type="spellStart"/>
      <w:r>
        <w:t>Sheppes</w:t>
      </w:r>
      <w:proofErr w:type="spellEnd"/>
      <w:r>
        <w:t xml:space="preserve">,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08885E77" w14:textId="77777777" w:rsidR="008F145E" w:rsidRDefault="008F145E" w:rsidP="008F145E">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729CC09C" w14:textId="77777777" w:rsidR="008F145E" w:rsidRDefault="008F145E" w:rsidP="008F145E">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02962885" w14:textId="77777777" w:rsidR="008F145E" w:rsidRDefault="008F145E" w:rsidP="008F145E">
      <w:pPr>
        <w:pStyle w:val="Bibliography"/>
      </w:pPr>
      <w:r>
        <w:lastRenderedPageBreak/>
        <w:t xml:space="preserve">Suri, G., </w:t>
      </w:r>
      <w:proofErr w:type="spellStart"/>
      <w:r>
        <w:t>Sheppes</w:t>
      </w:r>
      <w:proofErr w:type="spellEnd"/>
      <w:r>
        <w:t xml:space="preserve">,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59D35EE" w14:textId="77777777" w:rsidR="008F145E" w:rsidRDefault="008F145E" w:rsidP="008F145E">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0B2ACD79" w14:textId="77777777" w:rsidR="008F145E" w:rsidRDefault="008F145E" w:rsidP="008F145E">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0419558E" w14:textId="77777777" w:rsidR="008F145E" w:rsidRDefault="008F145E" w:rsidP="008F145E">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5AF3DDB5" w14:textId="77777777" w:rsidR="008F145E" w:rsidRDefault="008F145E" w:rsidP="008F145E">
      <w:pPr>
        <w:pStyle w:val="Bibliography"/>
      </w:pPr>
      <w:r>
        <w:t xml:space="preserve">Tashjian, S. M., </w:t>
      </w:r>
      <w:proofErr w:type="spellStart"/>
      <w:r>
        <w:t>Fedrigo</w:t>
      </w:r>
      <w:proofErr w:type="spellEnd"/>
      <w:r>
        <w:t xml:space="preserve">, V., </w:t>
      </w:r>
      <w:proofErr w:type="spellStart"/>
      <w:r>
        <w:t>Molapour</w:t>
      </w:r>
      <w:proofErr w:type="spellEnd"/>
      <w:r>
        <w:t xml:space="preserve">,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588D60A3" w14:textId="77777777" w:rsidR="008F145E" w:rsidRDefault="008F145E" w:rsidP="008F145E">
      <w:pPr>
        <w:pStyle w:val="Bibliography"/>
      </w:pPr>
      <w:proofErr w:type="spellStart"/>
      <w:r>
        <w:t>Uusberg</w:t>
      </w:r>
      <w:proofErr w:type="spellEnd"/>
      <w:r>
        <w:t xml:space="preserve">, A., Taxer, J. L., Yih, J., </w:t>
      </w:r>
      <w:proofErr w:type="spellStart"/>
      <w:r>
        <w:t>Uusberg</w:t>
      </w:r>
      <w:proofErr w:type="spellEnd"/>
      <w:r>
        <w:t xml:space="preserve">, H., &amp; Gross, J. J. (2019). Reappraising Reappraisal. </w:t>
      </w:r>
      <w:r>
        <w:rPr>
          <w:i/>
          <w:iCs/>
        </w:rPr>
        <w:t>Emotion Review</w:t>
      </w:r>
      <w:r>
        <w:t xml:space="preserve">, </w:t>
      </w:r>
      <w:r>
        <w:rPr>
          <w:i/>
          <w:iCs/>
        </w:rPr>
        <w:t>11</w:t>
      </w:r>
      <w:r>
        <w:t>(4), 267–282. https://doi.org/10.1177/1754073919862617</w:t>
      </w:r>
    </w:p>
    <w:p w14:paraId="42C13F08" w14:textId="77777777" w:rsidR="008F145E" w:rsidRDefault="008F145E" w:rsidP="008F145E">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0A9BEC61" w14:textId="77777777" w:rsidR="008F145E" w:rsidRDefault="008F145E" w:rsidP="008F145E">
      <w:pPr>
        <w:pStyle w:val="Bibliography"/>
      </w:pPr>
      <w:r>
        <w:lastRenderedPageBreak/>
        <w:t xml:space="preserve">Watson, D., Anna, L., &amp; </w:t>
      </w:r>
      <w:proofErr w:type="spellStart"/>
      <w:r>
        <w:t>Tellegen</w:t>
      </w:r>
      <w:proofErr w:type="spellEnd"/>
      <w:r>
        <w:t xml:space="preserve">, A. (1988). Development and Validation of Brief Measures of Positive and Negative Affect: The PANAS Scales. </w:t>
      </w:r>
      <w:r>
        <w:rPr>
          <w:i/>
          <w:iCs/>
        </w:rPr>
        <w:t>Journal of Personality and Social Psychology</w:t>
      </w:r>
      <w:r>
        <w:t xml:space="preserve">, </w:t>
      </w:r>
      <w:r>
        <w:rPr>
          <w:i/>
          <w:iCs/>
        </w:rPr>
        <w:t>54</w:t>
      </w:r>
      <w:r>
        <w:t>(6), 1063–1070.</w:t>
      </w:r>
    </w:p>
    <w:p w14:paraId="1AC7E9E1" w14:textId="77777777" w:rsidR="008F145E" w:rsidRDefault="008F145E" w:rsidP="008F145E">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02642FC3" w14:textId="77777777" w:rsidR="008F145E" w:rsidRDefault="008F145E" w:rsidP="008F145E">
      <w:pPr>
        <w:pStyle w:val="Bibliography"/>
      </w:pPr>
      <w:r>
        <w:t xml:space="preserve">Weiss, N. H., Schick, M. R., Waite, E. E., </w:t>
      </w:r>
      <w:proofErr w:type="spellStart"/>
      <w:r>
        <w:t>Haliczer</w:t>
      </w:r>
      <w:proofErr w:type="spellEnd"/>
      <w:r>
        <w:t xml:space="preserve">,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58890934" w14:textId="77777777" w:rsidR="008F145E" w:rsidRDefault="008F145E" w:rsidP="008F145E">
      <w:pPr>
        <w:pStyle w:val="Bibliography"/>
      </w:pPr>
      <w:proofErr w:type="spellStart"/>
      <w:r>
        <w:t>Wennerhold</w:t>
      </w:r>
      <w:proofErr w:type="spellEnd"/>
      <w:r>
        <w:t xml:space="preserve">,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1C330708" w14:textId="77777777" w:rsidR="008F145E" w:rsidRDefault="008F145E" w:rsidP="008F145E">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6CA1810A" w14:textId="77777777" w:rsidR="008F145E" w:rsidRDefault="008F145E" w:rsidP="008F145E">
      <w:pPr>
        <w:pStyle w:val="Bibliography"/>
      </w:pPr>
      <w:r>
        <w:t xml:space="preserve">Zhang, Z., &amp; Mai, Y. (2019). </w:t>
      </w:r>
      <w:proofErr w:type="spellStart"/>
      <w:r>
        <w:rPr>
          <w:i/>
          <w:iCs/>
        </w:rPr>
        <w:t>WebPower</w:t>
      </w:r>
      <w:proofErr w:type="spellEnd"/>
      <w:r>
        <w:rPr>
          <w:i/>
          <w:iCs/>
        </w:rPr>
        <w:t>: Basic and Advanced Statistical Power Analysis</w:t>
      </w:r>
      <w:r>
        <w:t xml:space="preserve"> (0.5) [R]. https://CRAN.R-project.org/package=WebPower</w:t>
      </w:r>
    </w:p>
    <w:p w14:paraId="1B96A437" w14:textId="52FF5CC3"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7B3EA8C5"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8F145E">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5B6D0070"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8F145E">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305"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305"/>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DE8BA90"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8F145E">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67258E" w14:textId="77777777" w:rsidR="00AF7829" w:rsidRDefault="00AF7829">
      <w:pPr>
        <w:spacing w:after="0" w:line="240" w:lineRule="auto"/>
      </w:pPr>
      <w:r>
        <w:separator/>
      </w:r>
    </w:p>
  </w:endnote>
  <w:endnote w:type="continuationSeparator" w:id="0">
    <w:p w14:paraId="6CD5CFD8" w14:textId="77777777" w:rsidR="00AF7829" w:rsidRDefault="00AF7829">
      <w:pPr>
        <w:spacing w:after="0" w:line="240" w:lineRule="auto"/>
      </w:pPr>
      <w:r>
        <w:continuationSeparator/>
      </w:r>
    </w:p>
  </w:endnote>
  <w:endnote w:type="continuationNotice" w:id="1">
    <w:p w14:paraId="742E91E7" w14:textId="77777777" w:rsidR="00AF7829" w:rsidRDefault="00AF78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4DF38" w14:textId="77777777" w:rsidR="00AF7829" w:rsidRDefault="00AF7829">
      <w:pPr>
        <w:spacing w:after="0" w:line="240" w:lineRule="auto"/>
      </w:pPr>
      <w:r>
        <w:separator/>
      </w:r>
    </w:p>
  </w:footnote>
  <w:footnote w:type="continuationSeparator" w:id="0">
    <w:p w14:paraId="7360BF10" w14:textId="77777777" w:rsidR="00AF7829" w:rsidRDefault="00AF7829">
      <w:pPr>
        <w:spacing w:after="0" w:line="240" w:lineRule="auto"/>
      </w:pPr>
      <w:r>
        <w:continuationSeparator/>
      </w:r>
    </w:p>
  </w:footnote>
  <w:footnote w:type="continuationNotice" w:id="1">
    <w:p w14:paraId="3B444CE9" w14:textId="77777777" w:rsidR="00AF7829" w:rsidRDefault="00AF7829">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270" w:name="_Hlk150804466"/>
      <w:r>
        <w:rPr>
          <w:szCs w:val="24"/>
        </w:rPr>
        <w:t xml:space="preserve">The haunted house has a limited seasonal run time, and we cannot </w:t>
      </w:r>
      <w:del w:id="271" w:author="Billy Mitchell" w:date="2024-07-23T15:12:00Z" w16du:dateUtc="2024-07-23T19:12:00Z">
        <w:r w:rsidDel="00655209">
          <w:rPr>
            <w:szCs w:val="24"/>
          </w:rPr>
          <w:delText>experimentally manipulate</w:delText>
        </w:r>
      </w:del>
      <w:ins w:id="272"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27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1090"/>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5FE2"/>
    <w:rsid w:val="00354B3D"/>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43D8"/>
    <w:rsid w:val="004B4A25"/>
    <w:rsid w:val="004C0A01"/>
    <w:rsid w:val="004C124C"/>
    <w:rsid w:val="004C1DD4"/>
    <w:rsid w:val="004C76AB"/>
    <w:rsid w:val="004D21C8"/>
    <w:rsid w:val="004D2275"/>
    <w:rsid w:val="004D26BF"/>
    <w:rsid w:val="004D4566"/>
    <w:rsid w:val="004D5A28"/>
    <w:rsid w:val="004E30DF"/>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7702"/>
    <w:rsid w:val="00920CA2"/>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203"/>
    <w:rsid w:val="00A30249"/>
    <w:rsid w:val="00A315ED"/>
    <w:rsid w:val="00A34DBB"/>
    <w:rsid w:val="00A368B5"/>
    <w:rsid w:val="00A36FC8"/>
    <w:rsid w:val="00A37B3C"/>
    <w:rsid w:val="00A45523"/>
    <w:rsid w:val="00A5748C"/>
    <w:rsid w:val="00A62570"/>
    <w:rsid w:val="00A632A5"/>
    <w:rsid w:val="00A66903"/>
    <w:rsid w:val="00A675B5"/>
    <w:rsid w:val="00A70619"/>
    <w:rsid w:val="00A71B20"/>
    <w:rsid w:val="00A726A1"/>
    <w:rsid w:val="00A73457"/>
    <w:rsid w:val="00A76031"/>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2B2"/>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4DB4"/>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Pages>
  <Words>57528</Words>
  <Characters>327916</Characters>
  <Application>Microsoft Office Word</Application>
  <DocSecurity>0</DocSecurity>
  <Lines>2732</Lines>
  <Paragraphs>769</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384675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19</cp:revision>
  <cp:lastPrinted>2024-03-25T21:20:00Z</cp:lastPrinted>
  <dcterms:created xsi:type="dcterms:W3CDTF">2024-03-25T21:16:00Z</dcterms:created>
  <dcterms:modified xsi:type="dcterms:W3CDTF">2024-07-25T04:44:00Z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id="Yd4eZpkt"/&gt;&lt;style id="http://www.zotero.org/styles/apa" locale="en-US" hasBibliography="1" bibliographyStyleHasBeenSet="1"/&gt;&lt;prefs&gt;&lt;pref name="fieldType" value="Field"/&gt;&lt;/prefs&gt;&lt;/data&gt;</vt:lpwstr>
  </property>
</Properties>
</file>