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598FE19F" w:rsidR="00FC4DC1" w:rsidRDefault="00EB6E76" w:rsidP="00B22AC1">
      <w:pPr>
        <w:tabs>
          <w:tab w:val="left" w:pos="4575"/>
        </w:tabs>
        <w:spacing w:after="0" w:line="240" w:lineRule="auto"/>
        <w:ind w:left="0" w:firstLine="0"/>
        <w:jc w:val="left"/>
        <w:rPr>
          <w:b/>
          <w:szCs w:val="24"/>
        </w:rPr>
      </w:pPr>
      <w:bookmarkStart w:id="0" w:name="_Hlk174964085"/>
      <w:r>
        <w:rPr>
          <w:b/>
          <w:szCs w:val="24"/>
        </w:rPr>
        <w:t xml:space="preserve">Word Count: </w:t>
      </w:r>
      <w:del w:id="1" w:author="Billy Mitchell" w:date="2024-07-26T01:48:00Z" w16du:dateUtc="2024-07-26T05:48:00Z">
        <w:r w:rsidR="00EC2B97" w:rsidDel="00895BD5">
          <w:rPr>
            <w:b/>
            <w:szCs w:val="24"/>
          </w:rPr>
          <w:delText>12</w:delText>
        </w:r>
        <w:r w:rsidR="009C5168" w:rsidDel="00895BD5">
          <w:rPr>
            <w:b/>
            <w:szCs w:val="24"/>
          </w:rPr>
          <w:delText>957</w:delText>
        </w:r>
      </w:del>
      <w:ins w:id="2" w:author="Billy Mitchell" w:date="2024-08-19T13:00:00Z" w16du:dateUtc="2024-08-19T17:00:00Z">
        <w:r w:rsidR="00AF545D">
          <w:rPr>
            <w:b/>
            <w:szCs w:val="24"/>
          </w:rPr>
          <w:t>14746</w:t>
        </w:r>
      </w:ins>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3"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3"/>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6D340EF9" w:rsidR="00425004" w:rsidRDefault="00B720B2" w:rsidP="00E44513">
      <w:pPr>
        <w:spacing w:after="0" w:line="480" w:lineRule="auto"/>
        <w:ind w:left="0" w:firstLine="0"/>
        <w:rPr>
          <w:szCs w:val="24"/>
        </w:rPr>
      </w:pPr>
      <w:bookmarkStart w:id="4" w:name="_Hlk150798597"/>
      <w:r w:rsidRPr="00965A73">
        <w:rPr>
          <w:b/>
          <w:szCs w:val="24"/>
        </w:rPr>
        <w:lastRenderedPageBreak/>
        <w:t>ABSTRACT (</w:t>
      </w:r>
      <w:r w:rsidR="004D5A28" w:rsidRPr="00965A73">
        <w:rPr>
          <w:b/>
          <w:szCs w:val="24"/>
        </w:rPr>
        <w:t>2</w:t>
      </w:r>
      <w:ins w:id="5" w:author="Billy Mitchell" w:date="2024-08-19T13:37:00Z" w16du:dateUtc="2024-08-19T17:37:00Z">
        <w:r w:rsidR="00DA7C54">
          <w:rPr>
            <w:b/>
            <w:szCs w:val="24"/>
          </w:rPr>
          <w:t>49</w:t>
        </w:r>
      </w:ins>
      <w:del w:id="6" w:author="Billy Mitchell" w:date="2024-07-26T00:43:00Z" w16du:dateUtc="2024-07-26T04:43:00Z">
        <w:r w:rsidR="00907C52" w:rsidDel="00C82FC7">
          <w:rPr>
            <w:b/>
            <w:szCs w:val="24"/>
          </w:rPr>
          <w:delText>5</w:delText>
        </w:r>
        <w:r w:rsidR="00987A8A" w:rsidDel="00C82FC7">
          <w:rPr>
            <w:b/>
            <w:szCs w:val="24"/>
          </w:rPr>
          <w:delText>0</w:delText>
        </w:r>
      </w:del>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7" w:name="_Hlk162263251"/>
      <w:bookmarkStart w:id="8"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del w:id="9" w:author="Billy Mitchell" w:date="2024-07-23T13:20:00Z" w16du:dateUtc="2024-07-23T17:20:00Z">
        <w:r w:rsidR="00CD160F" w:rsidDel="009D066C">
          <w:rPr>
            <w:szCs w:val="24"/>
          </w:rPr>
          <w:delText>reflect</w:delText>
        </w:r>
      </w:del>
      <w:ins w:id="10" w:author="Billy Mitchell" w:date="2024-07-23T13:20:00Z" w16du:dateUtc="2024-07-23T17:20:00Z">
        <w:r w:rsidR="009D066C">
          <w:rPr>
            <w:szCs w:val="24"/>
          </w:rPr>
          <w:t>reflects</w:t>
        </w:r>
      </w:ins>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xml:space="preserve">. </w:t>
      </w:r>
      <w:ins w:id="11" w:author="Billy Mitchell" w:date="2024-08-19T13:37:00Z">
        <w:r w:rsidR="00DA7C54" w:rsidRPr="00DA7C54">
          <w:rPr>
            <w:szCs w:val="24"/>
          </w:rPr>
          <w:t xml:space="preserve">Distraction was self-reported to be less successful than reappraisal at high intensities, contrary to expectations. </w:t>
        </w:r>
      </w:ins>
      <w:del w:id="12" w:author="Billy Mitchell" w:date="2024-08-19T13:37:00Z" w16du:dateUtc="2024-08-19T17:37:00Z">
        <w:r w:rsidR="00D4172B" w:rsidDel="00DA7C54">
          <w:rPr>
            <w:szCs w:val="24"/>
          </w:rPr>
          <w:delText>Contrary to expectations,</w:delText>
        </w:r>
        <w:r w:rsidR="00C67D89" w:rsidDel="00DA7C54">
          <w:rPr>
            <w:szCs w:val="24"/>
          </w:rPr>
          <w:delText xml:space="preserve"> </w:delText>
        </w:r>
      </w:del>
      <w:del w:id="13" w:author="Billy Mitchell" w:date="2024-08-19T11:19:00Z" w16du:dateUtc="2024-08-19T15:19:00Z">
        <w:r w:rsidR="00C67D89" w:rsidDel="00362AC5">
          <w:rPr>
            <w:szCs w:val="24"/>
          </w:rPr>
          <w:delText xml:space="preserve">the </w:delText>
        </w:r>
        <w:r w:rsidR="00B40846" w:rsidDel="00362AC5">
          <w:rPr>
            <w:szCs w:val="24"/>
          </w:rPr>
          <w:delText xml:space="preserve">success of </w:delText>
        </w:r>
      </w:del>
      <w:del w:id="14" w:author="Billy Mitchell" w:date="2024-08-19T11:20:00Z" w16du:dateUtc="2024-08-19T15:20:00Z">
        <w:r w:rsidR="00B17C41" w:rsidDel="00362AC5">
          <w:rPr>
            <w:szCs w:val="24"/>
          </w:rPr>
          <w:delText>d</w:delText>
        </w:r>
        <w:r w:rsidR="00FB3B51" w:rsidDel="00362AC5">
          <w:rPr>
            <w:szCs w:val="24"/>
          </w:rPr>
          <w:delText>istractio</w:delText>
        </w:r>
        <w:r w:rsidR="00C67D89" w:rsidDel="00362AC5">
          <w:rPr>
            <w:szCs w:val="24"/>
          </w:rPr>
          <w:delText>n</w:delText>
        </w:r>
        <w:r w:rsidR="00B40846" w:rsidDel="00362AC5">
          <w:rPr>
            <w:szCs w:val="24"/>
          </w:rPr>
          <w:delText xml:space="preserve"> </w:delText>
        </w:r>
        <w:r w:rsidR="00C67D89" w:rsidDel="00362AC5">
          <w:rPr>
            <w:szCs w:val="24"/>
          </w:rPr>
          <w:delText>decreased as emotional intensity increase</w:delText>
        </w:r>
        <w:r w:rsidR="00150851" w:rsidDel="00362AC5">
          <w:rPr>
            <w:szCs w:val="24"/>
          </w:rPr>
          <w:delText xml:space="preserve">d </w:delText>
        </w:r>
      </w:del>
      <w:del w:id="15" w:author="Billy Mitchell" w:date="2024-08-19T13:37:00Z" w16du:dateUtc="2024-08-19T17:37:00Z">
        <w:r w:rsidR="00150851" w:rsidDel="00DA7C54">
          <w:rPr>
            <w:szCs w:val="24"/>
          </w:rPr>
          <w:delText>in this context</w:delText>
        </w:r>
        <w:r w:rsidR="00C67D89" w:rsidDel="00DA7C54">
          <w:rPr>
            <w:szCs w:val="24"/>
          </w:rPr>
          <w:delText>.</w:delText>
        </w:r>
        <w:r w:rsidR="00D80B3A" w:rsidDel="00DA7C54">
          <w:rPr>
            <w:szCs w:val="24"/>
          </w:rPr>
          <w:delText xml:space="preserve"> </w:delText>
        </w:r>
      </w:del>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y fittedness wh</w:t>
      </w:r>
      <w:ins w:id="16" w:author="Billy Mitchell" w:date="2024-07-26T00:42:00Z" w16du:dateUtc="2024-07-26T04:42:00Z">
        <w:r w:rsidR="00C82FC7">
          <w:rPr>
            <w:szCs w:val="24"/>
          </w:rPr>
          <w:t xml:space="preserve">en </w:t>
        </w:r>
      </w:ins>
      <w:del w:id="17" w:author="Billy Mitchell" w:date="2024-07-26T00:42:00Z" w16du:dateUtc="2024-07-26T04:42:00Z">
        <w:r w:rsidR="00965A73" w:rsidDel="00C82FC7">
          <w:rPr>
            <w:szCs w:val="24"/>
          </w:rPr>
          <w:delText>ile planning and executing</w:delText>
        </w:r>
        <w:r w:rsidR="009C5168" w:rsidDel="00C82FC7">
          <w:rPr>
            <w:szCs w:val="24"/>
          </w:rPr>
          <w:delText xml:space="preserve"> </w:delText>
        </w:r>
      </w:del>
      <w:r w:rsidR="009C5168">
        <w:rPr>
          <w:szCs w:val="24"/>
        </w:rPr>
        <w:t>self-regulation</w:t>
      </w:r>
      <w:ins w:id="18" w:author="Billy Mitchell" w:date="2024-07-26T00:42:00Z" w16du:dateUtc="2024-07-26T04:42:00Z">
        <w:r w:rsidR="00C82FC7">
          <w:rPr>
            <w:szCs w:val="24"/>
          </w:rPr>
          <w:t xml:space="preserve"> occurs </w:t>
        </w:r>
      </w:ins>
      <w:del w:id="19" w:author="Billy Mitchell" w:date="2024-07-26T00:42:00Z" w16du:dateUtc="2024-07-26T04:42:00Z">
        <w:r w:rsidR="00B40846" w:rsidDel="00C82FC7">
          <w:rPr>
            <w:szCs w:val="24"/>
          </w:rPr>
          <w:delText>,</w:delText>
        </w:r>
        <w:r w:rsidR="00965A73" w:rsidDel="00C82FC7">
          <w:rPr>
            <w:szCs w:val="24"/>
          </w:rPr>
          <w:delText xml:space="preserve"> especially</w:delText>
        </w:r>
      </w:del>
      <w:r w:rsidR="00965A73">
        <w:rPr>
          <w:szCs w:val="24"/>
        </w:rPr>
        <w:t xml:space="preserve"> in </w:t>
      </w:r>
      <w:ins w:id="20" w:author="Billy Mitchell" w:date="2024-07-26T00:41:00Z" w16du:dateUtc="2024-07-26T04:41:00Z">
        <w:r w:rsidR="00C82FC7">
          <w:rPr>
            <w:szCs w:val="24"/>
          </w:rPr>
          <w:t>uncontrolled,</w:t>
        </w:r>
      </w:ins>
      <w:ins w:id="21" w:author="Billy Mitchell" w:date="2024-07-26T00:43:00Z" w16du:dateUtc="2024-07-26T04:43:00Z">
        <w:r w:rsidR="00C82FC7">
          <w:rPr>
            <w:szCs w:val="24"/>
          </w:rPr>
          <w:t xml:space="preserve"> highly-intense, </w:t>
        </w:r>
      </w:ins>
      <w:del w:id="22" w:author="Billy Mitchell" w:date="2024-07-26T00:43:00Z" w16du:dateUtc="2024-07-26T04:43:00Z">
        <w:r w:rsidR="00965A73" w:rsidDel="00C82FC7">
          <w:rPr>
            <w:szCs w:val="24"/>
          </w:rPr>
          <w:delText>dynamic,</w:delText>
        </w:r>
      </w:del>
      <w:ins w:id="23" w:author="Billy Mitchell" w:date="2024-07-26T00:43:00Z" w16du:dateUtc="2024-07-26T04:43:00Z">
        <w:r w:rsidR="00C82FC7">
          <w:rPr>
            <w:szCs w:val="24"/>
          </w:rPr>
          <w:t>or</w:t>
        </w:r>
      </w:ins>
      <w:r w:rsidR="00965A73">
        <w:rPr>
          <w:szCs w:val="24"/>
        </w:rPr>
        <w:t xml:space="preserve"> complex </w:t>
      </w:r>
      <w:ins w:id="24" w:author="Billy Mitchell" w:date="2024-07-26T00:43:00Z" w16du:dateUtc="2024-07-26T04:43:00Z">
        <w:r w:rsidR="00C82FC7">
          <w:rPr>
            <w:szCs w:val="24"/>
          </w:rPr>
          <w:t>circumstances</w:t>
        </w:r>
      </w:ins>
      <w:del w:id="25" w:author="Billy Mitchell" w:date="2024-07-26T00:43:00Z" w16du:dateUtc="2024-07-26T04:43:00Z">
        <w:r w:rsidR="00965A73" w:rsidDel="00C82FC7">
          <w:rPr>
            <w:szCs w:val="24"/>
          </w:rPr>
          <w:delText>settings</w:delText>
        </w:r>
      </w:del>
      <w:r w:rsidR="00C52CA8">
        <w:rPr>
          <w:szCs w:val="24"/>
        </w:rPr>
        <w:t>.</w:t>
      </w:r>
      <w:bookmarkEnd w:id="7"/>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30B631A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w:t>
      </w:r>
      <w:ins w:id="26" w:author="Billy Mitchell" w:date="2024-08-19T11:23:00Z" w16du:dateUtc="2024-08-19T15:23:00Z">
        <w:r w:rsidR="00362AC5">
          <w:rPr>
            <w:szCs w:val="24"/>
          </w:rPr>
          <w:t xml:space="preserve"> to be less effective than </w:t>
        </w:r>
      </w:ins>
      <w:del w:id="27" w:author="Billy Mitchell" w:date="2024-08-19T11:23:00Z" w16du:dateUtc="2024-08-19T15:23:00Z">
        <w:r w:rsidR="00F04217" w:rsidDel="00362AC5">
          <w:rPr>
            <w:szCs w:val="24"/>
          </w:rPr>
          <w:delText xml:space="preserve">, but not reappraisal, to be less effective </w:delText>
        </w:r>
        <w:r w:rsidR="00965A73" w:rsidDel="00362AC5">
          <w:rPr>
            <w:szCs w:val="24"/>
          </w:rPr>
          <w:delText xml:space="preserve">than </w:delText>
        </w:r>
      </w:del>
      <w:ins w:id="28" w:author="Billy Mitchell" w:date="2024-08-19T11:23:00Z" w16du:dateUtc="2024-08-19T15:23:00Z">
        <w:r w:rsidR="00362AC5">
          <w:rPr>
            <w:szCs w:val="24"/>
          </w:rPr>
          <w:t xml:space="preserve">reappraisal </w:t>
        </w:r>
      </w:ins>
      <w:del w:id="29" w:author="Billy Mitchell" w:date="2024-08-19T11:23:00Z" w16du:dateUtc="2024-08-19T15:23:00Z">
        <w:r w:rsidR="00965A73" w:rsidDel="00362AC5">
          <w:rPr>
            <w:szCs w:val="24"/>
          </w:rPr>
          <w:delText xml:space="preserve">anticipated </w:delText>
        </w:r>
        <w:r w:rsidR="00F04217" w:rsidDel="00362AC5">
          <w:rPr>
            <w:szCs w:val="24"/>
          </w:rPr>
          <w:delText>as</w:delText>
        </w:r>
      </w:del>
      <w:ins w:id="30" w:author="Billy Mitchell" w:date="2024-08-19T11:23:00Z" w16du:dateUtc="2024-08-19T15:23:00Z">
        <w:r w:rsidR="00362AC5">
          <w:rPr>
            <w:szCs w:val="24"/>
          </w:rPr>
          <w:t>at high</w:t>
        </w:r>
      </w:ins>
      <w:r w:rsidR="00F04217">
        <w:rPr>
          <w:szCs w:val="24"/>
        </w:rPr>
        <w:t xml:space="preserve"> </w:t>
      </w:r>
      <w:ins w:id="31" w:author="Billy Mitchell" w:date="2024-08-19T11:23:00Z" w16du:dateUtc="2024-08-19T15:23:00Z">
        <w:r w:rsidR="00362AC5">
          <w:rPr>
            <w:szCs w:val="24"/>
          </w:rPr>
          <w:t xml:space="preserve">negative </w:t>
        </w:r>
      </w:ins>
      <w:r w:rsidR="00F04217">
        <w:rPr>
          <w:szCs w:val="24"/>
        </w:rPr>
        <w:t xml:space="preserve">emotional intensity </w:t>
      </w:r>
      <w:ins w:id="32" w:author="Billy Mitchell" w:date="2024-08-19T11:24:00Z" w16du:dateUtc="2024-08-19T15:24:00Z">
        <w:r w:rsidR="00362AC5">
          <w:rPr>
            <w:szCs w:val="24"/>
          </w:rPr>
          <w:t xml:space="preserve">in </w:t>
        </w:r>
      </w:ins>
      <w:del w:id="33" w:author="Billy Mitchell" w:date="2024-08-19T11:23:00Z" w16du:dateUtc="2024-08-19T15:23:00Z">
        <w:r w:rsidR="00F04217" w:rsidDel="00362AC5">
          <w:rPr>
            <w:szCs w:val="24"/>
          </w:rPr>
          <w:delText xml:space="preserve">increases in </w:delText>
        </w:r>
      </w:del>
      <w:r w:rsidR="00F04217">
        <w:rPr>
          <w:szCs w:val="24"/>
        </w:rPr>
        <w:t xml:space="preserve">these difficult-to-regulate environments, which contrasts findings from relatively </w:t>
      </w:r>
      <w:del w:id="34" w:author="Billy Mitchell" w:date="2024-07-26T00:44:00Z" w16du:dateUtc="2024-07-26T04:44:00Z">
        <w:r w:rsidR="00F04217" w:rsidDel="0091050D">
          <w:rPr>
            <w:szCs w:val="24"/>
          </w:rPr>
          <w:delText>less demanding</w:delText>
        </w:r>
      </w:del>
      <w:ins w:id="35" w:author="Billy Mitchell" w:date="2024-07-26T00:44:00Z" w16du:dateUtc="2024-07-26T04:44:00Z">
        <w:r w:rsidR="0091050D">
          <w:rPr>
            <w:szCs w:val="24"/>
          </w:rPr>
          <w:t>more controlled</w:t>
        </w:r>
      </w:ins>
      <w:r w:rsidR="00F04217">
        <w:rPr>
          <w:szCs w:val="24"/>
        </w:rPr>
        <w:t xml:space="preserve"> </w:t>
      </w:r>
      <w:del w:id="36" w:author="Billy Mitchell" w:date="2024-07-26T00:44:00Z" w16du:dateUtc="2024-07-26T04:44:00Z">
        <w:r w:rsidR="00F04217" w:rsidDel="0091050D">
          <w:rPr>
            <w:szCs w:val="24"/>
          </w:rPr>
          <w:delText>contexts</w:delText>
        </w:r>
      </w:del>
      <w:ins w:id="37" w:author="Billy Mitchell" w:date="2024-07-26T00:44:00Z" w16du:dateUtc="2024-07-26T04:44:00Z">
        <w:r w:rsidR="0091050D">
          <w:rPr>
            <w:szCs w:val="24"/>
          </w:rPr>
          <w:t>studies</w:t>
        </w:r>
      </w:ins>
      <w:r w:rsidR="00F04217">
        <w:rPr>
          <w:szCs w:val="24"/>
        </w:rPr>
        <w:t xml:space="preserve">. </w:t>
      </w:r>
    </w:p>
    <w:p w14:paraId="61CBE99D" w14:textId="77777777" w:rsidR="00887C44" w:rsidRDefault="00887C44" w:rsidP="00E44513">
      <w:pPr>
        <w:spacing w:after="0" w:line="480" w:lineRule="auto"/>
        <w:ind w:left="0" w:firstLine="0"/>
        <w:rPr>
          <w:szCs w:val="24"/>
        </w:rPr>
      </w:pPr>
    </w:p>
    <w:p w14:paraId="0BD8E11B" w14:textId="1B91187B"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 xml:space="preserve">We aimed to generalize our findings to the downregulation of negative emotions by non-clinical US populations in </w:t>
      </w:r>
      <w:ins w:id="38" w:author="Billy Mitchell" w:date="2024-07-26T00:47:00Z" w16du:dateUtc="2024-07-26T04:47:00Z">
        <w:r w:rsidR="0091050D">
          <w:rPr>
            <w:szCs w:val="24"/>
          </w:rPr>
          <w:t xml:space="preserve">high-intensity, </w:t>
        </w:r>
      </w:ins>
      <w:r w:rsidR="00495A2C">
        <w:rPr>
          <w:szCs w:val="24"/>
        </w:rPr>
        <w:t>dynamic,</w:t>
      </w:r>
      <w:ins w:id="39" w:author="Billy Mitchell" w:date="2024-07-26T00:47:00Z" w16du:dateUtc="2024-07-26T04:47:00Z">
        <w:r w:rsidR="0091050D">
          <w:rPr>
            <w:szCs w:val="24"/>
          </w:rPr>
          <w:t xml:space="preserve"> </w:t>
        </w:r>
      </w:ins>
      <w:ins w:id="40" w:author="Billy Mitchell" w:date="2024-07-26T00:48:00Z" w16du:dateUtc="2024-07-26T04:48:00Z">
        <w:r w:rsidR="0091050D">
          <w:rPr>
            <w:szCs w:val="24"/>
          </w:rPr>
          <w:t>and/</w:t>
        </w:r>
      </w:ins>
      <w:ins w:id="41" w:author="Billy Mitchell" w:date="2024-07-26T00:47:00Z" w16du:dateUtc="2024-07-26T04:47:00Z">
        <w:r w:rsidR="0091050D">
          <w:rPr>
            <w:szCs w:val="24"/>
          </w:rPr>
          <w:t>or</w:t>
        </w:r>
      </w:ins>
      <w:r w:rsidR="00495A2C">
        <w:rPr>
          <w:szCs w:val="24"/>
        </w:rPr>
        <w:t xml:space="preserve">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8"/>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42" w:name="_Hlk119972138"/>
      <w:r w:rsidRPr="008C7178">
        <w:rPr>
          <w:b/>
          <w:szCs w:val="24"/>
        </w:rPr>
        <w:lastRenderedPageBreak/>
        <w:t>INTRODUCTION</w:t>
      </w:r>
    </w:p>
    <w:p w14:paraId="7666883A" w14:textId="303C7C4E"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43"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43"/>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8F145E">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2019)","noteIndex":0},"citationItems":[{"id":1716,"uris":["http://zotero.org/users/6239255/items/GQWZ8MKU"],"itemData":{"id":1716,"type":"article-journal","abstract":"Emotion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Reyes","given":"Andres"}],"issued":{"date-parts":[["2015",11]]}}},{"id":1479,"uris":["http://zotero.org/users/6239255/items/KHGYQVNC"],"itemData":{"id":1479,"type":"article-journal","abstract":"Recent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J."}],"issued":{"date-parts":[["2017",4]]}}},{"id":1480,"uris":["http://zotero.org/users/6239255/items/9QK92ZV8"],"itemData":{"id":1480,"type":"article-journal","abstract":"In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E."}],"issued":{"date-parts":[["2018",4]]}}},{"id":1481,"uris":["http://zotero.org/users/6239255/items/95XTMDFD"],"itemData":{"id":1481,"type":"article-journal","container-title":"British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(Aldao, 2013; Dixon-Gordon et al., 2015; English et al., 2017; Rottweiler et al., 2018; Tang &amp; Huang, 2019)</w:t>
      </w:r>
      <w:r>
        <w:rPr>
          <w:szCs w:val="24"/>
        </w:rPr>
        <w:fldChar w:fldCharType="end"/>
      </w:r>
      <w:r w:rsidRPr="004E6FCA">
        <w:rPr>
          <w:szCs w:val="24"/>
        </w:rPr>
        <w:t>.</w:t>
      </w:r>
    </w:p>
    <w:p w14:paraId="66599398" w14:textId="0DBD9DE1"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del w:id="44" w:author="Billy Mitchell" w:date="2024-07-23T13:23:00Z" w16du:dateUtc="2024-07-23T17:23:00Z">
        <w:r w:rsidR="00CC03D6" w:rsidDel="00E968A5">
          <w:rPr>
            <w:szCs w:val="24"/>
          </w:rPr>
          <w:delText xml:space="preserve">PROCESS </w:delText>
        </w:r>
      </w:del>
      <w:ins w:id="45" w:author="Billy Mitchell" w:date="2024-07-23T13:23:00Z" w16du:dateUtc="2024-07-23T17:23:00Z">
        <w:r w:rsidR="00E968A5">
          <w:rPr>
            <w:szCs w:val="24"/>
          </w:rPr>
          <w:t xml:space="preserve">Process </w:t>
        </w:r>
      </w:ins>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8F145E">
        <w:rPr>
          <w:szCs w:val="24"/>
        </w:rPr>
        <w:instrText xml:space="preserve"> ADDIN ZOTERO_ITEM CSL_CITATION {"citationID":"ZUJ0dA9I","properties":{"formattedCitation":"(Gross, 1998)","plainCitation":"(Gross, 1998)","noteIndex":0},"citationItems":[{"id":1973,"uris":["http://zotero.org/users/6239255/items/KVQCAXMN"],"itemData":{"id":1973,"type":"article-journal","abstract":"Using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8F145E">
        <w:rPr>
          <w:szCs w:val="24"/>
        </w:rPr>
        <w:instrText xml:space="preserve"> ADDIN ZOTERO_ITEM CSL_CITATION {"citationID":"Wlbib8OQ","properties":{"formattedCitation":"(Young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8F145E">
        <w:rPr>
          <w:szCs w:val="24"/>
        </w:rPr>
        <w:instrText xml:space="preserve"> ADDIN ZOTERO_ITEM CSL_CITATION {"citationID":"Y2OSeMn3","properties":{"formattedCitation":"(Opitz et al., 2015; Sheppes et al., 2011)","plainCitation":"(Opitz et al., 2015; Sheppes et al., 2011)","noteIndex":0},"citationItems":[{"id":2249,"uris":["http://zotero.org/users/6239255/items/J8Z2UTBY"],"itemData":{"id":2249,"type":"article-journal","abstract":"In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8F145E">
        <w:rPr>
          <w:szCs w:val="24"/>
        </w:rPr>
        <w:instrText xml:space="preserve"> ADDIN ZOTERO_ITEM CSL_CITATION {"citationID":"gE1uPFtu","properties":{"formattedCitation":"(Sheppes &amp; Gross, 2011)","plainCitation":"(Sheppes &amp; Gross, 2011)","noteIndex":0},"citationItems":[{"id":2079,"uris":["http://zotero.org/users/6239255/items/6WV8U2V7"],"itemData":{"id":2079,"type":"article-journal","abstract":"It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(Sheppes &amp; Gross, 2011)</w:t>
      </w:r>
      <w:r w:rsidR="00C178FD">
        <w:rPr>
          <w:szCs w:val="24"/>
        </w:rPr>
        <w:fldChar w:fldCharType="end"/>
      </w:r>
      <w:r w:rsidR="004E6FCA" w:rsidRPr="004E6FCA">
        <w:rPr>
          <w:szCs w:val="24"/>
        </w:rPr>
        <w:t>.</w:t>
      </w:r>
      <w:r w:rsidR="00E20BFE">
        <w:rPr>
          <w:szCs w:val="24"/>
        </w:rPr>
        <w:t xml:space="preserve"> </w:t>
      </w:r>
    </w:p>
    <w:p w14:paraId="2A98EF56" w14:textId="706473D0"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8F145E">
        <w:rPr>
          <w:szCs w:val="24"/>
        </w:rPr>
        <w:instrText xml:space="preserve"> ADDIN ZOTERO_ITEM CSL_CITATION {"citationID":"dETfvAKC","properties":{"formattedCitation":"(Opitz et al., 2012)","plainCitation":"(Opitz et al., 2012)","noteIndex":0},"citationItems":[{"id":1730,"uris":["http://zotero.org/users/6239255/items/RRLZT8N3"],"itemData":{"id":1730,"type":"article-journal","abstract":"Emotions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8F145E">
        <w:rPr>
          <w:szCs w:val="24"/>
        </w:rPr>
        <w:instrText xml:space="preserve"> ADDIN ZOTERO_ITEM CSL_CITATION {"citationID":"PGu2L080","properties":{"formattedCitation":"(Ford &amp; Troy, 2019)","plainCitation":"(Ford &amp; Troy, 2019)","noteIndex":0},"citationItems":[{"id":5259,"uris":["http://zotero.org/users/6239255/items/TRXB6KAS"],"itemData":{"id":5259,"type":"article-journal","abstract":"Cognitive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5499CCBF" w:rsidR="004E6FCA" w:rsidRDefault="004E6FCA" w:rsidP="00A10284">
      <w:pPr>
        <w:spacing w:after="0" w:line="480" w:lineRule="auto"/>
        <w:ind w:left="0" w:firstLine="720"/>
        <w:rPr>
          <w:szCs w:val="24"/>
        </w:rPr>
      </w:pPr>
      <w:bookmarkStart w:id="46"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8F145E">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2020)","noteIndex":0},"citationItems":[{"id":2936,"uris":["http://zotero.org/users/6239255/items/SLKVPTFH"],"itemData":{"id":2936,"type":"article-journal","abstract":"Individuals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J."},{"family":"Gruber","given":"June"}],"issued":{"date-parts":[["2015",4]]}}},{"id":2253,"uris":["http://zotero.org/users/6239255/items/62J7VKN8"],"itemData":{"id":2253,"type":"article-journal","abstract":"ABSTRACTPrevious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8F145E">
        <w:rPr>
          <w:szCs w:val="24"/>
        </w:rPr>
        <w:instrText xml:space="preserve"> ADDIN ZOTERO_ITEM CSL_CITATION {"citationID":"7Q7suW23","properties":{"formattedCitation":"(Shafir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8F145E">
        <w:rPr>
          <w:szCs w:val="24"/>
        </w:rPr>
        <w:instrText xml:space="preserve"> ADDIN ZOTERO_ITEM CSL_CITATION {"citationID":"0A5MXNlU","properties":{"formattedCitation":"(Sheppes et al., 2014; Sheppes &amp; Gross, 2011)","plainCitation":"(Sheppes et al., 2014; Sheppes &amp; Gross, 2011)","noteIndex":0},"citationItems":[{"id":2077,"uris":["http://zotero.org/users/6239255/items/Z6ERH6VK"],"itemData":{"id":2077,"type":"article-journal","abstract":"Cognitive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8F145E">
        <w:rPr>
          <w:szCs w:val="24"/>
        </w:rPr>
        <w:instrText xml:space="preserve"> ADDIN ZOTERO_ITEM CSL_CITATION {"citationID":"xAFmZn8V","properties":{"formattedCitation":"(Dorman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46"/>
      <w:r w:rsidRPr="004E6FCA">
        <w:rPr>
          <w:szCs w:val="24"/>
        </w:rPr>
        <w:t xml:space="preserve">This effect has been thoroughly replicated in lab studies and ecological momentary assessment (EMA) studies </w:t>
      </w:r>
      <w:r w:rsidR="00C178FD">
        <w:rPr>
          <w:szCs w:val="24"/>
        </w:rPr>
        <w:fldChar w:fldCharType="begin"/>
      </w:r>
      <w:r w:rsidR="008F145E">
        <w:rPr>
          <w:szCs w:val="24"/>
        </w:rPr>
        <w:instrText xml:space="preserve"> ADDIN ZOTERO_ITEM CSL_CITATION {"citationID":"RN2tLlQ1","properties":{"formattedCitation":"(Colombo et al., 2020; Heiy &amp; Cheavens, 2014)","plainCitation":"(Colombo et al., 2020; Heiy &amp; Cheavens, 2014)","noteIndex":0},"citationItems":[{"id":1732,"uris":["http://zotero.org/users/6239255/items/2UPMTVDP"],"itemData":{"id":1732,"type":"article-journal","abstract":"In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w:t>
      </w:r>
      <w:ins w:id="47" w:author="Billy Mitchell" w:date="2024-07-26T00:49:00Z" w16du:dateUtc="2024-07-26T04:49:00Z">
        <w:r w:rsidR="0091050D">
          <w:rPr>
            <w:szCs w:val="24"/>
          </w:rPr>
          <w:t>,</w:t>
        </w:r>
      </w:ins>
      <w:del w:id="48" w:author="Billy Mitchell" w:date="2024-07-26T00:49:00Z" w16du:dateUtc="2024-07-26T04:49:00Z">
        <w:r w:rsidRPr="004E6FCA" w:rsidDel="0091050D">
          <w:rPr>
            <w:szCs w:val="24"/>
          </w:rPr>
          <w:delText xml:space="preserve"> and</w:delText>
        </w:r>
      </w:del>
      <w:r w:rsidRPr="004E6FCA">
        <w:rPr>
          <w:szCs w:val="24"/>
        </w:rPr>
        <w:t xml:space="preserve"> demanding</w:t>
      </w:r>
      <w:ins w:id="49" w:author="Billy Mitchell" w:date="2024-07-26T00:49:00Z" w16du:dateUtc="2024-07-26T04:49:00Z">
        <w:r w:rsidR="0091050D">
          <w:rPr>
            <w:szCs w:val="24"/>
          </w:rPr>
          <w:t>, and less controlled</w:t>
        </w:r>
      </w:ins>
      <w:r w:rsidRPr="004E6FCA">
        <w:rPr>
          <w:szCs w:val="24"/>
        </w:rPr>
        <w:t xml:space="preserve"> environments </w:t>
      </w:r>
      <w:r w:rsidR="00C178FD">
        <w:rPr>
          <w:szCs w:val="24"/>
        </w:rPr>
        <w:fldChar w:fldCharType="begin"/>
      </w:r>
      <w:r w:rsidR="008F145E">
        <w:rPr>
          <w:szCs w:val="24"/>
        </w:rPr>
        <w:instrText xml:space="preserve"> ADDIN ZOTERO_ITEM CSL_CITATION {"citationID":"w2QJnDzm","properties":{"formattedCitation":"(Sheppes, 2020)","plainCitation":"(Sheppes, 2020)","noteIndex":0},"citationItems":[{"id":2076,"uris":["http://zotero.org/users/6239255/items/2EI32EWJ"],"itemData":{"id":2076,"type":"chapter","abstract":"Abstract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(Sheppes, 2020)</w:t>
      </w:r>
      <w:r w:rsidR="00C178FD">
        <w:rPr>
          <w:szCs w:val="24"/>
        </w:rPr>
        <w:fldChar w:fldCharType="end"/>
      </w:r>
      <w:r w:rsidR="00E07969">
        <w:rPr>
          <w:szCs w:val="24"/>
        </w:rPr>
        <w:t>,</w:t>
      </w:r>
      <w:r w:rsidR="004C1DD4">
        <w:rPr>
          <w:szCs w:val="24"/>
        </w:rPr>
        <w:t xml:space="preserve"> </w:t>
      </w:r>
      <w:r w:rsidR="004649E5">
        <w:rPr>
          <w:szCs w:val="24"/>
        </w:rPr>
        <w:t xml:space="preserve">like </w:t>
      </w:r>
      <w:del w:id="50" w:author="Billy Mitchell" w:date="2024-07-26T00:50:00Z" w16du:dateUtc="2024-07-26T04:50:00Z">
        <w:r w:rsidR="00CA36BB" w:rsidDel="0091050D">
          <w:rPr>
            <w:szCs w:val="24"/>
          </w:rPr>
          <w:delText xml:space="preserve">those </w:delText>
        </w:r>
      </w:del>
      <w:ins w:id="51" w:author="Billy Mitchell" w:date="2024-07-26T00:50:00Z" w16du:dateUtc="2024-07-26T04:50:00Z">
        <w:r w:rsidR="0091050D">
          <w:rPr>
            <w:szCs w:val="24"/>
          </w:rPr>
          <w:t xml:space="preserve">that </w:t>
        </w:r>
      </w:ins>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2448A9DA"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8F145E">
        <w:rPr>
          <w:szCs w:val="24"/>
        </w:rPr>
        <w:instrText xml:space="preserve"> ADDIN ZOTERO_ITEM CSL_CITATION {"citationID":"QMpl7LYF","properties":{"formattedCitation":"(Sheppes et al., 2011, 2014)","plainCitation":"(Sheppes et al., 2011, 2014)","dontUpdate":true,"noteIndex":0},"citationItems":[{"id":2082,"uris":["http://zotero.org/users/6239255/items/9CJBAWJC"],"itemData":{"id":2082,"type":"article-journal","abstract":"Despite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8F145E">
        <w:rPr>
          <w:szCs w:val="24"/>
        </w:rPr>
        <w:instrText xml:space="preserve"> ADDIN ZOTERO_ITEM CSL_CITATION {"citationID":"Ge8ELAFq","properties":{"formattedCitation":"(Carver &amp; Scheier, 1981)","plainCitation":"(Carver &amp; Scheier, 1981)","noteIndex":0},"citationItems":[{"id":2909,"uris":["http://zotero.org/users/6239255/items/QS59YXFJ"],"itemData":{"id":2909,"type":"article-journal","abstract":"It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lastRenderedPageBreak/>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10CD05F5" w:rsidR="009D7878" w:rsidRDefault="0052343D" w:rsidP="00C6526E">
      <w:pPr>
        <w:spacing w:after="0" w:line="480" w:lineRule="auto"/>
        <w:ind w:left="0" w:firstLine="720"/>
        <w:rPr>
          <w:ins w:id="52" w:author="Billy Mitchell" w:date="2024-07-23T13:41:00Z" w16du:dateUtc="2024-07-23T17:41:00Z"/>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8F145E">
        <w:rPr>
          <w:szCs w:val="24"/>
        </w:rPr>
        <w:instrText xml:space="preserve"> ADDIN ZOTERO_ITEM CSL_CITATION {"citationID":"y18axFSl","properties":{"formattedCitation":"(Bradley &amp; Lang, 2007)","plainCitation":"(Bradley &amp; Lang, 2007)","noteIndex":0},"citationItems":[{"id":2908,"uris":["http://zotero.org/users/6239255/items/I48896PB"],"itemData":{"id":2908,"type":"chapter","abstract":"In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8F145E">
        <w:rPr>
          <w:szCs w:val="24"/>
        </w:rPr>
        <w:instrText xml:space="preserve"> ADDIN ZOTERO_ITEM CSL_CITATION {"citationID":"GFfMoW55","properties":{"formattedCitation":"(Shafir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8F145E">
        <w:rPr>
          <w:szCs w:val="24"/>
        </w:rPr>
        <w:instrText xml:space="preserve"> ADDIN ZOTERO_ITEM CSL_CITATION {"citationID":"UNFzQnSt","properties":{"formattedCitation":"(Watson et al., 1988; Weiss et al., 2021)","plainCitation":"(Watson et al., 1988; Weiss et al., 2021)","noteIndex":0},"citationItems":[{"id":1486,"uris":["http://zotero.org/users/6239255/items/2VQ2GTXN"],"itemData":{"id":1486,"type":"article-journal","container-title":"Journal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725,"uris":["http://zotero.org/users/6239255/items/TLKJQVQT"],"itemData":{"id":725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ins w:id="53" w:author="Billy Mitchell" w:date="2024-07-23T13:28:00Z" w16du:dateUtc="2024-07-23T17:28:00Z">
        <w:r w:rsidR="00E968A5">
          <w:rPr>
            <w:szCs w:val="24"/>
          </w:rPr>
          <w:t xml:space="preserve"> make assumptions about the emotional states of subjects that</w:t>
        </w:r>
      </w:ins>
      <w:r w:rsidR="006D4590">
        <w:rPr>
          <w:szCs w:val="24"/>
        </w:rPr>
        <w:t xml:space="preserve"> </w:t>
      </w:r>
      <w:r w:rsidR="006D4590" w:rsidRPr="006D4590">
        <w:rPr>
          <w:szCs w:val="24"/>
        </w:rPr>
        <w:t>might not accurately reflect the</w:t>
      </w:r>
      <w:ins w:id="54" w:author="Billy Mitchell" w:date="2024-07-23T13:29:00Z" w16du:dateUtc="2024-07-23T17:29:00Z">
        <w:r w:rsidR="00E968A5">
          <w:rPr>
            <w:szCs w:val="24"/>
          </w:rPr>
          <w:t xml:space="preserve"> complexity</w:t>
        </w:r>
      </w:ins>
      <w:del w:id="55" w:author="Billy Mitchell" w:date="2024-07-23T13:29:00Z" w16du:dateUtc="2024-07-23T17:29:00Z">
        <w:r w:rsidR="006D4590" w:rsidRPr="006D4590" w:rsidDel="00E968A5">
          <w:rPr>
            <w:szCs w:val="24"/>
          </w:rPr>
          <w:delText xml:space="preserve"> </w:delText>
        </w:r>
        <w:r w:rsidR="006D4590" w:rsidDel="00E968A5">
          <w:rPr>
            <w:szCs w:val="24"/>
          </w:rPr>
          <w:delText>multidimensionality</w:delText>
        </w:r>
      </w:del>
      <w:r w:rsidR="006D4590">
        <w:rPr>
          <w:szCs w:val="24"/>
        </w:rPr>
        <w:t xml:space="preserve"> of</w:t>
      </w:r>
      <w:r w:rsidR="006D4590" w:rsidRPr="006D4590">
        <w:rPr>
          <w:szCs w:val="24"/>
        </w:rPr>
        <w:t xml:space="preserve"> emotional experience.</w:t>
      </w:r>
      <w:ins w:id="56" w:author="Billy Mitchell" w:date="2024-07-24T15:15:00Z" w16du:dateUtc="2024-07-24T19:15:00Z">
        <w:r w:rsidR="00EC4A40">
          <w:rPr>
            <w:szCs w:val="24"/>
          </w:rPr>
          <w:t xml:space="preserve"> As such, ER choice may more</w:t>
        </w:r>
      </w:ins>
      <w:ins w:id="57" w:author="Billy Mitchell" w:date="2024-07-24T15:20:00Z" w16du:dateUtc="2024-07-24T19:20:00Z">
        <w:r w:rsidR="00EC4A40">
          <w:rPr>
            <w:szCs w:val="24"/>
          </w:rPr>
          <w:t xml:space="preserve"> accurately reflect ER capacity than actualized ER behaviors </w:t>
        </w:r>
      </w:ins>
      <w:r w:rsidR="00EC4A40">
        <w:rPr>
          <w:szCs w:val="24"/>
        </w:rPr>
        <w:fldChar w:fldCharType="begin"/>
      </w:r>
      <w:r w:rsidR="008F145E">
        <w:rPr>
          <w:szCs w:val="24"/>
        </w:rPr>
        <w:instrText xml:space="preserve"> ADDIN ZOTERO_ITEM CSL_CITATION {"citationID":"6Gka234V","properties":{"formattedCitation":"(McRae &amp; Gross, 2020)","plainCitation":"(McRae &amp; Gross, 2020)","noteIndex":0},"citationItems":[{"id":810,"uris":["http://zotero.org/users/6239255/items/TKSD4XCM"],"itemData":{"id":810,"type":"article-journal","abstract":"Emotion regulation (ER) refers to attempts to influence emotions in ourselves or others. Over the past several decades, ER has become a popular topic across many subdisciplines within psychology. One framework that has helped to organize work on ER is the process model of ER, which distinguishes 5 families of strategies defined by when they impact the emotion generation process. The process model embeds these ER strategies in stages in which a need for regulation is identified, a strategy is selected and implemented, and monitoring occurs to track success. Much of the research to date has focused on a strategy called cognitive reappraisal, which involves changing how one thinks about a situation to influence one’s emotional response. Reappraisal is thought to be generally effective and adaptive, but there are important qualifications. In this article, we use reappraisal as an example to illustrate how we might consider 4 interrelated issues: (a) the consequences of using ER, either when instructed or spontaneous; (b) how ER success and frequency are shaped by individual and environmental determinants; (c) the psychological and neurobiological mechanisms that make ER possible; and (d) interventions that might improve how well and how often people use ER. (PsycINFO Database Record (c) 2020 APA, all rights reserved)","archive":"pdh","archive_location":"2020-03346-001","collection-title":"Fundamental Questions in Emotion Regulation","container-title":"Emotion","DOI":"10.1037/emo0000703","ISSN":"1528-3542","issue":"1","journalAbbreviation":"Emotion","note":"publisher: American Psychological Association","page":"1-9","source":"EBSCOhost","title":"Emotion regulation","volume":"20","author":[{"family":"McRae","given":"Kateri"},{"family":"Gross","given":"James J."}],"issued":{"date-parts":[["2020",2]]}}}],"schema":"https://github.com/citation-style-language/schema/raw/master/csl-citation.json"} </w:instrText>
      </w:r>
      <w:r w:rsidR="00EC4A40">
        <w:rPr>
          <w:szCs w:val="24"/>
        </w:rPr>
        <w:fldChar w:fldCharType="separate"/>
      </w:r>
      <w:r w:rsidR="00EC4A40" w:rsidRPr="00EC4A40">
        <w:t>(McRae &amp; Gross, 2020)</w:t>
      </w:r>
      <w:r w:rsidR="00EC4A40">
        <w:rPr>
          <w:szCs w:val="24"/>
        </w:rPr>
        <w:fldChar w:fldCharType="end"/>
      </w:r>
      <w:ins w:id="58" w:author="Billy Mitchell" w:date="2024-07-24T15:19:00Z" w16du:dateUtc="2024-07-24T19:19:00Z">
        <w:r w:rsidR="00EC4A40">
          <w:rPr>
            <w:szCs w:val="24"/>
          </w:rPr>
          <w:t>.</w:t>
        </w:r>
      </w:ins>
      <w:r w:rsidR="006D4590" w:rsidRPr="006D4590">
        <w:rPr>
          <w:szCs w:val="24"/>
        </w:rPr>
        <w:t xml:space="preserve"> </w:t>
      </w:r>
      <w:ins w:id="59" w:author="Billy Mitchell" w:date="2024-07-23T13:32:00Z" w16du:dateUtc="2024-07-23T17:32:00Z">
        <w:r w:rsidR="009D7878">
          <w:rPr>
            <w:szCs w:val="24"/>
          </w:rPr>
          <w:t xml:space="preserve">By relying upon these standardized manipulations, researchers are able to make a stronger casual claim regarding the </w:t>
        </w:r>
      </w:ins>
      <w:ins w:id="60" w:author="Billy Mitchell" w:date="2024-07-23T13:33:00Z" w16du:dateUtc="2024-07-23T17:33:00Z">
        <w:r w:rsidR="009D7878">
          <w:rPr>
            <w:szCs w:val="24"/>
          </w:rPr>
          <w:t xml:space="preserve">relationship between emotion intensity and regulation, but </w:t>
        </w:r>
      </w:ins>
      <w:ins w:id="61" w:author="Billy Mitchell" w:date="2024-07-26T00:51:00Z" w16du:dateUtc="2024-07-26T04:51:00Z">
        <w:r w:rsidR="0091050D">
          <w:rPr>
            <w:szCs w:val="24"/>
          </w:rPr>
          <w:t>this relationship</w:t>
        </w:r>
      </w:ins>
      <w:ins w:id="62" w:author="Billy Mitchell" w:date="2024-07-26T00:52:00Z" w16du:dateUtc="2024-07-26T04:52:00Z">
        <w:r w:rsidR="0091050D">
          <w:rPr>
            <w:szCs w:val="24"/>
          </w:rPr>
          <w:t xml:space="preserve"> appears complicated when </w:t>
        </w:r>
      </w:ins>
      <w:ins w:id="63" w:author="Billy Mitchell" w:date="2024-07-26T00:53:00Z" w16du:dateUtc="2024-07-26T04:53:00Z">
        <w:r w:rsidR="0091050D">
          <w:rPr>
            <w:szCs w:val="24"/>
          </w:rPr>
          <w:t xml:space="preserve">the predictor is self-reported or </w:t>
        </w:r>
      </w:ins>
      <w:ins w:id="64" w:author="Billy Mitchell" w:date="2024-07-26T00:52:00Z" w16du:dateUtc="2024-07-26T04:52:00Z">
        <w:r w:rsidR="0091050D">
          <w:rPr>
            <w:szCs w:val="24"/>
          </w:rPr>
          <w:t>disaggregated</w:t>
        </w:r>
      </w:ins>
      <w:ins w:id="65" w:author="Billy Mitchell" w:date="2024-07-23T13:37:00Z" w16du:dateUtc="2024-07-23T17:37:00Z">
        <w:r w:rsidR="009D7878">
          <w:rPr>
            <w:szCs w:val="24"/>
          </w:rPr>
          <w:t xml:space="preserve"> </w:t>
        </w:r>
      </w:ins>
      <w:r w:rsidR="009D7878">
        <w:rPr>
          <w:szCs w:val="24"/>
        </w:rPr>
        <w:fldChar w:fldCharType="begin"/>
      </w:r>
      <w:r w:rsidR="008F145E">
        <w:rPr>
          <w:szCs w:val="24"/>
        </w:rPr>
        <w:instrText xml:space="preserve"> ADDIN ZOTERO_ITEM CSL_CITATION {"citationID":"ponLlb59","properties":{"formattedCitation":"(Specker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ins w:id="66" w:author="Billy Mitchell" w:date="2024-07-23T13:37:00Z" w16du:dateUtc="2024-07-23T17:37:00Z">
        <w:r w:rsidR="009D7878">
          <w:rPr>
            <w:szCs w:val="24"/>
          </w:rPr>
          <w:t>.</w:t>
        </w:r>
      </w:ins>
    </w:p>
    <w:p w14:paraId="5C3BDAC1" w14:textId="1C63C8C1" w:rsidR="009D7878" w:rsidDel="009D7878" w:rsidRDefault="009D7878" w:rsidP="009D7878">
      <w:pPr>
        <w:spacing w:after="0" w:line="480" w:lineRule="auto"/>
        <w:ind w:left="0" w:firstLine="720"/>
        <w:rPr>
          <w:del w:id="67" w:author="Billy Mitchell" w:date="2024-07-23T13:41:00Z" w16du:dateUtc="2024-07-23T17:41:00Z"/>
          <w:moveTo w:id="68" w:author="Billy Mitchell" w:date="2024-07-23T13:41:00Z" w16du:dateUtc="2024-07-23T17:41:00Z"/>
          <w:szCs w:val="24"/>
        </w:rPr>
      </w:pPr>
      <w:moveToRangeStart w:id="69" w:author="Billy Mitchell" w:date="2024-07-23T13:41:00Z" w:name="move172634485"/>
      <w:moveTo w:id="70" w:author="Billy Mitchell" w:date="2024-07-23T13:41:00Z" w16du:dateUtc="2024-07-23T17:41:00Z">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moveTo>
      <w:r w:rsidR="008F145E">
        <w:rPr>
          <w:szCs w:val="24"/>
        </w:rPr>
        <w:instrText xml:space="preserve"> ADDIN ZOTERO_ITEM CSL_CITATION {"citationID":"sXKq1bQk","properties":{"formattedCitation":"(Haines et al., 2016; Heiy &amp; Cheavens, 2014)","plainCitation":"(Haines et al., 2016; Heiy &amp; Cheavens, 2014)","dontUpdate":true,"noteIndex":0},"citationItems":[{"id":2918,"uris":["http://zotero.org/users/6239255/items/K8FTP7V9"],"itemData":{"id":2918,"type":"article-journal","abstract":"The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moveTo w:id="71" w:author="Billy Mitchell" w:date="2024-07-23T13:41:00Z" w16du:dateUtc="2024-07-23T17:41:00Z">
        <w:r>
          <w:rPr>
            <w:szCs w:val="24"/>
          </w:rPr>
          <w:fldChar w:fldCharType="separate"/>
        </w:r>
        <w:r w:rsidRPr="00E63707">
          <w:t>Haines et al., 2016; Heiy &amp; Cheavens,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moveTo>
      <w:r w:rsidR="008F145E">
        <w:rPr>
          <w:szCs w:val="24"/>
        </w:rPr>
        <w:instrText xml:space="preserve"> ADDIN ZOTERO_ITEM CSL_CITATION {"citationID":"ZWU8ymyw","properties":{"formattedCitation":"(Friedman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moveTo w:id="72" w:author="Billy Mitchell" w:date="2024-07-23T13:41:00Z" w16du:dateUtc="2024-07-23T17:41:00Z">
        <w:r>
          <w:rPr>
            <w:szCs w:val="24"/>
          </w:rPr>
          <w:fldChar w:fldCharType="separate"/>
        </w:r>
      </w:moveTo>
      <w:r w:rsidR="000E4249" w:rsidRPr="000E4249">
        <w:t>(Friedman &amp; Gustavson, 2022)</w:t>
      </w:r>
      <w:moveTo w:id="73" w:author="Billy Mitchell" w:date="2024-07-23T13:41:00Z" w16du:dateUtc="2024-07-23T17:41:00Z">
        <w:r>
          <w:rPr>
            <w:szCs w:val="24"/>
          </w:rPr>
          <w:fldChar w:fldCharType="end"/>
        </w:r>
        <w:r w:rsidRPr="004E6FCA">
          <w:rPr>
            <w:szCs w:val="24"/>
          </w:rPr>
          <w:t>.</w:t>
        </w:r>
        <w:r>
          <w:rPr>
            <w:szCs w:val="24"/>
          </w:rPr>
          <w:t xml:space="preserve"> As such, training participants </w:t>
        </w:r>
      </w:moveTo>
      <w:ins w:id="74" w:author="Billy Mitchell" w:date="2024-07-26T00:53:00Z" w16du:dateUtc="2024-07-26T04:53:00Z">
        <w:r w:rsidR="0091050D">
          <w:rPr>
            <w:szCs w:val="24"/>
          </w:rPr>
          <w:t xml:space="preserve">in these studies </w:t>
        </w:r>
      </w:ins>
      <w:moveTo w:id="75" w:author="Billy Mitchell" w:date="2024-07-23T13:41:00Z" w16du:dateUtc="2024-07-23T17:41:00Z">
        <w:r>
          <w:rPr>
            <w:szCs w:val="24"/>
          </w:rPr>
          <w:t>may</w:t>
        </w:r>
      </w:moveTo>
      <w:ins w:id="76" w:author="Billy Mitchell" w:date="2024-07-26T00:53:00Z" w16du:dateUtc="2024-07-26T04:53:00Z">
        <w:r w:rsidR="0091050D">
          <w:rPr>
            <w:szCs w:val="24"/>
          </w:rPr>
          <w:t xml:space="preserve"> also</w:t>
        </w:r>
      </w:ins>
      <w:moveTo w:id="77" w:author="Billy Mitchell" w:date="2024-07-23T13:41:00Z" w16du:dateUtc="2024-07-23T17:41:00Z">
        <w:r>
          <w:rPr>
            <w:szCs w:val="24"/>
          </w:rPr>
          <w:t xml:space="preserve"> </w:t>
        </w:r>
        <w:r>
          <w:rPr>
            <w:szCs w:val="24"/>
          </w:rPr>
          <w:lastRenderedPageBreak/>
          <w:t xml:space="preserve">introduce important but often underappreciated deviations in regulatory behaviors from how untrained counterparts might respond in the same situation. </w:t>
        </w:r>
      </w:moveTo>
    </w:p>
    <w:moveToRangeEnd w:id="69"/>
    <w:p w14:paraId="11EC2FCA" w14:textId="77777777" w:rsidR="009D7878" w:rsidRDefault="009D7878" w:rsidP="009D7878">
      <w:pPr>
        <w:spacing w:after="0" w:line="480" w:lineRule="auto"/>
        <w:ind w:left="0" w:firstLine="720"/>
        <w:rPr>
          <w:ins w:id="78" w:author="Billy Mitchell" w:date="2024-07-23T13:40:00Z" w16du:dateUtc="2024-07-23T17:40:00Z"/>
          <w:szCs w:val="24"/>
        </w:rPr>
      </w:pPr>
    </w:p>
    <w:p w14:paraId="7AD37E05" w14:textId="227688CC"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8F145E">
        <w:rPr>
          <w:szCs w:val="24"/>
        </w:rPr>
        <w:instrText xml:space="preserve"> ADDIN ZOTERO_ITEM CSL_CITATION {"citationID":"4YVGyocs","properties":{"formattedCitation":"(Lindquist et al., 2012)","plainCitation":"(Lindquist et al., 2012)","noteIndex":0},"citationItems":[{"id":924,"uris":["http://zotero.org/users/6239255/items/5UHANVN6"],"itemData":{"id":924,"type":"article-journal","abstract":"Researchers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8F145E">
        <w:rPr>
          <w:szCs w:val="24"/>
        </w:rPr>
        <w:instrText xml:space="preserve"> ADDIN ZOTERO_ITEM CSL_CITATION {"citationID":"fB759Csd","properties":{"formattedCitation":"(Lee et al., 2021)","plainCitation":"(Lee et al., 2021)","noteIndex":0},"citationItems":[{"id":8,"uris":["http://zotero.org/users/6239255/items/4W8KVN9L"],"itemData":{"id":8,"type":"article-journal","abstract":"The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ins w:id="79" w:author="Billy Mitchell" w:date="2024-07-26T00:55:00Z" w16du:dateUtc="2024-07-26T04:55:00Z">
        <w:r w:rsidR="005B30CF">
          <w:rPr>
            <w:szCs w:val="24"/>
          </w:rPr>
          <w:t>Free</w:t>
        </w:r>
      </w:ins>
      <w:del w:id="80" w:author="Billy Mitchell" w:date="2024-07-26T00:55:00Z" w16du:dateUtc="2024-07-26T04:55:00Z">
        <w:r w:rsidR="0029016E" w:rsidDel="005B30CF">
          <w:rPr>
            <w:szCs w:val="24"/>
          </w:rPr>
          <w:delText>Free</w:delText>
        </w:r>
      </w:del>
      <w:r w:rsidR="0029016E">
        <w:rPr>
          <w:szCs w:val="24"/>
        </w:rPr>
        <w:t>-response capture</w:t>
      </w:r>
      <w:ins w:id="81" w:author="Billy Mitchell" w:date="2024-07-26T00:54:00Z" w16du:dateUtc="2024-07-26T04:54:00Z">
        <w:r w:rsidR="005B30CF">
          <w:rPr>
            <w:szCs w:val="24"/>
          </w:rPr>
          <w:t xml:space="preserve"> may</w:t>
        </w:r>
      </w:ins>
      <w:ins w:id="82" w:author="Billy Mitchell" w:date="2024-07-26T00:55:00Z" w16du:dateUtc="2024-07-26T04:55:00Z">
        <w:r w:rsidR="005B30CF">
          <w:rPr>
            <w:szCs w:val="24"/>
          </w:rPr>
          <w:t xml:space="preserve"> </w:t>
        </w:r>
      </w:ins>
      <w:del w:id="83" w:author="Billy Mitchell" w:date="2024-07-26T00:55:00Z" w16du:dateUtc="2024-07-26T04:55:00Z">
        <w:r w:rsidR="0029016E" w:rsidDel="005B30CF">
          <w:rPr>
            <w:szCs w:val="24"/>
          </w:rPr>
          <w:delText>, more than discretely categorized self-report</w:delText>
        </w:r>
      </w:del>
      <w:del w:id="84" w:author="Billy Mitchell" w:date="2024-07-26T00:54:00Z" w16du:dateUtc="2024-07-26T04:54:00Z">
        <w:r w:rsidR="0029016E" w:rsidDel="005B30CF">
          <w:rPr>
            <w:szCs w:val="24"/>
          </w:rPr>
          <w:delText>s</w:delText>
        </w:r>
      </w:del>
      <w:del w:id="85" w:author="Billy Mitchell" w:date="2024-07-26T00:55:00Z" w16du:dateUtc="2024-07-26T04:55:00Z">
        <w:r w:rsidR="0029016E" w:rsidDel="005B30CF">
          <w:rPr>
            <w:szCs w:val="24"/>
          </w:rPr>
          <w:delText xml:space="preserve"> or unipolar scales,</w:delText>
        </w:r>
      </w:del>
      <w:del w:id="86" w:author="Billy Mitchell" w:date="2024-07-26T00:54:00Z" w16du:dateUtc="2024-07-26T04:54:00Z">
        <w:r w:rsidR="0029016E" w:rsidDel="005B30CF">
          <w:rPr>
            <w:szCs w:val="24"/>
          </w:rPr>
          <w:delText xml:space="preserve"> may</w:delText>
        </w:r>
      </w:del>
      <w:del w:id="87" w:author="Billy Mitchell" w:date="2024-07-26T00:55:00Z" w16du:dateUtc="2024-07-26T04:55:00Z">
        <w:r w:rsidR="0029016E" w:rsidDel="005B30CF">
          <w:rPr>
            <w:szCs w:val="24"/>
          </w:rPr>
          <w:delText xml:space="preserve"> </w:delText>
        </w:r>
      </w:del>
      <w:r w:rsidR="0029016E">
        <w:rPr>
          <w:szCs w:val="24"/>
        </w:rPr>
        <w:t>require fewer a priori assumptions from researchers about a participant’s emotional experience</w:t>
      </w:r>
      <w:ins w:id="88" w:author="Billy Mitchell" w:date="2024-07-26T00:55:00Z" w16du:dateUtc="2024-07-26T04:55:00Z">
        <w:r w:rsidR="005B30CF">
          <w:rPr>
            <w:szCs w:val="24"/>
          </w:rPr>
          <w:t xml:space="preserve"> than </w:t>
        </w:r>
      </w:ins>
      <w:ins w:id="89" w:author="Billy Mitchell" w:date="2024-07-26T00:56:00Z" w16du:dateUtc="2024-07-26T04:56:00Z">
        <w:r w:rsidR="005B30CF">
          <w:rPr>
            <w:szCs w:val="24"/>
          </w:rPr>
          <w:t xml:space="preserve">pre-determined self-report options or standardized </w:t>
        </w:r>
      </w:ins>
      <w:ins w:id="90" w:author="Billy Mitchell" w:date="2024-07-26T00:55:00Z" w16du:dateUtc="2024-07-26T04:55:00Z">
        <w:r w:rsidR="005B30CF">
          <w:rPr>
            <w:szCs w:val="24"/>
          </w:rPr>
          <w:t>scales</w:t>
        </w:r>
      </w:ins>
      <w:r w:rsidR="0029016E">
        <w:rPr>
          <w:szCs w:val="24"/>
        </w:rPr>
        <w:t xml:space="preserve">, thus reducing unintended researcher influence </w:t>
      </w:r>
      <w:r w:rsidR="0029016E">
        <w:rPr>
          <w:szCs w:val="24"/>
        </w:rPr>
        <w:fldChar w:fldCharType="begin"/>
      </w:r>
      <w:r w:rsidR="008F145E">
        <w:rPr>
          <w:szCs w:val="24"/>
        </w:rPr>
        <w:instrText xml:space="preserve"> ADDIN ZOTERO_ITEM CSL_CITATION {"citationID":"yaMhrKki","properties":{"formattedCitation":"(Gendron et al., 2012; Lindquist et al., 2006)","plainCitation":"(Gendron et al., 2012; Lindquist et al., 2006)","noteIndex":0},"citationItems":[{"id":2906,"uris":["http://zotero.org/users/6239255/items/K37HISUA"],"itemData":{"id":2906,"type":"article-journal","abstract":"People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Feldman"}],"issued":{"date-parts":[["2012"]]}}},{"id":2907,"uris":["http://zotero.org/users/6239255/items/WSLUHFIR"],"itemData":{"id":2907,"type":"article-journal","abstract":"Three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8F145E">
        <w:rPr>
          <w:szCs w:val="24"/>
        </w:rPr>
        <w:instrText xml:space="preserve"> ADDIN ZOTERO_ITEM CSL_CITATION {"citationID":"uLofgFxQ","properties":{"formattedCitation":"(Miller et al., 2019)","plainCitation":"(Miller et al., 2019)","noteIndex":0},"citationItems":[{"id":7,"uris":["http://zotero.org/users/6239255/items/QN8569FK"],"itemData":{"id":7,"type":"article-journal","container-title":"Psychological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w:t>
      </w:r>
      <w:del w:id="91" w:author="Billy Mitchell" w:date="2024-07-26T00:56:00Z" w16du:dateUtc="2024-07-26T04:56:00Z">
        <w:r w:rsidR="00C6526E" w:rsidDel="005B30CF">
          <w:rPr>
            <w:szCs w:val="24"/>
          </w:rPr>
          <w:delText xml:space="preserve">idiosyncratic </w:delText>
        </w:r>
      </w:del>
      <w:ins w:id="92" w:author="Billy Mitchell" w:date="2024-07-26T00:56:00Z" w16du:dateUtc="2024-07-26T04:56:00Z">
        <w:r w:rsidR="005B30CF">
          <w:rPr>
            <w:szCs w:val="24"/>
          </w:rPr>
          <w:t xml:space="preserve">idiographic </w:t>
        </w:r>
      </w:ins>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8F145E">
        <w:rPr>
          <w:szCs w:val="24"/>
        </w:rPr>
        <w:instrText xml:space="preserve"> ADDIN ZOTERO_ITEM CSL_CITATION {"citationID":"TGs4nlVU","properties":{"formattedCitation":"(Mohammad,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8F145E">
        <w:rPr>
          <w:szCs w:val="24"/>
        </w:rPr>
        <w:instrText xml:space="preserve"> ADDIN ZOTERO_ITEM CSL_CITATION {"citationID":"34OgUdmm","properties":{"formattedCitation":"(Diamond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0262DBB1" w14:textId="2C97E1B8" w:rsidR="007538C8" w:rsidDel="009D7878" w:rsidRDefault="00CC49B2" w:rsidP="00CC49B2">
      <w:pPr>
        <w:spacing w:after="0" w:line="480" w:lineRule="auto"/>
        <w:ind w:left="0" w:firstLine="720"/>
        <w:rPr>
          <w:moveFrom w:id="93" w:author="Billy Mitchell" w:date="2024-07-23T13:41:00Z" w16du:dateUtc="2024-07-23T17:41:00Z"/>
          <w:szCs w:val="24"/>
        </w:rPr>
      </w:pPr>
      <w:moveFromRangeStart w:id="94" w:author="Billy Mitchell" w:date="2024-07-23T13:41:00Z" w:name="move172634485"/>
      <w:moveFrom w:id="95" w:author="Billy Mitchell" w:date="2024-07-23T13:41:00Z" w16du:dateUtc="2024-07-23T17:41:00Z">
        <w:r w:rsidDel="009D7878">
          <w:rPr>
            <w:szCs w:val="24"/>
          </w:rPr>
          <w:t>EMA</w:t>
        </w:r>
        <w:r w:rsidRPr="004E6FCA" w:rsidDel="009D7878">
          <w:rPr>
            <w:szCs w:val="24"/>
          </w:rPr>
          <w:t xml:space="preserve"> studies</w:t>
        </w:r>
        <w:r w:rsidDel="009D7878">
          <w:rPr>
            <w:szCs w:val="24"/>
          </w:rPr>
          <w:t xml:space="preserve"> </w:t>
        </w:r>
        <w:r w:rsidR="00EC2B97" w:rsidDel="009D7878">
          <w:rPr>
            <w:szCs w:val="24"/>
          </w:rPr>
          <w:t>–</w:t>
        </w:r>
        <w:r w:rsidDel="009D7878">
          <w:rPr>
            <w:szCs w:val="24"/>
          </w:rPr>
          <w:t xml:space="preserve"> another common means of studying </w:t>
        </w:r>
        <w:r w:rsidR="006021D3" w:rsidDel="009D7878">
          <w:rPr>
            <w:szCs w:val="24"/>
          </w:rPr>
          <w:t>ER</w:t>
        </w:r>
        <w:r w:rsidR="00396CB3" w:rsidDel="009D7878">
          <w:rPr>
            <w:szCs w:val="24"/>
          </w:rPr>
          <w:t xml:space="preserve"> –</w:t>
        </w:r>
        <w:r w:rsidDel="009D7878">
          <w:rPr>
            <w:szCs w:val="24"/>
          </w:rPr>
          <w:t xml:space="preserve"> </w:t>
        </w:r>
        <w:r w:rsidR="00396CB3" w:rsidDel="009D7878">
          <w:rPr>
            <w:szCs w:val="24"/>
          </w:rPr>
          <w:t xml:space="preserve">do more directly assess the external validity of </w:t>
        </w:r>
        <w:r w:rsidR="006021D3" w:rsidDel="009D7878">
          <w:rPr>
            <w:szCs w:val="24"/>
          </w:rPr>
          <w:t>ER</w:t>
        </w:r>
        <w:r w:rsidR="00396CB3" w:rsidDel="009D7878">
          <w:rPr>
            <w:szCs w:val="24"/>
          </w:rPr>
          <w:t xml:space="preserve"> strategy choice relationships by </w:t>
        </w:r>
        <w:r w:rsidRPr="004E6FCA" w:rsidDel="009D7878">
          <w:rPr>
            <w:szCs w:val="24"/>
          </w:rPr>
          <w:t>captu</w:t>
        </w:r>
        <w:r w:rsidR="00396CB3" w:rsidDel="009D7878">
          <w:rPr>
            <w:szCs w:val="24"/>
          </w:rPr>
          <w:t>ring</w:t>
        </w:r>
        <w:r w:rsidRPr="004E6FCA" w:rsidDel="009D7878">
          <w:rPr>
            <w:szCs w:val="24"/>
          </w:rPr>
          <w:t xml:space="preserve"> </w:t>
        </w:r>
        <w:r w:rsidDel="009D7878">
          <w:rPr>
            <w:szCs w:val="24"/>
          </w:rPr>
          <w:t xml:space="preserve">emotionally evocative </w:t>
        </w:r>
        <w:r w:rsidRPr="004E6FCA" w:rsidDel="009D7878">
          <w:rPr>
            <w:szCs w:val="24"/>
          </w:rPr>
          <w:t xml:space="preserve">events within the </w:t>
        </w:r>
        <w:r w:rsidR="007538C8" w:rsidDel="009D7878">
          <w:rPr>
            <w:szCs w:val="24"/>
          </w:rPr>
          <w:t>everyday lives</w:t>
        </w:r>
        <w:r w:rsidRPr="004E6FCA" w:rsidDel="009D7878">
          <w:rPr>
            <w:szCs w:val="24"/>
          </w:rPr>
          <w:t xml:space="preserve"> of trained research participants (e.g.,</w:t>
        </w:r>
        <w:r w:rsidDel="009D7878">
          <w:rPr>
            <w:szCs w:val="24"/>
          </w:rPr>
          <w:t xml:space="preserve"> </w:t>
        </w:r>
        <w:r w:rsidDel="009D7878">
          <w:rPr>
            <w:szCs w:val="24"/>
          </w:rPr>
          <w:fldChar w:fldCharType="begin"/>
        </w:r>
        <w:r w:rsidR="009D7878" w:rsidDel="009D7878">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Del="009D7878">
          <w:rPr>
            <w:szCs w:val="24"/>
          </w:rPr>
          <w:fldChar w:fldCharType="separate"/>
        </w:r>
        <w:r w:rsidR="00E63707" w:rsidRPr="00E63707" w:rsidDel="009D7878">
          <w:t>Haines et al., 2016; Heiy &amp; Cheavens, 2014)</w:t>
        </w:r>
        <w:r w:rsidDel="009D7878">
          <w:rPr>
            <w:szCs w:val="24"/>
          </w:rPr>
          <w:fldChar w:fldCharType="end"/>
        </w:r>
        <w:r w:rsidRPr="004E6FCA" w:rsidDel="009D7878">
          <w:rPr>
            <w:szCs w:val="24"/>
          </w:rPr>
          <w:t xml:space="preserve">. However, most people are not trained to consider their </w:t>
        </w:r>
        <w:r w:rsidR="006021D3" w:rsidDel="009D7878">
          <w:rPr>
            <w:szCs w:val="24"/>
          </w:rPr>
          <w:t>ER</w:t>
        </w:r>
        <w:r w:rsidRPr="004E6FCA" w:rsidDel="009D7878">
          <w:rPr>
            <w:szCs w:val="24"/>
          </w:rPr>
          <w:t xml:space="preserve"> strategies in their daily lives and are not prompted or primed to engage regulatory control before an emotional event occurs </w:t>
        </w:r>
        <w:r w:rsidDel="009D7878">
          <w:rPr>
            <w:szCs w:val="24"/>
          </w:rPr>
          <w:fldChar w:fldCharType="begin"/>
        </w:r>
        <w:r w:rsidR="009D7878" w:rsidDel="009D7878">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Del="009D7878">
          <w:rPr>
            <w:szCs w:val="24"/>
          </w:rPr>
          <w:fldChar w:fldCharType="separate"/>
        </w:r>
        <w:r w:rsidRPr="00C178FD" w:rsidDel="009D7878">
          <w:t>(Friedman &amp; Gustavson, 2022)</w:t>
        </w:r>
        <w:r w:rsidDel="009D7878">
          <w:rPr>
            <w:szCs w:val="24"/>
          </w:rPr>
          <w:fldChar w:fldCharType="end"/>
        </w:r>
        <w:r w:rsidRPr="004E6FCA" w:rsidDel="009D7878">
          <w:rPr>
            <w:szCs w:val="24"/>
          </w:rPr>
          <w:t>.</w:t>
        </w:r>
        <w:r w:rsidDel="009D7878">
          <w:rPr>
            <w:szCs w:val="24"/>
          </w:rPr>
          <w:t xml:space="preserve"> As such, training participants may introduce important but often underappreciated deviations in regulatory behaviors from how untrained counterparts might respond in the same situation. </w:t>
        </w:r>
      </w:moveFrom>
    </w:p>
    <w:moveFromRangeEnd w:id="94"/>
    <w:p w14:paraId="50EC6F2F" w14:textId="4735EC9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8F145E">
        <w:rPr>
          <w:szCs w:val="24"/>
        </w:rPr>
        <w:instrText xml:space="preserve"> ADDIN ZOTERO_ITEM CSL_CITATION {"citationID":"whtZUq01","properties":{"formattedCitation":"(Heiy &amp; Cheavens, 2014; Opitz et al., 2015)","plainCitation":"(Heiy &amp; Cheavens, 2014; Opitz et al., 2015)","dontUpdate":true,"noteIndex":0},"citationItems":[{"id":2643,"uris":["http://zotero.org/users/6239255/items/TZ6NPRN8"],"itemData":{"id":2643,"type":"article-journal","abstract":"Emotion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8F145E">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2018)","noteIndex":0},"citationItems":[{"id":1710,"uris":["http://zotero.org/users/6239255/items/R2UI7CUE"],"itemData":{"id":1710,"type":"article-journal","container-title":"Cognition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5258,"uris":["http://zotero.org/users/6239255/items/NELG327Q"],"itemData":{"id":5258,"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L."}],"issued":{"date-parts":[["2015",11]]}}},{"id":2136,"uris":["http://zotero.org/users/6239255/items/52PC4KHK"],"itemData":{"id":2136,"type":"article-journal","abstract":"The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8F145E">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E."}],"issued":{"date-parts":[["2022",6]]}}},{"id":2732,"uris":["http://zotero.org/users/6239255/items/BVARTXSH"],"itemData":{"id":2732,"type":"article-journal","container-title":"Psychological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A."}],"issued":{"date-parts":[["2014"]]}}},{"id":2509,"uris":["http://zotero.org/users/6239255/items/BMYLI2FZ"],"itemData":{"id":2509,"type":"article-journal","abstract":"Self-regulation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w:t>
      </w:r>
      <w:r>
        <w:rPr>
          <w:szCs w:val="24"/>
        </w:rPr>
        <w:lastRenderedPageBreak/>
        <w:t xml:space="preserve">context with so much attention-demanding stimuli, reducing the likelihood of observing the high-intensity-distraction association characterized in </w:t>
      </w:r>
      <w:ins w:id="96" w:author="Billy Mitchell" w:date="2024-07-26T00:58:00Z" w16du:dateUtc="2024-07-26T04:58:00Z">
        <w:r w:rsidR="005B30CF">
          <w:rPr>
            <w:szCs w:val="24"/>
          </w:rPr>
          <w:t xml:space="preserve">controlled </w:t>
        </w:r>
      </w:ins>
      <w:r>
        <w:rPr>
          <w:szCs w:val="24"/>
        </w:rPr>
        <w:t xml:space="preserve">laboratory studies </w:t>
      </w:r>
      <w:r>
        <w:rPr>
          <w:szCs w:val="24"/>
        </w:rPr>
        <w:fldChar w:fldCharType="begin"/>
      </w:r>
      <w:r w:rsidR="008F145E">
        <w:rPr>
          <w:szCs w:val="24"/>
        </w:rPr>
        <w:instrText xml:space="preserve"> ADDIN ZOTERO_ITEM CSL_CITATION {"citationID":"vyvolPgF","properties":{"formattedCitation":"(Draheim et al., 2022)","plainCitation":"(Draheim et al., 2022)","noteIndex":0},"citationItems":[{"id":1933,"uris":["http://zotero.org/users/6239255/items/R5A276HG"],"itemData":{"id":1933,"type":"article-journal","abstract":"Working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features</w:t>
      </w:r>
      <w:ins w:id="97" w:author="Billy Mitchell" w:date="2024-07-26T00:58:00Z" w16du:dateUtc="2024-07-26T04:58:00Z">
        <w:r w:rsidR="005B30CF">
          <w:rPr>
            <w:szCs w:val="24"/>
          </w:rPr>
          <w:t>,</w:t>
        </w:r>
      </w:ins>
      <w:r w:rsidRPr="004E6FCA">
        <w:rPr>
          <w:szCs w:val="24"/>
        </w:rPr>
        <w:t xml:space="preserve"> like habits</w:t>
      </w:r>
      <w:ins w:id="98" w:author="Billy Mitchell" w:date="2024-07-26T00:58:00Z" w16du:dateUtc="2024-07-26T04:58:00Z">
        <w:r w:rsidR="005B30CF">
          <w:rPr>
            <w:szCs w:val="24"/>
          </w:rPr>
          <w:t>,</w:t>
        </w:r>
      </w:ins>
      <w:r w:rsidRPr="004E6FCA">
        <w:rPr>
          <w:szCs w:val="24"/>
        </w:rPr>
        <w:t xml:space="preserve"> </w:t>
      </w:r>
      <w:r>
        <w:rPr>
          <w:szCs w:val="24"/>
        </w:rPr>
        <w:t xml:space="preserve">than </w:t>
      </w:r>
      <w:ins w:id="99" w:author="Billy Mitchell" w:date="2024-07-26T00:58:00Z" w16du:dateUtc="2024-07-26T04:58:00Z">
        <w:r w:rsidR="005B30CF">
          <w:rPr>
            <w:szCs w:val="24"/>
          </w:rPr>
          <w:t xml:space="preserve">on </w:t>
        </w:r>
      </w:ins>
      <w:r>
        <w:rPr>
          <w:szCs w:val="24"/>
        </w:rPr>
        <w:t>how emotionally arousing the situation may be</w:t>
      </w:r>
      <w:r w:rsidRPr="004E6FCA">
        <w:rPr>
          <w:szCs w:val="24"/>
        </w:rPr>
        <w:t xml:space="preserve"> </w:t>
      </w:r>
      <w:r>
        <w:rPr>
          <w:szCs w:val="24"/>
        </w:rPr>
        <w:fldChar w:fldCharType="begin"/>
      </w:r>
      <w:r w:rsidR="008F145E">
        <w:rPr>
          <w:szCs w:val="24"/>
        </w:rPr>
        <w:instrText xml:space="preserve"> ADDIN ZOTERO_ITEM CSL_CITATION {"citationID":"vOX0wxHd","properties":{"formattedCitation":"(Christou-Champi et al., 2015; Koole et al., 2015; Norem, 2008)","plainCitation":"(Christou-Champi et al., 2015; Koole et al., 2015; Norem, 2008)","noteIndex":0},"citationItems":[{"id":1546,"uris":["http://zotero.org/users/6239255/items/ULN3WPGZ"],"itemData":{"id":1546,"type":"article-journal","abstract":"Emotion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L."}],"issued":{"date-parts":[["2015",2]]}}},{"id":2795,"uris":["http://zotero.org/users/6239255/items/DLSTWMJV"],"itemData":{"id":2795,"type":"article-journal","container-title":"Current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L"}],"issued":{"date-parts":[["2015",6]]}}},{"id":2625,"uris":["http://zotero.org/users/6239255/items/3BZE6XJ7"],"itemData":{"id":2625,"type":"article-journal","abstract":"Defensive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8F145E">
        <w:rPr>
          <w:szCs w:val="24"/>
        </w:rPr>
        <w:instrText xml:space="preserve"> ADDIN ZOTERO_ITEM CSL_CITATION {"citationID":"oEFo7b3F","properties":{"formattedCitation":"(Hannan &amp; Orcutt, 2020)","plainCitation":"(Hannan &amp; Orcutt, 2020)","noteIndex":0},"citationItems":[{"id":2926,"uris":["http://zotero.org/users/6239255/items/8IY476KZ"],"itemData":{"id":2926,"type":"article-journal","abstract":"Objective: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8F145E">
        <w:rPr>
          <w:szCs w:val="24"/>
        </w:rPr>
        <w:instrText xml:space="preserve"> ADDIN ZOTERO_ITEM CSL_CITATION {"citationID":"bxBDME9I","properties":{"formattedCitation":"(Specker &amp; Nickerson, 2022)","plainCitation":"(Specker &amp; Nickerson, 2022)","noteIndex":0},"citationItems":[{"id":2103,"uris":["http://zotero.org/users/6239255/items/M2N664GJ"],"itemData":{"id":2103,"type":"article-journal","abstract":"Objective: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73B728FE"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8F145E">
        <w:rPr>
          <w:szCs w:val="24"/>
        </w:rPr>
        <w: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w:t>
      </w:r>
      <w:ins w:id="100" w:author="Billy Mitchell" w:date="2024-07-26T00:59:00Z" w16du:dateUtc="2024-07-26T04:59:00Z">
        <w:r w:rsidR="005B30CF">
          <w:rPr>
            <w:szCs w:val="24"/>
          </w:rPr>
          <w:t xml:space="preserve">when </w:t>
        </w:r>
      </w:ins>
      <w:ins w:id="101" w:author="Billy Mitchell" w:date="2024-07-26T01:00:00Z" w16du:dateUtc="2024-07-26T05:00:00Z">
        <w:r w:rsidR="005B30CF">
          <w:rPr>
            <w:szCs w:val="24"/>
          </w:rPr>
          <w:t>experimental control is mini</w:t>
        </w:r>
      </w:ins>
      <w:ins w:id="102" w:author="Billy Mitchell" w:date="2024-07-26T01:01:00Z" w16du:dateUtc="2024-07-26T05:01:00Z">
        <w:r w:rsidR="005B30CF">
          <w:rPr>
            <w:szCs w:val="24"/>
          </w:rPr>
          <w:t>mized</w:t>
        </w:r>
      </w:ins>
      <w:ins w:id="103" w:author="Billy Mitchell" w:date="2024-07-26T01:00:00Z" w16du:dateUtc="2024-07-26T05:00:00Z">
        <w:r w:rsidR="005B30CF">
          <w:rPr>
            <w:szCs w:val="24"/>
          </w:rPr>
          <w:t xml:space="preserve"> </w:t>
        </w:r>
      </w:ins>
      <w:r w:rsidR="004E6FCA" w:rsidRPr="004E6FCA">
        <w:rPr>
          <w:szCs w:val="24"/>
        </w:rPr>
        <w:t>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8F145E">
        <w:rPr>
          <w:szCs w:val="24"/>
        </w:rPr>
        <w: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E4249" w:rsidRPr="000E4249">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w:t>
      </w:r>
      <w:r w:rsidR="001F7CFD">
        <w:rPr>
          <w:szCs w:val="24"/>
        </w:rPr>
        <w:lastRenderedPageBreak/>
        <w:t xml:space="preserve">of the </w:t>
      </w:r>
      <w:r w:rsidR="004C1DD4">
        <w:rPr>
          <w:szCs w:val="24"/>
        </w:rPr>
        <w:t>variabilit</w:t>
      </w:r>
      <w:r w:rsidR="00E07969">
        <w:rPr>
          <w:szCs w:val="24"/>
        </w:rPr>
        <w:t>y which emotionally-relevant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safe and con</w:t>
      </w:r>
      <w:ins w:id="104" w:author="Billy Mitchell" w:date="2024-07-26T01:02:00Z" w16du:dateUtc="2024-07-26T05:02:00Z">
        <w:r w:rsidR="005B30CF">
          <w:rPr>
            <w:szCs w:val="24"/>
          </w:rPr>
          <w:t>sistent</w:t>
        </w:r>
      </w:ins>
      <w:del w:id="105" w:author="Billy Mitchell" w:date="2024-07-26T01:02:00Z" w16du:dateUtc="2024-07-26T05:02:00Z">
        <w:r w:rsidR="002013C5" w:rsidDel="005B30CF">
          <w:rPr>
            <w:szCs w:val="24"/>
          </w:rPr>
          <w:delText>trolled</w:delText>
        </w:r>
      </w:del>
      <w:r w:rsidR="002013C5">
        <w:rPr>
          <w:szCs w:val="24"/>
        </w:rPr>
        <w:t xml:space="preserve">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4DCE99F9"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r w:rsidRPr="004E6FCA">
        <w:rPr>
          <w:szCs w:val="24"/>
        </w:rPr>
        <w:t xml:space="preserve">Heiy &amp; Cheavens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w:t>
      </w:r>
      <w:ins w:id="106" w:author="Billy Mitchell" w:date="2024-07-23T13:49:00Z" w16du:dateUtc="2024-07-23T17:49:00Z">
        <w:r w:rsidR="007E243B">
          <w:rPr>
            <w:szCs w:val="24"/>
          </w:rPr>
          <w:t xml:space="preserve">test whether this effect </w:t>
        </w:r>
      </w:ins>
      <w:ins w:id="107" w:author="Billy Mitchell" w:date="2024-07-23T13:44:00Z" w16du:dateUtc="2024-07-23T17:44:00Z">
        <w:r w:rsidR="007E243B">
          <w:rPr>
            <w:szCs w:val="24"/>
          </w:rPr>
          <w:t>extend</w:t>
        </w:r>
      </w:ins>
      <w:ins w:id="108" w:author="Billy Mitchell" w:date="2024-07-23T13:49:00Z" w16du:dateUtc="2024-07-23T17:49:00Z">
        <w:r w:rsidR="007E243B">
          <w:rPr>
            <w:szCs w:val="24"/>
          </w:rPr>
          <w:t>s to untrai</w:t>
        </w:r>
      </w:ins>
      <w:ins w:id="109" w:author="Billy Mitchell" w:date="2024-07-23T13:50:00Z" w16du:dateUtc="2024-07-23T17:50:00Z">
        <w:r w:rsidR="007E243B">
          <w:rPr>
            <w:szCs w:val="24"/>
          </w:rPr>
          <w:t>ned subjects in high-intensity</w:t>
        </w:r>
      </w:ins>
      <w:ins w:id="110" w:author="Billy Mitchell" w:date="2024-07-23T13:49:00Z" w16du:dateUtc="2024-07-23T17:49:00Z">
        <w:r w:rsidR="007E243B">
          <w:rPr>
            <w:szCs w:val="24"/>
          </w:rPr>
          <w:t xml:space="preserve"> circumstances </w:t>
        </w:r>
      </w:ins>
      <w:ins w:id="111" w:author="Billy Mitchell" w:date="2024-07-23T13:50:00Z" w16du:dateUtc="2024-07-23T17:50:00Z">
        <w:r w:rsidR="007E243B">
          <w:rPr>
            <w:szCs w:val="24"/>
          </w:rPr>
          <w:t xml:space="preserve">by having </w:t>
        </w:r>
      </w:ins>
      <w:del w:id="112" w:author="Billy Mitchell" w:date="2024-07-23T13:44:00Z" w16du:dateUtc="2024-07-23T17:44:00Z">
        <w:r w:rsidRPr="004E6FCA" w:rsidDel="007E243B">
          <w:rPr>
            <w:szCs w:val="24"/>
          </w:rPr>
          <w:delText>replicate</w:delText>
        </w:r>
      </w:del>
      <w:del w:id="113" w:author="Billy Mitchell" w:date="2024-07-23T13:49:00Z" w16du:dateUtc="2024-07-23T17:49:00Z">
        <w:r w:rsidRPr="004E6FCA" w:rsidDel="007E243B">
          <w:rPr>
            <w:szCs w:val="24"/>
          </w:rPr>
          <w:delText xml:space="preserve"> this effect </w:delText>
        </w:r>
        <w:r w:rsidR="00396CB3" w:rsidDel="007E243B">
          <w:rPr>
            <w:szCs w:val="24"/>
          </w:rPr>
          <w:delText>using</w:delText>
        </w:r>
      </w:del>
      <w:r w:rsidR="00396CB3">
        <w:rPr>
          <w:szCs w:val="24"/>
        </w:rPr>
        <w:t xml:space="preserve"> </w:t>
      </w:r>
      <w:r w:rsidRPr="004E6FCA">
        <w:rPr>
          <w:szCs w:val="24"/>
        </w:rPr>
        <w:t xml:space="preserve">untrained participants </w:t>
      </w:r>
      <w:del w:id="114" w:author="Billy Mitchell" w:date="2024-07-23T13:50:00Z" w16du:dateUtc="2024-07-23T17:50:00Z">
        <w:r w:rsidR="00396CB3" w:rsidDel="007E243B">
          <w:rPr>
            <w:szCs w:val="24"/>
          </w:rPr>
          <w:delText xml:space="preserve">who </w:delText>
        </w:r>
      </w:del>
      <w:r w:rsidR="00396CB3">
        <w:rPr>
          <w:szCs w:val="24"/>
        </w:rPr>
        <w:t>navigate</w:t>
      </w:r>
      <w:del w:id="115" w:author="Billy Mitchell" w:date="2024-07-23T13:50:00Z" w16du:dateUtc="2024-07-23T17:50:00Z">
        <w:r w:rsidR="00396CB3" w:rsidDel="007E243B">
          <w:rPr>
            <w:szCs w:val="24"/>
          </w:rPr>
          <w:delText>d</w:delText>
        </w:r>
      </w:del>
      <w:r w:rsidRPr="004E6FCA">
        <w:rPr>
          <w:szCs w:val="24"/>
        </w:rPr>
        <w:t xml:space="preserve"> a haunted house and report</w:t>
      </w:r>
      <w:del w:id="116" w:author="Billy Mitchell" w:date="2024-07-23T13:50:00Z" w16du:dateUtc="2024-07-23T17:50:00Z">
        <w:r w:rsidR="00396CB3" w:rsidDel="007E243B">
          <w:rPr>
            <w:szCs w:val="24"/>
          </w:rPr>
          <w:delText>ed</w:delText>
        </w:r>
      </w:del>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ins w:id="117" w:author="Billy Mitchell" w:date="2024-07-23T13:50:00Z" w16du:dateUtc="2024-07-23T17:50:00Z">
        <w:r w:rsidR="007E243B">
          <w:rPr>
            <w:szCs w:val="24"/>
          </w:rPr>
          <w:t xml:space="preserve"> at the expense </w:t>
        </w:r>
      </w:ins>
      <w:ins w:id="118" w:author="Billy Mitchell" w:date="2024-07-23T13:51:00Z" w16du:dateUtc="2024-07-23T17:51:00Z">
        <w:r w:rsidR="007E243B">
          <w:rPr>
            <w:szCs w:val="24"/>
          </w:rPr>
          <w:t xml:space="preserve">of </w:t>
        </w:r>
      </w:ins>
      <w:ins w:id="119" w:author="Billy Mitchell" w:date="2024-07-26T01:03:00Z" w16du:dateUtc="2024-07-26T05:03:00Z">
        <w:r w:rsidR="005B30CF">
          <w:rPr>
            <w:szCs w:val="24"/>
          </w:rPr>
          <w:t xml:space="preserve">greater </w:t>
        </w:r>
      </w:ins>
      <w:ins w:id="120" w:author="Billy Mitchell" w:date="2024-07-23T13:52:00Z" w16du:dateUtc="2024-07-23T17:52:00Z">
        <w:r w:rsidR="004E30DF">
          <w:rPr>
            <w:szCs w:val="24"/>
          </w:rPr>
          <w:t>experimental control</w:t>
        </w:r>
      </w:ins>
      <w:r w:rsidRPr="004E6FCA">
        <w:rPr>
          <w:szCs w:val="24"/>
        </w:rPr>
        <w:t>.</w:t>
      </w:r>
      <w:r w:rsidR="00B42FE6">
        <w:rPr>
          <w:szCs w:val="24"/>
        </w:rPr>
        <w:t xml:space="preserve"> </w:t>
      </w:r>
      <w:r w:rsidR="00396CB3">
        <w:rPr>
          <w:szCs w:val="24"/>
        </w:rPr>
        <w:t>We additionally</w:t>
      </w:r>
      <w:r w:rsidR="00B42FE6">
        <w:rPr>
          <w:szCs w:val="24"/>
        </w:rPr>
        <w:t xml:space="preserve"> anticipated that participants experiencing high cognitive load as a result of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w:t>
      </w:r>
      <w:ins w:id="121" w:author="Billy Mitchell" w:date="2024-07-24T16:44:00Z" w16du:dateUtc="2024-07-24T20:44:00Z">
        <w:r w:rsidR="008D7AEF">
          <w:rPr>
            <w:szCs w:val="24"/>
          </w:rPr>
          <w:t xml:space="preserve">was associated with </w:t>
        </w:r>
      </w:ins>
      <w:del w:id="122" w:author="Billy Mitchell" w:date="2024-07-24T16:44:00Z" w16du:dateUtc="2024-07-24T20:44:00Z">
        <w:r w:rsidR="00B42FE6" w:rsidDel="008D7AEF">
          <w:rPr>
            <w:szCs w:val="24"/>
          </w:rPr>
          <w:delText xml:space="preserve">predicted </w:delText>
        </w:r>
      </w:del>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in an effort to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141D27C7"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del w:id="123" w:author="Billy Mitchell" w:date="2024-07-26T01:04:00Z" w16du:dateUtc="2024-07-26T05:04:00Z">
        <w:r w:rsidR="004E6FCA" w:rsidRPr="004E6FCA" w:rsidDel="00A30191">
          <w:rPr>
            <w:szCs w:val="24"/>
          </w:rPr>
          <w:delText>lower-intensity</w:delText>
        </w:r>
      </w:del>
      <w:ins w:id="124" w:author="Billy Mitchell" w:date="2024-07-26T01:04:00Z" w16du:dateUtc="2024-07-26T05:04:00Z">
        <w:r w:rsidR="00A30191">
          <w:rPr>
            <w:szCs w:val="24"/>
          </w:rPr>
          <w:t>more controlled</w:t>
        </w:r>
      </w:ins>
      <w:r w:rsidR="004E6FCA" w:rsidRPr="004E6FCA">
        <w:rPr>
          <w:szCs w:val="24"/>
        </w:rPr>
        <w:t xml:space="preserve">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lastRenderedPageBreak/>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ins w:id="125" w:author="Billy Mitchell" w:date="2024-06-03T12:32:00Z" w16du:dateUtc="2024-06-03T16:32:00Z">
        <w:r w:rsidR="000732A4">
          <w:rPr>
            <w:szCs w:val="24"/>
          </w:rPr>
          <w:t xml:space="preserve"> </w:t>
        </w:r>
      </w:ins>
      <w:ins w:id="126" w:author="Billy Mitchell" w:date="2024-07-23T13:54:00Z" w16du:dateUtc="2024-07-23T17:54:00Z">
        <w:r w:rsidR="004E30DF">
          <w:rPr>
            <w:szCs w:val="24"/>
          </w:rPr>
          <w:t>We hypothesized that the decont</w:t>
        </w:r>
      </w:ins>
      <w:ins w:id="127" w:author="Billy Mitchell" w:date="2024-07-23T13:55:00Z" w16du:dateUtc="2024-07-23T17:55:00Z">
        <w:r w:rsidR="004E30DF">
          <w:rPr>
            <w:szCs w:val="24"/>
          </w:rPr>
          <w:t xml:space="preserve">extualized self-regulation choices motivated by stimulus-response paradigms might be closer in practice to </w:t>
        </w:r>
      </w:ins>
      <w:ins w:id="128" w:author="Billy Mitchell" w:date="2024-07-23T13:56:00Z" w16du:dateUtc="2024-07-23T17:56:00Z">
        <w:r w:rsidR="004E30DF">
          <w:rPr>
            <w:szCs w:val="24"/>
          </w:rPr>
          <w:t xml:space="preserve">simulating or </w:t>
        </w:r>
      </w:ins>
      <w:ins w:id="129" w:author="Billy Mitchell" w:date="2024-07-23T13:55:00Z" w16du:dateUtc="2024-07-23T17:55:00Z">
        <w:r w:rsidR="004E30DF">
          <w:rPr>
            <w:szCs w:val="24"/>
          </w:rPr>
          <w:t xml:space="preserve">forecasting </w:t>
        </w:r>
      </w:ins>
      <w:ins w:id="130" w:author="Billy Mitchell" w:date="2024-07-23T13:56:00Z" w16du:dateUtc="2024-07-23T17:56:00Z">
        <w:r w:rsidR="004E30DF">
          <w:rPr>
            <w:szCs w:val="24"/>
          </w:rPr>
          <w:t xml:space="preserve">self-regulation </w:t>
        </w:r>
      </w:ins>
      <w:ins w:id="131" w:author="Billy Mitchell" w:date="2024-07-23T13:55:00Z" w16du:dateUtc="2024-07-23T17:55:00Z">
        <w:r w:rsidR="004E30DF">
          <w:rPr>
            <w:szCs w:val="24"/>
          </w:rPr>
          <w:t>than regulation usage</w:t>
        </w:r>
      </w:ins>
      <w:ins w:id="132" w:author="Billy Mitchell" w:date="2024-07-26T01:06:00Z" w16du:dateUtc="2024-07-26T05:06:00Z">
        <w:r w:rsidR="00A30191">
          <w:rPr>
            <w:szCs w:val="24"/>
          </w:rPr>
          <w:t xml:space="preserve">, as forecasting may be more </w:t>
        </w:r>
      </w:ins>
      <w:ins w:id="133" w:author="Billy Mitchell" w:date="2024-07-26T01:07:00Z" w16du:dateUtc="2024-07-26T05:07:00Z">
        <w:r w:rsidR="00A30191">
          <w:rPr>
            <w:szCs w:val="24"/>
          </w:rPr>
          <w:t>controlled and idealized than the complicated realities of regulation usage</w:t>
        </w:r>
      </w:ins>
      <w:ins w:id="134" w:author="Billy Mitchell" w:date="2024-06-03T12:32:00Z" w16du:dateUtc="2024-06-03T16:32:00Z">
        <w:r w:rsidR="000732A4">
          <w:rPr>
            <w:szCs w:val="24"/>
          </w:rPr>
          <w:t>.</w:t>
        </w:r>
      </w:ins>
      <w:r w:rsidR="004E6FCA" w:rsidRPr="004E6FCA">
        <w:rPr>
          <w:szCs w:val="24"/>
        </w:rPr>
        <w:t xml:space="preserve"> </w:t>
      </w:r>
      <w:r w:rsidR="002013C5">
        <w:rPr>
          <w:szCs w:val="24"/>
        </w:rPr>
        <w:t>We did observe the canonical association between emotional intensity and regulatory strategy selection with this design</w:t>
      </w:r>
      <w:ins w:id="135" w:author="Billy Mitchell" w:date="2024-06-03T12:32:00Z" w16du:dateUtc="2024-06-03T16:32:00Z">
        <w:r w:rsidR="000732A4">
          <w:rPr>
            <w:szCs w:val="24"/>
          </w:rPr>
          <w:t>, though with</w:t>
        </w:r>
      </w:ins>
      <w:ins w:id="136" w:author="Billy Mitchell" w:date="2024-06-03T12:33:00Z" w16du:dateUtc="2024-06-03T16:33:00Z">
        <w:r w:rsidR="000732A4">
          <w:rPr>
            <w:szCs w:val="24"/>
          </w:rPr>
          <w:t xml:space="preserve"> an effect size smaller than the typical range </w:t>
        </w:r>
      </w:ins>
      <w:ins w:id="137" w:author="Billy Mitchell" w:date="2024-06-03T12:39:00Z" w16du:dateUtc="2024-06-03T16:39:00Z">
        <w:r w:rsidR="000732A4">
          <w:rPr>
            <w:szCs w:val="24"/>
          </w:rPr>
          <w:t>found by Matthews et al. (20</w:t>
        </w:r>
      </w:ins>
      <w:ins w:id="138" w:author="Billy Mitchell" w:date="2024-06-03T12:40:00Z" w16du:dateUtc="2024-06-03T16:40:00Z">
        <w:r w:rsidR="000732A4">
          <w:rPr>
            <w:szCs w:val="24"/>
          </w:rPr>
          <w:t>21)</w:t>
        </w:r>
      </w:ins>
      <w:r w:rsidR="00396CB3">
        <w:rPr>
          <w:szCs w:val="24"/>
        </w:rPr>
        <w:t>. H</w:t>
      </w:r>
      <w:r w:rsidR="00CB54A4">
        <w:rPr>
          <w:szCs w:val="24"/>
        </w:rPr>
        <w:t xml:space="preserve">owever, </w:t>
      </w:r>
      <w:r w:rsidR="009C319B">
        <w:rPr>
          <w:szCs w:val="24"/>
        </w:rPr>
        <w:t xml:space="preserve">many study design differences between Studies 1 and 2 limited our ability to </w:t>
      </w:r>
      <w:ins w:id="139" w:author="Billy Mitchell" w:date="2024-07-26T01:07:00Z" w16du:dateUtc="2024-07-26T05:07:00Z">
        <w:r w:rsidR="00A30191">
          <w:rPr>
            <w:szCs w:val="24"/>
          </w:rPr>
          <w:t xml:space="preserve">make direct comparisons and </w:t>
        </w:r>
      </w:ins>
      <w:r w:rsidR="009C319B">
        <w:rPr>
          <w:szCs w:val="24"/>
        </w:rPr>
        <w:t>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20E8C223"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ins w:id="140" w:author="Billy Mitchell" w:date="2024-07-26T01:08:00Z" w16du:dateUtc="2024-07-26T05:08:00Z">
        <w:r w:rsidR="00A30191">
          <w:rPr>
            <w:szCs w:val="24"/>
          </w:rPr>
          <w:t xml:space="preserve">This study again featured greater </w:t>
        </w:r>
      </w:ins>
      <w:ins w:id="141" w:author="Billy Mitchell" w:date="2024-07-26T01:09:00Z" w16du:dateUtc="2024-07-26T05:09:00Z">
        <w:r w:rsidR="00A30191">
          <w:rPr>
            <w:szCs w:val="24"/>
          </w:rPr>
          <w:t>experimental</w:t>
        </w:r>
      </w:ins>
      <w:ins w:id="142" w:author="Billy Mitchell" w:date="2024-07-26T01:08:00Z" w16du:dateUtc="2024-07-26T05:08:00Z">
        <w:r w:rsidR="00A30191">
          <w:rPr>
            <w:szCs w:val="24"/>
          </w:rPr>
          <w:t xml:space="preserve"> control th</w:t>
        </w:r>
      </w:ins>
      <w:ins w:id="143" w:author="Billy Mitchell" w:date="2024-07-26T01:09:00Z" w16du:dateUtc="2024-07-26T05:09:00Z">
        <w:r w:rsidR="00A30191">
          <w:rPr>
            <w:szCs w:val="24"/>
          </w:rPr>
          <w:t xml:space="preserve">an Study 1, but retained some of Study 1 design features to promote ecological </w:t>
        </w:r>
      </w:ins>
      <w:ins w:id="144" w:author="Billy Mitchell" w:date="2024-07-26T01:10:00Z" w16du:dateUtc="2024-07-26T05:10:00Z">
        <w:r w:rsidR="00A30191">
          <w:rPr>
            <w:szCs w:val="24"/>
          </w:rPr>
          <w:t>validity.</w:t>
        </w:r>
      </w:ins>
      <w:ins w:id="145" w:author="Billy Mitchell" w:date="2024-07-26T01:09:00Z" w16du:dateUtc="2024-07-26T05:09:00Z">
        <w:r w:rsidR="00A30191">
          <w:rPr>
            <w:szCs w:val="24"/>
          </w:rPr>
          <w:t xml:space="preserve"> </w:t>
        </w:r>
      </w:ins>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bookmarkStart w:id="146" w:name="_Hlk172732134"/>
      <w:r>
        <w:rPr>
          <w:szCs w:val="24"/>
        </w:rPr>
        <w:t>Study</w:t>
      </w:r>
      <w:r w:rsidR="00083D59" w:rsidRPr="008C7178">
        <w:rPr>
          <w:szCs w:val="24"/>
        </w:rPr>
        <w:t xml:space="preserve"> 1 tested whether the emotional intensity of negatively-valenced events was associated with the likelihood </w:t>
      </w:r>
      <w:bookmarkEnd w:id="146"/>
      <w:r w:rsidR="00083D59" w:rsidRPr="008C7178">
        <w:rPr>
          <w:szCs w:val="24"/>
        </w:rPr>
        <w:t>of using a low-effort or high-effort regulatory strategy in a</w:t>
      </w:r>
      <w:r w:rsidR="00C6526E">
        <w:rPr>
          <w:szCs w:val="24"/>
        </w:rPr>
        <w:t xml:space="preserve"> dynamic, </w:t>
      </w:r>
      <w:r w:rsidR="00C6526E">
        <w:rPr>
          <w:szCs w:val="24"/>
        </w:rPr>
        <w:lastRenderedPageBreak/>
        <w:t>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the means by which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7821B2F2"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00DC4E44">
        <w:rPr>
          <w:i/>
          <w:szCs w:val="24"/>
        </w:rPr>
        <w:t xml:space="preserve"> </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8F145E">
        <w:rPr>
          <w:szCs w:val="24"/>
        </w:rPr>
        <w:instrText xml:space="preserve"> ADDIN ZOTERO_ITEM CSL_CITATION {"citationID":"jGwrSxaI","properties":{"formattedCitation":"(Cliver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8F145E">
        <w:rPr>
          <w:szCs w:val="24"/>
        </w:rPr>
        <w:instrText xml:space="preserve"> ADDIN ZOTERO_ITEM CSL_CITATION {"citationID":"LFPcbTkT","properties":{"formattedCitation":"(Stasiak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8F145E">
        <w:rPr>
          <w:szCs w:val="24"/>
        </w:rPr>
        <w:instrText xml:space="preserve"> ADDIN ZOTERO_ITEM CSL_CITATION {"citationID":"foFvEHaP","properties":{"formattedCitation":"(Zhang &amp; Mai, 2019)","plainCitation":"(Zhang &amp; Mai, 2019)","noteIndex":0},"citationItems":[{"id":1390,"uris":["http://zotero.org/users/6239255/items/ZZWQMEGF"],"itemData":{"id":1390,"type":"software","genre":"R","title":"WebPower: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8F145E">
        <w:rPr>
          <w:szCs w:val="24"/>
        </w:rPr>
        <w:instrText xml:space="preserve"> ADDIN ZOTERO_ITEM CSL_CITATION {"citationID":"e0E3Vmtf","properties":{"formattedCitation":"(R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w:t>
      </w:r>
      <w:r>
        <w:rPr>
          <w:szCs w:val="24"/>
        </w:rPr>
        <w:lastRenderedPageBreak/>
        <w:t xml:space="preserve">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147"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147"/>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8F145E">
        <w:rPr>
          <w:szCs w:val="24"/>
        </w:rPr>
        <w:instrText xml:space="preserve"> ADDIN ZOTERO_ITEM CSL_CITATION {"citationID":"dwhrqZJv","properties":{"formattedCitation":"(Green &amp; MacLeod, 2016)","plainCitation":"(Green &amp; MacLeod, 2016)","noteIndex":0},"citationItems":[{"id":1734,"uris":["http://zotero.org/users/6239255/items/ZPAKLKW2"],"itemData":{"id":1734,"type":"article-journal","container-title":"Methods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8F145E">
        <w:rPr>
          <w:szCs w:val="24"/>
        </w:rPr>
        <w:instrText xml:space="preserve"> ADDIN ZOTERO_ITEM CSL_CITATION {"citationID":"wRkfVhlW","properties":{"formattedCitation":"(Cliver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DC4E44">
        <w:rPr>
          <w:i/>
          <w:szCs w:val="24"/>
        </w:rPr>
        <w:t xml:space="preserve"> </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xml:space="preserve">, had normal or corrected-to-normal vision, were not pregnant, had no history of seizures, cardiovascular issues, or neurological disorders, could </w:t>
      </w:r>
      <w:r w:rsidR="00201A98">
        <w:rPr>
          <w:szCs w:val="24"/>
        </w:rPr>
        <w:lastRenderedPageBreak/>
        <w:t>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4E4992D5" w:rsidR="005B4EE8" w:rsidRDefault="00413D69" w:rsidP="00E44513">
      <w:pPr>
        <w:spacing w:after="0" w:line="480" w:lineRule="auto"/>
        <w:ind w:left="0" w:firstLine="720"/>
        <w:rPr>
          <w:szCs w:val="24"/>
        </w:rPr>
      </w:pPr>
      <w:r w:rsidRPr="00413D69">
        <w:rPr>
          <w:b/>
          <w:bCs/>
          <w:szCs w:val="24"/>
        </w:rPr>
        <w:lastRenderedPageBreak/>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Motivations to participate were assessed using 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8F145E">
        <w:rPr>
          <w:szCs w:val="24"/>
        </w:rPr>
        <w:instrText xml:space="preserve"> ADDIN ZOTERO_ITEM CSL_CITATION {"citationID":"TBHLCztG","properties":{"formattedCitation":"(Bowden &amp; Jung-Beeman, 2003)","plainCitation":"(Bowden &amp; Jung-Beeman, 2003)","noteIndex":0},"citationItems":[{"id":1621,"uris":["http://zotero.org/users/6239255/items/XQ27RH66"],"itemData":{"id":1621,"type":"article-journal","container-title":"Behavior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lastRenderedPageBreak/>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ins w:id="148" w:author="Billy Mitchell" w:date="2024-07-12T22:43:00Z" w16du:dateUtc="2024-07-13T02:43:00Z">
        <w:r w:rsidR="001B24AA">
          <w:rPr>
            <w:szCs w:val="24"/>
          </w:rPr>
          <w:t xml:space="preserve"> designed to be</w:t>
        </w:r>
      </w:ins>
      <w:ins w:id="149" w:author="Billy Mitchell" w:date="2024-07-12T22:44:00Z" w16du:dateUtc="2024-07-13T02:44:00Z">
        <w:r w:rsidR="001B24AA">
          <w:rPr>
            <w:szCs w:val="24"/>
          </w:rPr>
          <w:t xml:space="preserve"> either</w:t>
        </w:r>
      </w:ins>
      <w:ins w:id="150" w:author="Billy Mitchell" w:date="2024-07-12T22:43:00Z" w16du:dateUtc="2024-07-13T02:43:00Z">
        <w:r w:rsidR="001B24AA">
          <w:rPr>
            <w:szCs w:val="24"/>
          </w:rPr>
          <w:t xml:space="preserve"> </w:t>
        </w:r>
      </w:ins>
      <w:ins w:id="151" w:author="Billy Mitchell" w:date="2024-07-12T22:44:00Z" w16du:dateUtc="2024-07-13T02:44:00Z">
        <w:r w:rsidR="001B24AA">
          <w:rPr>
            <w:szCs w:val="24"/>
          </w:rPr>
          <w:t>low- or high-intensity,</w:t>
        </w:r>
      </w:ins>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3AF6572A"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8F145E">
        <w:rPr>
          <w:szCs w:val="24"/>
        </w:rPr>
        <w:instrText xml:space="preserve"> ADDIN ZOTERO_ITEM CSL_CITATION {"citationID":"M8kQFtjs","properties":{"formattedCitation":"(Webb et al., 2012)","plainCitation":"(Webb et al., 2012)","dontUpdate":true,"noteIndex":0},"citationItems":[{"id":1069,"uris":["http://zotero.org/users/6239255/items/ACQX4ZKE"],"itemData":{"id":1069,"type":"article-journal","abstract":"The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w:t>
      </w:r>
      <w:r w:rsidR="0014196C">
        <w:rPr>
          <w:szCs w:val="24"/>
        </w:rPr>
        <w:lastRenderedPageBreak/>
        <w:t xml:space="preserve">=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6522286A"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8F145E">
        <w:rPr>
          <w:i/>
          <w:szCs w:val="24"/>
        </w:rPr>
        <w:instrText xml:space="preserve"> ADDIN ZOTERO_ITEM CSL_CITATION {"citationID":"MOvJ0DZA","properties":{"formattedCitation":"(Colombo et al., 2020; Shahane et al., 2023)","plainCitation":"(Colombo et al., 2020; Shahane et al., 2023)","dontUpdate":true,"noteIndex":0},"citationItems":[{"id":1732,"uris":["http://zotero.org/users/6239255/items/2UPMTVDP"],"itemData":{"id":1732,"type":"article-journal","abstract":"In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2911,"uris":["http://zotero.org/users/6239255/items/Z6JHWD89"],"itemData":{"id":2911,"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8F145E">
        <w:rPr>
          <w:szCs w:val="24"/>
        </w:rPr>
        <w:instrText xml:space="preserve"> ADDIN ZOTERO_ITEM CSL_CITATION {"citationID":"EFMiGbWL","properties":{"formattedCitation":"(Stone et al., 2003)","plainCitation":"(Stone et al., 2003)","noteIndex":0},"citationItems":[{"id":2114,"uris":["http://zotero.org/users/6239255/items/94N2NXC8"],"itemData":{"id":2114,"type":"article-journal","abstract":"Paper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8F145E">
        <w:rPr>
          <w:szCs w:val="24"/>
        </w:rPr>
        <w:instrText xml:space="preserve"> ADDIN ZOTERO_ITEM CSL_CITATION {"citationID":"2tsJwVYY","properties":{"formattedCitation":"(Shiffman et al., 2008)","plainCitation":"(Shiffman et al., 2008)","noteIndex":0},"citationItems":[{"id":2086,"uris":["http://zotero.org/users/6239255/items/6AD3ZT4N"],"itemData":{"id":2086,"type":"article-journal","abstract":"Assessment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ins w:id="152" w:author="Billy Mitchell" w:date="2024-07-23T14:06:00Z" w16du:dateUtc="2024-07-23T18:06:00Z">
        <w:r w:rsidR="000E4249" w:rsidRPr="000E4249">
          <w:rPr>
            <w:szCs w:val="24"/>
          </w:rPr>
          <w:t xml:space="preserve"> Furthermore, studies which have used cued recalls to capture ratings of emotion experiences after exposure have found high consistency between experience and recall </w:t>
        </w:r>
        <w:r w:rsidR="000E4249" w:rsidRPr="000E4249">
          <w:rPr>
            <w:szCs w:val="24"/>
          </w:rPr>
          <w:fldChar w:fldCharType="begin"/>
        </w:r>
      </w:ins>
      <w:r w:rsidR="008F145E">
        <w:rPr>
          <w:szCs w:val="24"/>
        </w:rPr>
        <w:instrText xml:space="preserve"> ADDIN ZOTERO_ITEM CSL_CITATION {"citationID":"BKjnHM5A","properties":{"formattedCitation":"(Cendri A. Hutcherson et al., 2005; Robert W. Levenson et al., 1983)","plainCitation":"(Cendri A. Hutcherson et al., 2005; Robert W. Levenson et al., 1983)","dontUpdate":true,"noteIndex":0},"citationItems":[{"id":16148,"uris":["http://zotero.org/users/6239255/items/M224CHW3"],"itemData":{"id":16148,"type":"article-journal","abstract":"Abstract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films?","volume":"27","author":[{"literal":"Cendri A. Hutcherson"},{"family":"Hutcherson","given":"Cendri A."},{"literal":"Philip R Goldin"},{"family":"Goldin","given":"Philip R"},{"literal":"Kevin N. Ochsner"},{"family":"Ochsner","given":"Kevin N."},{"literal":"John D. E. Gabrieli"},{"family":"Gabrieli","given":"John D. E."},{"literal":"Lisa Feldman Barrett"},{"family":"Barrett","given":"L. Feldman"},{"literal":"James J. Gross"},{"family":"Gross","given":"James J."}],"issued":{"date-parts":[["2005",9,1]]}}},{"id":16238,"uris":["http://zotero.org/users/6239255/items/RNBFAIIW"],"itemData":{"id":16238,"type":"article-journal","abstract":"Thirty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exchange.","volume":"45","author":[{"literal":"Robert W. Levenson"},{"family":"Levenson","given":"Robert W."},{"literal":"John M. Gottman"},{"family":"Gottman","given":"John M."}],"issued":{"date-parts":[["1983",9,1]]}}}],"schema":"https://github.com/citation-style-language/schema/raw/master/csl-citation.json"} </w:instrText>
      </w:r>
      <w:ins w:id="153" w:author="Billy Mitchell" w:date="2024-07-23T14:06:00Z" w16du:dateUtc="2024-07-23T18:06:00Z">
        <w:r w:rsidR="000E4249" w:rsidRPr="000E4249">
          <w:rPr>
            <w:szCs w:val="24"/>
          </w:rPr>
          <w:fldChar w:fldCharType="separate"/>
        </w:r>
        <w:r w:rsidR="000E4249" w:rsidRPr="000E4249">
          <w:rPr>
            <w:szCs w:val="24"/>
          </w:rPr>
          <w:t>(Hutcherson et al., 2005; Levenson et al., 1983)</w:t>
        </w:r>
        <w:r w:rsidR="000E4249" w:rsidRPr="000E4249">
          <w:rPr>
            <w:szCs w:val="24"/>
          </w:rPr>
          <w:fldChar w:fldCharType="end"/>
        </w:r>
        <w:r w:rsidR="000E4249" w:rsidRPr="000E4249">
          <w:rPr>
            <w:szCs w:val="24"/>
          </w:rPr>
          <w:t>.</w:t>
        </w:r>
      </w:ins>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w:t>
      </w:r>
      <w:r w:rsidR="00937D53" w:rsidRPr="000E4249">
        <w:rPr>
          <w:szCs w:val="24"/>
        </w:rPr>
        <w:lastRenderedPageBreak/>
        <w:t xml:space="preserve">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ins w:id="154" w:author="Billy Mitchell" w:date="2024-07-12T22:46:00Z" w16du:dateUtc="2024-07-13T02:46:00Z">
        <w:r w:rsidR="001B24AA" w:rsidRPr="000E4249">
          <w:rPr>
            <w:szCs w:val="24"/>
          </w:rPr>
          <w:t xml:space="preserve"> (</w:t>
        </w:r>
        <w:r w:rsidR="001B24AA" w:rsidRPr="000E4249">
          <w:rPr>
            <w:bCs/>
            <w:szCs w:val="24"/>
            <w:rPrChange w:id="155" w:author="Billy Mitchell" w:date="2024-07-23T14:06:00Z" w16du:dateUtc="2024-07-23T18:06:00Z">
              <w:rPr>
                <w:bCs/>
                <w:sz w:val="22"/>
              </w:rPr>
            </w:rPrChange>
          </w:rPr>
          <w:t xml:space="preserve">"During </w:t>
        </w:r>
      </w:ins>
      <w:ins w:id="156" w:author="Billy Mitchell" w:date="2024-07-12T22:49:00Z" w16du:dateUtc="2024-07-13T02:49:00Z">
        <w:r w:rsidR="001B24AA" w:rsidRPr="000E4249">
          <w:rPr>
            <w:bCs/>
            <w:szCs w:val="24"/>
            <w:rPrChange w:id="157" w:author="Billy Mitchell" w:date="2024-07-23T14:06:00Z" w16du:dateUtc="2024-07-23T18:06:00Z">
              <w:rPr>
                <w:bCs/>
                <w:sz w:val="22"/>
              </w:rPr>
            </w:rPrChange>
          </w:rPr>
          <w:t>[</w:t>
        </w:r>
      </w:ins>
      <w:ins w:id="158" w:author="Billy Mitchell" w:date="2024-07-12T22:46:00Z" w16du:dateUtc="2024-07-13T02:46:00Z">
        <w:r w:rsidR="001B24AA" w:rsidRPr="000E4249">
          <w:rPr>
            <w:bCs/>
            <w:szCs w:val="24"/>
            <w:rPrChange w:id="159" w:author="Billy Mitchell" w:date="2024-07-23T14:06:00Z" w16du:dateUtc="2024-07-23T18:06:00Z">
              <w:rPr>
                <w:bCs/>
                <w:sz w:val="22"/>
              </w:rPr>
            </w:rPrChange>
          </w:rPr>
          <w:t>this event</w:t>
        </w:r>
      </w:ins>
      <w:ins w:id="160" w:author="Billy Mitchell" w:date="2024-07-12T22:49:00Z" w16du:dateUtc="2024-07-13T02:49:00Z">
        <w:r w:rsidR="001B24AA" w:rsidRPr="000E4249">
          <w:rPr>
            <w:bCs/>
            <w:szCs w:val="24"/>
            <w:rPrChange w:id="161" w:author="Billy Mitchell" w:date="2024-07-23T14:06:00Z" w16du:dateUtc="2024-07-23T18:06:00Z">
              <w:rPr>
                <w:bCs/>
                <w:sz w:val="22"/>
              </w:rPr>
            </w:rPrChange>
          </w:rPr>
          <w:t>]</w:t>
        </w:r>
      </w:ins>
      <w:ins w:id="162" w:author="Billy Mitchell" w:date="2024-07-12T22:46:00Z" w16du:dateUtc="2024-07-13T02:46:00Z">
        <w:r w:rsidR="001B24AA" w:rsidRPr="000E4249">
          <w:rPr>
            <w:bCs/>
            <w:szCs w:val="24"/>
            <w:rPrChange w:id="163" w:author="Billy Mitchell" w:date="2024-07-23T14:06:00Z" w16du:dateUtc="2024-07-23T18:06:00Z">
              <w:rPr>
                <w:bCs/>
                <w:sz w:val="22"/>
              </w:rPr>
            </w:rPrChange>
          </w:rPr>
          <w:t xml:space="preserve">, how intense was the </w:t>
        </w:r>
      </w:ins>
      <w:ins w:id="164" w:author="Billy Mitchell" w:date="2024-07-12T22:49:00Z" w16du:dateUtc="2024-07-13T02:49:00Z">
        <w:r w:rsidR="001B24AA" w:rsidRPr="000E4249">
          <w:rPr>
            <w:bCs/>
            <w:szCs w:val="24"/>
            <w:rPrChange w:id="165" w:author="Billy Mitchell" w:date="2024-07-23T14:06:00Z" w16du:dateUtc="2024-07-23T18:06:00Z">
              <w:rPr>
                <w:bCs/>
                <w:sz w:val="22"/>
              </w:rPr>
            </w:rPrChange>
          </w:rPr>
          <w:t>[</w:t>
        </w:r>
      </w:ins>
      <w:ins w:id="166" w:author="Billy Mitchell" w:date="2024-07-12T22:46:00Z" w16du:dateUtc="2024-07-13T02:46:00Z">
        <w:r w:rsidR="001B24AA" w:rsidRPr="000E4249">
          <w:rPr>
            <w:bCs/>
            <w:szCs w:val="24"/>
            <w:rPrChange w:id="167" w:author="Billy Mitchell" w:date="2024-07-23T14:06:00Z" w16du:dateUtc="2024-07-23T18:06:00Z">
              <w:rPr>
                <w:bCs/>
                <w:sz w:val="22"/>
              </w:rPr>
            </w:rPrChange>
          </w:rPr>
          <w:t>emotion</w:t>
        </w:r>
      </w:ins>
      <w:ins w:id="168" w:author="Billy Mitchell" w:date="2024-07-12T22:49:00Z" w16du:dateUtc="2024-07-13T02:49:00Z">
        <w:r w:rsidR="001B24AA" w:rsidRPr="000E4249">
          <w:rPr>
            <w:bCs/>
            <w:szCs w:val="24"/>
            <w:rPrChange w:id="169" w:author="Billy Mitchell" w:date="2024-07-23T14:06:00Z" w16du:dateUtc="2024-07-23T18:06:00Z">
              <w:rPr>
                <w:bCs/>
                <w:sz w:val="22"/>
              </w:rPr>
            </w:rPrChange>
          </w:rPr>
          <w:t>]</w:t>
        </w:r>
      </w:ins>
      <w:ins w:id="170" w:author="Billy Mitchell" w:date="2024-07-12T22:46:00Z" w16du:dateUtc="2024-07-13T02:46:00Z">
        <w:r w:rsidR="001B24AA" w:rsidRPr="000E4249">
          <w:rPr>
            <w:bCs/>
            <w:szCs w:val="24"/>
            <w:rPrChange w:id="171" w:author="Billy Mitchell" w:date="2024-07-23T14:06:00Z" w16du:dateUtc="2024-07-23T18:06:00Z">
              <w:rPr>
                <w:bCs/>
                <w:sz w:val="22"/>
              </w:rPr>
            </w:rPrChange>
          </w:rPr>
          <w:t xml:space="preserve"> you experienced?"</w:t>
        </w:r>
        <w:r w:rsidR="001B24AA" w:rsidRPr="000E4249">
          <w:rPr>
            <w:szCs w:val="24"/>
          </w:rPr>
          <w:t>)</w:t>
        </w:r>
      </w:ins>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ins w:id="172" w:author="Billy Mitchell" w:date="2024-07-12T22:50:00Z" w16du:dateUtc="2024-07-13T02:50:00Z">
        <w:r w:rsidR="001B24AA" w:rsidRPr="000E4249">
          <w:rPr>
            <w:szCs w:val="24"/>
          </w:rPr>
          <w:t xml:space="preserve"> (</w:t>
        </w:r>
        <w:r w:rsidR="001B24AA" w:rsidRPr="000E4249">
          <w:rPr>
            <w:bCs/>
            <w:szCs w:val="24"/>
            <w:rPrChange w:id="173" w:author="Billy Mitchell" w:date="2024-07-23T14:06:00Z" w16du:dateUtc="2024-07-23T18:06:00Z">
              <w:rPr>
                <w:bCs/>
                <w:sz w:val="22"/>
              </w:rPr>
            </w:rPrChange>
          </w:rPr>
          <w:t>"Did you attempt to reduce or intensify this [emotion]?"</w:t>
        </w:r>
        <w:r w:rsidR="001B24AA" w:rsidRPr="000E4249">
          <w:rPr>
            <w:szCs w:val="24"/>
          </w:rPr>
          <w:t>)</w:t>
        </w:r>
      </w:ins>
      <w:r w:rsidR="00595359" w:rsidRPr="000E4249">
        <w:rPr>
          <w:szCs w:val="24"/>
        </w:rPr>
        <w:t>, via free response</w:t>
      </w:r>
      <w:ins w:id="174" w:author="Billy Mitchell" w:date="2024-07-12T22:50:00Z" w16du:dateUtc="2024-07-13T02:50:00Z">
        <w:r w:rsidR="001B24AA" w:rsidRPr="000E4249">
          <w:rPr>
            <w:szCs w:val="24"/>
          </w:rPr>
          <w:t xml:space="preserve"> (“Please describe how you attempted to reduce or intensify this [emotion]”)</w:t>
        </w:r>
      </w:ins>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8F145E">
        <w:rPr>
          <w:szCs w:val="24"/>
        </w:rPr>
        <w:instrText xml:space="preserve"> ADDIN ZOTERO_ITEM CSL_CITATION {"citationID":"JH3zIoaS","properties":{"formattedCitation":"(Diamond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regulatory responses were assessed in response to each emotion rather than each event. </w:t>
      </w:r>
      <w:bookmarkStart w:id="175"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175"/>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1145842E" w:rsidR="00EA7DB5" w:rsidRDefault="00EA7DB5" w:rsidP="000967D7">
      <w:pPr>
        <w:spacing w:after="0" w:line="480" w:lineRule="auto"/>
        <w:ind w:left="0" w:firstLine="720"/>
        <w:rPr>
          <w:szCs w:val="24"/>
        </w:rPr>
      </w:pPr>
      <w:r>
        <w:rPr>
          <w:b/>
          <w:szCs w:val="24"/>
        </w:rPr>
        <w:lastRenderedPageBreak/>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8F145E">
        <w:rPr>
          <w:szCs w:val="24"/>
        </w:rPr>
        <w:instrText xml:space="preserve"> ADDIN ZOTERO_ITEM CSL_CITATION {"citationID":"LqjL0JTv","properties":{"formattedCitation":"(Gross, 1998, 2002)","plainCitation":"(Gross, 1998, 2002)","noteIndex":0},"citationItems":[{"id":1973,"uris":["http://zotero.org/users/6239255/items/KVQCAXMN"],"itemData":{"id":1973,"type":"article-journal","abstract":"Using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J."}],"issued":{"date-parts":[["1998",1]]}}},{"id":1972,"uris":["http://zotero.org/users/6239255/items/U6YN5C6Q"],"itemData":{"id":1972,"type":"article-journal","abstract":"One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8F145E">
        <w:rPr>
          <w:szCs w:val="24"/>
        </w:rPr>
        <w:instrText xml:space="preserve"> ADDIN ZOTERO_ITEM CSL_CITATION {"citationID":"jg4LPbVp","properties":{"formattedCitation":"(Shafir et al., 2016; Sheppes et al., 2011)","plainCitation":"(Shafir et al., 2016; Sheppes et al., 2011)","noteIndex":0},"citationItems":[{"id":2062,"uris":["http://zotero.org/users/6239255/items/VXIIHLST"],"itemData":{"id":2062,"type":"article-journal","abstract":"Emotional-intensity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Default="00F52285" w:rsidP="000967D7">
      <w:pPr>
        <w:spacing w:after="0" w:line="480" w:lineRule="auto"/>
        <w:ind w:left="0" w:firstLine="720"/>
        <w:rPr>
          <w:ins w:id="176" w:author="Billy Mitchell" w:date="2024-07-12T23:28:00Z" w16du:dateUtc="2024-07-13T03:28:00Z"/>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xml:space="preserve">, 30.7% used reappraisal and 61.5% used distraction, with the other three </w:t>
      </w:r>
      <w:r w:rsidR="00DC1D9A">
        <w:rPr>
          <w:szCs w:val="24"/>
        </w:rPr>
        <w:lastRenderedPageBreak/>
        <w:t>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w:t>
      </w:r>
      <w:r w:rsidR="005F2875">
        <w:rPr>
          <w:szCs w:val="24"/>
        </w:rPr>
        <w:t>reliminary</w:t>
      </w:r>
      <w:r w:rsidR="006117C7">
        <w:rPr>
          <w:szCs w:val="24"/>
        </w:rPr>
        <w:t xml:space="preserve"> study</w:t>
      </w:r>
      <w:r w:rsidR="00500583">
        <w:rPr>
          <w:szCs w:val="24"/>
        </w:rPr>
        <w:t>, but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6DA46BE9" w:rsidR="00A76031" w:rsidRPr="00A76031" w:rsidRDefault="00A76031" w:rsidP="000967D7">
      <w:pPr>
        <w:spacing w:after="0" w:line="480" w:lineRule="auto"/>
        <w:ind w:left="0" w:firstLine="720"/>
        <w:rPr>
          <w:szCs w:val="24"/>
        </w:rPr>
      </w:pPr>
      <w:ins w:id="177" w:author="Billy Mitchell" w:date="2024-07-12T23:28:00Z" w16du:dateUtc="2024-07-13T03:28:00Z">
        <w:r w:rsidRPr="00A76031">
          <w:rPr>
            <w:b/>
            <w:bCs/>
            <w:szCs w:val="24"/>
            <w:rPrChange w:id="178" w:author="Billy Mitchell" w:date="2024-07-12T23:28:00Z" w16du:dateUtc="2024-07-13T03:28:00Z">
              <w:rPr>
                <w:szCs w:val="24"/>
              </w:rPr>
            </w:rPrChange>
          </w:rPr>
          <w:t xml:space="preserve">Event </w:t>
        </w:r>
      </w:ins>
      <w:ins w:id="179" w:author="Billy Mitchell" w:date="2024-08-03T13:40:00Z" w16du:dateUtc="2024-08-03T17:40:00Z">
        <w:r w:rsidR="005022CE">
          <w:rPr>
            <w:b/>
            <w:bCs/>
            <w:szCs w:val="24"/>
          </w:rPr>
          <w:t xml:space="preserve">&amp; </w:t>
        </w:r>
      </w:ins>
      <w:ins w:id="180" w:author="Billy Mitchell" w:date="2024-07-12T23:28:00Z" w16du:dateUtc="2024-07-13T03:28:00Z">
        <w:r>
          <w:rPr>
            <w:b/>
            <w:bCs/>
            <w:szCs w:val="24"/>
          </w:rPr>
          <w:t xml:space="preserve">Location </w:t>
        </w:r>
        <w:r w:rsidRPr="00A76031">
          <w:rPr>
            <w:b/>
            <w:bCs/>
            <w:szCs w:val="24"/>
            <w:rPrChange w:id="181" w:author="Billy Mitchell" w:date="2024-07-12T23:28:00Z" w16du:dateUtc="2024-07-13T03:28:00Z">
              <w:rPr>
                <w:szCs w:val="24"/>
              </w:rPr>
            </w:rPrChange>
          </w:rPr>
          <w:t>Coding.</w:t>
        </w:r>
        <w:r>
          <w:rPr>
            <w:b/>
            <w:bCs/>
            <w:szCs w:val="24"/>
          </w:rPr>
          <w:t xml:space="preserve"> </w:t>
        </w:r>
      </w:ins>
      <w:ins w:id="182" w:author="Billy Mitchell" w:date="2024-07-12T23:29:00Z" w16du:dateUtc="2024-07-13T03:29:00Z">
        <w:r w:rsidRPr="00A76031">
          <w:rPr>
            <w:szCs w:val="24"/>
            <w:rPrChange w:id="183" w:author="Billy Mitchell" w:date="2024-07-12T23:29:00Z" w16du:dateUtc="2024-07-13T03:29:00Z">
              <w:rPr>
                <w:b/>
                <w:bCs/>
                <w:szCs w:val="24"/>
              </w:rPr>
            </w:rPrChange>
          </w:rPr>
          <w:t xml:space="preserve">Prior </w:t>
        </w:r>
        <w:r>
          <w:rPr>
            <w:szCs w:val="24"/>
          </w:rPr>
          <w:t xml:space="preserve">to launching our study, </w:t>
        </w:r>
      </w:ins>
      <w:ins w:id="184" w:author="Billy Mitchell" w:date="2024-07-12T23:30:00Z" w16du:dateUtc="2024-07-13T03:30:00Z">
        <w:r>
          <w:rPr>
            <w:szCs w:val="24"/>
          </w:rPr>
          <w:t>a key</w:t>
        </w:r>
      </w:ins>
      <w:ins w:id="185" w:author="Billy Mitchell" w:date="2024-07-12T23:32:00Z" w16du:dateUtc="2024-07-13T03:32:00Z">
        <w:r w:rsidR="005B1AD8">
          <w:rPr>
            <w:szCs w:val="24"/>
          </w:rPr>
          <w:t xml:space="preserve"> was </w:t>
        </w:r>
      </w:ins>
      <w:ins w:id="186" w:author="Billy Mitchell" w:date="2024-07-12T23:33:00Z" w16du:dateUtc="2024-07-13T03:33:00Z">
        <w:r w:rsidR="005B1AD8">
          <w:rPr>
            <w:szCs w:val="24"/>
          </w:rPr>
          <w:t>generated by research staff</w:t>
        </w:r>
      </w:ins>
      <w:ins w:id="187" w:author="Billy Mitchell" w:date="2024-07-12T23:30:00Z" w16du:dateUtc="2024-07-13T03:30:00Z">
        <w:r>
          <w:rPr>
            <w:szCs w:val="24"/>
          </w:rPr>
          <w:t xml:space="preserve"> documenting </w:t>
        </w:r>
      </w:ins>
      <w:ins w:id="188" w:author="Billy Mitchell" w:date="2024-08-19T11:37:00Z" w16du:dateUtc="2024-08-19T15:37:00Z">
        <w:r w:rsidR="001B5C0F">
          <w:rPr>
            <w:szCs w:val="24"/>
          </w:rPr>
          <w:t>each</w:t>
        </w:r>
      </w:ins>
      <w:ins w:id="189" w:author="Billy Mitchell" w:date="2024-07-12T23:30:00Z" w16du:dateUtc="2024-07-13T03:30:00Z">
        <w:r>
          <w:rPr>
            <w:szCs w:val="24"/>
          </w:rPr>
          <w:t xml:space="preserve"> of the unique events contained within the haunted house, </w:t>
        </w:r>
      </w:ins>
      <w:ins w:id="190" w:author="Billy Mitchell" w:date="2024-07-12T23:31:00Z" w16du:dateUtc="2024-07-13T03:31:00Z">
        <w:r>
          <w:rPr>
            <w:szCs w:val="24"/>
          </w:rPr>
          <w:t xml:space="preserve">including </w:t>
        </w:r>
      </w:ins>
      <w:ins w:id="191" w:author="Billy Mitchell" w:date="2024-08-19T11:37:00Z" w16du:dateUtc="2024-08-19T15:37:00Z">
        <w:r w:rsidR="001B5C0F">
          <w:rPr>
            <w:szCs w:val="24"/>
          </w:rPr>
          <w:t xml:space="preserve">detailed </w:t>
        </w:r>
      </w:ins>
      <w:ins w:id="192" w:author="Billy Mitchell" w:date="2024-07-12T23:31:00Z" w16du:dateUtc="2024-07-13T03:31:00Z">
        <w:r>
          <w:rPr>
            <w:szCs w:val="24"/>
          </w:rPr>
          <w:t>description</w:t>
        </w:r>
      </w:ins>
      <w:ins w:id="193" w:author="Billy Mitchell" w:date="2024-08-19T11:37:00Z" w16du:dateUtc="2024-08-19T15:37:00Z">
        <w:r w:rsidR="001B5C0F">
          <w:rPr>
            <w:szCs w:val="24"/>
          </w:rPr>
          <w:t>s</w:t>
        </w:r>
      </w:ins>
      <w:ins w:id="194" w:author="Billy Mitchell" w:date="2024-07-12T23:32:00Z" w16du:dateUtc="2024-07-13T03:32:00Z">
        <w:r>
          <w:rPr>
            <w:szCs w:val="24"/>
          </w:rPr>
          <w:t xml:space="preserve">, </w:t>
        </w:r>
      </w:ins>
      <w:ins w:id="195" w:author="Billy Mitchell" w:date="2024-08-03T13:40:00Z" w16du:dateUtc="2024-08-03T17:40:00Z">
        <w:r w:rsidR="005022CE">
          <w:rPr>
            <w:szCs w:val="24"/>
          </w:rPr>
          <w:t xml:space="preserve">their </w:t>
        </w:r>
      </w:ins>
      <w:ins w:id="196" w:author="Billy Mitchell" w:date="2024-07-12T23:32:00Z" w16du:dateUtc="2024-07-13T03:32:00Z">
        <w:r>
          <w:rPr>
            <w:szCs w:val="24"/>
          </w:rPr>
          <w:t>temporal order,</w:t>
        </w:r>
      </w:ins>
      <w:ins w:id="197" w:author="Billy Mitchell" w:date="2024-07-12T23:31:00Z" w16du:dateUtc="2024-07-13T03:31:00Z">
        <w:r>
          <w:rPr>
            <w:szCs w:val="24"/>
          </w:rPr>
          <w:t xml:space="preserve"> and the approximate locations of each event.</w:t>
        </w:r>
      </w:ins>
      <w:ins w:id="198" w:author="Billy Mitchell" w:date="2024-07-12T23:33:00Z" w16du:dateUtc="2024-07-13T03:33:00Z">
        <w:r w:rsidR="005B1AD8">
          <w:rPr>
            <w:szCs w:val="24"/>
          </w:rPr>
          <w:t xml:space="preserve"> </w:t>
        </w:r>
      </w:ins>
      <w:ins w:id="199" w:author="Billy Mitchell" w:date="2024-07-12T23:34:00Z" w16du:dateUtc="2024-07-13T03:34:00Z">
        <w:r w:rsidR="005B1AD8">
          <w:rPr>
            <w:szCs w:val="24"/>
          </w:rPr>
          <w:t xml:space="preserve">This key was used as a reference by two </w:t>
        </w:r>
      </w:ins>
      <w:ins w:id="200" w:author="Billy Mitchell" w:date="2024-07-12T23:35:00Z" w16du:dateUtc="2024-07-13T03:35:00Z">
        <w:r w:rsidR="005B1AD8">
          <w:rPr>
            <w:szCs w:val="24"/>
          </w:rPr>
          <w:t xml:space="preserve">additional </w:t>
        </w:r>
      </w:ins>
      <w:ins w:id="201" w:author="Billy Mitchell" w:date="2024-07-12T23:34:00Z" w16du:dateUtc="2024-07-13T03:34:00Z">
        <w:r w:rsidR="005B1AD8">
          <w:rPr>
            <w:szCs w:val="24"/>
          </w:rPr>
          <w:t>hypothesi</w:t>
        </w:r>
      </w:ins>
      <w:ins w:id="202" w:author="Billy Mitchell" w:date="2024-07-12T23:35:00Z" w16du:dateUtc="2024-07-13T03:35:00Z">
        <w:r w:rsidR="005B1AD8">
          <w:rPr>
            <w:szCs w:val="24"/>
          </w:rPr>
          <w:t>s-blind independent raters who had not experienced the haunted house</w:t>
        </w:r>
      </w:ins>
      <w:ins w:id="203" w:author="Billy Mitchell" w:date="2024-08-19T11:37:00Z" w16du:dateUtc="2024-08-19T15:37:00Z">
        <w:r w:rsidR="001B5C0F">
          <w:rPr>
            <w:szCs w:val="24"/>
          </w:rPr>
          <w:t>. They</w:t>
        </w:r>
      </w:ins>
      <w:ins w:id="204" w:author="Billy Mitchell" w:date="2024-07-12T23:35:00Z" w16du:dateUtc="2024-07-13T03:35:00Z">
        <w:r w:rsidR="005B1AD8">
          <w:rPr>
            <w:szCs w:val="24"/>
          </w:rPr>
          <w:t xml:space="preserve"> identif</w:t>
        </w:r>
      </w:ins>
      <w:ins w:id="205" w:author="Billy Mitchell" w:date="2024-08-19T11:37:00Z" w16du:dateUtc="2024-08-19T15:37:00Z">
        <w:r w:rsidR="001B5C0F">
          <w:rPr>
            <w:szCs w:val="24"/>
          </w:rPr>
          <w:t>ied</w:t>
        </w:r>
      </w:ins>
      <w:ins w:id="206" w:author="Billy Mitchell" w:date="2024-07-12T23:35:00Z" w16du:dateUtc="2024-07-13T03:35:00Z">
        <w:r w:rsidR="005B1AD8">
          <w:rPr>
            <w:szCs w:val="24"/>
          </w:rPr>
          <w:t xml:space="preserve"> the approximate locations of event</w:t>
        </w:r>
      </w:ins>
      <w:ins w:id="207" w:author="Billy Mitchell" w:date="2024-08-19T11:38:00Z" w16du:dateUtc="2024-08-19T15:38:00Z">
        <w:r w:rsidR="001B5C0F">
          <w:rPr>
            <w:szCs w:val="24"/>
          </w:rPr>
          <w:t>s</w:t>
        </w:r>
      </w:ins>
      <w:ins w:id="208" w:author="Billy Mitchell" w:date="2024-07-12T23:35:00Z" w16du:dateUtc="2024-07-13T03:35:00Z">
        <w:r w:rsidR="005B1AD8">
          <w:rPr>
            <w:szCs w:val="24"/>
          </w:rPr>
          <w:t xml:space="preserve"> </w:t>
        </w:r>
      </w:ins>
      <w:ins w:id="209" w:author="Billy Mitchell" w:date="2024-07-12T23:36:00Z" w16du:dateUtc="2024-07-13T03:36:00Z">
        <w:r w:rsidR="005B1AD8">
          <w:rPr>
            <w:szCs w:val="24"/>
          </w:rPr>
          <w:t>reported</w:t>
        </w:r>
      </w:ins>
      <w:ins w:id="210" w:author="Billy Mitchell" w:date="2024-07-12T23:35:00Z" w16du:dateUtc="2024-07-13T03:35:00Z">
        <w:r w:rsidR="005B1AD8">
          <w:rPr>
            <w:szCs w:val="24"/>
          </w:rPr>
          <w:t xml:space="preserve"> by participants </w:t>
        </w:r>
      </w:ins>
      <w:ins w:id="211" w:author="Billy Mitchell" w:date="2024-07-12T23:36:00Z" w16du:dateUtc="2024-07-13T03:36:00Z">
        <w:r w:rsidR="005B1AD8">
          <w:rPr>
            <w:szCs w:val="24"/>
          </w:rPr>
          <w:t xml:space="preserve">using the detailed descriptions that </w:t>
        </w:r>
      </w:ins>
      <w:ins w:id="212" w:author="Billy Mitchell" w:date="2024-08-19T11:38:00Z" w16du:dateUtc="2024-08-19T15:38:00Z">
        <w:r w:rsidR="001B5C0F">
          <w:rPr>
            <w:szCs w:val="24"/>
          </w:rPr>
          <w:t xml:space="preserve">participants </w:t>
        </w:r>
      </w:ins>
      <w:ins w:id="213" w:author="Billy Mitchell" w:date="2024-07-12T23:36:00Z" w16du:dateUtc="2024-07-13T03:36:00Z">
        <w:r w:rsidR="005B1AD8">
          <w:rPr>
            <w:szCs w:val="24"/>
          </w:rPr>
          <w:t>provided</w:t>
        </w:r>
      </w:ins>
      <w:ins w:id="214" w:author="Billy Mitchell" w:date="2024-07-12T23:37:00Z" w16du:dateUtc="2024-07-13T03:37:00Z">
        <w:r w:rsidR="005B1AD8">
          <w:rPr>
            <w:szCs w:val="24"/>
          </w:rPr>
          <w:t xml:space="preserve">. Each event was labeled as occurring either within one of the four sections or as “not applicable” in cases of high </w:t>
        </w:r>
      </w:ins>
      <w:ins w:id="215" w:author="Billy Mitchell" w:date="2024-07-12T23:38:00Z" w16du:dateUtc="2024-07-13T03:38:00Z">
        <w:r w:rsidR="005B1AD8">
          <w:rPr>
            <w:szCs w:val="24"/>
          </w:rPr>
          <w:t>ambiguity.</w:t>
        </w:r>
      </w:ins>
      <w:ins w:id="216" w:author="Billy Mitchell" w:date="2024-08-03T13:41:00Z" w16du:dateUtc="2024-08-03T17:41:00Z">
        <w:r w:rsidR="005022CE">
          <w:rPr>
            <w:szCs w:val="24"/>
          </w:rPr>
          <w:t xml:space="preserve"> Descriptions of the same </w:t>
        </w:r>
      </w:ins>
      <w:ins w:id="217" w:author="Billy Mitchell" w:date="2024-08-03T13:42:00Z" w16du:dateUtc="2024-08-03T17:42:00Z">
        <w:r w:rsidR="005022CE">
          <w:rPr>
            <w:szCs w:val="24"/>
          </w:rPr>
          <w:t>event experienced by different subjects were identified and binned together.</w:t>
        </w:r>
      </w:ins>
      <w:ins w:id="218" w:author="Billy Mitchell" w:date="2024-07-12T23:38:00Z" w16du:dateUtc="2024-07-13T03:38:00Z">
        <w:r w:rsidR="005B1AD8">
          <w:rPr>
            <w:szCs w:val="24"/>
          </w:rPr>
          <w:t xml:space="preserve"> The </w:t>
        </w:r>
      </w:ins>
      <w:ins w:id="219" w:author="Billy Mitchell" w:date="2024-07-12T23:42:00Z" w16du:dateUtc="2024-07-13T03:42:00Z">
        <w:r w:rsidR="0032126A">
          <w:rPr>
            <w:szCs w:val="24"/>
          </w:rPr>
          <w:t xml:space="preserve">training and </w:t>
        </w:r>
      </w:ins>
      <w:ins w:id="220" w:author="Billy Mitchell" w:date="2024-07-12T23:38:00Z" w16du:dateUtc="2024-07-13T03:38:00Z">
        <w:r w:rsidR="005B1AD8">
          <w:rPr>
            <w:szCs w:val="24"/>
          </w:rPr>
          <w:t>rating process</w:t>
        </w:r>
      </w:ins>
      <w:ins w:id="221" w:author="Billy Mitchell" w:date="2024-07-12T23:39:00Z" w16du:dateUtc="2024-07-13T03:39:00Z">
        <w:r w:rsidR="005B1AD8">
          <w:rPr>
            <w:szCs w:val="24"/>
          </w:rPr>
          <w:t xml:space="preserve"> otherwise mirrored the procedure outlined for strategy usage coding. </w:t>
        </w:r>
      </w:ins>
      <w:ins w:id="222" w:author="Billy Mitchell" w:date="2024-07-12T23:43:00Z" w16du:dateUtc="2024-07-13T03:43:00Z">
        <w:r w:rsidR="0032126A">
          <w:rPr>
            <w:szCs w:val="24"/>
          </w:rPr>
          <w:t>Agreement between raters was high (IRR = 0.91</w:t>
        </w:r>
      </w:ins>
      <w:ins w:id="223" w:author="Billy Mitchell" w:date="2024-07-12T23:44:00Z" w16du:dateUtc="2024-07-13T03:44:00Z">
        <w:r w:rsidR="0032126A">
          <w:rPr>
            <w:szCs w:val="24"/>
          </w:rPr>
          <w:t>8).</w:t>
        </w:r>
      </w:ins>
    </w:p>
    <w:p w14:paraId="75013AA1" w14:textId="02DCF2F0"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 xml:space="preserve">lacking intelligible affective information (e.g., “-“, “nothing”, “idk man”), 2) </w:t>
      </w:r>
      <w:r w:rsidRPr="008C7178">
        <w:rPr>
          <w:szCs w:val="24"/>
        </w:rPr>
        <w:lastRenderedPageBreak/>
        <w:t>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8F145E">
        <w:rPr>
          <w:szCs w:val="24"/>
        </w:rPr>
        <w:instrText xml:space="preserve"> ADDIN ZOTERO_ITEM CSL_CITATION {"citationID":"HnGui7b0","properties":{"formattedCitation":"(Mohammad,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76498660" w:rsidR="0057698D" w:rsidRDefault="0099482C" w:rsidP="000967D7">
      <w:pPr>
        <w:spacing w:after="0" w:line="480" w:lineRule="auto"/>
        <w:ind w:left="0" w:firstLine="720"/>
        <w:rPr>
          <w:ins w:id="224" w:author="Billy Mitchell" w:date="2024-07-12T23:21:00Z" w16du:dateUtc="2024-07-13T03:21:00Z"/>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8F145E">
        <w:rPr>
          <w:szCs w:val="24"/>
        </w:rPr>
        <w:instrText xml:space="preserve"> ADDIN ZOTERO_ITEM CSL_CITATION {"citationID":"9YLfZvIQ","properties":{"formattedCitation":"(Bates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8F145E">
        <w:rPr>
          <w:szCs w:val="24"/>
        </w:rPr>
        <w:instrText xml:space="preserve"> ADDIN ZOTERO_ITEM CSL_CITATION {"citationID":"9E0z0hZ0","properties":{"formattedCitation":"(R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5889B32D" w:rsidR="0057698D" w:rsidRPr="00C05F02" w:rsidRDefault="00E77A87" w:rsidP="00C05F02">
      <w:pPr>
        <w:spacing w:after="0" w:line="480" w:lineRule="auto"/>
        <w:ind w:left="0" w:firstLine="720"/>
        <w:rPr>
          <w:ins w:id="225" w:author="Billy Mitchell" w:date="2024-07-12T23:21:00Z" w16du:dateUtc="2024-07-13T03:21:00Z"/>
        </w:rPr>
      </w:pPr>
      <w:ins w:id="226" w:author="Billy Mitchell" w:date="2024-07-12T23:00:00Z" w16du:dateUtc="2024-07-13T03:00:00Z">
        <w:r>
          <w:rPr>
            <w:szCs w:val="24"/>
          </w:rPr>
          <w:t>This observational approach, using the idio</w:t>
        </w:r>
      </w:ins>
      <w:ins w:id="227" w:author="Billy Mitchell" w:date="2024-07-26T01:12:00Z" w16du:dateUtc="2024-07-26T05:12:00Z">
        <w:r w:rsidR="00A30191">
          <w:rPr>
            <w:szCs w:val="24"/>
          </w:rPr>
          <w:t>graphic</w:t>
        </w:r>
      </w:ins>
      <w:ins w:id="228" w:author="Billy Mitchell" w:date="2024-07-12T23:00:00Z" w16du:dateUtc="2024-07-13T03:00:00Z">
        <w:r>
          <w:rPr>
            <w:szCs w:val="24"/>
          </w:rPr>
          <w:t xml:space="preserve"> self-reported emotional intensity of each subject to predict regulation behaviors, differs substantively from its experimentally-controlled predecessors, which instead </w:t>
        </w:r>
      </w:ins>
      <w:ins w:id="229" w:author="Billy Mitchell" w:date="2024-08-19T11:39:00Z" w16du:dateUtc="2024-08-19T15:39:00Z">
        <w:r w:rsidR="001B5C0F">
          <w:rPr>
            <w:szCs w:val="24"/>
          </w:rPr>
          <w:t xml:space="preserve">generally </w:t>
        </w:r>
      </w:ins>
      <w:ins w:id="230" w:author="Billy Mitchell" w:date="2024-07-12T23:00:00Z" w16du:dateUtc="2024-07-13T03:00:00Z">
        <w:r>
          <w:rPr>
            <w:szCs w:val="24"/>
          </w:rPr>
          <w:t xml:space="preserve">manipulate emotion using standardized stimuli sets and use the standardized intensity of each stimulus as the predictor of strategy choice rather than the intensity subjects experienced. Such an approach assumes that, over a sufficiently large sample, the average experienced intensity of any given stimulus will match the standardized value for that stimulus. In exchange for making this assumption, researchers </w:t>
        </w:r>
      </w:ins>
      <w:ins w:id="231" w:author="Billy Mitchell" w:date="2024-07-12T23:02:00Z" w16du:dateUtc="2024-07-13T03:02:00Z">
        <w:r w:rsidR="004A023F">
          <w:rPr>
            <w:szCs w:val="24"/>
          </w:rPr>
          <w:t xml:space="preserve">likely </w:t>
        </w:r>
      </w:ins>
      <w:ins w:id="232" w:author="Billy Mitchell" w:date="2024-07-12T23:00:00Z" w16du:dateUtc="2024-07-13T03:00:00Z">
        <w:r>
          <w:rPr>
            <w:szCs w:val="24"/>
          </w:rPr>
          <w:t>reduce potential confounds and are better able to address causality.</w:t>
        </w:r>
      </w:ins>
      <w:ins w:id="233" w:author="Billy Mitchell" w:date="2024-07-12T23:16:00Z" w16du:dateUtc="2024-07-13T03:16:00Z">
        <w:r w:rsidR="0057698D">
          <w:rPr>
            <w:szCs w:val="24"/>
          </w:rPr>
          <w:t xml:space="preserve"> </w:t>
        </w:r>
      </w:ins>
      <w:ins w:id="234" w:author="Billy Mitchell" w:date="2024-07-23T16:35:00Z" w16du:dateUtc="2024-07-23T20:35:00Z">
        <w:r w:rsidR="00466D8D">
          <w:rPr>
            <w:szCs w:val="24"/>
          </w:rPr>
          <w:t>B</w:t>
        </w:r>
        <w:r w:rsidR="00466D8D" w:rsidRPr="00C05F02">
          <w:t xml:space="preserve">y taking </w:t>
        </w:r>
        <w:r w:rsidR="00466D8D">
          <w:t>the</w:t>
        </w:r>
        <w:r w:rsidR="00466D8D" w:rsidRPr="00C05F02">
          <w:t xml:space="preserve"> observational </w:t>
        </w:r>
      </w:ins>
      <w:ins w:id="235" w:author="Billy Mitchell" w:date="2024-07-26T01:16:00Z" w16du:dateUtc="2024-07-26T05:16:00Z">
        <w:r w:rsidR="0012001C">
          <w:t>i</w:t>
        </w:r>
      </w:ins>
      <w:ins w:id="236" w:author="Billy Mitchell" w:date="2024-07-26T01:17:00Z" w16du:dateUtc="2024-07-26T05:17:00Z">
        <w:r w:rsidR="0012001C">
          <w:t xml:space="preserve">diographic </w:t>
        </w:r>
      </w:ins>
      <w:ins w:id="237" w:author="Billy Mitchell" w:date="2024-07-23T16:35:00Z" w16du:dateUtc="2024-07-23T20:35:00Z">
        <w:r w:rsidR="00466D8D" w:rsidRPr="00C05F02">
          <w:t>approach</w:t>
        </w:r>
        <w:r w:rsidR="00466D8D">
          <w:t xml:space="preserve"> </w:t>
        </w:r>
      </w:ins>
      <w:ins w:id="238" w:author="Billy Mitchell" w:date="2024-07-26T01:17:00Z" w16du:dateUtc="2024-07-26T05:17:00Z">
        <w:r w:rsidR="0012001C">
          <w:t xml:space="preserve">that </w:t>
        </w:r>
      </w:ins>
      <w:ins w:id="239" w:author="Billy Mitchell" w:date="2024-07-23T16:35:00Z" w16du:dateUtc="2024-07-23T20:35:00Z">
        <w:r w:rsidR="00466D8D">
          <w:t>we had</w:t>
        </w:r>
        <w:r w:rsidR="00466D8D" w:rsidRPr="00C05F02">
          <w:t>, we</w:t>
        </w:r>
        <w:r w:rsidR="00466D8D">
          <w:t xml:space="preserve"> </w:t>
        </w:r>
        <w:r w:rsidR="00466D8D" w:rsidRPr="00C05F02">
          <w:t>assume that the personal experience</w:t>
        </w:r>
      </w:ins>
      <w:ins w:id="240" w:author="Billy Mitchell" w:date="2024-07-23T16:36:00Z" w16du:dateUtc="2024-07-23T20:36:00Z">
        <w:r w:rsidR="00466D8D">
          <w:t>s</w:t>
        </w:r>
      </w:ins>
      <w:ins w:id="241" w:author="Billy Mitchell" w:date="2024-07-23T16:35:00Z" w16du:dateUtc="2024-07-23T20:35:00Z">
        <w:r w:rsidR="00466D8D" w:rsidRPr="00C05F02">
          <w:t xml:space="preserve"> report</w:t>
        </w:r>
        <w:r w:rsidR="00466D8D">
          <w:t>ed represent</w:t>
        </w:r>
        <w:r w:rsidR="00466D8D" w:rsidRPr="00C05F02">
          <w:t xml:space="preserve"> </w:t>
        </w:r>
      </w:ins>
      <w:ins w:id="242" w:author="Billy Mitchell" w:date="2024-07-26T01:13:00Z" w16du:dateUtc="2024-07-26T05:13:00Z">
        <w:r w:rsidR="00A30191">
          <w:t xml:space="preserve">emotion </w:t>
        </w:r>
      </w:ins>
      <w:ins w:id="243" w:author="Billy Mitchell" w:date="2024-07-23T16:35:00Z" w16du:dateUtc="2024-07-23T20:35:00Z">
        <w:r w:rsidR="00466D8D" w:rsidRPr="00C05F02">
          <w:t>pre-regulation</w:t>
        </w:r>
      </w:ins>
      <w:ins w:id="244" w:author="Billy Mitchell" w:date="2024-07-26T01:14:00Z" w16du:dateUtc="2024-07-26T05:14:00Z">
        <w:r w:rsidR="0012001C">
          <w:t xml:space="preserve">, though it may be the case that </w:t>
        </w:r>
      </w:ins>
      <w:ins w:id="245" w:author="Billy Mitchell" w:date="2024-07-26T01:16:00Z" w16du:dateUtc="2024-07-26T05:16:00Z">
        <w:r w:rsidR="0012001C">
          <w:t>these reports</w:t>
        </w:r>
      </w:ins>
      <w:ins w:id="246" w:author="Billy Mitchell" w:date="2024-07-26T01:14:00Z" w16du:dateUtc="2024-07-26T05:14:00Z">
        <w:r w:rsidR="0012001C">
          <w:t xml:space="preserve"> were </w:t>
        </w:r>
      </w:ins>
      <w:ins w:id="247" w:author="Billy Mitchell" w:date="2024-07-26T01:16:00Z" w16du:dateUtc="2024-07-26T05:16:00Z">
        <w:r w:rsidR="0012001C">
          <w:t xml:space="preserve">also </w:t>
        </w:r>
      </w:ins>
      <w:ins w:id="248" w:author="Billy Mitchell" w:date="2024-07-26T01:14:00Z" w16du:dateUtc="2024-07-26T05:14:00Z">
        <w:r w:rsidR="0012001C">
          <w:t xml:space="preserve">influenced by post-regulation </w:t>
        </w:r>
        <w:r w:rsidR="0012001C">
          <w:lastRenderedPageBreak/>
          <w:t>emotion</w:t>
        </w:r>
      </w:ins>
      <w:ins w:id="249" w:author="Billy Mitchell" w:date="2024-07-23T16:35:00Z" w16du:dateUtc="2024-07-23T20:35:00Z">
        <w:r w:rsidR="00466D8D" w:rsidRPr="00C05F02">
          <w:t>.</w:t>
        </w:r>
      </w:ins>
      <w:ins w:id="250" w:author="Billy Mitchell" w:date="2024-07-26T01:17:00Z" w16du:dateUtc="2024-07-26T05:17:00Z">
        <w:r w:rsidR="0012001C">
          <w:t xml:space="preserve"> While pre- and post-regulation emotion intensities appear highly correlated </w:t>
        </w:r>
      </w:ins>
      <w:r w:rsidR="0012001C">
        <w:fldChar w:fldCharType="begin"/>
      </w:r>
      <w:r w:rsidR="0012001C">
        <w:instrText xml:space="preserve"> ADDIN ZOTERO_ITEM CSL_CITATION {"citationID":"2dDlVlOS","properties":{"formattedCitation":"(Specker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12001C">
        <w:fldChar w:fldCharType="separate"/>
      </w:r>
      <w:r w:rsidR="0012001C" w:rsidRPr="0012001C">
        <w:t>(Specker et al., 2024)</w:t>
      </w:r>
      <w:r w:rsidR="0012001C">
        <w:fldChar w:fldCharType="end"/>
      </w:r>
      <w:ins w:id="251" w:author="Billy Mitchell" w:date="2024-07-26T01:17:00Z" w16du:dateUtc="2024-07-26T05:17:00Z">
        <w:r w:rsidR="0012001C">
          <w:t xml:space="preserve">, important differences may be obfuscated. </w:t>
        </w:r>
      </w:ins>
      <w:ins w:id="252" w:author="Billy Mitchell" w:date="2024-07-23T16:37:00Z" w16du:dateUtc="2024-07-23T20:37:00Z">
        <w:r w:rsidR="00466D8D">
          <w:rPr>
            <w:szCs w:val="24"/>
          </w:rPr>
          <w:t xml:space="preserve">By not making the same assumptions as more experimentally controlled studies, our analytic approach seeks a pragmatic understanding of the relationship between intensity and emotion regulation, accepting potential confounds as they may naturally cooccur and aiming to determine whether the relationship exists </w:t>
        </w:r>
      </w:ins>
      <w:ins w:id="253" w:author="Billy Mitchell" w:date="2024-07-26T01:18:00Z" w16du:dateUtc="2024-07-26T05:18:00Z">
        <w:r w:rsidR="0012001C">
          <w:rPr>
            <w:szCs w:val="24"/>
          </w:rPr>
          <w:t>without the degree of experimental control that prior studies established</w:t>
        </w:r>
      </w:ins>
      <w:ins w:id="254" w:author="Billy Mitchell" w:date="2024-07-23T16:37:00Z" w16du:dateUtc="2024-07-23T20:37:00Z">
        <w:r w:rsidR="00466D8D">
          <w:rPr>
            <w:szCs w:val="24"/>
          </w:rPr>
          <w:t>.</w:t>
        </w:r>
      </w:ins>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del w:id="255" w:author="Billy Mitchell" w:date="2024-08-03T15:18:00Z" w16du:dateUtc="2024-08-03T19:18:00Z">
        <w:r w:rsidR="006754EA" w:rsidDel="00CA4C21">
          <w:rPr>
            <w:szCs w:val="24"/>
          </w:rPr>
          <w:delText xml:space="preserve"> </w:delText>
        </w:r>
      </w:del>
      <w:r w:rsidR="006754EA">
        <w:rPr>
          <w:szCs w:val="24"/>
        </w:rPr>
        <w:t xml:space="preserve">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256"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256"/>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25B1A715" w:rsidR="0043765F" w:rsidRPr="006D3351" w:rsidRDefault="00B720B2" w:rsidP="006D3351">
      <w:pPr>
        <w:spacing w:after="0" w:line="480" w:lineRule="auto"/>
        <w:ind w:left="0" w:firstLine="720"/>
        <w:rPr>
          <w:b/>
          <w:bCs/>
          <w:szCs w:val="24"/>
          <w:rPrChange w:id="257" w:author="Billy Mitchell" w:date="2024-08-03T15:07:00Z" w16du:dateUtc="2024-08-03T19:07:00Z">
            <w:rPr>
              <w:szCs w:val="24"/>
            </w:rPr>
          </w:rPrChange>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del w:id="258" w:author="Billy Mitchell" w:date="2024-07-26T01:19:00Z" w16du:dateUtc="2024-07-26T05:19:00Z">
        <w:r w:rsidR="0043765F" w:rsidDel="0012001C">
          <w:rPr>
            <w:szCs w:val="24"/>
          </w:rPr>
          <w:delText>situation</w:delText>
        </w:r>
      </w:del>
      <w:ins w:id="259" w:author="Billy Mitchell" w:date="2024-07-26T01:19:00Z" w16du:dateUtc="2024-07-26T05:19:00Z">
        <w:r w:rsidR="0012001C">
          <w:rPr>
            <w:szCs w:val="24"/>
          </w:rPr>
          <w:t>setting</w:t>
        </w:r>
      </w:ins>
      <w:r w:rsidRPr="008C7178">
        <w:rPr>
          <w:szCs w:val="24"/>
        </w:rPr>
        <w:t>.</w:t>
      </w:r>
      <w:ins w:id="260" w:author="Billy Mitchell" w:date="2024-08-03T14:55:00Z" w16du:dateUtc="2024-08-03T18:55:00Z">
        <w:r w:rsidR="0085248B" w:rsidRPr="0085248B">
          <w:rPr>
            <w:b/>
            <w:bCs/>
            <w:szCs w:val="24"/>
          </w:rPr>
          <w:t xml:space="preserve"> </w:t>
        </w:r>
      </w:ins>
      <w:ins w:id="261" w:author="Billy Mitchell" w:date="2024-08-03T15:01:00Z" w16du:dateUtc="2024-08-03T19:01:00Z">
        <w:r w:rsidR="0085248B">
          <w:rPr>
            <w:szCs w:val="24"/>
          </w:rPr>
          <w:br/>
        </w:r>
      </w:ins>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262768C0" w14:textId="77777777" w:rsidR="006D3351" w:rsidRDefault="006D3351" w:rsidP="006D3351">
      <w:pPr>
        <w:spacing w:after="0" w:line="480" w:lineRule="auto"/>
        <w:ind w:left="0" w:firstLine="720"/>
        <w:rPr>
          <w:ins w:id="262" w:author="Billy Mitchell" w:date="2024-08-03T15:07:00Z" w16du:dateUtc="2024-08-03T19:07:00Z"/>
          <w:szCs w:val="24"/>
        </w:rPr>
      </w:pPr>
      <w:ins w:id="263" w:author="Billy Mitchell" w:date="2024-08-03T15:07:00Z" w16du:dateUtc="2024-08-03T19:07:00Z">
        <w:r w:rsidRPr="00BE73D6">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usage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Pr>
            <w:szCs w:val="24"/>
          </w:rPr>
          <w: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Pr>
            <w:szCs w:val="24"/>
          </w:rPr>
          <w:t xml:space="preserve"> and including </w:t>
        </w:r>
        <w:r w:rsidRPr="00B07DD0">
          <w:rPr>
            <w:szCs w:val="24"/>
          </w:rPr>
          <w:t>contra-hedonic regulation activity (i.e., downregulating positive emotion)</w:t>
        </w:r>
        <w:r>
          <w:rPr>
            <w:szCs w:val="24"/>
          </w:rPr>
          <w:t>.</w:t>
        </w:r>
        <w:r w:rsidRPr="00B07DD0">
          <w:rPr>
            <w:szCs w:val="24"/>
          </w:rPr>
          <w:t xml:space="preserve"> </w:t>
        </w:r>
        <w:r>
          <w:rPr>
            <w:szCs w:val="24"/>
          </w:rPr>
          <w:t xml:space="preserve">We found only a single model which surpassed nominal statistical thresholds of significance in model fit </w:t>
        </w:r>
        <w:r>
          <w:rPr>
            <w:szCs w:val="24"/>
          </w:rPr>
          <w:lastRenderedPageBreak/>
          <w:t>(</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Details and results of this analysis can be found in the </w:t>
        </w:r>
        <w:r>
          <w:rPr>
            <w:b/>
            <w:bCs/>
            <w:szCs w:val="24"/>
          </w:rPr>
          <w:t>Supplementary Materials</w:t>
        </w:r>
        <w:r>
          <w:rPr>
            <w:szCs w:val="24"/>
          </w:rPr>
          <w:t xml:space="preserve">. </w:t>
        </w:r>
      </w:ins>
    </w:p>
    <w:p w14:paraId="50EA481E" w14:textId="000DDF79" w:rsidR="006D3351" w:rsidRDefault="006D3351" w:rsidP="006D3351">
      <w:pPr>
        <w:spacing w:after="0" w:line="480" w:lineRule="auto"/>
        <w:ind w:left="0" w:firstLine="720"/>
        <w:rPr>
          <w:ins w:id="264" w:author="Billy Mitchell" w:date="2024-08-03T15:07:00Z" w16du:dateUtc="2024-08-03T19:07:00Z"/>
          <w:szCs w:val="24"/>
        </w:rPr>
      </w:pPr>
      <w:ins w:id="265" w:author="Billy Mitchell" w:date="2024-08-03T15:07:00Z" w16du:dateUtc="2024-08-03T19:07:00Z">
        <w:r w:rsidRPr="00052721">
          <w:rPr>
            <w:b/>
            <w:bCs/>
            <w:szCs w:val="24"/>
          </w:rPr>
          <w:t>Manipulated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Although we lack explicit standardized ratings for each event within the haunted house, each section was designed to either elicit low- or high-intensity emotional reactions. As such, by specifying the intensity category of the section in which each event occurred as a predictor predicting regulation outcome, we were able to conduct another exploratory analysis with a design that imperfectly-but-more-closely resembled the emotion manipulation exhibited in lab studies. A paired t-test - using ratings of fear that subjects self-reported on a 5-point numeric scale after each section during exposure - confirmed that subjects experienced the high-intensity sections with significantly more fear than the low-intensity sections (</w:t>
        </w:r>
      </w:ins>
      <w:ins w:id="266" w:author="Billy Mitchell" w:date="2024-08-19T12:15:00Z" w16du:dateUtc="2024-08-19T16:15:00Z">
        <w:r w:rsidR="00F057F6" w:rsidRPr="00BE73D6">
          <w:rPr>
            <w:bCs/>
            <w:i/>
            <w:iCs/>
            <w:szCs w:val="24"/>
          </w:rPr>
          <w:t>x̄</w:t>
        </w:r>
      </w:ins>
      <w:ins w:id="267" w:author="Billy Mitchell" w:date="2024-08-03T15:07:00Z" w16du:dateUtc="2024-08-03T19:07:00Z">
        <w:r>
          <w:rPr>
            <w:bCs/>
            <w:i/>
            <w:iCs/>
            <w:szCs w:val="24"/>
            <w:vertAlign w:val="subscript"/>
          </w:rPr>
          <w:t xml:space="preserve"> high</w:t>
        </w:r>
        <w:r w:rsidRPr="00A62570">
          <w:rPr>
            <w:bCs/>
            <w:szCs w:val="24"/>
          </w:rPr>
          <w:t xml:space="preserve"> = </w:t>
        </w:r>
        <w:r>
          <w:rPr>
            <w:bCs/>
            <w:szCs w:val="24"/>
          </w:rPr>
          <w:t>3.38</w:t>
        </w:r>
        <w:r w:rsidRPr="00A62570">
          <w:rPr>
            <w:bCs/>
            <w:szCs w:val="24"/>
          </w:rPr>
          <w:t xml:space="preserve"> </w:t>
        </w:r>
      </w:ins>
      <w:ins w:id="268" w:author="Billy Mitchell" w:date="2024-08-19T12:15:00Z" w16du:dateUtc="2024-08-19T16:15:00Z">
        <w:r w:rsidR="00F057F6" w:rsidRPr="00BE73D6">
          <w:rPr>
            <w:bCs/>
            <w:i/>
            <w:iCs/>
            <w:szCs w:val="24"/>
          </w:rPr>
          <w:t>x̄</w:t>
        </w:r>
      </w:ins>
      <w:ins w:id="269" w:author="Billy Mitchell" w:date="2024-08-03T15:07:00Z" w16du:dateUtc="2024-08-03T19:07:00Z">
        <w:r>
          <w:rPr>
            <w:bCs/>
            <w:i/>
            <w:iCs/>
            <w:szCs w:val="24"/>
            <w:vertAlign w:val="subscript"/>
          </w:rPr>
          <w:t xml:space="preserve"> low </w:t>
        </w:r>
        <w:r w:rsidRPr="00A62570">
          <w:rPr>
            <w:bCs/>
            <w:szCs w:val="24"/>
          </w:rPr>
          <w:t xml:space="preserve">= </w:t>
        </w:r>
        <w:r>
          <w:rPr>
            <w:bCs/>
            <w:szCs w:val="24"/>
          </w:rPr>
          <w:t>1.90</w:t>
        </w:r>
        <w:r w:rsidRPr="00A62570">
          <w:rPr>
            <w:bCs/>
            <w:szCs w:val="24"/>
          </w:rPr>
          <w:t xml:space="preserve">, </w:t>
        </w:r>
        <w:r w:rsidRPr="00BE73D6">
          <w:rPr>
            <w:bCs/>
            <w:i/>
            <w:iCs/>
            <w:szCs w:val="24"/>
          </w:rPr>
          <w:t>95% CI</w:t>
        </w:r>
        <w:r w:rsidRPr="00A62570">
          <w:rPr>
            <w:bCs/>
            <w:szCs w:val="24"/>
          </w:rPr>
          <w:t xml:space="preserve"> = [</w:t>
        </w:r>
        <w:r>
          <w:rPr>
            <w:bCs/>
            <w:szCs w:val="24"/>
          </w:rPr>
          <w:t>1.35</w:t>
        </w:r>
        <w:r w:rsidRPr="00A62570">
          <w:rPr>
            <w:bCs/>
            <w:szCs w:val="24"/>
          </w:rPr>
          <w:t xml:space="preserve">, </w:t>
        </w:r>
        <w:r>
          <w:rPr>
            <w:bCs/>
            <w:szCs w:val="24"/>
          </w:rPr>
          <w:t>1.61</w:t>
        </w:r>
        <w:r w:rsidRPr="00A62570">
          <w:rPr>
            <w:bCs/>
            <w:szCs w:val="24"/>
          </w:rPr>
          <w:t>]</w:t>
        </w:r>
        <w:r>
          <w:rPr>
            <w:bCs/>
            <w:szCs w:val="24"/>
          </w:rPr>
          <w:t>,</w:t>
        </w:r>
        <w:r w:rsidRPr="00A62570">
          <w:rPr>
            <w:bCs/>
            <w:szCs w:val="24"/>
          </w:rPr>
          <w:t xml:space="preserve"> </w:t>
        </w:r>
        <w:r w:rsidRPr="00A62570">
          <w:rPr>
            <w:bCs/>
            <w:i/>
            <w:iCs/>
            <w:szCs w:val="24"/>
          </w:rPr>
          <w:t>t</w:t>
        </w:r>
        <w:r w:rsidRPr="00A62570">
          <w:rPr>
            <w:bCs/>
            <w:szCs w:val="24"/>
          </w:rPr>
          <w:t>(</w:t>
        </w:r>
        <w:r>
          <w:rPr>
            <w:bCs/>
            <w:szCs w:val="24"/>
          </w:rPr>
          <w:t>235.0)</w:t>
        </w:r>
        <w:r w:rsidRPr="00A62570">
          <w:rPr>
            <w:bCs/>
            <w:szCs w:val="24"/>
          </w:rPr>
          <w:t xml:space="preserve"> = </w:t>
        </w:r>
        <w:r>
          <w:rPr>
            <w:bCs/>
            <w:szCs w:val="24"/>
          </w:rPr>
          <w:t>22.9</w:t>
        </w:r>
        <w:r w:rsidRPr="00A62570">
          <w:rPr>
            <w:bCs/>
            <w:szCs w:val="24"/>
          </w:rPr>
          <w:t xml:space="preserve">, </w:t>
        </w:r>
        <w:r w:rsidRPr="00BE73D6">
          <w:rPr>
            <w:bCs/>
            <w:i/>
            <w:iCs/>
            <w:szCs w:val="24"/>
          </w:rPr>
          <w:t xml:space="preserve">p </w:t>
        </w:r>
        <w:r>
          <w:rPr>
            <w:bCs/>
            <w:szCs w:val="24"/>
          </w:rPr>
          <w:t>&lt;</w:t>
        </w:r>
        <w:r w:rsidRPr="00A62570">
          <w:rPr>
            <w:bCs/>
            <w:szCs w:val="24"/>
          </w:rPr>
          <w:t xml:space="preserve"> 0.</w:t>
        </w:r>
        <w:r>
          <w:rPr>
            <w:bCs/>
            <w:szCs w:val="24"/>
          </w:rPr>
          <w:t>001</w:t>
        </w:r>
        <w:r>
          <w:rPr>
            <w:szCs w:val="24"/>
          </w:rPr>
          <w:t>). The same trend was observed when using the self-reported intensity of individuals emotions reported by subjects in a Welch’s t-test, though it fell short of statistical significance (</w:t>
        </w:r>
      </w:ins>
      <w:ins w:id="270" w:author="Billy Mitchell" w:date="2024-08-19T12:15:00Z" w16du:dateUtc="2024-08-19T16:15:00Z">
        <w:r w:rsidR="00F057F6" w:rsidRPr="00BE73D6">
          <w:rPr>
            <w:bCs/>
            <w:i/>
            <w:iCs/>
            <w:szCs w:val="24"/>
          </w:rPr>
          <w:t>x̄</w:t>
        </w:r>
      </w:ins>
      <w:ins w:id="271" w:author="Billy Mitchell" w:date="2024-08-03T15:07:00Z" w16du:dateUtc="2024-08-03T19:07:00Z">
        <w:r>
          <w:rPr>
            <w:bCs/>
            <w:i/>
            <w:iCs/>
            <w:szCs w:val="24"/>
            <w:vertAlign w:val="subscript"/>
          </w:rPr>
          <w:t xml:space="preserve"> high</w:t>
        </w:r>
        <w:r w:rsidRPr="00A62570">
          <w:rPr>
            <w:bCs/>
            <w:szCs w:val="24"/>
          </w:rPr>
          <w:t xml:space="preserve"> = </w:t>
        </w:r>
        <w:r>
          <w:rPr>
            <w:bCs/>
            <w:szCs w:val="24"/>
          </w:rPr>
          <w:t>2.41</w:t>
        </w:r>
        <w:r w:rsidRPr="00A62570">
          <w:rPr>
            <w:bCs/>
            <w:szCs w:val="24"/>
          </w:rPr>
          <w:t xml:space="preserve"> </w:t>
        </w:r>
      </w:ins>
      <w:ins w:id="272" w:author="Billy Mitchell" w:date="2024-08-19T12:15:00Z" w16du:dateUtc="2024-08-19T16:15:00Z">
        <w:r w:rsidR="00F057F6" w:rsidRPr="00BE73D6">
          <w:rPr>
            <w:bCs/>
            <w:i/>
            <w:iCs/>
            <w:szCs w:val="24"/>
          </w:rPr>
          <w:t>x̄</w:t>
        </w:r>
      </w:ins>
      <w:ins w:id="273" w:author="Billy Mitchell" w:date="2024-08-03T15:07:00Z" w16du:dateUtc="2024-08-03T19:07:00Z">
        <w:r>
          <w:rPr>
            <w:bCs/>
            <w:i/>
            <w:iCs/>
            <w:szCs w:val="24"/>
            <w:vertAlign w:val="subscript"/>
          </w:rPr>
          <w:t xml:space="preserve"> low </w:t>
        </w:r>
        <w:r w:rsidRPr="00A62570">
          <w:rPr>
            <w:bCs/>
            <w:szCs w:val="24"/>
          </w:rPr>
          <w:t xml:space="preserve">= </w:t>
        </w:r>
        <w:r>
          <w:rPr>
            <w:bCs/>
            <w:szCs w:val="24"/>
          </w:rPr>
          <w:t>2.18</w:t>
        </w:r>
        <w:r w:rsidRPr="00A62570">
          <w:rPr>
            <w:bCs/>
            <w:szCs w:val="24"/>
          </w:rPr>
          <w:t xml:space="preserve">, </w:t>
        </w:r>
        <w:r w:rsidRPr="00BE73D6">
          <w:rPr>
            <w:bCs/>
            <w:i/>
            <w:iCs/>
            <w:szCs w:val="24"/>
          </w:rPr>
          <w:t>95% CI</w:t>
        </w:r>
        <w:r w:rsidRPr="00A62570">
          <w:rPr>
            <w:bCs/>
            <w:szCs w:val="24"/>
          </w:rPr>
          <w:t xml:space="preserve"> = [</w:t>
        </w:r>
        <w:r>
          <w:rPr>
            <w:bCs/>
            <w:szCs w:val="24"/>
          </w:rPr>
          <w:t>-0.02</w:t>
        </w:r>
        <w:r w:rsidRPr="00A62570">
          <w:rPr>
            <w:bCs/>
            <w:szCs w:val="24"/>
          </w:rPr>
          <w:t xml:space="preserve">, </w:t>
        </w:r>
        <w:r>
          <w:rPr>
            <w:bCs/>
            <w:szCs w:val="24"/>
          </w:rPr>
          <w:t>0.48</w:t>
        </w:r>
        <w:r w:rsidRPr="00A62570">
          <w:rPr>
            <w:bCs/>
            <w:szCs w:val="24"/>
          </w:rPr>
          <w:t>]</w:t>
        </w:r>
        <w:r>
          <w:rPr>
            <w:bCs/>
            <w:szCs w:val="24"/>
          </w:rPr>
          <w:t>,</w:t>
        </w:r>
        <w:r w:rsidRPr="00A62570">
          <w:rPr>
            <w:bCs/>
            <w:szCs w:val="24"/>
          </w:rPr>
          <w:t xml:space="preserve"> </w:t>
        </w:r>
        <w:r w:rsidRPr="00A62570">
          <w:rPr>
            <w:bCs/>
            <w:i/>
            <w:iCs/>
            <w:szCs w:val="24"/>
          </w:rPr>
          <w:t>t</w:t>
        </w:r>
        <w:r w:rsidRPr="00A62570">
          <w:rPr>
            <w:bCs/>
            <w:szCs w:val="24"/>
          </w:rPr>
          <w:t>(</w:t>
        </w:r>
        <w:r>
          <w:rPr>
            <w:bCs/>
            <w:szCs w:val="24"/>
          </w:rPr>
          <w:t>47.6)</w:t>
        </w:r>
        <w:r w:rsidRPr="00A62570">
          <w:rPr>
            <w:bCs/>
            <w:szCs w:val="24"/>
          </w:rPr>
          <w:t xml:space="preserve"> = </w:t>
        </w:r>
        <w:r>
          <w:rPr>
            <w:bCs/>
            <w:szCs w:val="24"/>
          </w:rPr>
          <w:t>1.82</w:t>
        </w:r>
        <w:r w:rsidRPr="00A62570">
          <w:rPr>
            <w:bCs/>
            <w:szCs w:val="24"/>
          </w:rPr>
          <w:t xml:space="preserve">, </w:t>
        </w:r>
        <w:r w:rsidRPr="00BE73D6">
          <w:rPr>
            <w:bCs/>
            <w:i/>
            <w:iCs/>
            <w:szCs w:val="24"/>
          </w:rPr>
          <w:t xml:space="preserve">p </w:t>
        </w:r>
        <w:r>
          <w:rPr>
            <w:bCs/>
            <w:szCs w:val="24"/>
          </w:rPr>
          <w:t>= 0.075</w:t>
        </w:r>
        <w:r>
          <w:rPr>
            <w:szCs w:val="24"/>
          </w:rPr>
          <w:t xml:space="preserve">). Using a </w:t>
        </w:r>
        <w:r w:rsidRPr="00042DD8">
          <w:rPr>
            <w:szCs w:val="24"/>
          </w:rPr>
          <w:t>Pearson's Chi-squared test with Yates' continuity correction</w:t>
        </w:r>
        <w:r>
          <w:rPr>
            <w:szCs w:val="24"/>
          </w:rPr>
          <w:t>, we again found no association between the categorical intensity of the section in which each event occurred and the regulation behavior that followed each event (</w:t>
        </w:r>
        <w:r w:rsidRPr="00A73457">
          <w:rPr>
            <w:rFonts w:ascii="Calibri" w:hAnsi="Calibri" w:cs="Calibri"/>
            <w:i/>
            <w:iCs/>
            <w:szCs w:val="24"/>
          </w:rPr>
          <w:t>χ2</w:t>
        </w:r>
        <w:r w:rsidRPr="00485060">
          <w:rPr>
            <w:szCs w:val="24"/>
          </w:rPr>
          <w:t>(</w:t>
        </w:r>
        <w:r>
          <w:rPr>
            <w:szCs w:val="24"/>
          </w:rPr>
          <w:t xml:space="preserve">1, </w:t>
        </w:r>
        <w:r w:rsidRPr="0094060F">
          <w:rPr>
            <w:i/>
            <w:iCs/>
            <w:szCs w:val="24"/>
          </w:rPr>
          <w:t>N</w:t>
        </w:r>
        <w:r>
          <w:rPr>
            <w:szCs w:val="24"/>
          </w:rPr>
          <w:t xml:space="preserve"> = 231</w:t>
        </w:r>
        <w:r w:rsidRPr="00485060">
          <w:rPr>
            <w:szCs w:val="24"/>
          </w:rPr>
          <w:t>)</w:t>
        </w:r>
        <w:r>
          <w:rPr>
            <w:szCs w:val="24"/>
            <w:vertAlign w:val="superscript"/>
          </w:rPr>
          <w:t xml:space="preserve"> </w:t>
        </w:r>
        <w:r>
          <w:rPr>
            <w:szCs w:val="24"/>
          </w:rPr>
          <w:t>= 0.002</w:t>
        </w:r>
        <w:r w:rsidRPr="00BE73D6">
          <w:rPr>
            <w:i/>
            <w:iCs/>
            <w:szCs w:val="24"/>
          </w:rPr>
          <w:t>, p</w:t>
        </w:r>
        <w:r>
          <w:rPr>
            <w:szCs w:val="24"/>
          </w:rPr>
          <w:t xml:space="preserve"> = 0.964). Among events in low-intensity sections, forty percent (40%) were regulated via reappraisal and sixty percent (60%) were regulated via distraction</w:t>
        </w:r>
      </w:ins>
      <w:ins w:id="274" w:author="Billy Mitchell" w:date="2024-08-19T12:16:00Z" w16du:dateUtc="2024-08-19T16:16:00Z">
        <w:r w:rsidR="00F057F6">
          <w:rPr>
            <w:szCs w:val="24"/>
          </w:rPr>
          <w:t>. A</w:t>
        </w:r>
      </w:ins>
      <w:ins w:id="275" w:author="Billy Mitchell" w:date="2024-08-03T15:07:00Z" w16du:dateUtc="2024-08-03T19:07:00Z">
        <w:r>
          <w:rPr>
            <w:szCs w:val="24"/>
          </w:rPr>
          <w:t xml:space="preserve">mong high-intensity section events, 42.7% of events were regulated via reappraisal and 57.3% of events were regulated via distraction. Although this approach is low </w:t>
        </w:r>
      </w:ins>
      <w:ins w:id="276" w:author="Billy Mitchell" w:date="2024-08-19T12:16:00Z" w16du:dateUtc="2024-08-19T16:16:00Z">
        <w:r w:rsidR="00F057F6">
          <w:rPr>
            <w:szCs w:val="24"/>
          </w:rPr>
          <w:t xml:space="preserve">in </w:t>
        </w:r>
      </w:ins>
      <w:ins w:id="277" w:author="Billy Mitchell" w:date="2024-08-03T15:07:00Z" w16du:dateUtc="2024-08-03T19:07:00Z">
        <w:r>
          <w:rPr>
            <w:szCs w:val="24"/>
          </w:rPr>
          <w:t>resolution, it at least suggests that this null relationship is</w:t>
        </w:r>
      </w:ins>
      <w:ins w:id="278" w:author="Billy Mitchell" w:date="2024-08-03T16:08:00Z" w16du:dateUtc="2024-08-03T20:08:00Z">
        <w:r w:rsidR="00663F44">
          <w:rPr>
            <w:szCs w:val="24"/>
          </w:rPr>
          <w:t xml:space="preserve"> no</w:t>
        </w:r>
      </w:ins>
      <w:ins w:id="279" w:author="Billy Mitchell" w:date="2024-08-03T15:07:00Z" w16du:dateUtc="2024-08-03T19:07:00Z">
        <w:r>
          <w:rPr>
            <w:szCs w:val="24"/>
          </w:rPr>
          <w:t xml:space="preserve">t simply because our </w:t>
        </w:r>
      </w:ins>
      <w:ins w:id="280" w:author="Billy Mitchell" w:date="2024-08-19T12:16:00Z" w16du:dateUtc="2024-08-19T16:16:00Z">
        <w:r w:rsidR="00F057F6">
          <w:rPr>
            <w:szCs w:val="24"/>
          </w:rPr>
          <w:t xml:space="preserve">hypothesized </w:t>
        </w:r>
      </w:ins>
      <w:ins w:id="281" w:author="Billy Mitchell" w:date="2024-08-03T15:07:00Z" w16du:dateUtc="2024-08-03T19:07:00Z">
        <w:r>
          <w:rPr>
            <w:szCs w:val="24"/>
          </w:rPr>
          <w:t xml:space="preserve">predictor (i.e., self-reported emotion intensity) is a product of, rather than a precursor to, self-regulation. </w:t>
        </w:r>
      </w:ins>
    </w:p>
    <w:p w14:paraId="7DA845FF" w14:textId="5343A0CC" w:rsidR="006D3351" w:rsidRDefault="006D3351" w:rsidP="006D3351">
      <w:pPr>
        <w:spacing w:after="0" w:line="480" w:lineRule="auto"/>
        <w:ind w:left="0" w:firstLine="720"/>
        <w:rPr>
          <w:ins w:id="282" w:author="Billy Mitchell" w:date="2024-08-03T15:07:00Z" w16du:dateUtc="2024-08-03T19:07:00Z"/>
          <w:szCs w:val="24"/>
        </w:rPr>
      </w:pPr>
      <w:ins w:id="283" w:author="Billy Mitchell" w:date="2024-08-03T15:07:00Z" w16du:dateUtc="2024-08-03T19:07:00Z">
        <w:r>
          <w:rPr>
            <w:b/>
            <w:bCs/>
            <w:szCs w:val="24"/>
          </w:rPr>
          <w:lastRenderedPageBreak/>
          <w:t>Aggregate</w:t>
        </w:r>
        <w:r w:rsidRPr="00052721">
          <w:rPr>
            <w:b/>
            <w:bCs/>
            <w:szCs w:val="24"/>
          </w:rPr>
          <w:t xml:space="preserve">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xml:space="preserve">. </w:t>
        </w:r>
      </w:ins>
      <w:ins w:id="284" w:author="Billy Mitchell" w:date="2024-08-19T12:17:00Z" w16du:dateUtc="2024-08-19T16:17:00Z">
        <w:r w:rsidR="00F057F6">
          <w:rPr>
            <w:szCs w:val="24"/>
          </w:rPr>
          <w:t xml:space="preserve">One </w:t>
        </w:r>
      </w:ins>
      <w:ins w:id="285" w:author="Billy Mitchell" w:date="2024-08-03T15:07:00Z" w16du:dateUtc="2024-08-03T19:07:00Z">
        <w:r>
          <w:rPr>
            <w:szCs w:val="24"/>
          </w:rPr>
          <w:t>means of approximating normative ratings for events in the haunted house</w:t>
        </w:r>
      </w:ins>
      <w:ins w:id="286" w:author="Billy Mitchell" w:date="2024-08-03T16:08:00Z" w16du:dateUtc="2024-08-03T20:08:00Z">
        <w:r w:rsidR="00663F44">
          <w:rPr>
            <w:szCs w:val="24"/>
          </w:rPr>
          <w:t xml:space="preserve"> </w:t>
        </w:r>
      </w:ins>
      <w:ins w:id="287" w:author="Billy Mitchell" w:date="2024-08-03T15:07:00Z" w16du:dateUtc="2024-08-03T19:07:00Z">
        <w:r>
          <w:rPr>
            <w:szCs w:val="24"/>
          </w:rPr>
          <w:t xml:space="preserve">may be to take a ‘leave-one-out’ approach to emotion intensity. With this technique, the downregulation behavior of each observation is regressed upon the average negative emotion intensity reported by all other participants who experienced and reported that same event. Excluding each subject’s self-reported emotion intensity yields a predictor which is independent from the outcome, mirroring the relationship between standardized stimulus ratings and emotion regulation choice in more controlled settings. </w:t>
        </w:r>
      </w:ins>
      <w:ins w:id="288" w:author="Billy Mitchell" w:date="2024-08-03T15:20:00Z" w16du:dateUtc="2024-08-03T19:20:00Z">
        <w:r w:rsidR="00CA4C21">
          <w:rPr>
            <w:szCs w:val="24"/>
          </w:rPr>
          <w:t>Two</w:t>
        </w:r>
      </w:ins>
      <w:ins w:id="289" w:author="Billy Mitchell" w:date="2024-08-03T16:10:00Z" w16du:dateUtc="2024-08-03T20:10:00Z">
        <w:r w:rsidR="00663F44">
          <w:rPr>
            <w:szCs w:val="24"/>
          </w:rPr>
          <w:t>-</w:t>
        </w:r>
      </w:ins>
      <w:ins w:id="290" w:author="Billy Mitchell" w:date="2024-08-03T15:20:00Z" w16du:dateUtc="2024-08-03T19:20:00Z">
        <w:r w:rsidR="00CA4C21">
          <w:rPr>
            <w:szCs w:val="24"/>
          </w:rPr>
          <w:t xml:space="preserve">hundred ninety (290) </w:t>
        </w:r>
      </w:ins>
      <w:ins w:id="291" w:author="Billy Mitchell" w:date="2024-08-03T15:18:00Z" w16du:dateUtc="2024-08-03T19:18:00Z">
        <w:r w:rsidR="00CA4C21">
          <w:rPr>
            <w:szCs w:val="24"/>
          </w:rPr>
          <w:t>observations</w:t>
        </w:r>
      </w:ins>
      <w:ins w:id="292" w:author="Billy Mitchell" w:date="2024-08-03T15:20:00Z" w16du:dateUtc="2024-08-03T19:20:00Z">
        <w:r w:rsidR="00CA4C21">
          <w:rPr>
            <w:szCs w:val="24"/>
          </w:rPr>
          <w:t xml:space="preserve"> were des</w:t>
        </w:r>
      </w:ins>
      <w:ins w:id="293" w:author="Billy Mitchell" w:date="2024-08-03T15:21:00Z" w16du:dateUtc="2024-08-03T19:21:00Z">
        <w:r w:rsidR="00CA4C21">
          <w:rPr>
            <w:szCs w:val="24"/>
          </w:rPr>
          <w:t xml:space="preserve">cribed well enough </w:t>
        </w:r>
      </w:ins>
      <w:ins w:id="294" w:author="Billy Mitchell" w:date="2024-08-03T16:10:00Z" w16du:dateUtc="2024-08-03T20:10:00Z">
        <w:r w:rsidR="00663F44">
          <w:rPr>
            <w:szCs w:val="24"/>
          </w:rPr>
          <w:t xml:space="preserve">by subjects </w:t>
        </w:r>
      </w:ins>
      <w:ins w:id="295" w:author="Billy Mitchell" w:date="2024-08-03T15:21:00Z" w16du:dateUtc="2024-08-03T19:21:00Z">
        <w:r w:rsidR="00CA4C21">
          <w:rPr>
            <w:szCs w:val="24"/>
          </w:rPr>
          <w:t xml:space="preserve">to be reliably categorized by our independent raters as one of </w:t>
        </w:r>
      </w:ins>
      <w:ins w:id="296" w:author="Billy Mitchell" w:date="2024-08-03T15:14:00Z" w16du:dateUtc="2024-08-03T19:14:00Z">
        <w:r w:rsidR="00CA4C21">
          <w:rPr>
            <w:szCs w:val="24"/>
          </w:rPr>
          <w:t>36 unique events that subjects experienced within the haunted house</w:t>
        </w:r>
      </w:ins>
      <w:ins w:id="297" w:author="Billy Mitchell" w:date="2024-08-03T15:21:00Z" w16du:dateUtc="2024-08-03T19:21:00Z">
        <w:r w:rsidR="00CA4C21">
          <w:rPr>
            <w:szCs w:val="24"/>
          </w:rPr>
          <w:t xml:space="preserve">. </w:t>
        </w:r>
      </w:ins>
      <w:ins w:id="298" w:author="Billy Mitchell" w:date="2024-08-03T15:27:00Z" w16du:dateUtc="2024-08-03T19:27:00Z">
        <w:r w:rsidR="0007369C">
          <w:rPr>
            <w:szCs w:val="24"/>
          </w:rPr>
          <w:t>Twenty-</w:t>
        </w:r>
      </w:ins>
      <w:ins w:id="299" w:author="Billy Mitchell" w:date="2024-08-03T15:28:00Z" w16du:dateUtc="2024-08-03T19:28:00Z">
        <w:r w:rsidR="0007369C">
          <w:rPr>
            <w:szCs w:val="24"/>
          </w:rPr>
          <w:t>four</w:t>
        </w:r>
      </w:ins>
      <w:ins w:id="300" w:author="Billy Mitchell" w:date="2024-08-03T15:27:00Z" w16du:dateUtc="2024-08-03T19:27:00Z">
        <w:r w:rsidR="0007369C">
          <w:rPr>
            <w:szCs w:val="24"/>
          </w:rPr>
          <w:t xml:space="preserve"> (2</w:t>
        </w:r>
      </w:ins>
      <w:ins w:id="301" w:author="Billy Mitchell" w:date="2024-08-03T15:28:00Z" w16du:dateUtc="2024-08-03T19:28:00Z">
        <w:r w:rsidR="0007369C">
          <w:rPr>
            <w:szCs w:val="24"/>
          </w:rPr>
          <w:t>4</w:t>
        </w:r>
      </w:ins>
      <w:ins w:id="302" w:author="Billy Mitchell" w:date="2024-08-03T15:27:00Z" w16du:dateUtc="2024-08-03T19:27:00Z">
        <w:r w:rsidR="0007369C">
          <w:rPr>
            <w:szCs w:val="24"/>
          </w:rPr>
          <w:t>)</w:t>
        </w:r>
      </w:ins>
      <w:ins w:id="303" w:author="Billy Mitchell" w:date="2024-08-03T15:22:00Z" w16du:dateUtc="2024-08-03T19:22:00Z">
        <w:r w:rsidR="00CA4C21">
          <w:rPr>
            <w:szCs w:val="24"/>
          </w:rPr>
          <w:t xml:space="preserve"> of the 36</w:t>
        </w:r>
      </w:ins>
      <w:ins w:id="304" w:author="Billy Mitchell" w:date="2024-08-03T15:14:00Z" w16du:dateUtc="2024-08-03T19:14:00Z">
        <w:r w:rsidR="00CA4C21">
          <w:rPr>
            <w:szCs w:val="24"/>
          </w:rPr>
          <w:t xml:space="preserve"> </w:t>
        </w:r>
      </w:ins>
      <w:ins w:id="305" w:author="Billy Mitchell" w:date="2024-08-03T15:22:00Z" w16du:dateUtc="2024-08-03T19:22:00Z">
        <w:r w:rsidR="00CA4C21">
          <w:rPr>
            <w:szCs w:val="24"/>
          </w:rPr>
          <w:t xml:space="preserve">unique events </w:t>
        </w:r>
      </w:ins>
      <w:ins w:id="306" w:author="Billy Mitchell" w:date="2024-08-03T15:27:00Z" w16du:dateUtc="2024-08-03T19:27:00Z">
        <w:r w:rsidR="0007369C">
          <w:rPr>
            <w:szCs w:val="24"/>
          </w:rPr>
          <w:t>were reported by two or fewer participants</w:t>
        </w:r>
      </w:ins>
      <w:ins w:id="307" w:author="Billy Mitchell" w:date="2024-08-03T15:29:00Z" w16du:dateUtc="2024-08-03T19:29:00Z">
        <w:r w:rsidR="0007369C">
          <w:rPr>
            <w:szCs w:val="24"/>
          </w:rPr>
          <w:t xml:space="preserve"> and excluded from this analysis</w:t>
        </w:r>
      </w:ins>
      <w:ins w:id="308" w:author="Billy Mitchell" w:date="2024-08-03T15:30:00Z" w16du:dateUtc="2024-08-03T19:30:00Z">
        <w:r w:rsidR="0007369C">
          <w:rPr>
            <w:szCs w:val="24"/>
          </w:rPr>
          <w:t xml:space="preserve"> to ensure</w:t>
        </w:r>
      </w:ins>
      <w:ins w:id="309" w:author="Billy Mitchell" w:date="2024-08-03T15:31:00Z" w16du:dateUtc="2024-08-03T19:31:00Z">
        <w:r w:rsidR="0007369C">
          <w:rPr>
            <w:szCs w:val="24"/>
          </w:rPr>
          <w:t xml:space="preserve"> enough observations for</w:t>
        </w:r>
      </w:ins>
      <w:ins w:id="310" w:author="Billy Mitchell" w:date="2024-08-03T15:30:00Z" w16du:dateUtc="2024-08-03T19:30:00Z">
        <w:r w:rsidR="0007369C">
          <w:rPr>
            <w:szCs w:val="24"/>
          </w:rPr>
          <w:t xml:space="preserve"> a mean rating </w:t>
        </w:r>
      </w:ins>
      <w:ins w:id="311" w:author="Billy Mitchell" w:date="2024-08-03T15:31:00Z" w16du:dateUtc="2024-08-03T19:31:00Z">
        <w:r w:rsidR="0007369C">
          <w:rPr>
            <w:szCs w:val="24"/>
          </w:rPr>
          <w:t>to</w:t>
        </w:r>
      </w:ins>
      <w:ins w:id="312" w:author="Billy Mitchell" w:date="2024-08-03T15:30:00Z" w16du:dateUtc="2024-08-03T19:30:00Z">
        <w:r w:rsidR="0007369C">
          <w:rPr>
            <w:szCs w:val="24"/>
          </w:rPr>
          <w:t xml:space="preserve"> be calculated</w:t>
        </w:r>
      </w:ins>
      <w:ins w:id="313" w:author="Billy Mitchell" w:date="2024-08-03T15:32:00Z" w16du:dateUtc="2024-08-03T19:32:00Z">
        <w:r w:rsidR="0007369C">
          <w:rPr>
            <w:szCs w:val="24"/>
          </w:rPr>
          <w:t xml:space="preserve"> (</w:t>
        </w:r>
      </w:ins>
      <w:ins w:id="314" w:author="Billy Mitchell" w:date="2024-08-03T15:33:00Z" w16du:dateUtc="2024-08-03T19:33:00Z">
        <w:r w:rsidR="0007369C" w:rsidRPr="00BE73D6">
          <w:rPr>
            <w:bCs/>
            <w:i/>
            <w:iCs/>
            <w:szCs w:val="24"/>
          </w:rPr>
          <w:t>x̄</w:t>
        </w:r>
      </w:ins>
      <w:ins w:id="315" w:author="Billy Mitchell" w:date="2024-08-03T16:11:00Z" w16du:dateUtc="2024-08-03T20:11:00Z">
        <w:r w:rsidR="00663F44">
          <w:rPr>
            <w:bCs/>
            <w:i/>
            <w:iCs/>
            <w:szCs w:val="24"/>
          </w:rPr>
          <w:t xml:space="preserve"> </w:t>
        </w:r>
      </w:ins>
      <w:ins w:id="316" w:author="Billy Mitchell" w:date="2024-08-03T15:33:00Z" w16du:dateUtc="2024-08-03T19:33:00Z">
        <w:r w:rsidR="0007369C" w:rsidRPr="0007369C">
          <w:rPr>
            <w:bCs/>
            <w:i/>
            <w:iCs/>
            <w:szCs w:val="24"/>
            <w:vertAlign w:val="subscript"/>
            <w:rPrChange w:id="317" w:author="Billy Mitchell" w:date="2024-08-03T15:33:00Z" w16du:dateUtc="2024-08-03T19:33:00Z">
              <w:rPr>
                <w:bCs/>
                <w:i/>
                <w:iCs/>
                <w:szCs w:val="24"/>
              </w:rPr>
            </w:rPrChange>
          </w:rPr>
          <w:t>obs</w:t>
        </w:r>
        <w:r w:rsidR="0007369C">
          <w:rPr>
            <w:bCs/>
            <w:szCs w:val="24"/>
          </w:rPr>
          <w:t xml:space="preserve"> = 9.92, </w:t>
        </w:r>
        <w:r w:rsidR="0007369C" w:rsidRPr="00AA18EC">
          <w:rPr>
            <w:bCs/>
            <w:i/>
            <w:iCs/>
            <w:szCs w:val="24"/>
          </w:rPr>
          <w:t>median</w:t>
        </w:r>
      </w:ins>
      <w:ins w:id="318" w:author="Billy Mitchell" w:date="2024-08-03T16:11:00Z" w16du:dateUtc="2024-08-03T20:11:00Z">
        <w:r w:rsidR="00663F44">
          <w:rPr>
            <w:bCs/>
            <w:i/>
            <w:iCs/>
            <w:szCs w:val="24"/>
          </w:rPr>
          <w:t xml:space="preserve"> </w:t>
        </w:r>
      </w:ins>
      <w:ins w:id="319" w:author="Billy Mitchell" w:date="2024-08-03T15:33:00Z" w16du:dateUtc="2024-08-03T19:33:00Z">
        <w:r w:rsidR="0007369C" w:rsidRPr="00052721">
          <w:rPr>
            <w:bCs/>
            <w:i/>
            <w:iCs/>
            <w:szCs w:val="24"/>
            <w:vertAlign w:val="subscript"/>
          </w:rPr>
          <w:t>obs</w:t>
        </w:r>
        <w:r w:rsidR="0007369C">
          <w:rPr>
            <w:bCs/>
            <w:szCs w:val="24"/>
          </w:rPr>
          <w:t xml:space="preserve"> = </w:t>
        </w:r>
      </w:ins>
      <w:ins w:id="320" w:author="Billy Mitchell" w:date="2024-08-03T15:34:00Z" w16du:dateUtc="2024-08-03T19:34:00Z">
        <w:r w:rsidR="0007369C">
          <w:rPr>
            <w:bCs/>
            <w:szCs w:val="24"/>
          </w:rPr>
          <w:t>8.0</w:t>
        </w:r>
      </w:ins>
      <w:ins w:id="321" w:author="Billy Mitchell" w:date="2024-08-03T15:33:00Z" w16du:dateUtc="2024-08-03T19:33:00Z">
        <w:r w:rsidR="0007369C">
          <w:rPr>
            <w:bCs/>
            <w:szCs w:val="24"/>
          </w:rPr>
          <w:t xml:space="preserve">, </w:t>
        </w:r>
        <w:r w:rsidR="0007369C" w:rsidRPr="00BE73D6">
          <w:rPr>
            <w:bCs/>
            <w:i/>
            <w:iCs/>
            <w:szCs w:val="24"/>
          </w:rPr>
          <w:t>sd</w:t>
        </w:r>
      </w:ins>
      <w:ins w:id="322" w:author="Billy Mitchell" w:date="2024-08-03T16:11:00Z" w16du:dateUtc="2024-08-03T20:11:00Z">
        <w:r w:rsidR="00663F44">
          <w:rPr>
            <w:bCs/>
            <w:i/>
            <w:iCs/>
            <w:szCs w:val="24"/>
          </w:rPr>
          <w:t xml:space="preserve"> </w:t>
        </w:r>
      </w:ins>
      <w:ins w:id="323" w:author="Billy Mitchell" w:date="2024-08-03T15:33:00Z" w16du:dateUtc="2024-08-03T19:33:00Z">
        <w:r w:rsidR="0007369C" w:rsidRPr="00052721">
          <w:rPr>
            <w:bCs/>
            <w:i/>
            <w:iCs/>
            <w:szCs w:val="24"/>
            <w:vertAlign w:val="subscript"/>
          </w:rPr>
          <w:t>obs</w:t>
        </w:r>
        <w:r w:rsidR="0007369C" w:rsidRPr="00BE73D6">
          <w:rPr>
            <w:bCs/>
            <w:i/>
            <w:iCs/>
            <w:szCs w:val="24"/>
          </w:rPr>
          <w:t xml:space="preserve"> </w:t>
        </w:r>
        <w:r w:rsidR="0007369C">
          <w:rPr>
            <w:bCs/>
            <w:szCs w:val="24"/>
          </w:rPr>
          <w:t xml:space="preserve">= </w:t>
        </w:r>
      </w:ins>
      <w:ins w:id="324" w:author="Billy Mitchell" w:date="2024-08-03T15:34:00Z" w16du:dateUtc="2024-08-03T19:34:00Z">
        <w:r w:rsidR="002A7056">
          <w:rPr>
            <w:bCs/>
            <w:szCs w:val="24"/>
          </w:rPr>
          <w:t xml:space="preserve">6.76, </w:t>
        </w:r>
        <w:r w:rsidR="002A7056" w:rsidRPr="00F057F6">
          <w:rPr>
            <w:bCs/>
            <w:i/>
            <w:iCs/>
            <w:szCs w:val="24"/>
            <w:rPrChange w:id="325" w:author="Billy Mitchell" w:date="2024-08-19T12:17:00Z" w16du:dateUtc="2024-08-19T16:17:00Z">
              <w:rPr>
                <w:bCs/>
                <w:szCs w:val="24"/>
              </w:rPr>
            </w:rPrChange>
          </w:rPr>
          <w:t>max</w:t>
        </w:r>
        <w:r w:rsidR="002A7056" w:rsidRPr="002A7056">
          <w:rPr>
            <w:bCs/>
            <w:i/>
            <w:iCs/>
            <w:szCs w:val="24"/>
            <w:vertAlign w:val="subscript"/>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22</w:t>
        </w:r>
      </w:ins>
      <w:ins w:id="326" w:author="Billy Mitchell" w:date="2024-08-03T15:32:00Z" w16du:dateUtc="2024-08-03T19:32:00Z">
        <w:r w:rsidR="0007369C">
          <w:rPr>
            <w:szCs w:val="24"/>
          </w:rPr>
          <w:t>)</w:t>
        </w:r>
      </w:ins>
      <w:ins w:id="327" w:author="Billy Mitchell" w:date="2024-08-03T15:30:00Z" w16du:dateUtc="2024-08-03T19:30:00Z">
        <w:r w:rsidR="0007369C">
          <w:rPr>
            <w:szCs w:val="24"/>
          </w:rPr>
          <w:t>.</w:t>
        </w:r>
      </w:ins>
      <w:ins w:id="328" w:author="Billy Mitchell" w:date="2024-08-03T15:31:00Z" w16du:dateUtc="2024-08-03T19:31:00Z">
        <w:r w:rsidR="0007369C">
          <w:rPr>
            <w:szCs w:val="24"/>
          </w:rPr>
          <w:t xml:space="preserve"> We conducted an additional analysis excluding any event with fewer</w:t>
        </w:r>
      </w:ins>
      <w:ins w:id="329" w:author="Billy Mitchell" w:date="2024-08-03T15:32:00Z" w16du:dateUtc="2024-08-03T19:32:00Z">
        <w:r w:rsidR="0007369C">
          <w:rPr>
            <w:szCs w:val="24"/>
          </w:rPr>
          <w:t xml:space="preserve"> than five observations as well to be more </w:t>
        </w:r>
      </w:ins>
      <w:ins w:id="330" w:author="Billy Mitchell" w:date="2024-08-03T15:48:00Z" w16du:dateUtc="2024-08-03T19:48:00Z">
        <w:r w:rsidR="00CD5F7C">
          <w:rPr>
            <w:szCs w:val="24"/>
          </w:rPr>
          <w:t>conservative in our aggregation (</w:t>
        </w:r>
      </w:ins>
      <w:ins w:id="331" w:author="Billy Mitchell" w:date="2024-08-03T15:35:00Z" w16du:dateUtc="2024-08-03T19:35:00Z">
        <w:r w:rsidR="002A7056">
          <w:rPr>
            <w:szCs w:val="24"/>
          </w:rPr>
          <w:t xml:space="preserve">events = 7, </w:t>
        </w:r>
      </w:ins>
      <w:ins w:id="332" w:author="Billy Mitchell" w:date="2024-08-03T15:34:00Z" w16du:dateUtc="2024-08-03T19:34:00Z">
        <w:r w:rsidR="002A7056" w:rsidRPr="00BE73D6">
          <w:rPr>
            <w:bCs/>
            <w:i/>
            <w:iCs/>
            <w:szCs w:val="24"/>
          </w:rPr>
          <w:t>x̄</w:t>
        </w:r>
      </w:ins>
      <w:ins w:id="333" w:author="Billy Mitchell" w:date="2024-08-03T16:11:00Z" w16du:dateUtc="2024-08-03T20:11:00Z">
        <w:r w:rsidR="00663F44">
          <w:rPr>
            <w:bCs/>
            <w:i/>
            <w:iCs/>
            <w:szCs w:val="24"/>
          </w:rPr>
          <w:t xml:space="preserve"> </w:t>
        </w:r>
      </w:ins>
      <w:ins w:id="334" w:author="Billy Mitchell" w:date="2024-08-03T15:34:00Z" w16du:dateUtc="2024-08-03T19:34:00Z">
        <w:r w:rsidR="002A7056" w:rsidRPr="00052721">
          <w:rPr>
            <w:bCs/>
            <w:i/>
            <w:iCs/>
            <w:szCs w:val="24"/>
            <w:vertAlign w:val="subscript"/>
          </w:rPr>
          <w:t>obs</w:t>
        </w:r>
        <w:r w:rsidR="002A7056">
          <w:rPr>
            <w:bCs/>
            <w:szCs w:val="24"/>
          </w:rPr>
          <w:t xml:space="preserve"> = </w:t>
        </w:r>
      </w:ins>
      <w:ins w:id="335" w:author="Billy Mitchell" w:date="2024-08-03T15:35:00Z" w16du:dateUtc="2024-08-03T19:35:00Z">
        <w:r w:rsidR="002A7056">
          <w:rPr>
            <w:bCs/>
            <w:szCs w:val="24"/>
          </w:rPr>
          <w:t>14.3</w:t>
        </w:r>
      </w:ins>
      <w:ins w:id="336" w:author="Billy Mitchell" w:date="2024-08-03T15:34:00Z" w16du:dateUtc="2024-08-03T19:34:00Z">
        <w:r w:rsidR="002A7056">
          <w:rPr>
            <w:bCs/>
            <w:szCs w:val="24"/>
          </w:rPr>
          <w:t xml:space="preserve">, </w:t>
        </w:r>
        <w:r w:rsidR="002A7056" w:rsidRPr="00AA18EC">
          <w:rPr>
            <w:bCs/>
            <w:i/>
            <w:iCs/>
            <w:szCs w:val="24"/>
          </w:rPr>
          <w:t>median</w:t>
        </w:r>
      </w:ins>
      <w:ins w:id="337" w:author="Billy Mitchell" w:date="2024-08-03T16:11:00Z" w16du:dateUtc="2024-08-03T20:11:00Z">
        <w:r w:rsidR="00663F44">
          <w:rPr>
            <w:bCs/>
            <w:i/>
            <w:iCs/>
            <w:szCs w:val="24"/>
          </w:rPr>
          <w:t xml:space="preserve"> </w:t>
        </w:r>
      </w:ins>
      <w:ins w:id="338" w:author="Billy Mitchell" w:date="2024-08-03T15:34:00Z" w16du:dateUtc="2024-08-03T19:34:00Z">
        <w:r w:rsidR="002A7056" w:rsidRPr="00052721">
          <w:rPr>
            <w:bCs/>
            <w:i/>
            <w:iCs/>
            <w:szCs w:val="24"/>
            <w:vertAlign w:val="subscript"/>
          </w:rPr>
          <w:t>obs</w:t>
        </w:r>
        <w:r w:rsidR="002A7056">
          <w:rPr>
            <w:bCs/>
            <w:szCs w:val="24"/>
          </w:rPr>
          <w:t xml:space="preserve"> = </w:t>
        </w:r>
      </w:ins>
      <w:ins w:id="339" w:author="Billy Mitchell" w:date="2024-08-03T15:35:00Z" w16du:dateUtc="2024-08-03T19:35:00Z">
        <w:r w:rsidR="002A7056">
          <w:rPr>
            <w:bCs/>
            <w:szCs w:val="24"/>
          </w:rPr>
          <w:t>13</w:t>
        </w:r>
      </w:ins>
      <w:ins w:id="340" w:author="Billy Mitchell" w:date="2024-08-03T15:34:00Z" w16du:dateUtc="2024-08-03T19:34:00Z">
        <w:r w:rsidR="002A7056">
          <w:rPr>
            <w:bCs/>
            <w:szCs w:val="24"/>
          </w:rPr>
          <w:t xml:space="preserve">.0, </w:t>
        </w:r>
        <w:r w:rsidR="002A7056" w:rsidRPr="00BE73D6">
          <w:rPr>
            <w:bCs/>
            <w:i/>
            <w:iCs/>
            <w:szCs w:val="24"/>
          </w:rPr>
          <w:t>sd</w:t>
        </w:r>
      </w:ins>
      <w:ins w:id="341" w:author="Billy Mitchell" w:date="2024-08-03T16:11:00Z" w16du:dateUtc="2024-08-03T20:11:00Z">
        <w:r w:rsidR="00663F44">
          <w:rPr>
            <w:bCs/>
            <w:i/>
            <w:iCs/>
            <w:szCs w:val="24"/>
          </w:rPr>
          <w:t xml:space="preserve"> </w:t>
        </w:r>
      </w:ins>
      <w:ins w:id="342" w:author="Billy Mitchell" w:date="2024-08-03T15:34:00Z" w16du:dateUtc="2024-08-03T19:34:00Z">
        <w:r w:rsidR="002A7056" w:rsidRPr="00052721">
          <w:rPr>
            <w:bCs/>
            <w:i/>
            <w:iCs/>
            <w:szCs w:val="24"/>
            <w:vertAlign w:val="subscript"/>
          </w:rPr>
          <w:t>obs</w:t>
        </w:r>
        <w:r w:rsidR="002A7056" w:rsidRPr="00BE73D6">
          <w:rPr>
            <w:bCs/>
            <w:i/>
            <w:iCs/>
            <w:szCs w:val="24"/>
          </w:rPr>
          <w:t xml:space="preserve"> </w:t>
        </w:r>
        <w:r w:rsidR="002A7056">
          <w:rPr>
            <w:bCs/>
            <w:szCs w:val="24"/>
          </w:rPr>
          <w:t xml:space="preserve">= </w:t>
        </w:r>
      </w:ins>
      <w:ins w:id="343" w:author="Billy Mitchell" w:date="2024-08-03T15:35:00Z" w16du:dateUtc="2024-08-03T19:35:00Z">
        <w:r w:rsidR="002A7056">
          <w:rPr>
            <w:bCs/>
            <w:szCs w:val="24"/>
          </w:rPr>
          <w:t>5.5</w:t>
        </w:r>
      </w:ins>
      <w:ins w:id="344" w:author="Billy Mitchell" w:date="2024-08-03T15:34:00Z" w16du:dateUtc="2024-08-03T19:34:00Z">
        <w:r w:rsidR="002A7056">
          <w:rPr>
            <w:bCs/>
            <w:szCs w:val="24"/>
          </w:rPr>
          <w:t xml:space="preserve">, </w:t>
        </w:r>
        <w:r w:rsidR="002A7056" w:rsidRPr="00F057F6">
          <w:rPr>
            <w:bCs/>
            <w:i/>
            <w:iCs/>
            <w:szCs w:val="24"/>
            <w:rPrChange w:id="345" w:author="Billy Mitchell" w:date="2024-08-19T12:18:00Z" w16du:dateUtc="2024-08-19T16:18:00Z">
              <w:rPr>
                <w:bCs/>
                <w:szCs w:val="24"/>
              </w:rPr>
            </w:rPrChange>
          </w:rPr>
          <w:t>max</w:t>
        </w:r>
        <w:r w:rsidR="002A7056" w:rsidRPr="002A7056">
          <w:rPr>
            <w:bCs/>
            <w:i/>
            <w:iCs/>
            <w:szCs w:val="24"/>
            <w:vertAlign w:val="subscript"/>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22</w:t>
        </w:r>
        <w:r w:rsidR="002A7056">
          <w:rPr>
            <w:szCs w:val="24"/>
          </w:rPr>
          <w:t>)</w:t>
        </w:r>
      </w:ins>
      <w:ins w:id="346" w:author="Billy Mitchell" w:date="2024-08-03T15:32:00Z" w16du:dateUtc="2024-08-03T19:32:00Z">
        <w:r w:rsidR="0007369C">
          <w:rPr>
            <w:szCs w:val="24"/>
          </w:rPr>
          <w:t xml:space="preserve">. </w:t>
        </w:r>
      </w:ins>
      <w:ins w:id="347" w:author="Billy Mitchell" w:date="2024-08-03T15:09:00Z" w16du:dateUtc="2024-08-03T19:09:00Z">
        <w:r>
          <w:rPr>
            <w:szCs w:val="24"/>
          </w:rPr>
          <w:t>Because emotions captured in our study were multidimensional (i.e., subjects could report</w:t>
        </w:r>
      </w:ins>
      <w:ins w:id="348" w:author="Billy Mitchell" w:date="2024-08-03T15:10:00Z" w16du:dateUtc="2024-08-03T19:10:00Z">
        <w:r>
          <w:rPr>
            <w:szCs w:val="24"/>
          </w:rPr>
          <w:t xml:space="preserve"> intensities for multiple emotions for each event), we </w:t>
        </w:r>
      </w:ins>
      <w:ins w:id="349" w:author="Billy Mitchell" w:date="2024-08-03T16:12:00Z" w16du:dateUtc="2024-08-03T20:12:00Z">
        <w:r w:rsidR="00663F44">
          <w:rPr>
            <w:szCs w:val="24"/>
          </w:rPr>
          <w:t xml:space="preserve">also </w:t>
        </w:r>
      </w:ins>
      <w:ins w:id="350" w:author="Billy Mitchell" w:date="2024-08-03T15:10:00Z" w16du:dateUtc="2024-08-03T19:10:00Z">
        <w:r>
          <w:rPr>
            <w:szCs w:val="24"/>
          </w:rPr>
          <w:t>took</w:t>
        </w:r>
      </w:ins>
      <w:ins w:id="351" w:author="Billy Mitchell" w:date="2024-08-03T15:49:00Z" w16du:dateUtc="2024-08-03T19:49:00Z">
        <w:r w:rsidR="00CD5F7C">
          <w:rPr>
            <w:szCs w:val="24"/>
          </w:rPr>
          <w:t xml:space="preserve"> </w:t>
        </w:r>
      </w:ins>
      <w:ins w:id="352" w:author="Billy Mitchell" w:date="2024-08-03T15:10:00Z" w16du:dateUtc="2024-08-03T19:10:00Z">
        <w:r>
          <w:rPr>
            <w:szCs w:val="24"/>
          </w:rPr>
          <w:t>two approaches to compute aggregate ratings: using the average of all</w:t>
        </w:r>
      </w:ins>
      <w:ins w:id="353" w:author="Billy Mitchell" w:date="2024-08-03T16:12:00Z" w16du:dateUtc="2024-08-03T20:12:00Z">
        <w:r w:rsidR="00663F44">
          <w:rPr>
            <w:szCs w:val="24"/>
          </w:rPr>
          <w:t xml:space="preserve"> emotion</w:t>
        </w:r>
      </w:ins>
      <w:ins w:id="354" w:author="Billy Mitchell" w:date="2024-08-03T15:11:00Z" w16du:dateUtc="2024-08-03T19:11:00Z">
        <w:r>
          <w:rPr>
            <w:szCs w:val="24"/>
          </w:rPr>
          <w:t xml:space="preserve"> intensities</w:t>
        </w:r>
      </w:ins>
      <w:ins w:id="355" w:author="Billy Mitchell" w:date="2024-08-03T16:12:00Z" w16du:dateUtc="2024-08-03T20:12:00Z">
        <w:r w:rsidR="00663F44">
          <w:rPr>
            <w:szCs w:val="24"/>
          </w:rPr>
          <w:t xml:space="preserve"> that</w:t>
        </w:r>
      </w:ins>
      <w:ins w:id="356" w:author="Billy Mitchell" w:date="2024-08-03T15:11:00Z" w16du:dateUtc="2024-08-03T19:11:00Z">
        <w:r>
          <w:rPr>
            <w:szCs w:val="24"/>
          </w:rPr>
          <w:t xml:space="preserve"> a subject reported for any given event, and using the maximum of all </w:t>
        </w:r>
      </w:ins>
      <w:ins w:id="357" w:author="Billy Mitchell" w:date="2024-08-03T16:12:00Z" w16du:dateUtc="2024-08-03T20:12:00Z">
        <w:r w:rsidR="00663F44">
          <w:rPr>
            <w:szCs w:val="24"/>
          </w:rPr>
          <w:t xml:space="preserve">emotion </w:t>
        </w:r>
      </w:ins>
      <w:ins w:id="358" w:author="Billy Mitchell" w:date="2024-08-03T15:11:00Z" w16du:dateUtc="2024-08-03T19:11:00Z">
        <w:r>
          <w:rPr>
            <w:szCs w:val="24"/>
          </w:rPr>
          <w:t>intensities</w:t>
        </w:r>
      </w:ins>
      <w:ins w:id="359" w:author="Billy Mitchell" w:date="2024-08-03T16:12:00Z" w16du:dateUtc="2024-08-03T20:12:00Z">
        <w:r w:rsidR="00663F44">
          <w:rPr>
            <w:szCs w:val="24"/>
          </w:rPr>
          <w:t xml:space="preserve"> that</w:t>
        </w:r>
      </w:ins>
      <w:ins w:id="360" w:author="Billy Mitchell" w:date="2024-08-03T15:11:00Z" w16du:dateUtc="2024-08-03T19:11:00Z">
        <w:r>
          <w:rPr>
            <w:szCs w:val="24"/>
          </w:rPr>
          <w:t xml:space="preserve"> a subject reported for any given eve</w:t>
        </w:r>
      </w:ins>
      <w:ins w:id="361" w:author="Billy Mitchell" w:date="2024-08-03T15:12:00Z" w16du:dateUtc="2024-08-03T19:12:00Z">
        <w:r>
          <w:rPr>
            <w:szCs w:val="24"/>
          </w:rPr>
          <w:t xml:space="preserve">nt. </w:t>
        </w:r>
      </w:ins>
      <w:ins w:id="362" w:author="Billy Mitchell" w:date="2024-08-03T15:37:00Z" w16du:dateUtc="2024-08-03T19:37:00Z">
        <w:r w:rsidR="002A7056">
          <w:rPr>
            <w:szCs w:val="24"/>
          </w:rPr>
          <w:t xml:space="preserve">At a minimum of three observations per event, a mixed effects binary logistic regression </w:t>
        </w:r>
      </w:ins>
      <w:ins w:id="363" w:author="Billy Mitchell" w:date="2024-08-03T15:38:00Z" w16du:dateUtc="2024-08-03T19:38:00Z">
        <w:r w:rsidR="002A7056">
          <w:rPr>
            <w:szCs w:val="24"/>
          </w:rPr>
          <w:t>did not find ratings computed using either approach to predict regulation usage</w:t>
        </w:r>
      </w:ins>
      <w:ins w:id="364" w:author="Billy Mitchell" w:date="2024-08-03T15:40:00Z" w16du:dateUtc="2024-08-03T19:40:00Z">
        <w:r w:rsidR="002A7056">
          <w:rPr>
            <w:szCs w:val="24"/>
          </w:rPr>
          <w:t xml:space="preserve"> (max: </w:t>
        </w:r>
        <w:r w:rsidR="002A7056" w:rsidRPr="00BE73D6">
          <w:rPr>
            <w:i/>
            <w:iCs/>
            <w:szCs w:val="24"/>
          </w:rPr>
          <w:t>OR</w:t>
        </w:r>
        <w:r w:rsidR="002A7056" w:rsidRPr="008C7178">
          <w:rPr>
            <w:szCs w:val="24"/>
          </w:rPr>
          <w:t xml:space="preserve"> = 1.</w:t>
        </w:r>
      </w:ins>
      <w:ins w:id="365" w:author="Billy Mitchell" w:date="2024-08-03T15:41:00Z" w16du:dateUtc="2024-08-03T19:41:00Z">
        <w:r w:rsidR="002A7056">
          <w:rPr>
            <w:szCs w:val="24"/>
          </w:rPr>
          <w:t>20</w:t>
        </w:r>
      </w:ins>
      <w:ins w:id="366" w:author="Billy Mitchell" w:date="2024-08-03T15:40:00Z" w16du:dateUtc="2024-08-03T19:40:00Z">
        <w:r w:rsidR="002A7056" w:rsidRPr="008C7178">
          <w:rPr>
            <w:szCs w:val="24"/>
          </w:rPr>
          <w:t xml:space="preserve">, </w:t>
        </w:r>
        <w:r w:rsidR="002A7056" w:rsidRPr="00BE73D6">
          <w:rPr>
            <w:i/>
            <w:iCs/>
            <w:szCs w:val="24"/>
          </w:rPr>
          <w:t>95% CI</w:t>
        </w:r>
        <w:r w:rsidR="002A7056" w:rsidRPr="008C7178">
          <w:rPr>
            <w:szCs w:val="24"/>
          </w:rPr>
          <w:t xml:space="preserve"> = [0.</w:t>
        </w:r>
      </w:ins>
      <w:ins w:id="367" w:author="Billy Mitchell" w:date="2024-08-03T15:43:00Z" w16du:dateUtc="2024-08-03T19:43:00Z">
        <w:r w:rsidR="002A7056">
          <w:rPr>
            <w:szCs w:val="24"/>
          </w:rPr>
          <w:t>21</w:t>
        </w:r>
      </w:ins>
      <w:ins w:id="368" w:author="Billy Mitchell" w:date="2024-08-03T15:40:00Z" w16du:dateUtc="2024-08-03T19:40:00Z">
        <w:r w:rsidR="002A7056" w:rsidRPr="008C7178">
          <w:rPr>
            <w:szCs w:val="24"/>
          </w:rPr>
          <w:t xml:space="preserve">, </w:t>
        </w:r>
      </w:ins>
      <w:ins w:id="369" w:author="Billy Mitchell" w:date="2024-08-03T15:43:00Z" w16du:dateUtc="2024-08-03T19:43:00Z">
        <w:r w:rsidR="002A7056">
          <w:rPr>
            <w:szCs w:val="24"/>
          </w:rPr>
          <w:t>7.03</w:t>
        </w:r>
      </w:ins>
      <w:ins w:id="370" w:author="Billy Mitchell" w:date="2024-08-03T15:40:00Z" w16du:dateUtc="2024-08-03T19:40:00Z">
        <w:r w:rsidR="002A7056" w:rsidRPr="008C7178">
          <w:rPr>
            <w:szCs w:val="24"/>
          </w:rPr>
          <w:t xml:space="preserve">], </w:t>
        </w:r>
        <w:r w:rsidR="002A7056" w:rsidRPr="00BE73D6">
          <w:rPr>
            <w:i/>
            <w:iCs/>
            <w:szCs w:val="24"/>
          </w:rPr>
          <w:t>p</w:t>
        </w:r>
        <w:r w:rsidR="002A7056" w:rsidRPr="008C7178">
          <w:rPr>
            <w:szCs w:val="24"/>
          </w:rPr>
          <w:t xml:space="preserve"> = 0.</w:t>
        </w:r>
      </w:ins>
      <w:ins w:id="371" w:author="Billy Mitchell" w:date="2024-08-03T15:42:00Z" w16du:dateUtc="2024-08-03T19:42:00Z">
        <w:r w:rsidR="002A7056">
          <w:rPr>
            <w:szCs w:val="24"/>
          </w:rPr>
          <w:t>96</w:t>
        </w:r>
      </w:ins>
      <w:ins w:id="372" w:author="Billy Mitchell" w:date="2024-08-03T15:40:00Z" w16du:dateUtc="2024-08-03T19:40:00Z">
        <w:r w:rsidR="002A7056">
          <w:rPr>
            <w:szCs w:val="24"/>
          </w:rPr>
          <w:t xml:space="preserve"> ; mean: </w:t>
        </w:r>
      </w:ins>
      <w:ins w:id="373" w:author="Billy Mitchell" w:date="2024-08-03T15:41:00Z" w16du:dateUtc="2024-08-03T19:41:00Z">
        <w:r w:rsidR="002A7056" w:rsidRPr="00BE73D6">
          <w:rPr>
            <w:i/>
            <w:iCs/>
            <w:szCs w:val="24"/>
          </w:rPr>
          <w:t>OR</w:t>
        </w:r>
        <w:r w:rsidR="002A7056" w:rsidRPr="008C7178">
          <w:rPr>
            <w:szCs w:val="24"/>
          </w:rPr>
          <w:t xml:space="preserve"> = 1.</w:t>
        </w:r>
      </w:ins>
      <w:ins w:id="374" w:author="Billy Mitchell" w:date="2024-08-03T15:43:00Z" w16du:dateUtc="2024-08-03T19:43:00Z">
        <w:r w:rsidR="002A7056">
          <w:rPr>
            <w:szCs w:val="24"/>
          </w:rPr>
          <w:t>43</w:t>
        </w:r>
      </w:ins>
      <w:ins w:id="375" w:author="Billy Mitchell" w:date="2024-08-03T15:41:00Z" w16du:dateUtc="2024-08-03T19:41:00Z">
        <w:r w:rsidR="002A7056" w:rsidRPr="008C7178">
          <w:rPr>
            <w:szCs w:val="24"/>
          </w:rPr>
          <w:t xml:space="preserve">, </w:t>
        </w:r>
        <w:r w:rsidR="002A7056" w:rsidRPr="00BE73D6">
          <w:rPr>
            <w:i/>
            <w:iCs/>
            <w:szCs w:val="24"/>
          </w:rPr>
          <w:t>95% CI</w:t>
        </w:r>
        <w:r w:rsidR="002A7056" w:rsidRPr="008C7178">
          <w:rPr>
            <w:szCs w:val="24"/>
          </w:rPr>
          <w:t xml:space="preserve"> = [0.</w:t>
        </w:r>
      </w:ins>
      <w:ins w:id="376" w:author="Billy Mitchell" w:date="2024-08-03T15:43:00Z" w16du:dateUtc="2024-08-03T19:43:00Z">
        <w:r w:rsidR="002A7056">
          <w:rPr>
            <w:szCs w:val="24"/>
          </w:rPr>
          <w:t>17</w:t>
        </w:r>
      </w:ins>
      <w:ins w:id="377" w:author="Billy Mitchell" w:date="2024-08-03T15:41:00Z" w16du:dateUtc="2024-08-03T19:41:00Z">
        <w:r w:rsidR="002A7056" w:rsidRPr="008C7178">
          <w:rPr>
            <w:szCs w:val="24"/>
          </w:rPr>
          <w:t xml:space="preserve">, </w:t>
        </w:r>
      </w:ins>
      <w:ins w:id="378" w:author="Billy Mitchell" w:date="2024-08-03T15:43:00Z" w16du:dateUtc="2024-08-03T19:43:00Z">
        <w:r w:rsidR="002A7056">
          <w:rPr>
            <w:szCs w:val="24"/>
          </w:rPr>
          <w:t>12.40</w:t>
        </w:r>
      </w:ins>
      <w:ins w:id="379" w:author="Billy Mitchell" w:date="2024-08-03T15:41:00Z" w16du:dateUtc="2024-08-03T19:41:00Z">
        <w:r w:rsidR="002A7056" w:rsidRPr="008C7178">
          <w:rPr>
            <w:szCs w:val="24"/>
          </w:rPr>
          <w:t xml:space="preserve">], </w:t>
        </w:r>
        <w:r w:rsidR="002A7056" w:rsidRPr="00BE73D6">
          <w:rPr>
            <w:i/>
            <w:iCs/>
            <w:szCs w:val="24"/>
          </w:rPr>
          <w:t>p</w:t>
        </w:r>
        <w:r w:rsidR="002A7056" w:rsidRPr="008C7178">
          <w:rPr>
            <w:szCs w:val="24"/>
          </w:rPr>
          <w:t xml:space="preserve"> = 0.</w:t>
        </w:r>
      </w:ins>
      <w:ins w:id="380" w:author="Billy Mitchell" w:date="2024-08-03T15:42:00Z" w16du:dateUtc="2024-08-03T19:42:00Z">
        <w:r w:rsidR="002A7056">
          <w:rPr>
            <w:szCs w:val="24"/>
          </w:rPr>
          <w:t>96</w:t>
        </w:r>
      </w:ins>
      <w:ins w:id="381" w:author="Billy Mitchell" w:date="2024-08-03T15:40:00Z" w16du:dateUtc="2024-08-03T19:40:00Z">
        <w:r w:rsidR="002A7056">
          <w:rPr>
            <w:szCs w:val="24"/>
          </w:rPr>
          <w:t>)</w:t>
        </w:r>
      </w:ins>
      <w:ins w:id="382" w:author="Billy Mitchell" w:date="2024-08-03T15:38:00Z" w16du:dateUtc="2024-08-03T19:38:00Z">
        <w:r w:rsidR="002A7056">
          <w:rPr>
            <w:szCs w:val="24"/>
          </w:rPr>
          <w:t xml:space="preserve">. </w:t>
        </w:r>
      </w:ins>
      <w:ins w:id="383" w:author="Billy Mitchell" w:date="2024-08-03T15:39:00Z" w16du:dateUtc="2024-08-03T19:39:00Z">
        <w:r w:rsidR="002A7056">
          <w:rPr>
            <w:szCs w:val="24"/>
          </w:rPr>
          <w:t>A null effect was also observed using a more conservative five-observation minimum (</w:t>
        </w:r>
      </w:ins>
      <w:ins w:id="384" w:author="Billy Mitchell" w:date="2024-08-03T15:43:00Z" w16du:dateUtc="2024-08-03T19:43:00Z">
        <w:r w:rsidR="002A7056">
          <w:rPr>
            <w:szCs w:val="24"/>
          </w:rPr>
          <w:t xml:space="preserve">max: </w:t>
        </w:r>
        <w:r w:rsidR="002A7056" w:rsidRPr="00BE73D6">
          <w:rPr>
            <w:i/>
            <w:iCs/>
            <w:szCs w:val="24"/>
          </w:rPr>
          <w:t>OR</w:t>
        </w:r>
        <w:r w:rsidR="002A7056" w:rsidRPr="008C7178">
          <w:rPr>
            <w:szCs w:val="24"/>
          </w:rPr>
          <w:t xml:space="preserve"> = </w:t>
        </w:r>
      </w:ins>
      <w:ins w:id="385" w:author="Billy Mitchell" w:date="2024-08-03T15:44:00Z" w16du:dateUtc="2024-08-03T19:44:00Z">
        <w:r w:rsidR="00CD5F7C">
          <w:rPr>
            <w:szCs w:val="24"/>
          </w:rPr>
          <w:t>0.52</w:t>
        </w:r>
      </w:ins>
      <w:ins w:id="386" w:author="Billy Mitchell" w:date="2024-08-03T15:43:00Z" w16du:dateUtc="2024-08-03T19:43:00Z">
        <w:r w:rsidR="002A7056" w:rsidRPr="008C7178">
          <w:rPr>
            <w:szCs w:val="24"/>
          </w:rPr>
          <w:t xml:space="preserve">, </w:t>
        </w:r>
        <w:r w:rsidR="002A7056" w:rsidRPr="00BE73D6">
          <w:rPr>
            <w:i/>
            <w:iCs/>
            <w:szCs w:val="24"/>
          </w:rPr>
          <w:t>95% CI</w:t>
        </w:r>
        <w:r w:rsidR="002A7056" w:rsidRPr="008C7178">
          <w:rPr>
            <w:szCs w:val="24"/>
          </w:rPr>
          <w:t xml:space="preserve"> = [0.</w:t>
        </w:r>
      </w:ins>
      <w:ins w:id="387" w:author="Billy Mitchell" w:date="2024-08-03T15:44:00Z" w16du:dateUtc="2024-08-03T19:44:00Z">
        <w:r w:rsidR="00CD5F7C">
          <w:rPr>
            <w:szCs w:val="24"/>
          </w:rPr>
          <w:t>06</w:t>
        </w:r>
      </w:ins>
      <w:ins w:id="388" w:author="Billy Mitchell" w:date="2024-08-03T15:43:00Z" w16du:dateUtc="2024-08-03T19:43:00Z">
        <w:r w:rsidR="002A7056" w:rsidRPr="008C7178">
          <w:rPr>
            <w:szCs w:val="24"/>
          </w:rPr>
          <w:t xml:space="preserve">, </w:t>
        </w:r>
      </w:ins>
      <w:ins w:id="389" w:author="Billy Mitchell" w:date="2024-08-03T15:44:00Z" w16du:dateUtc="2024-08-03T19:44:00Z">
        <w:r w:rsidR="00CD5F7C">
          <w:rPr>
            <w:szCs w:val="24"/>
          </w:rPr>
          <w:t>15</w:t>
        </w:r>
      </w:ins>
      <w:ins w:id="390" w:author="Billy Mitchell" w:date="2024-08-03T15:43:00Z" w16du:dateUtc="2024-08-03T19:43:00Z">
        <w:r w:rsidR="002A7056">
          <w:rPr>
            <w:szCs w:val="24"/>
          </w:rPr>
          <w:t>.</w:t>
        </w:r>
      </w:ins>
      <w:ins w:id="391" w:author="Billy Mitchell" w:date="2024-08-03T15:44:00Z" w16du:dateUtc="2024-08-03T19:44:00Z">
        <w:r w:rsidR="00CD5F7C">
          <w:rPr>
            <w:szCs w:val="24"/>
          </w:rPr>
          <w:t>30</w:t>
        </w:r>
      </w:ins>
      <w:ins w:id="392" w:author="Billy Mitchell" w:date="2024-08-03T15:43:00Z" w16du:dateUtc="2024-08-03T19:43:00Z">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 mean: </w:t>
        </w:r>
        <w:r w:rsidR="002A7056" w:rsidRPr="00BE73D6">
          <w:rPr>
            <w:i/>
            <w:iCs/>
            <w:szCs w:val="24"/>
          </w:rPr>
          <w:t>OR</w:t>
        </w:r>
        <w:r w:rsidR="002A7056" w:rsidRPr="008C7178">
          <w:rPr>
            <w:szCs w:val="24"/>
          </w:rPr>
          <w:t xml:space="preserve"> = </w:t>
        </w:r>
      </w:ins>
      <w:ins w:id="393" w:author="Billy Mitchell" w:date="2024-08-03T15:45:00Z" w16du:dateUtc="2024-08-03T19:45:00Z">
        <w:r w:rsidR="00CD5F7C">
          <w:rPr>
            <w:szCs w:val="24"/>
          </w:rPr>
          <w:t>0.91</w:t>
        </w:r>
      </w:ins>
      <w:ins w:id="394" w:author="Billy Mitchell" w:date="2024-08-03T15:43:00Z" w16du:dateUtc="2024-08-03T19:43:00Z">
        <w:r w:rsidR="002A7056" w:rsidRPr="008C7178">
          <w:rPr>
            <w:szCs w:val="24"/>
          </w:rPr>
          <w:t xml:space="preserve">, </w:t>
        </w:r>
        <w:r w:rsidR="002A7056" w:rsidRPr="00BE73D6">
          <w:rPr>
            <w:i/>
            <w:iCs/>
            <w:szCs w:val="24"/>
          </w:rPr>
          <w:t>95% CI</w:t>
        </w:r>
        <w:r w:rsidR="002A7056" w:rsidRPr="008C7178">
          <w:rPr>
            <w:szCs w:val="24"/>
          </w:rPr>
          <w:t xml:space="preserve"> = [0.</w:t>
        </w:r>
      </w:ins>
      <w:ins w:id="395" w:author="Billy Mitchell" w:date="2024-08-03T15:45:00Z" w16du:dateUtc="2024-08-03T19:45:00Z">
        <w:r w:rsidR="00CD5F7C">
          <w:rPr>
            <w:szCs w:val="24"/>
          </w:rPr>
          <w:t>04</w:t>
        </w:r>
      </w:ins>
      <w:ins w:id="396" w:author="Billy Mitchell" w:date="2024-08-03T15:43:00Z" w16du:dateUtc="2024-08-03T19:43:00Z">
        <w:r w:rsidR="002A7056" w:rsidRPr="008C7178">
          <w:rPr>
            <w:szCs w:val="24"/>
          </w:rPr>
          <w:t xml:space="preserve">, </w:t>
        </w:r>
      </w:ins>
      <w:ins w:id="397" w:author="Billy Mitchell" w:date="2024-08-03T15:45:00Z" w16du:dateUtc="2024-08-03T19:45:00Z">
        <w:r w:rsidR="00CD5F7C">
          <w:rPr>
            <w:szCs w:val="24"/>
          </w:rPr>
          <w:t>23.8</w:t>
        </w:r>
      </w:ins>
      <w:ins w:id="398" w:author="Billy Mitchell" w:date="2024-08-03T15:43:00Z" w16du:dateUtc="2024-08-03T19:43:00Z">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96</w:t>
        </w:r>
      </w:ins>
      <w:ins w:id="399" w:author="Billy Mitchell" w:date="2024-08-03T15:39:00Z" w16du:dateUtc="2024-08-03T19:39:00Z">
        <w:r w:rsidR="002A7056">
          <w:rPr>
            <w:szCs w:val="24"/>
          </w:rPr>
          <w:t xml:space="preserve">). </w:t>
        </w:r>
      </w:ins>
      <w:ins w:id="400" w:author="Billy Mitchell" w:date="2024-08-03T15:49:00Z" w16du:dateUtc="2024-08-03T19:49:00Z">
        <w:r w:rsidR="00CD5F7C">
          <w:rPr>
            <w:szCs w:val="24"/>
          </w:rPr>
          <w:t xml:space="preserve">This </w:t>
        </w:r>
      </w:ins>
      <w:ins w:id="401" w:author="Billy Mitchell" w:date="2024-08-03T15:50:00Z" w16du:dateUtc="2024-08-03T19:50:00Z">
        <w:r w:rsidR="00CD5F7C">
          <w:rPr>
            <w:szCs w:val="24"/>
          </w:rPr>
          <w:lastRenderedPageBreak/>
          <w:t xml:space="preserve">exploratory </w:t>
        </w:r>
      </w:ins>
      <w:ins w:id="402" w:author="Billy Mitchell" w:date="2024-08-03T15:49:00Z" w16du:dateUtc="2024-08-03T19:49:00Z">
        <w:r w:rsidR="00CD5F7C">
          <w:rPr>
            <w:szCs w:val="24"/>
          </w:rPr>
          <w:t>analytic approach is of a higher</w:t>
        </w:r>
      </w:ins>
      <w:ins w:id="403" w:author="Billy Mitchell" w:date="2024-08-03T16:12:00Z" w16du:dateUtc="2024-08-03T20:12:00Z">
        <w:r w:rsidR="00663F44">
          <w:rPr>
            <w:szCs w:val="24"/>
          </w:rPr>
          <w:t xml:space="preserve"> </w:t>
        </w:r>
      </w:ins>
      <w:ins w:id="404" w:author="Billy Mitchell" w:date="2024-08-03T15:49:00Z" w16du:dateUtc="2024-08-03T19:49:00Z">
        <w:r w:rsidR="00CD5F7C">
          <w:rPr>
            <w:szCs w:val="24"/>
          </w:rPr>
          <w:t xml:space="preserve">resolution than </w:t>
        </w:r>
      </w:ins>
      <w:ins w:id="405" w:author="Billy Mitchell" w:date="2024-08-03T15:50:00Z" w16du:dateUtc="2024-08-03T19:50:00Z">
        <w:r w:rsidR="00CD5F7C">
          <w:rPr>
            <w:szCs w:val="24"/>
          </w:rPr>
          <w:t>our analysis using section as a predictor</w:t>
        </w:r>
      </w:ins>
      <w:ins w:id="406" w:author="Billy Mitchell" w:date="2024-08-19T12:19:00Z" w16du:dateUtc="2024-08-19T16:19:00Z">
        <w:r w:rsidR="00F057F6">
          <w:rPr>
            <w:szCs w:val="24"/>
          </w:rPr>
          <w:t xml:space="preserve"> and came to the same conclusion as our other analyses. However, this approach </w:t>
        </w:r>
      </w:ins>
      <w:ins w:id="407" w:author="Billy Mitchell" w:date="2024-08-03T15:52:00Z" w16du:dateUtc="2024-08-03T19:52:00Z">
        <w:r w:rsidR="00CD5F7C">
          <w:rPr>
            <w:szCs w:val="24"/>
          </w:rPr>
          <w:t xml:space="preserve">may </w:t>
        </w:r>
      </w:ins>
      <w:ins w:id="408" w:author="Billy Mitchell" w:date="2024-08-03T16:13:00Z" w16du:dateUtc="2024-08-03T20:13:00Z">
        <w:r w:rsidR="00663F44">
          <w:rPr>
            <w:szCs w:val="24"/>
          </w:rPr>
          <w:t xml:space="preserve">also </w:t>
        </w:r>
      </w:ins>
      <w:ins w:id="409" w:author="Billy Mitchell" w:date="2024-08-03T15:52:00Z" w16du:dateUtc="2024-08-03T19:52:00Z">
        <w:r w:rsidR="00CD5F7C">
          <w:rPr>
            <w:szCs w:val="24"/>
          </w:rPr>
          <w:t>be</w:t>
        </w:r>
      </w:ins>
      <w:ins w:id="410" w:author="Billy Mitchell" w:date="2024-08-03T15:51:00Z" w16du:dateUtc="2024-08-03T19:51:00Z">
        <w:r w:rsidR="00CD5F7C">
          <w:rPr>
            <w:szCs w:val="24"/>
          </w:rPr>
          <w:t xml:space="preserve"> underpowered due to excluding </w:t>
        </w:r>
      </w:ins>
      <w:ins w:id="411" w:author="Billy Mitchell" w:date="2024-08-03T16:13:00Z" w16du:dateUtc="2024-08-03T20:13:00Z">
        <w:r w:rsidR="00663F44">
          <w:rPr>
            <w:szCs w:val="24"/>
          </w:rPr>
          <w:t xml:space="preserve">ambiguous </w:t>
        </w:r>
      </w:ins>
      <w:ins w:id="412" w:author="Billy Mitchell" w:date="2024-08-03T15:51:00Z" w16du:dateUtc="2024-08-03T19:51:00Z">
        <w:r w:rsidR="00CD5F7C">
          <w:rPr>
            <w:szCs w:val="24"/>
          </w:rPr>
          <w:t xml:space="preserve">observations and events with too few analogous observations. </w:t>
        </w:r>
      </w:ins>
      <w:ins w:id="413" w:author="Billy Mitchell" w:date="2024-08-03T15:38:00Z" w16du:dateUtc="2024-08-03T19:38:00Z">
        <w:r w:rsidR="002A7056">
          <w:rPr>
            <w:szCs w:val="24"/>
          </w:rPr>
          <w:t xml:space="preserve"> </w:t>
        </w:r>
      </w:ins>
    </w:p>
    <w:p w14:paraId="764B65DA" w14:textId="5D78C847" w:rsidR="003A18DB" w:rsidRPr="00DD7AA5" w:rsidRDefault="003A18DB" w:rsidP="006D3351">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8F145E">
        <w:rPr>
          <w:bCs/>
          <w:szCs w:val="24"/>
        </w:rPr>
        <w:instrText xml:space="preserve"> ADDIN ZOTERO_ITEM CSL_CITATION {"citationID":"JxunO7xU","properties":{"formattedCitation":"(Dorman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 0.21), </w:t>
      </w:r>
      <w:r w:rsidR="009C0B1F">
        <w:rPr>
          <w:bCs/>
          <w:szCs w:val="24"/>
        </w:rPr>
        <w:t>even when adjusting for baseline cognitive load as assessed both prior to exposure and one-week later</w:t>
      </w:r>
      <w:r>
        <w:rPr>
          <w:bCs/>
          <w:szCs w:val="24"/>
        </w:rPr>
        <w:t>.</w:t>
      </w:r>
    </w:p>
    <w:p w14:paraId="59073843" w14:textId="4737355E"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8F145E">
        <w:rPr>
          <w:bCs/>
          <w:szCs w:val="24"/>
        </w:rPr>
        <w:instrText xml:space="preserve"> ADDIN ZOTERO_ITEM CSL_CITATION {"citationID":"Xocunk5q","properties":{"formattedCitation":"(Denny et al., 2014)","plainCitation":"(Denny et al., 2014)","noteIndex":0},"citationItems":[{"id":1784,"uris":["http://zotero.org/users/6239255/items/SHNBSNW9"],"itemData":{"id":1784,"type":"article-journal","abstract":"Expectations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8F145E">
        <w:rPr>
          <w:bCs/>
          <w:szCs w:val="24"/>
        </w:rPr>
        <w:instrText xml:space="preserve"> ADDIN ZOTERO_ITEM CSL_CITATION {"citationID":"mIL9LwmK","properties":{"formattedCitation":"(Tamir, 2016)","plainCitation":"(Tamir, 2016)","noteIndex":0},"citationItems":[{"id":838,"uris":["http://zotero.org/users/6239255/items/87I2Q5BQ"],"itemData":{"id":838,"type":"article-journal","abstract":"Emotion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8F145E">
        <w:rPr>
          <w:bCs/>
          <w:szCs w:val="24"/>
        </w:rPr>
        <w:instrText xml:space="preserve"> ADDIN ZOTERO_ITEM CSL_CITATION {"citationID":"cvXKJQpk","properties":{"formattedCitation":"(Argyriou &amp; Lee, 2020)","plainCitation":"(Argyriou &amp; Lee, 2020)","noteIndex":0},"citationItems":[{"id":1413,"uris":["http://zotero.org/users/6239255/items/PXBP8UL8"],"itemData":{"id":1413,"type":"article-journal","abstract":"Background: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8F145E">
        <w:rPr>
          <w:bCs/>
          <w:szCs w:val="24"/>
        </w:rPr>
        <w:instrText xml:space="preserve"> ADDIN ZOTERO_ITEM CSL_CITATION {"citationID":"KSGE5xIE","properties":{"formattedCitation":"(McRae et al., 2008)","plainCitation":"(McRae et al., 2008)","noteIndex":0},"citationItems":[{"id":2547,"uris":["http://zotero.org/users/6239255/items/LDXUXAFD"],"itemData":{"id":2547,"type":"article-journal","abstract":"Despite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8F145E">
        <w:rPr>
          <w:bCs/>
          <w:szCs w:val="24"/>
        </w:rPr>
        <w:instrText xml:space="preserve"> ADDIN ZOTERO_ITEM CSL_CITATION {"citationID":"rW9wpsrF","properties":{"formattedCitation":"(Blanchard-Fields et al., 2004)","plainCitation":"(Blanchard-Fields et al., 2004)","noteIndex":0},"citationItems":[{"id":2910,"uris":["http://zotero.org/users/6239255/items/MMRW8MTN"],"itemData":{"id":2910,"type":"article-journal","abstract":"We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8F145E">
        <w:rPr>
          <w:bCs/>
          <w:szCs w:val="24"/>
        </w:rPr>
        <w:instrText xml:space="preserve"> ADDIN ZOTERO_ITEM CSL_CITATION {"citationID":"REk9Ex04","properties":{"formattedCitation":"(Aldao et al., 2010)","plainCitation":"(Aldao et al., 2010)","noteIndex":0},"citationItems":[{"id":1383,"uris":["http://zotero.org/users/6239255/items/7PJ2MECG"],"itemData":{"id":1383,"type":"article-journal","abstract":"We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(Aldao et al., 2010)</w:t>
      </w:r>
      <w:r>
        <w:rPr>
          <w:bCs/>
          <w:szCs w:val="24"/>
        </w:rPr>
        <w:fldChar w:fldCharType="end"/>
      </w:r>
      <w:r>
        <w:rPr>
          <w:bCs/>
          <w:szCs w:val="24"/>
        </w:rPr>
        <w:t xml:space="preserve">, regulation tendencies (ERQ) </w:t>
      </w:r>
      <w:r>
        <w:rPr>
          <w:bCs/>
          <w:szCs w:val="24"/>
        </w:rPr>
        <w:fldChar w:fldCharType="begin"/>
      </w:r>
      <w:r w:rsidR="008F145E">
        <w:rPr>
          <w:bCs/>
          <w:szCs w:val="24"/>
        </w:rPr>
        <w:instrText xml:space="preserve"> ADDIN ZOTERO_ITEM CSL_CITATION {"citationID":"6quLRYpj","properties":{"formattedCitation":"(Gross &amp; John, 2003)","plainCitation":"(Gross &amp; John, 2003)","noteIndex":0},"citationItems":[{"id":1971,"uris":["http://zotero.org/users/6239255/items/P9VEKZLF"],"itemData":{"id":1971,"type":"article-journal","abstract":"Five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lastRenderedPageBreak/>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7CE3CCC4" w14:textId="1E40DD43" w:rsidR="005022CE" w:rsidRPr="003E0416" w:rsidDel="0085248B" w:rsidRDefault="003A18DB" w:rsidP="003E0416">
      <w:pPr>
        <w:spacing w:after="0" w:line="480" w:lineRule="auto"/>
        <w:ind w:left="0" w:firstLine="720"/>
        <w:rPr>
          <w:del w:id="414" w:author="Billy Mitchell" w:date="2024-08-03T14:55:00Z" w16du:dateUtc="2024-08-03T18:55:00Z"/>
          <w:szCs w:val="24"/>
        </w:rPr>
      </w:pPr>
      <w:del w:id="415" w:author="Billy Mitchell" w:date="2024-08-03T14:55:00Z" w16du:dateUtc="2024-08-03T18:55:00Z">
        <w:r w:rsidRPr="00BE73D6" w:rsidDel="0085248B">
          <w:rPr>
            <w:b/>
            <w:bCs/>
            <w:szCs w:val="24"/>
          </w:rPr>
          <w:delText>Multiverse approach also failed to explain strategy usage.</w:delText>
        </w:r>
        <w:r w:rsidR="009C0B1F" w:rsidDel="0085248B">
          <w:rPr>
            <w:szCs w:val="24"/>
          </w:rPr>
          <w:delText xml:space="preserve"> W</w:delText>
        </w:r>
        <w:r w:rsidR="0043765F" w:rsidDel="0085248B">
          <w:rPr>
            <w:szCs w:val="24"/>
          </w:rPr>
          <w:delText xml:space="preserve">e expanded </w:delText>
        </w:r>
        <w:r w:rsidR="009C0B1F" w:rsidDel="0085248B">
          <w:rPr>
            <w:szCs w:val="24"/>
          </w:rPr>
          <w:delText xml:space="preserve">the scope of our primary analyses </w:delText>
        </w:r>
        <w:r w:rsidR="0043765F" w:rsidDel="0085248B">
          <w:rPr>
            <w:szCs w:val="24"/>
          </w:rPr>
          <w:delText>and conducted additional explora</w:delText>
        </w:r>
        <w:r w:rsidR="004D2275" w:rsidRPr="004D2275" w:rsidDel="0085248B">
          <w:rPr>
            <w:szCs w:val="24"/>
          </w:rPr>
          <w:delText>tory</w:delText>
        </w:r>
        <w:r w:rsidR="004D2275" w:rsidDel="0085248B">
          <w:rPr>
            <w:szCs w:val="24"/>
          </w:rPr>
          <w:delText xml:space="preserve"> analys</w:delText>
        </w:r>
        <w:r w:rsidR="009C0B1F" w:rsidDel="0085248B">
          <w:rPr>
            <w:szCs w:val="24"/>
          </w:rPr>
          <w:delText>e</w:delText>
        </w:r>
        <w:r w:rsidR="0043765F" w:rsidDel="0085248B">
          <w:rPr>
            <w:szCs w:val="24"/>
          </w:rPr>
          <w:delText xml:space="preserve">s </w:delText>
        </w:r>
        <w:r w:rsidR="004D2275" w:rsidDel="0085248B">
          <w:rPr>
            <w:szCs w:val="24"/>
          </w:rPr>
          <w:delText xml:space="preserve">to determine whether a stronger association between strategy </w:delText>
        </w:r>
        <w:r w:rsidR="00131503" w:rsidDel="0085248B">
          <w:rPr>
            <w:szCs w:val="24"/>
          </w:rPr>
          <w:delText>usage</w:delText>
        </w:r>
        <w:r w:rsidR="004D2275" w:rsidDel="0085248B">
          <w:rPr>
            <w:szCs w:val="24"/>
          </w:rPr>
          <w:delText xml:space="preserve"> and affective intensity</w:delText>
        </w:r>
        <w:r w:rsidR="008E6857" w:rsidDel="0085248B">
          <w:rPr>
            <w:szCs w:val="24"/>
          </w:rPr>
          <w:delText xml:space="preserve"> could be found</w:delText>
        </w:r>
        <w:r w:rsidR="004D2275" w:rsidDel="0085248B">
          <w:rPr>
            <w:szCs w:val="24"/>
          </w:rPr>
          <w:delText xml:space="preserve"> using</w:delText>
        </w:r>
        <w:r w:rsidR="009C0B1F" w:rsidDel="0085248B">
          <w:rPr>
            <w:szCs w:val="24"/>
          </w:rPr>
          <w:delText xml:space="preserve"> different</w:delText>
        </w:r>
        <w:r w:rsidR="004D2275" w:rsidDel="0085248B">
          <w:rPr>
            <w:szCs w:val="24"/>
          </w:rPr>
          <w:delText xml:space="preserve"> </w:delText>
        </w:r>
        <w:r w:rsidR="009C0B1F" w:rsidDel="0085248B">
          <w:rPr>
            <w:szCs w:val="24"/>
          </w:rPr>
          <w:delText>inclusion criteria</w:delText>
        </w:r>
        <w:r w:rsidR="008E6857" w:rsidDel="0085248B">
          <w:rPr>
            <w:szCs w:val="24"/>
          </w:rPr>
          <w:delText>,</w:delText>
        </w:r>
        <w:r w:rsidR="004D2275" w:rsidDel="0085248B">
          <w:rPr>
            <w:szCs w:val="24"/>
          </w:rPr>
          <w:delText xml:space="preserve"> comparing engagement strategies (i.e., reappraisal) to disengagement strategies (i.e., suppression, distraction) as defined in the broader literature (</w:delText>
        </w:r>
        <w:r w:rsidR="00516B60" w:rsidDel="0085248B">
          <w:rPr>
            <w:szCs w:val="24"/>
          </w:rPr>
          <w:delText xml:space="preserve">e.g., </w:delText>
        </w:r>
        <w:r w:rsidR="00516B60" w:rsidDel="0085248B">
          <w:rPr>
            <w:szCs w:val="24"/>
          </w:rPr>
          <w:fldChar w:fldCharType="begin"/>
        </w:r>
        <w:r w:rsidR="008F145E" w:rsidDel="0085248B">
          <w:rPr>
            <w:szCs w:val="24"/>
          </w:rPr>
          <w:del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delInstrText>
        </w:r>
        <w:r w:rsidR="00516B60" w:rsidDel="0085248B">
          <w:rPr>
            <w:szCs w:val="24"/>
          </w:rPr>
          <w:fldChar w:fldCharType="separate"/>
        </w:r>
        <w:r w:rsidR="00516B60" w:rsidRPr="00516B60" w:rsidDel="0085248B">
          <w:delText>Dixon-Gordon et al., 2015)</w:delText>
        </w:r>
        <w:r w:rsidR="00516B60" w:rsidDel="0085248B">
          <w:rPr>
            <w:szCs w:val="24"/>
          </w:rPr>
          <w:fldChar w:fldCharType="end"/>
        </w:r>
        <w:r w:rsidR="00B07DD0" w:rsidDel="0085248B">
          <w:rPr>
            <w:szCs w:val="24"/>
          </w:rPr>
          <w:delText xml:space="preserve"> and including </w:delText>
        </w:r>
        <w:r w:rsidR="00B07DD0" w:rsidRPr="00B07DD0" w:rsidDel="0085248B">
          <w:rPr>
            <w:szCs w:val="24"/>
          </w:rPr>
          <w:delText>contra-hedonic regulation activity (i.e., downregulating positive emotion)</w:delText>
        </w:r>
        <w:r w:rsidR="00B07DD0" w:rsidDel="0085248B">
          <w:rPr>
            <w:szCs w:val="24"/>
          </w:rPr>
          <w:delText>.</w:delText>
        </w:r>
        <w:r w:rsidR="00B07DD0" w:rsidRPr="00B07DD0" w:rsidDel="0085248B">
          <w:rPr>
            <w:szCs w:val="24"/>
          </w:rPr>
          <w:delText xml:space="preserve"> </w:delText>
        </w:r>
        <w:r w:rsidR="00B07DD0" w:rsidDel="0085248B">
          <w:rPr>
            <w:szCs w:val="24"/>
          </w:rPr>
          <w:delText>We found only a single model which surpassed nominal statistical thresholds of significance in model fit (</w:delText>
        </w:r>
        <w:r w:rsidR="00B07DD0" w:rsidRPr="009527CE" w:rsidDel="0085248B">
          <w:rPr>
            <w:i/>
            <w:iCs/>
            <w:szCs w:val="24"/>
          </w:rPr>
          <w:delText>ICC</w:delText>
        </w:r>
        <w:r w:rsidR="00B07DD0" w:rsidDel="0085248B">
          <w:rPr>
            <w:szCs w:val="24"/>
          </w:rPr>
          <w:delText xml:space="preserve"> = 0.37; </w:delText>
        </w:r>
        <w:r w:rsidR="00B07DD0" w:rsidRPr="009527CE" w:rsidDel="0085248B">
          <w:rPr>
            <w:i/>
            <w:iCs/>
            <w:szCs w:val="24"/>
          </w:rPr>
          <w:delText>p</w:delText>
        </w:r>
        <w:r w:rsidR="00B07DD0" w:rsidDel="0085248B">
          <w:rPr>
            <w:szCs w:val="24"/>
          </w:rPr>
          <w:delText xml:space="preserve"> = 0.04 when compared to null), but which did not maintain significance after adjusting to maintain a family-wise error rate (</w:delText>
        </w:r>
        <w:r w:rsidR="00B07DD0" w:rsidDel="0085248B">
          <w:rPr>
            <w:i/>
            <w:iCs/>
            <w:szCs w:val="24"/>
          </w:rPr>
          <w:delText>p</w:delText>
        </w:r>
        <w:r w:rsidR="00B07DD0" w:rsidDel="0085248B">
          <w:rPr>
            <w:szCs w:val="24"/>
          </w:rPr>
          <w:delText xml:space="preserve"> = 0.32).  Details and results of this analysis can be found in the </w:delText>
        </w:r>
        <w:r w:rsidR="00B07DD0" w:rsidDel="0085248B">
          <w:rPr>
            <w:b/>
            <w:bCs/>
            <w:szCs w:val="24"/>
          </w:rPr>
          <w:delText>Supplementary Materials</w:delText>
        </w:r>
        <w:r w:rsidR="00B07DD0" w:rsidDel="0085248B">
          <w:rPr>
            <w:szCs w:val="24"/>
          </w:rPr>
          <w:delText xml:space="preserve">. </w:delText>
        </w:r>
      </w:del>
    </w:p>
    <w:p w14:paraId="245DDEE9" w14:textId="7C5F2A3C"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 xml:space="preserve">emotional </w:t>
      </w:r>
      <w:r w:rsidR="00CA33B1">
        <w:rPr>
          <w:szCs w:val="24"/>
        </w:rPr>
        <w:lastRenderedPageBreak/>
        <w:t>states</w:t>
      </w:r>
      <w:r w:rsidRPr="008C7178">
        <w:rPr>
          <w:szCs w:val="24"/>
        </w:rPr>
        <w:t xml:space="preserve"> should more successfully regulate emotions than using reappraisal</w:t>
      </w:r>
      <w:r>
        <w:rPr>
          <w:szCs w:val="24"/>
        </w:rPr>
        <w:t xml:space="preserve"> </w:t>
      </w:r>
      <w:r>
        <w:rPr>
          <w:szCs w:val="24"/>
        </w:rPr>
        <w:fldChar w:fldCharType="begin"/>
      </w:r>
      <w:r w:rsidR="008F145E">
        <w:rPr>
          <w:szCs w:val="24"/>
        </w:rPr>
        <w:instrText xml:space="preserve"> ADDIN ZOTERO_ITEM CSL_CITATION {"citationID":"v6Ia3tmW","properties":{"formattedCitation":"(Sheppes et al., 2011)","plainCitation":"(Sheppes et al., 2011)","noteIndex":0},"citationItems":[{"id":2082,"uris":["http://zotero.org/users/6239255/items/9CJBAWJC"],"itemData":{"id":2082,"type":"article-journal","abstract":"Despite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(Sheppes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w:t>
      </w:r>
      <w:del w:id="416" w:author="Billy Mitchell" w:date="2024-07-25T21:29:00Z" w16du:dateUtc="2024-07-26T01:29:00Z">
        <w:r w:rsidRPr="008C7178" w:rsidDel="00A37600">
          <w:rPr>
            <w:szCs w:val="24"/>
          </w:rPr>
          <w:delText xml:space="preserve"> </w:delText>
        </w:r>
        <w:r w:rsidDel="00A37600">
          <w:rPr>
            <w:szCs w:val="24"/>
          </w:rPr>
          <w:delText xml:space="preserve">In other words, each standard deviation unit increase in emotional intensity yielded a -0.28 standard deviation decrease in the reported </w:delText>
        </w:r>
        <w:r w:rsidR="00CA33B1" w:rsidDel="00A37600">
          <w:rPr>
            <w:szCs w:val="24"/>
          </w:rPr>
          <w:delText>effectiveness</w:delText>
        </w:r>
        <w:r w:rsidDel="00A37600">
          <w:rPr>
            <w:szCs w:val="24"/>
          </w:rPr>
          <w:delText xml:space="preserve"> of distraction</w:delText>
        </w:r>
      </w:del>
      <w:del w:id="417" w:author="Billy Mitchell" w:date="2024-07-25T21:10:00Z" w16du:dateUtc="2024-07-26T01:10:00Z">
        <w:r w:rsidDel="00757DE0">
          <w:rPr>
            <w:szCs w:val="24"/>
          </w:rPr>
          <w:delText xml:space="preserve">, but not reappraisal, </w:delText>
        </w:r>
      </w:del>
      <w:del w:id="418" w:author="Billy Mitchell" w:date="2024-07-25T21:29:00Z" w16du:dateUtc="2024-07-26T01:29:00Z">
        <w:r w:rsidDel="00A37600">
          <w:rPr>
            <w:szCs w:val="24"/>
          </w:rPr>
          <w:delText xml:space="preserve">as an </w:delText>
        </w:r>
        <w:r w:rsidR="006021D3" w:rsidDel="00A37600">
          <w:rPr>
            <w:szCs w:val="24"/>
          </w:rPr>
          <w:delText>ER</w:delText>
        </w:r>
        <w:r w:rsidDel="00A37600">
          <w:rPr>
            <w:szCs w:val="24"/>
          </w:rPr>
          <w:delText xml:space="preserve"> strategy.</w:delText>
        </w:r>
      </w:del>
      <w:ins w:id="419" w:author="Billy Mitchell" w:date="2024-07-25T21:11:00Z" w16du:dateUtc="2024-07-26T01:11:00Z">
        <w:r w:rsidR="00757DE0">
          <w:rPr>
            <w:szCs w:val="24"/>
          </w:rPr>
          <w:t xml:space="preserve"> When respecifying the simple slopes ana</w:t>
        </w:r>
      </w:ins>
      <w:ins w:id="420" w:author="Billy Mitchell" w:date="2024-07-25T21:12:00Z" w16du:dateUtc="2024-07-26T01:12:00Z">
        <w:r w:rsidR="00757DE0">
          <w:rPr>
            <w:szCs w:val="24"/>
          </w:rPr>
          <w:t>lysis to designate intensity as the moderator, we find that reappraisal was</w:t>
        </w:r>
      </w:ins>
      <w:ins w:id="421" w:author="Billy Mitchell" w:date="2024-08-03T13:53:00Z" w16du:dateUtc="2024-08-03T17:53:00Z">
        <w:r w:rsidR="00682220">
          <w:rPr>
            <w:szCs w:val="24"/>
          </w:rPr>
          <w:t xml:space="preserve"> self-reported as</w:t>
        </w:r>
      </w:ins>
      <w:ins w:id="422" w:author="Billy Mitchell" w:date="2024-07-25T21:12:00Z" w16du:dateUtc="2024-07-26T01:12:00Z">
        <w:r w:rsidR="00757DE0">
          <w:rPr>
            <w:szCs w:val="24"/>
          </w:rPr>
          <w:t xml:space="preserve"> significantly more successful than distraction at high (</w:t>
        </w:r>
      </w:ins>
      <w:ins w:id="423" w:author="Billy Mitchell" w:date="2024-07-25T21:13:00Z" w16du:dateUtc="2024-07-26T01:13:00Z">
        <w:r w:rsidR="00757DE0" w:rsidRPr="009527CE">
          <w:rPr>
            <w:i/>
            <w:iCs/>
            <w:szCs w:val="24"/>
          </w:rPr>
          <w:t>β</w:t>
        </w:r>
        <w:r w:rsidR="00757DE0" w:rsidRPr="008C7178">
          <w:rPr>
            <w:szCs w:val="24"/>
          </w:rPr>
          <w:t xml:space="preserve"> = -0</w:t>
        </w:r>
      </w:ins>
      <w:ins w:id="424" w:author="Billy Mitchell" w:date="2024-07-25T21:15:00Z" w16du:dateUtc="2024-07-26T01:15:00Z">
        <w:r w:rsidR="00757DE0">
          <w:rPr>
            <w:szCs w:val="24"/>
          </w:rPr>
          <w:t>.676</w:t>
        </w:r>
      </w:ins>
      <w:ins w:id="425" w:author="Billy Mitchell" w:date="2024-07-25T21:13:00Z" w16du:dateUtc="2024-07-26T01:13:00Z">
        <w:r w:rsidR="00757DE0" w:rsidRPr="008C7178">
          <w:rPr>
            <w:szCs w:val="24"/>
          </w:rPr>
          <w:t xml:space="preserve">, </w:t>
        </w:r>
        <w:r w:rsidR="00757DE0" w:rsidRPr="009527CE">
          <w:rPr>
            <w:i/>
            <w:iCs/>
            <w:szCs w:val="24"/>
          </w:rPr>
          <w:t>95% CI</w:t>
        </w:r>
        <w:r w:rsidR="00757DE0" w:rsidRPr="008C7178">
          <w:rPr>
            <w:szCs w:val="24"/>
          </w:rPr>
          <w:t xml:space="preserve"> = [-0.</w:t>
        </w:r>
      </w:ins>
      <w:ins w:id="426" w:author="Billy Mitchell" w:date="2024-07-25T21:15:00Z" w16du:dateUtc="2024-07-26T01:15:00Z">
        <w:r w:rsidR="00757DE0">
          <w:rPr>
            <w:szCs w:val="24"/>
          </w:rPr>
          <w:t>975</w:t>
        </w:r>
      </w:ins>
      <w:ins w:id="427" w:author="Billy Mitchell" w:date="2024-07-25T21:13:00Z" w16du:dateUtc="2024-07-26T01:13:00Z">
        <w:r w:rsidR="00757DE0" w:rsidRPr="008C7178">
          <w:rPr>
            <w:szCs w:val="24"/>
          </w:rPr>
          <w:t xml:space="preserve">, </w:t>
        </w:r>
      </w:ins>
      <w:ins w:id="428" w:author="Billy Mitchell" w:date="2024-07-25T21:15:00Z" w16du:dateUtc="2024-07-26T01:15:00Z">
        <w:r w:rsidR="00757DE0">
          <w:rPr>
            <w:szCs w:val="24"/>
          </w:rPr>
          <w:t>-0.377]</w:t>
        </w:r>
      </w:ins>
      <w:ins w:id="429" w:author="Billy Mitchell" w:date="2024-07-25T21:13:00Z" w16du:dateUtc="2024-07-26T01:13:00Z">
        <w:r w:rsidR="00757DE0" w:rsidRPr="008C7178">
          <w:rPr>
            <w:szCs w:val="24"/>
          </w:rPr>
          <w:t xml:space="preserve">, </w:t>
        </w:r>
        <w:r w:rsidR="00757DE0" w:rsidRPr="009527CE">
          <w:rPr>
            <w:i/>
            <w:iCs/>
            <w:szCs w:val="24"/>
          </w:rPr>
          <w:t>p</w:t>
        </w:r>
        <w:r w:rsidR="00757DE0" w:rsidRPr="008C7178">
          <w:rPr>
            <w:szCs w:val="24"/>
          </w:rPr>
          <w:t xml:space="preserve"> </w:t>
        </w:r>
      </w:ins>
      <w:ins w:id="430" w:author="Billy Mitchell" w:date="2024-07-25T21:15:00Z" w16du:dateUtc="2024-07-26T01:15:00Z">
        <w:r w:rsidR="00757DE0">
          <w:rPr>
            <w:szCs w:val="24"/>
          </w:rPr>
          <w:t>&lt; 0.001</w:t>
        </w:r>
      </w:ins>
      <w:ins w:id="431" w:author="Billy Mitchell" w:date="2024-07-25T21:12:00Z" w16du:dateUtc="2024-07-26T01:12:00Z">
        <w:r w:rsidR="00757DE0">
          <w:rPr>
            <w:szCs w:val="24"/>
          </w:rPr>
          <w:t>) and average (</w:t>
        </w:r>
      </w:ins>
      <w:ins w:id="432" w:author="Billy Mitchell" w:date="2024-07-25T21:13:00Z" w16du:dateUtc="2024-07-26T01:13:00Z">
        <w:r w:rsidR="00757DE0" w:rsidRPr="009527CE">
          <w:rPr>
            <w:i/>
            <w:iCs/>
            <w:szCs w:val="24"/>
          </w:rPr>
          <w:t>β</w:t>
        </w:r>
        <w:r w:rsidR="00757DE0" w:rsidRPr="008C7178">
          <w:rPr>
            <w:szCs w:val="24"/>
          </w:rPr>
          <w:t xml:space="preserve"> = -0</w:t>
        </w:r>
      </w:ins>
      <w:ins w:id="433" w:author="Billy Mitchell" w:date="2024-07-25T21:15:00Z" w16du:dateUtc="2024-07-26T01:15:00Z">
        <w:r w:rsidR="00757DE0">
          <w:rPr>
            <w:szCs w:val="24"/>
          </w:rPr>
          <w:t>.447</w:t>
        </w:r>
      </w:ins>
      <w:ins w:id="434" w:author="Billy Mitchell" w:date="2024-07-25T21:13:00Z" w16du:dateUtc="2024-07-26T01:13:00Z">
        <w:r w:rsidR="00757DE0" w:rsidRPr="008C7178">
          <w:rPr>
            <w:szCs w:val="24"/>
          </w:rPr>
          <w:t xml:space="preserve">, </w:t>
        </w:r>
        <w:r w:rsidR="00757DE0" w:rsidRPr="009527CE">
          <w:rPr>
            <w:i/>
            <w:iCs/>
            <w:szCs w:val="24"/>
          </w:rPr>
          <w:t>95% CI</w:t>
        </w:r>
        <w:r w:rsidR="00757DE0" w:rsidRPr="008C7178">
          <w:rPr>
            <w:szCs w:val="24"/>
          </w:rPr>
          <w:t xml:space="preserve"> = [-0.</w:t>
        </w:r>
      </w:ins>
      <w:ins w:id="435" w:author="Billy Mitchell" w:date="2024-07-25T21:15:00Z" w16du:dateUtc="2024-07-26T01:15:00Z">
        <w:r w:rsidR="00757DE0">
          <w:rPr>
            <w:szCs w:val="24"/>
          </w:rPr>
          <w:t>667</w:t>
        </w:r>
      </w:ins>
      <w:ins w:id="436" w:author="Billy Mitchell" w:date="2024-07-25T21:13:00Z" w16du:dateUtc="2024-07-26T01:13:00Z">
        <w:r w:rsidR="00757DE0" w:rsidRPr="008C7178">
          <w:rPr>
            <w:szCs w:val="24"/>
          </w:rPr>
          <w:t>, 0.</w:t>
        </w:r>
      </w:ins>
      <w:ins w:id="437" w:author="Billy Mitchell" w:date="2024-07-25T21:15:00Z" w16du:dateUtc="2024-07-26T01:15:00Z">
        <w:r w:rsidR="00757DE0">
          <w:rPr>
            <w:szCs w:val="24"/>
          </w:rPr>
          <w:t>227</w:t>
        </w:r>
      </w:ins>
      <w:ins w:id="438" w:author="Billy Mitchell" w:date="2024-07-25T21:13:00Z" w16du:dateUtc="2024-07-26T01:13:00Z">
        <w:r w:rsidR="00757DE0" w:rsidRPr="008C7178">
          <w:rPr>
            <w:szCs w:val="24"/>
          </w:rPr>
          <w:t xml:space="preserve">], </w:t>
        </w:r>
        <w:r w:rsidR="00757DE0" w:rsidRPr="009527CE">
          <w:rPr>
            <w:i/>
            <w:iCs/>
            <w:szCs w:val="24"/>
          </w:rPr>
          <w:t>p</w:t>
        </w:r>
        <w:r w:rsidR="00757DE0" w:rsidRPr="008C7178">
          <w:rPr>
            <w:szCs w:val="24"/>
          </w:rPr>
          <w:t xml:space="preserve"> </w:t>
        </w:r>
      </w:ins>
      <w:ins w:id="439" w:author="Billy Mitchell" w:date="2024-07-25T21:15:00Z" w16du:dateUtc="2024-07-26T01:15:00Z">
        <w:r w:rsidR="00757DE0">
          <w:rPr>
            <w:szCs w:val="24"/>
          </w:rPr>
          <w:t>&lt; 0.001</w:t>
        </w:r>
      </w:ins>
      <w:ins w:id="440" w:author="Billy Mitchell" w:date="2024-07-25T21:12:00Z" w16du:dateUtc="2024-07-26T01:12:00Z">
        <w:r w:rsidR="00757DE0">
          <w:rPr>
            <w:szCs w:val="24"/>
          </w:rPr>
          <w:t>) intensities, but not low</w:t>
        </w:r>
      </w:ins>
      <w:ins w:id="441" w:author="Billy Mitchell" w:date="2024-07-25T21:13:00Z" w16du:dateUtc="2024-07-26T01:13:00Z">
        <w:r w:rsidR="00757DE0">
          <w:rPr>
            <w:szCs w:val="24"/>
          </w:rPr>
          <w:t xml:space="preserve"> (</w:t>
        </w:r>
        <w:r w:rsidR="00757DE0" w:rsidRPr="009527CE">
          <w:rPr>
            <w:i/>
            <w:iCs/>
            <w:szCs w:val="24"/>
          </w:rPr>
          <w:t>β</w:t>
        </w:r>
        <w:r w:rsidR="00757DE0" w:rsidRPr="008C7178">
          <w:rPr>
            <w:szCs w:val="24"/>
          </w:rPr>
          <w:t xml:space="preserve"> = -0.</w:t>
        </w:r>
      </w:ins>
      <w:ins w:id="442" w:author="Billy Mitchell" w:date="2024-07-25T21:16:00Z" w16du:dateUtc="2024-07-26T01:16:00Z">
        <w:r w:rsidR="00757DE0">
          <w:rPr>
            <w:szCs w:val="24"/>
          </w:rPr>
          <w:t>218</w:t>
        </w:r>
      </w:ins>
      <w:ins w:id="443" w:author="Billy Mitchell" w:date="2024-07-25T21:13:00Z" w16du:dateUtc="2024-07-26T01:13:00Z">
        <w:r w:rsidR="00757DE0" w:rsidRPr="008C7178">
          <w:rPr>
            <w:szCs w:val="24"/>
          </w:rPr>
          <w:t xml:space="preserve">, </w:t>
        </w:r>
        <w:r w:rsidR="00757DE0" w:rsidRPr="009527CE">
          <w:rPr>
            <w:i/>
            <w:iCs/>
            <w:szCs w:val="24"/>
          </w:rPr>
          <w:t>95% CI</w:t>
        </w:r>
        <w:r w:rsidR="00757DE0" w:rsidRPr="008C7178">
          <w:rPr>
            <w:szCs w:val="24"/>
          </w:rPr>
          <w:t xml:space="preserve"> = [-0.</w:t>
        </w:r>
      </w:ins>
      <w:ins w:id="444" w:author="Billy Mitchell" w:date="2024-07-25T21:16:00Z" w16du:dateUtc="2024-07-26T01:16:00Z">
        <w:r w:rsidR="00757DE0">
          <w:rPr>
            <w:szCs w:val="24"/>
          </w:rPr>
          <w:t>508</w:t>
        </w:r>
      </w:ins>
      <w:ins w:id="445" w:author="Billy Mitchell" w:date="2024-07-25T21:13:00Z" w16du:dateUtc="2024-07-26T01:13:00Z">
        <w:r w:rsidR="00757DE0" w:rsidRPr="008C7178">
          <w:rPr>
            <w:szCs w:val="24"/>
          </w:rPr>
          <w:t>, 0.</w:t>
        </w:r>
      </w:ins>
      <w:ins w:id="446" w:author="Billy Mitchell" w:date="2024-07-25T21:16:00Z" w16du:dateUtc="2024-07-26T01:16:00Z">
        <w:r w:rsidR="00757DE0">
          <w:rPr>
            <w:szCs w:val="24"/>
          </w:rPr>
          <w:t>072</w:t>
        </w:r>
      </w:ins>
      <w:ins w:id="447" w:author="Billy Mitchell" w:date="2024-07-25T21:13:00Z" w16du:dateUtc="2024-07-26T01:13:00Z">
        <w:r w:rsidR="00757DE0" w:rsidRPr="008C7178">
          <w:rPr>
            <w:szCs w:val="24"/>
          </w:rPr>
          <w:t xml:space="preserve">], </w:t>
        </w:r>
        <w:r w:rsidR="00757DE0" w:rsidRPr="009527CE">
          <w:rPr>
            <w:i/>
            <w:iCs/>
            <w:szCs w:val="24"/>
          </w:rPr>
          <w:t>p</w:t>
        </w:r>
        <w:r w:rsidR="00757DE0" w:rsidRPr="008C7178">
          <w:rPr>
            <w:szCs w:val="24"/>
          </w:rPr>
          <w:t xml:space="preserve"> = 0.</w:t>
        </w:r>
      </w:ins>
      <w:ins w:id="448" w:author="Billy Mitchell" w:date="2024-07-25T21:16:00Z" w16du:dateUtc="2024-07-26T01:16:00Z">
        <w:r w:rsidR="00757DE0">
          <w:rPr>
            <w:szCs w:val="24"/>
          </w:rPr>
          <w:t>141</w:t>
        </w:r>
      </w:ins>
      <w:ins w:id="449" w:author="Billy Mitchell" w:date="2024-07-25T21:13:00Z" w16du:dateUtc="2024-07-26T01:13:00Z">
        <w:r w:rsidR="00757DE0">
          <w:rPr>
            <w:szCs w:val="24"/>
          </w:rPr>
          <w:t>)</w:t>
        </w:r>
      </w:ins>
      <w:ins w:id="450" w:author="Billy Mitchell" w:date="2024-07-25T21:12:00Z" w16du:dateUtc="2024-07-26T01:12:00Z">
        <w:r w:rsidR="00757DE0">
          <w:rPr>
            <w:szCs w:val="24"/>
          </w:rPr>
          <w:t xml:space="preserve"> intensities.</w:t>
        </w:r>
      </w:ins>
      <w:r>
        <w:rPr>
          <w:szCs w:val="24"/>
        </w:rPr>
        <w:t xml:space="preserve"> </w:t>
      </w:r>
      <w:del w:id="451" w:author="Billy Mitchell" w:date="2024-07-25T21:17:00Z" w16du:dateUtc="2024-07-26T01:17:00Z">
        <w:r w:rsidR="008F145E" w:rsidDel="00757DE0">
          <w:rPr>
            <w:szCs w:val="24"/>
          </w:rPr>
          <w:fldChar w:fldCharType="begin"/>
        </w:r>
        <w:r w:rsidR="008F145E" w:rsidDel="00757DE0">
          <w:rPr>
            <w:szCs w:val="24"/>
          </w:rPr>
          <w:delInstrText xml:space="preserve"> ADDIN ZOTERO_ITEM CSL_CITATION {"citationID":"cv557tOU","properties":{"formattedCitation":"(Specker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delInstrText>
        </w:r>
        <w:r w:rsidR="008F145E" w:rsidDel="00757DE0">
          <w:rPr>
            <w:szCs w:val="24"/>
          </w:rPr>
          <w:fldChar w:fldCharType="separate"/>
        </w:r>
        <w:r w:rsidR="008F145E" w:rsidRPr="008F145E" w:rsidDel="00757DE0">
          <w:delText>(Specker et al., 2024)</w:delText>
        </w:r>
        <w:r w:rsidR="008F145E" w:rsidDel="00757DE0">
          <w:rPr>
            <w:szCs w:val="24"/>
          </w:rPr>
          <w:fldChar w:fldCharType="end"/>
        </w:r>
      </w:del>
      <w:del w:id="452" w:author="Billy Mitchell" w:date="2024-07-25T21:19:00Z" w16du:dateUtc="2024-07-26T01:19:00Z">
        <w:r w:rsidDel="00757DE0">
          <w:rPr>
            <w:szCs w:val="24"/>
          </w:rPr>
          <w:delText xml:space="preserve">Though the extant literature from comparable lab studies should motivate us to expect the efficacy of distraction to increase and reappraisal to decrease as affective intensity increases, </w:delText>
        </w:r>
        <w:r w:rsidRPr="008C7178" w:rsidDel="00757DE0">
          <w:rPr>
            <w:szCs w:val="24"/>
          </w:rPr>
          <w:delText xml:space="preserve">our </w:delText>
        </w:r>
      </w:del>
      <w:ins w:id="453" w:author="Billy Mitchell" w:date="2024-07-25T21:20:00Z" w16du:dateUtc="2024-07-26T01:20:00Z">
        <w:r w:rsidR="00757DE0">
          <w:rPr>
            <w:szCs w:val="24"/>
          </w:rPr>
          <w:t xml:space="preserve"> In traditional, experimentally</w:t>
        </w:r>
      </w:ins>
      <w:ins w:id="454" w:author="Billy Mitchell" w:date="2024-07-25T21:21:00Z" w16du:dateUtc="2024-07-26T01:21:00Z">
        <w:r w:rsidR="00757DE0">
          <w:rPr>
            <w:szCs w:val="24"/>
          </w:rPr>
          <w:t xml:space="preserve"> controlled paradigms, we often observe </w:t>
        </w:r>
        <w:r w:rsidR="00A37600">
          <w:rPr>
            <w:szCs w:val="24"/>
          </w:rPr>
          <w:t>distraction to be more effective than reappraisal at high emotion intensity</w:t>
        </w:r>
      </w:ins>
      <w:ins w:id="455" w:author="Billy Mitchell" w:date="2024-07-25T21:24:00Z" w16du:dateUtc="2024-07-26T01:24:00Z">
        <w:r w:rsidR="00A37600">
          <w:rPr>
            <w:szCs w:val="24"/>
          </w:rPr>
          <w:t xml:space="preserve"> </w:t>
        </w:r>
      </w:ins>
      <w:r w:rsidR="00A37600">
        <w:rPr>
          <w:szCs w:val="24"/>
        </w:rPr>
        <w:fldChar w:fldCharType="begin"/>
      </w:r>
      <w:r w:rsidR="00A37600">
        <w:rPr>
          <w:szCs w:val="24"/>
        </w:rPr>
        <w:instrText xml:space="preserve"> ADDIN ZOTERO_ITEM CSL_CITATION {"citationID":"DfZBWQRm","properties":{"formattedCitation":"(Sauer et al., 2016; Specker et al., 2024)","plainCitation":"(Sauer et al., 2016; Specker et al., 2024)","noteIndex":0},"citationItems":[{"id":2042,"uris":["http://zotero.org/users/6239255/items/GR9DUXWW"],"itemData":{"id":2042,"type":"article-journal","abstract":"Emotion dysregulation is a core feature of borderline personality disorder (BPD). So far, many studies have tested the consequences of the implementation of certain emotion regulation (ER) strategies, but there have been no investigations about ER choices in BPD. Thus, the aim of this study was to investigate habitual ER choices by self-report questionnaires and experimentally by testing the preference to select between distraction and reappraisal when facing different emotional intensities (high vs. low) and contents (borderline-specific vs. unspecific negative) in patients with BPD (n = 24) compared with clinical controls (patients with major depression, n = 19) and a healthy control group (n = 32). Additionally, heart rate (HR) responses were continuously assessed. Main results revealed that both patient groups showed maladaptive self-reported ER choice profiles compared with HC. We found, however, no differences between the groups in the choice of distraction and reappraisal on the behavioral level and in HR responses. In BPD, within-group analyses revealed a positive correlation between symptom severity and the preference for distraction under high-intensity borderline-specific stimuli. Our findings provide preliminary evidence of ER choices in BPD and show the robustness of the choice effect in patients with affective disorders. (PsycInfo Database Record (c) 2020 APA, all rights reserved)","archive":"psyh","archive_location":"2016-39676-060","container-title":"Psychiatry Research","DOI":"10.1016/j.psychres.2016.04.113","ISSN":"0165-1781","journalAbbreviation":"Psychiatry Research","note":"publisher: Elsevier Science","page":"375-384","source":"EBSCOhost","title":"Emotion regulation choice in female patients with borderline personality disorder: Findings from self-reports and experimental measures","volume":"242","author":[{"family":"Sauer","given":"Christina"},{"family":"Sheppes","given":"Gal"},{"family":"Lackner","given":"Helmut Karl"},{"family":"Arens","given":"Elisabeth A."},{"family":"Tarrasch","given":"Ricardo"},{"family":"Barnow","given":"Sven"}],"issued":{"date-parts":[["2016",8,30]]}}},{"id":16268,"uris":["http://zotero.org/users/6239255/items/G3EMGA8U"],"itemData":{"id":16268,"type":"article-journal","abstract":"Regulatory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A37600">
        <w:rPr>
          <w:szCs w:val="24"/>
        </w:rPr>
        <w:fldChar w:fldCharType="separate"/>
      </w:r>
      <w:r w:rsidR="00A37600" w:rsidRPr="00A37600">
        <w:t>(Sauer et al., 2016; Specker et al., 2024)</w:t>
      </w:r>
      <w:r w:rsidR="00A37600">
        <w:rPr>
          <w:szCs w:val="24"/>
        </w:rPr>
        <w:fldChar w:fldCharType="end"/>
      </w:r>
      <w:ins w:id="456" w:author="Billy Mitchell" w:date="2024-07-25T21:21:00Z" w16du:dateUtc="2024-07-26T01:21:00Z">
        <w:r w:rsidR="00A37600">
          <w:rPr>
            <w:szCs w:val="24"/>
          </w:rPr>
          <w:t xml:space="preserve">. </w:t>
        </w:r>
      </w:ins>
      <w:ins w:id="457" w:author="Billy Mitchell" w:date="2024-07-25T21:19:00Z" w16du:dateUtc="2024-07-26T01:19:00Z">
        <w:r w:rsidR="00757DE0">
          <w:rPr>
            <w:szCs w:val="24"/>
          </w:rPr>
          <w:t xml:space="preserve">This </w:t>
        </w:r>
      </w:ins>
      <w:r w:rsidRPr="008C7178">
        <w:rPr>
          <w:szCs w:val="24"/>
        </w:rPr>
        <w:t xml:space="preserve">data </w:t>
      </w:r>
      <w:r>
        <w:rPr>
          <w:szCs w:val="24"/>
        </w:rPr>
        <w:t>seems to document a deviation</w:t>
      </w:r>
      <w:ins w:id="458" w:author="Billy Mitchell" w:date="2024-07-25T21:27:00Z" w16du:dateUtc="2024-07-26T01:27:00Z">
        <w:r w:rsidR="00A37600">
          <w:rPr>
            <w:szCs w:val="24"/>
          </w:rPr>
          <w:t xml:space="preserve"> - that distraction appeared to be less – not more –  successful than reappraisal -</w:t>
        </w:r>
      </w:ins>
      <w:r>
        <w:rPr>
          <w:szCs w:val="24"/>
        </w:rPr>
        <w:t xml:space="preserve"> from this pattern </w:t>
      </w:r>
      <w:ins w:id="459" w:author="Billy Mitchell" w:date="2024-07-25T21:25:00Z" w16du:dateUtc="2024-07-26T01:25:00Z">
        <w:r w:rsidR="00A37600">
          <w:rPr>
            <w:szCs w:val="24"/>
          </w:rPr>
          <w:t>when</w:t>
        </w:r>
      </w:ins>
      <w:ins w:id="460" w:author="Billy Mitchell" w:date="2024-07-25T21:26:00Z" w16du:dateUtc="2024-07-26T01:26:00Z">
        <w:r w:rsidR="00A37600">
          <w:rPr>
            <w:szCs w:val="24"/>
          </w:rPr>
          <w:t xml:space="preserve"> utilizing an observational, idiographic methodology </w:t>
        </w:r>
      </w:ins>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g</w:t>
      </w:r>
      <w:ins w:id="461" w:author="Billy Mitchell" w:date="2024-08-03T13:54:00Z" w16du:dateUtc="2024-08-03T17:54:00Z">
        <w:r w:rsidR="00682220">
          <w:rPr>
            <w:szCs w:val="24"/>
          </w:rPr>
          <w:t xml:space="preserve">, though an important caveat is that we are capturing </w:t>
        </w:r>
        <w:r w:rsidR="00682220">
          <w:rPr>
            <w:i/>
            <w:iCs/>
            <w:szCs w:val="24"/>
          </w:rPr>
          <w:t xml:space="preserve">subjective </w:t>
        </w:r>
        <w:r w:rsidR="00682220">
          <w:rPr>
            <w:szCs w:val="24"/>
          </w:rPr>
          <w:t xml:space="preserve">assessments of </w:t>
        </w:r>
      </w:ins>
      <w:ins w:id="462" w:author="Billy Mitchell" w:date="2024-08-03T13:55:00Z" w16du:dateUtc="2024-08-03T17:55:00Z">
        <w:r w:rsidR="00682220">
          <w:rPr>
            <w:szCs w:val="24"/>
          </w:rPr>
          <w:t>success and not assessing success via measurement of intensity attenuation</w:t>
        </w:r>
      </w:ins>
      <w:ins w:id="463" w:author="Billy Mitchell" w:date="2024-07-25T21:27:00Z" w16du:dateUtc="2024-07-26T01:27:00Z">
        <w:r w:rsidR="00A37600">
          <w:rPr>
            <w:szCs w:val="24"/>
          </w:rPr>
          <w:t>.</w:t>
        </w:r>
      </w:ins>
      <w:del w:id="464" w:author="Billy Mitchell" w:date="2024-07-25T21:27:00Z" w16du:dateUtc="2024-07-26T01:27:00Z">
        <w:r w:rsidDel="00A37600">
          <w:rPr>
            <w:szCs w:val="24"/>
          </w:rPr>
          <w:delText>:</w:delText>
        </w:r>
      </w:del>
      <w:r>
        <w:rPr>
          <w:szCs w:val="24"/>
        </w:rPr>
        <w:t xml:space="preserve"> </w:t>
      </w:r>
      <w:del w:id="465" w:author="Billy Mitchell" w:date="2024-07-25T21:27:00Z" w16du:dateUtc="2024-07-26T01:27:00Z">
        <w:r w:rsidDel="00A37600">
          <w:rPr>
            <w:szCs w:val="24"/>
          </w:rPr>
          <w:delText xml:space="preserve">distraction appeared to be less </w:delText>
        </w:r>
      </w:del>
      <w:del w:id="466" w:author="Billy Mitchell" w:date="2024-07-25T21:19:00Z" w16du:dateUtc="2024-07-26T01:19:00Z">
        <w:r w:rsidR="00EC2B97" w:rsidDel="00757DE0">
          <w:rPr>
            <w:szCs w:val="24"/>
          </w:rPr>
          <w:delText>–</w:delText>
        </w:r>
        <w:r w:rsidDel="00757DE0">
          <w:rPr>
            <w:szCs w:val="24"/>
          </w:rPr>
          <w:delText xml:space="preserve"> not more </w:delText>
        </w:r>
        <w:r w:rsidR="00EC2B97" w:rsidDel="00757DE0">
          <w:rPr>
            <w:szCs w:val="24"/>
          </w:rPr>
          <w:delText>–</w:delText>
        </w:r>
        <w:r w:rsidDel="00757DE0">
          <w:rPr>
            <w:szCs w:val="24"/>
          </w:rPr>
          <w:delText xml:space="preserve"> successful as affective intensity increased</w:delText>
        </w:r>
      </w:del>
      <w:del w:id="467" w:author="Billy Mitchell" w:date="2024-07-25T21:27:00Z" w16du:dateUtc="2024-07-26T01:27:00Z">
        <w:r w:rsidDel="00A37600">
          <w:rPr>
            <w:szCs w:val="24"/>
          </w:rPr>
          <w:delText>.</w:delText>
        </w:r>
      </w:del>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3A6E84C9" w:rsidR="008126E0" w:rsidDel="004B36C0" w:rsidRDefault="00C4054F" w:rsidP="002C6E4D">
      <w:pPr>
        <w:spacing w:after="0" w:line="480" w:lineRule="auto"/>
        <w:ind w:left="0" w:firstLine="720"/>
        <w:rPr>
          <w:del w:id="468" w:author="Billy Mitchell" w:date="2024-07-26T01:35:00Z" w16du:dateUtc="2024-07-26T05:35:00Z"/>
          <w:szCs w:val="24"/>
        </w:rPr>
      </w:pPr>
      <w:ins w:id="469" w:author="Billy Mitchell" w:date="2024-07-23T14:44:00Z" w16du:dateUtc="2024-07-23T18:44:00Z">
        <w:r>
          <w:rPr>
            <w:szCs w:val="24"/>
          </w:rPr>
          <w:t>A</w:t>
        </w:r>
      </w:ins>
      <w:del w:id="470" w:author="Billy Mitchell" w:date="2024-07-23T14:44:00Z" w16du:dateUtc="2024-07-23T18:44:00Z">
        <w:r w:rsidR="004F39AA" w:rsidDel="00C4054F">
          <w:rPr>
            <w:szCs w:val="24"/>
          </w:rPr>
          <w:delText>Hypothesized models across</w:delText>
        </w:r>
        <w:r w:rsidR="002C6E4D" w:rsidDel="00C4054F">
          <w:rPr>
            <w:szCs w:val="24"/>
          </w:rPr>
          <w:delText xml:space="preserve"> </w:delText>
        </w:r>
        <w:r w:rsidR="004F39AA" w:rsidDel="00C4054F">
          <w:rPr>
            <w:szCs w:val="24"/>
          </w:rPr>
          <w:delText>a</w:delText>
        </w:r>
      </w:del>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w:t>
      </w:r>
      <w:del w:id="471" w:author="Billy Mitchell" w:date="2024-07-23T14:45:00Z" w16du:dateUtc="2024-07-23T18:45:00Z">
        <w:r w:rsidR="00500583" w:rsidDel="00C4054F">
          <w:rPr>
            <w:szCs w:val="24"/>
          </w:rPr>
          <w:delText>,</w:delText>
        </w:r>
      </w:del>
      <w:r w:rsidR="00500583">
        <w:rPr>
          <w:szCs w:val="24"/>
        </w:rPr>
        <w:t xml:space="preserve">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ins w:id="472" w:author="Billy Mitchell" w:date="2024-07-26T01:21:00Z" w16du:dateUtc="2024-07-26T05:21:00Z">
        <w:r w:rsidR="0012001C">
          <w:rPr>
            <w:szCs w:val="24"/>
          </w:rPr>
          <w:t>. We also found</w:t>
        </w:r>
      </w:ins>
      <w:ins w:id="473" w:author="Billy Mitchell" w:date="2024-07-23T14:54:00Z" w16du:dateUtc="2024-07-23T18:54:00Z">
        <w:r w:rsidR="00900636">
          <w:rPr>
            <w:szCs w:val="24"/>
          </w:rPr>
          <w:t xml:space="preserve"> that distraction may have been less successful at</w:t>
        </w:r>
      </w:ins>
      <w:ins w:id="474" w:author="Billy Mitchell" w:date="2024-07-26T01:21:00Z" w16du:dateUtc="2024-07-26T05:21:00Z">
        <w:r w:rsidR="0012001C">
          <w:rPr>
            <w:szCs w:val="24"/>
          </w:rPr>
          <w:t xml:space="preserve"> regulating</w:t>
        </w:r>
      </w:ins>
      <w:ins w:id="475" w:author="Billy Mitchell" w:date="2024-07-23T14:54:00Z" w16du:dateUtc="2024-07-23T18:54:00Z">
        <w:r w:rsidR="00900636">
          <w:rPr>
            <w:szCs w:val="24"/>
          </w:rPr>
          <w:t xml:space="preserve"> higher intensit</w:t>
        </w:r>
      </w:ins>
      <w:ins w:id="476" w:author="Billy Mitchell" w:date="2024-07-26T01:21:00Z" w16du:dateUtc="2024-07-26T05:21:00Z">
        <w:r w:rsidR="0012001C">
          <w:rPr>
            <w:szCs w:val="24"/>
          </w:rPr>
          <w:t xml:space="preserve">y emotions than </w:t>
        </w:r>
        <w:r w:rsidR="0012001C">
          <w:rPr>
            <w:szCs w:val="24"/>
          </w:rPr>
          <w:lastRenderedPageBreak/>
          <w:t>reappraisal</w:t>
        </w:r>
      </w:ins>
      <w:ins w:id="477" w:author="Billy Mitchell" w:date="2024-07-26T01:22:00Z" w16du:dateUtc="2024-07-26T05:22:00Z">
        <w:r w:rsidR="0012001C">
          <w:rPr>
            <w:szCs w:val="24"/>
          </w:rPr>
          <w:t xml:space="preserve"> in this specific circumstance</w:t>
        </w:r>
      </w:ins>
      <w:ins w:id="478" w:author="Billy Mitchell" w:date="2024-07-26T01:21:00Z" w16du:dateUtc="2024-07-26T05:21:00Z">
        <w:r w:rsidR="0012001C">
          <w:rPr>
            <w:szCs w:val="24"/>
          </w:rPr>
          <w:t xml:space="preserve"> – a surprising </w:t>
        </w:r>
      </w:ins>
      <w:ins w:id="479" w:author="Billy Mitchell" w:date="2024-07-26T01:22:00Z" w16du:dateUtc="2024-07-26T05:22:00Z">
        <w:r w:rsidR="0012001C">
          <w:rPr>
            <w:szCs w:val="24"/>
          </w:rPr>
          <w:t>finding given the extant literature</w:t>
        </w:r>
      </w:ins>
      <w:r w:rsidR="0000303C">
        <w:rPr>
          <w:szCs w:val="24"/>
        </w:rPr>
        <w:t xml:space="preserve">. </w:t>
      </w:r>
      <w:ins w:id="480" w:author="Billy Mitchell" w:date="2024-07-23T14:51:00Z" w16du:dateUtc="2024-07-23T18:51:00Z">
        <w:r w:rsidR="00900636">
          <w:rPr>
            <w:szCs w:val="24"/>
          </w:rPr>
          <w:t xml:space="preserve">However, lack of experimental control </w:t>
        </w:r>
      </w:ins>
      <w:ins w:id="481" w:author="Billy Mitchell" w:date="2024-07-26T01:23:00Z" w16du:dateUtc="2024-07-26T05:23:00Z">
        <w:r w:rsidR="0012001C">
          <w:rPr>
            <w:szCs w:val="24"/>
          </w:rPr>
          <w:t>limits interpret</w:t>
        </w:r>
      </w:ins>
      <w:ins w:id="482" w:author="Billy Mitchell" w:date="2024-07-26T01:24:00Z" w16du:dateUtc="2024-07-26T05:24:00Z">
        <w:r w:rsidR="000D4E5A">
          <w:rPr>
            <w:szCs w:val="24"/>
          </w:rPr>
          <w:t>ations of</w:t>
        </w:r>
      </w:ins>
      <w:ins w:id="483" w:author="Billy Mitchell" w:date="2024-07-26T01:23:00Z" w16du:dateUtc="2024-07-26T05:23:00Z">
        <w:r w:rsidR="0012001C">
          <w:rPr>
            <w:szCs w:val="24"/>
          </w:rPr>
          <w:t xml:space="preserve"> this </w:t>
        </w:r>
      </w:ins>
      <w:ins w:id="484" w:author="Billy Mitchell" w:date="2024-07-23T14:52:00Z" w16du:dateUtc="2024-07-23T18:52:00Z">
        <w:r w:rsidR="00900636">
          <w:rPr>
            <w:szCs w:val="24"/>
          </w:rPr>
          <w:t xml:space="preserve">null effect. </w:t>
        </w:r>
      </w:ins>
      <w:del w:id="485" w:author="Billy Mitchell" w:date="2024-06-03T13:09:00Z" w16du:dateUtc="2024-06-03T17:09:00Z">
        <w:r w:rsidR="00861E10" w:rsidDel="00393F57">
          <w:rPr>
            <w:szCs w:val="24"/>
          </w:rPr>
          <w:pgNum/>
        </w:r>
        <w:r w:rsidR="00861E10" w:rsidDel="00393F57">
          <w:rPr>
            <w:szCs w:val="24"/>
          </w:rPr>
          <w:delText>ilm</w:delText>
        </w:r>
      </w:del>
      <w:del w:id="486" w:author="Billy Mitchell" w:date="2024-07-23T14:51:00Z" w16du:dateUtc="2024-07-23T18:51:00Z">
        <w:r w:rsidR="004F39AA" w:rsidDel="00900636">
          <w:rPr>
            <w:szCs w:val="24"/>
          </w:rPr>
          <w:delText xml:space="preserve"> </w:delText>
        </w:r>
      </w:del>
      <w:del w:id="487" w:author="Billy Mitchell" w:date="2024-07-23T14:57:00Z" w16du:dateUtc="2024-07-23T18:57:00Z">
        <w:r w:rsidR="004F39AA" w:rsidDel="00900636">
          <w:rPr>
            <w:szCs w:val="24"/>
          </w:rPr>
          <w:delText>lack of an effect may be due to distraction being less successful than hypothesized in this complex, multimodal experience</w:delText>
        </w:r>
      </w:del>
      <w:del w:id="488" w:author="Billy Mitchell" w:date="2024-07-23T14:52:00Z" w16du:dateUtc="2024-07-23T18:52:00Z">
        <w:r w:rsidR="004F39AA" w:rsidDel="00900636">
          <w:rPr>
            <w:szCs w:val="24"/>
          </w:rPr>
          <w:delText>.</w:delText>
        </w:r>
        <w:r w:rsidR="00B720B2" w:rsidRPr="008C7178" w:rsidDel="00900636">
          <w:rPr>
            <w:szCs w:val="24"/>
          </w:rPr>
          <w:delText xml:space="preserve"> </w:delText>
        </w:r>
      </w:del>
      <w:del w:id="489" w:author="Billy Mitchell" w:date="2024-07-26T01:25:00Z" w16du:dateUtc="2024-07-26T05:25:00Z">
        <w:r w:rsidR="0000303C" w:rsidDel="000D4E5A">
          <w:rPr>
            <w:szCs w:val="24"/>
          </w:rPr>
          <w:delText>As such, w</w:delText>
        </w:r>
      </w:del>
      <w:ins w:id="490" w:author="Billy Mitchell" w:date="2024-07-26T01:25:00Z" w16du:dateUtc="2024-07-26T05:25:00Z">
        <w:r w:rsidR="000D4E5A">
          <w:rPr>
            <w:szCs w:val="24"/>
          </w:rPr>
          <w:t xml:space="preserve"> W</w:t>
        </w:r>
      </w:ins>
      <w:r w:rsidR="002C6E4D">
        <w:rPr>
          <w:szCs w:val="24"/>
        </w:rPr>
        <w:t xml:space="preserve">e </w:t>
      </w:r>
      <w:r w:rsidR="0000303C">
        <w:rPr>
          <w:szCs w:val="24"/>
        </w:rPr>
        <w:t>theorized</w:t>
      </w:r>
      <w:r w:rsidR="002C6E4D">
        <w:rPr>
          <w:szCs w:val="24"/>
        </w:rPr>
        <w:t xml:space="preserve"> that participants exposed to </w:t>
      </w:r>
      <w:del w:id="491" w:author="Billy Mitchell" w:date="2024-07-26T01:26:00Z" w16du:dateUtc="2024-07-26T05:26:00Z">
        <w:r w:rsidR="002C6E4D" w:rsidDel="000D4E5A">
          <w:rPr>
            <w:szCs w:val="24"/>
          </w:rPr>
          <w:delText xml:space="preserve">similar </w:delText>
        </w:r>
      </w:del>
      <w:ins w:id="492" w:author="Billy Mitchell" w:date="2024-07-26T01:26:00Z" w16du:dateUtc="2024-07-26T05:26:00Z">
        <w:r w:rsidR="000D4E5A">
          <w:rPr>
            <w:szCs w:val="24"/>
          </w:rPr>
          <w:t xml:space="preserve">versions of the same stimuli </w:t>
        </w:r>
      </w:ins>
      <w:del w:id="493" w:author="Billy Mitchell" w:date="2024-07-26T01:26:00Z" w16du:dateUtc="2024-07-26T05:26:00Z">
        <w:r w:rsidR="002C6E4D" w:rsidDel="000D4E5A">
          <w:rPr>
            <w:szCs w:val="24"/>
          </w:rPr>
          <w:delText xml:space="preserve">information outside of the complex, multimodal environment would likely still </w:delText>
        </w:r>
      </w:del>
      <w:ins w:id="494" w:author="Billy Mitchell" w:date="2024-07-26T01:26:00Z" w16du:dateUtc="2024-07-26T05:26:00Z">
        <w:r w:rsidR="000D4E5A">
          <w:rPr>
            <w:szCs w:val="24"/>
          </w:rPr>
          <w:t xml:space="preserve">could </w:t>
        </w:r>
      </w:ins>
      <w:r w:rsidR="002C6E4D">
        <w:rPr>
          <w:szCs w:val="24"/>
        </w:rPr>
        <w:t xml:space="preserve">demonstrate </w:t>
      </w:r>
      <w:r w:rsidR="006021D3">
        <w:rPr>
          <w:szCs w:val="24"/>
        </w:rPr>
        <w:t>ER</w:t>
      </w:r>
      <w:del w:id="495" w:author="Billy Mitchell" w:date="2024-07-23T15:01:00Z" w16du:dateUtc="2024-07-23T19:01:00Z">
        <w:r w:rsidR="002C6E4D" w:rsidDel="008864BD">
          <w:rPr>
            <w:szCs w:val="24"/>
          </w:rPr>
          <w:delText xml:space="preserve"> </w:delText>
        </w:r>
        <w:r w:rsidR="00131503" w:rsidDel="008864BD">
          <w:rPr>
            <w:szCs w:val="24"/>
          </w:rPr>
          <w:delText>usage</w:delText>
        </w:r>
      </w:del>
      <w:r w:rsidR="002C6E4D">
        <w:rPr>
          <w:szCs w:val="24"/>
        </w:rPr>
        <w:t xml:space="preserve"> patterns in line with the extant literature</w:t>
      </w:r>
      <w:ins w:id="496" w:author="Billy Mitchell" w:date="2024-07-26T01:26:00Z" w16du:dateUtc="2024-07-26T05:26:00Z">
        <w:r w:rsidR="000D4E5A">
          <w:rPr>
            <w:szCs w:val="24"/>
          </w:rPr>
          <w:t xml:space="preserve"> </w:t>
        </w:r>
      </w:ins>
      <w:ins w:id="497" w:author="Billy Mitchell" w:date="2024-07-26T01:28:00Z" w16du:dateUtc="2024-07-26T05:28:00Z">
        <w:r w:rsidR="000D4E5A">
          <w:rPr>
            <w:szCs w:val="24"/>
          </w:rPr>
          <w:t xml:space="preserve">if made less complicated and </w:t>
        </w:r>
      </w:ins>
      <w:ins w:id="498" w:author="Billy Mitchell" w:date="2024-07-26T01:26:00Z" w16du:dateUtc="2024-07-26T05:26:00Z">
        <w:r w:rsidR="000D4E5A">
          <w:rPr>
            <w:szCs w:val="24"/>
          </w:rPr>
          <w:t>given greater exper</w:t>
        </w:r>
      </w:ins>
      <w:ins w:id="499" w:author="Billy Mitchell" w:date="2024-07-26T01:27:00Z" w16du:dateUtc="2024-07-26T05:27:00Z">
        <w:r w:rsidR="000D4E5A">
          <w:rPr>
            <w:szCs w:val="24"/>
          </w:rPr>
          <w:t>imental control</w:t>
        </w:r>
      </w:ins>
      <w:r w:rsidR="002C6E4D">
        <w:rPr>
          <w:szCs w:val="24"/>
        </w:rPr>
        <w:t>.</w:t>
      </w:r>
      <w:r w:rsidR="00804B41">
        <w:rPr>
          <w:szCs w:val="24"/>
        </w:rPr>
        <w:t xml:space="preserve"> </w:t>
      </w:r>
      <w:moveToRangeStart w:id="500" w:author="Billy Mitchell" w:date="2024-07-26T01:32:00Z" w:name="move172849961"/>
      <w:moveTo w:id="501" w:author="Billy Mitchell" w:date="2024-07-26T01:32:00Z" w16du:dateUtc="2024-07-26T05:32:00Z">
        <w:r w:rsidR="000D4E5A">
          <w:rPr>
            <w:szCs w:val="24"/>
          </w:rPr>
          <w:t xml:space="preserve">Although using audiovisual recordings from the experience would have been ideal, we were unable to obtain permission to record such data during the previous studies. </w:t>
        </w:r>
      </w:moveTo>
      <w:moveToRangeEnd w:id="500"/>
      <w:ins w:id="502" w:author="Billy Mitchell" w:date="2024-07-26T01:32:00Z" w16du:dateUtc="2024-07-26T05:32:00Z">
        <w:r w:rsidR="000D4E5A">
          <w:rPr>
            <w:szCs w:val="24"/>
          </w:rPr>
          <w:t>Instead, w</w:t>
        </w:r>
      </w:ins>
      <w:del w:id="503" w:author="Billy Mitchell" w:date="2024-07-26T01:32:00Z" w16du:dateUtc="2024-07-26T05:32:00Z">
        <w:r w:rsidR="00804B41" w:rsidDel="000D4E5A">
          <w:rPr>
            <w:szCs w:val="24"/>
          </w:rPr>
          <w:delText>W</w:delText>
        </w:r>
      </w:del>
      <w:r w:rsidR="00804B41">
        <w:rPr>
          <w:szCs w:val="24"/>
        </w:rPr>
        <w:t xml:space="preserve">e </w:t>
      </w:r>
      <w:del w:id="504" w:author="Billy Mitchell" w:date="2024-07-23T14:58:00Z" w16du:dateUtc="2024-07-23T18:58:00Z">
        <w:r w:rsidR="00804B41" w:rsidDel="00900636">
          <w:rPr>
            <w:szCs w:val="24"/>
          </w:rPr>
          <w:delText>hypothesized th</w:delText>
        </w:r>
        <w:r w:rsidR="002B4BE0" w:rsidDel="00900636">
          <w:rPr>
            <w:szCs w:val="24"/>
          </w:rPr>
          <w:delText xml:space="preserve">at </w:delText>
        </w:r>
      </w:del>
      <w:r w:rsidR="00562C94">
        <w:rPr>
          <w:szCs w:val="24"/>
        </w:rPr>
        <w:t>generat</w:t>
      </w:r>
      <w:ins w:id="505" w:author="Billy Mitchell" w:date="2024-07-23T14:58:00Z" w16du:dateUtc="2024-07-23T18:58:00Z">
        <w:r w:rsidR="00900636">
          <w:rPr>
            <w:szCs w:val="24"/>
          </w:rPr>
          <w:t>ed</w:t>
        </w:r>
      </w:ins>
      <w:del w:id="506" w:author="Billy Mitchell" w:date="2024-07-23T14:58:00Z" w16du:dateUtc="2024-07-23T18:58:00Z">
        <w:r w:rsidR="00562C94" w:rsidDel="00900636">
          <w:rPr>
            <w:szCs w:val="24"/>
          </w:rPr>
          <w:delText>ing</w:delText>
        </w:r>
      </w:del>
      <w:del w:id="507" w:author="Billy Mitchell" w:date="2024-07-26T01:27:00Z" w16du:dateUtc="2024-07-26T05:27:00Z">
        <w:r w:rsidR="00562C94" w:rsidDel="000D4E5A">
          <w:rPr>
            <w:szCs w:val="24"/>
          </w:rPr>
          <w:delText xml:space="preserve"> a</w:delText>
        </w:r>
      </w:del>
      <w:r w:rsidR="00562C94">
        <w:rPr>
          <w:szCs w:val="24"/>
        </w:rPr>
        <w:t xml:space="preserve"> </w:t>
      </w:r>
      <w:r w:rsidR="002B4BE0">
        <w:rPr>
          <w:szCs w:val="24"/>
        </w:rPr>
        <w:t>decontextual</w:t>
      </w:r>
      <w:r w:rsidR="00562C94">
        <w:rPr>
          <w:szCs w:val="24"/>
        </w:rPr>
        <w:t>ized representation</w:t>
      </w:r>
      <w:ins w:id="508" w:author="Billy Mitchell" w:date="2024-07-26T01:27:00Z" w16du:dateUtc="2024-07-26T05:27:00Z">
        <w:r w:rsidR="000D4E5A">
          <w:rPr>
            <w:szCs w:val="24"/>
          </w:rPr>
          <w:t>s</w:t>
        </w:r>
      </w:ins>
      <w:r w:rsidR="00562C94">
        <w:rPr>
          <w:szCs w:val="24"/>
        </w:rPr>
        <w:t xml:space="preserve"> of </w:t>
      </w:r>
      <w:ins w:id="509" w:author="Billy Mitchell" w:date="2024-07-26T01:33:00Z" w16du:dateUtc="2024-07-26T05:33:00Z">
        <w:r w:rsidR="000D4E5A">
          <w:rPr>
            <w:szCs w:val="24"/>
          </w:rPr>
          <w:t>preliminary study</w:t>
        </w:r>
      </w:ins>
      <w:ins w:id="510" w:author="Billy Mitchell" w:date="2024-07-26T01:32:00Z" w16du:dateUtc="2024-07-26T05:32:00Z">
        <w:r w:rsidR="000D4E5A">
          <w:rPr>
            <w:szCs w:val="24"/>
          </w:rPr>
          <w:t xml:space="preserve"> </w:t>
        </w:r>
      </w:ins>
      <w:ins w:id="511" w:author="Billy Mitchell" w:date="2024-07-26T01:27:00Z" w16du:dateUtc="2024-07-26T05:27:00Z">
        <w:r w:rsidR="000D4E5A">
          <w:rPr>
            <w:szCs w:val="24"/>
          </w:rPr>
          <w:t>subject</w:t>
        </w:r>
      </w:ins>
      <w:ins w:id="512" w:author="Billy Mitchell" w:date="2024-07-26T01:32:00Z" w16du:dateUtc="2024-07-26T05:32:00Z">
        <w:r w:rsidR="000D4E5A">
          <w:rPr>
            <w:szCs w:val="24"/>
          </w:rPr>
          <w:t>s</w:t>
        </w:r>
      </w:ins>
      <w:ins w:id="513" w:author="Billy Mitchell" w:date="2024-07-26T01:27:00Z" w16du:dateUtc="2024-07-26T05:27:00Z">
        <w:r w:rsidR="000D4E5A">
          <w:rPr>
            <w:szCs w:val="24"/>
          </w:rPr>
          <w:t>’ self-reported idiographic</w:t>
        </w:r>
      </w:ins>
      <w:del w:id="514" w:author="Billy Mitchell" w:date="2024-07-26T01:27:00Z" w16du:dateUtc="2024-07-26T05:27:00Z">
        <w:r w:rsidR="00562C94" w:rsidDel="000D4E5A">
          <w:rPr>
            <w:szCs w:val="24"/>
          </w:rPr>
          <w:delText>the</w:delText>
        </w:r>
      </w:del>
      <w:r w:rsidR="00562C94">
        <w:rPr>
          <w:szCs w:val="24"/>
        </w:rPr>
        <w:t xml:space="preserve"> experience</w:t>
      </w:r>
      <w:ins w:id="515" w:author="Billy Mitchell" w:date="2024-07-26T01:27:00Z" w16du:dateUtc="2024-07-26T05:27:00Z">
        <w:r w:rsidR="000D4E5A">
          <w:rPr>
            <w:szCs w:val="24"/>
          </w:rPr>
          <w:t>s</w:t>
        </w:r>
      </w:ins>
      <w:r w:rsidR="00562C94">
        <w:rPr>
          <w:szCs w:val="24"/>
        </w:rPr>
        <w:t xml:space="preserve"> with only the </w:t>
      </w:r>
      <w:r w:rsidR="002B4BE0">
        <w:rPr>
          <w:szCs w:val="24"/>
        </w:rPr>
        <w:t>relevant information</w:t>
      </w:r>
      <w:ins w:id="516" w:author="Billy Mitchell" w:date="2024-07-26T01:27:00Z" w16du:dateUtc="2024-07-26T05:27:00Z">
        <w:r w:rsidR="000D4E5A">
          <w:rPr>
            <w:szCs w:val="24"/>
          </w:rPr>
          <w:t xml:space="preserve"> present</w:t>
        </w:r>
      </w:ins>
      <w:r w:rsidR="00562C94">
        <w:rPr>
          <w:szCs w:val="24"/>
        </w:rPr>
        <w:t xml:space="preserve"> (i.e., description of event, emotions felt, intensity of emotions)</w:t>
      </w:r>
      <w:del w:id="517" w:author="Billy Mitchell" w:date="2024-07-26T01:27:00Z" w16du:dateUtc="2024-07-26T05:27:00Z">
        <w:r w:rsidR="00D326AE" w:rsidDel="000D4E5A">
          <w:rPr>
            <w:szCs w:val="24"/>
          </w:rPr>
          <w:delText xml:space="preserve"> present</w:delText>
        </w:r>
      </w:del>
      <w:r w:rsidR="00A632A5">
        <w:rPr>
          <w:szCs w:val="24"/>
        </w:rPr>
        <w:t xml:space="preserve"> and ask</w:t>
      </w:r>
      <w:ins w:id="518" w:author="Billy Mitchell" w:date="2024-07-23T14:58:00Z" w16du:dateUtc="2024-07-23T18:58:00Z">
        <w:r w:rsidR="00900636">
          <w:rPr>
            <w:szCs w:val="24"/>
          </w:rPr>
          <w:t>ed</w:t>
        </w:r>
      </w:ins>
      <w:ins w:id="519" w:author="Billy Mitchell" w:date="2024-07-26T01:29:00Z" w16du:dateUtc="2024-07-26T05:29:00Z">
        <w:r w:rsidR="000D4E5A">
          <w:rPr>
            <w:szCs w:val="24"/>
          </w:rPr>
          <w:t xml:space="preserve"> a new sample of </w:t>
        </w:r>
      </w:ins>
      <w:del w:id="520" w:author="Billy Mitchell" w:date="2024-07-23T14:58:00Z" w16du:dateUtc="2024-07-23T18:58:00Z">
        <w:r w:rsidR="00A632A5" w:rsidDel="00900636">
          <w:rPr>
            <w:szCs w:val="24"/>
          </w:rPr>
          <w:delText xml:space="preserve">ing </w:delText>
        </w:r>
      </w:del>
      <w:r w:rsidR="00A632A5">
        <w:rPr>
          <w:szCs w:val="24"/>
        </w:rPr>
        <w:t>participants to simulate or forecast how they might self-regulate</w:t>
      </w:r>
      <w:ins w:id="521" w:author="Billy Mitchell" w:date="2024-07-23T15:02:00Z" w16du:dateUtc="2024-07-23T19:02:00Z">
        <w:r w:rsidR="008864BD">
          <w:rPr>
            <w:szCs w:val="24"/>
          </w:rPr>
          <w:t xml:space="preserve"> in the same circumstance</w:t>
        </w:r>
      </w:ins>
      <w:ins w:id="522" w:author="Billy Mitchell" w:date="2024-07-26T01:34:00Z" w16du:dateUtc="2024-07-26T05:34:00Z">
        <w:r w:rsidR="004B36C0">
          <w:rPr>
            <w:szCs w:val="24"/>
          </w:rPr>
          <w:t xml:space="preserve"> </w:t>
        </w:r>
      </w:ins>
      <w:ins w:id="523" w:author="Billy Mitchell" w:date="2024-07-26T01:35:00Z" w16du:dateUtc="2024-07-26T05:35:00Z">
        <w:r w:rsidR="004B36C0">
          <w:rPr>
            <w:szCs w:val="24"/>
          </w:rPr>
          <w:t xml:space="preserve">given the information provided </w:t>
        </w:r>
      </w:ins>
      <w:ins w:id="524" w:author="Billy Mitchell" w:date="2024-07-26T01:34:00Z" w16du:dateUtc="2024-07-26T05:34:00Z">
        <w:r w:rsidR="004B36C0">
          <w:rPr>
            <w:szCs w:val="24"/>
          </w:rPr>
          <w:t>(events available within OSF repository)</w:t>
        </w:r>
      </w:ins>
      <w:del w:id="525" w:author="Billy Mitchell" w:date="2024-07-23T14:59:00Z" w16du:dateUtc="2024-07-23T18:59:00Z">
        <w:r w:rsidR="00A632A5" w:rsidDel="00900636">
          <w:rPr>
            <w:szCs w:val="24"/>
          </w:rPr>
          <w:delText xml:space="preserve"> </w:delText>
        </w:r>
        <w:r w:rsidR="00562C94" w:rsidDel="00900636">
          <w:rPr>
            <w:szCs w:val="24"/>
          </w:rPr>
          <w:delText>w</w:delText>
        </w:r>
        <w:r w:rsidR="002B4BE0" w:rsidDel="00900636">
          <w:rPr>
            <w:szCs w:val="24"/>
          </w:rPr>
          <w:delText xml:space="preserve">ould </w:delText>
        </w:r>
        <w:r w:rsidR="00562C94" w:rsidDel="00900636">
          <w:rPr>
            <w:szCs w:val="24"/>
          </w:rPr>
          <w:delText>reproduce the</w:delText>
        </w:r>
        <w:r w:rsidR="002B4BE0" w:rsidDel="00900636">
          <w:rPr>
            <w:szCs w:val="24"/>
          </w:rPr>
          <w:delText xml:space="preserve"> positive association between the emotional intensity of an experience and the frequency of choosing disengagement over engagement regulation strategies</w:delText>
        </w:r>
      </w:del>
      <w:r w:rsidR="002B4BE0">
        <w:rPr>
          <w:szCs w:val="24"/>
        </w:rPr>
        <w:t>.</w:t>
      </w:r>
      <w:ins w:id="526" w:author="Billy Mitchell" w:date="2024-07-26T01:34:00Z" w16du:dateUtc="2024-07-26T05:34:00Z">
        <w:r w:rsidR="004B36C0">
          <w:rPr>
            <w:szCs w:val="24"/>
          </w:rPr>
          <w:t xml:space="preserve"> These subjects had no access to the regulatory behaviors subjects actually used</w:t>
        </w:r>
      </w:ins>
      <w:ins w:id="527" w:author="Billy Mitchell" w:date="2024-08-19T12:22:00Z" w16du:dateUtc="2024-08-19T16:22:00Z">
        <w:r w:rsidR="00F057F6">
          <w:rPr>
            <w:szCs w:val="24"/>
          </w:rPr>
          <w:t>.</w:t>
        </w:r>
      </w:ins>
      <w:r w:rsidR="002B4BE0">
        <w:rPr>
          <w:szCs w:val="24"/>
        </w:rPr>
        <w:t xml:space="preserve"> </w:t>
      </w:r>
      <w:ins w:id="528" w:author="Billy Mitchell" w:date="2024-07-23T15:02:00Z" w16du:dateUtc="2024-07-23T19:02:00Z">
        <w:r w:rsidR="008864BD">
          <w:rPr>
            <w:szCs w:val="24"/>
          </w:rPr>
          <w:t>This decontextualized manipulation of emotional exp</w:t>
        </w:r>
      </w:ins>
      <w:ins w:id="529" w:author="Billy Mitchell" w:date="2024-07-23T15:03:00Z" w16du:dateUtc="2024-07-23T19:03:00Z">
        <w:r w:rsidR="008864BD">
          <w:rPr>
            <w:szCs w:val="24"/>
          </w:rPr>
          <w:t xml:space="preserve">eriences </w:t>
        </w:r>
      </w:ins>
      <w:ins w:id="530" w:author="Billy Mitchell" w:date="2024-07-26T01:29:00Z" w16du:dateUtc="2024-07-26T05:29:00Z">
        <w:r w:rsidR="000D4E5A">
          <w:rPr>
            <w:szCs w:val="24"/>
          </w:rPr>
          <w:t xml:space="preserve">in scenarios unburdened by the complications of reality </w:t>
        </w:r>
      </w:ins>
      <w:ins w:id="531" w:author="Billy Mitchell" w:date="2024-07-23T15:03:00Z" w16du:dateUtc="2024-07-23T19:03:00Z">
        <w:r w:rsidR="008864BD">
          <w:rPr>
            <w:szCs w:val="24"/>
          </w:rPr>
          <w:t xml:space="preserve">more closely mirrors the design of a stimulus-response paradigm while retaining content </w:t>
        </w:r>
      </w:ins>
      <w:ins w:id="532" w:author="Billy Mitchell" w:date="2024-08-19T12:23:00Z" w16du:dateUtc="2024-08-19T16:23:00Z">
        <w:r w:rsidR="00AD4521">
          <w:rPr>
            <w:szCs w:val="24"/>
          </w:rPr>
          <w:t xml:space="preserve">similar  to the </w:t>
        </w:r>
      </w:ins>
      <w:ins w:id="533" w:author="Billy Mitchell" w:date="2024-07-23T15:03:00Z" w16du:dateUtc="2024-07-23T19:03:00Z">
        <w:r w:rsidR="008864BD">
          <w:rPr>
            <w:szCs w:val="24"/>
          </w:rPr>
          <w:t>haunted house.</w:t>
        </w:r>
      </w:ins>
      <w:ins w:id="534" w:author="Billy Mitchell" w:date="2024-07-26T01:35:00Z" w16du:dateUtc="2024-07-26T05:35:00Z">
        <w:r w:rsidR="004B36C0">
          <w:rPr>
            <w:szCs w:val="24"/>
          </w:rPr>
          <w:t xml:space="preserve"> </w:t>
        </w:r>
      </w:ins>
    </w:p>
    <w:p w14:paraId="2E7F39AA" w14:textId="4FBD0C36" w:rsidR="00654027" w:rsidRDefault="002C6E4D" w:rsidP="002C6E4D">
      <w:pPr>
        <w:spacing w:after="0" w:line="480" w:lineRule="auto"/>
        <w:ind w:left="0" w:firstLine="720"/>
        <w:rPr>
          <w:szCs w:val="24"/>
        </w:rPr>
      </w:pPr>
      <w:moveFromRangeStart w:id="535" w:author="Billy Mitchell" w:date="2024-07-26T01:32:00Z" w:name="move172849961"/>
      <w:moveFrom w:id="536" w:author="Billy Mitchell" w:date="2024-07-26T01:32:00Z" w16du:dateUtc="2024-07-26T05:32:00Z">
        <w:r w:rsidDel="000D4E5A">
          <w:rPr>
            <w:szCs w:val="24"/>
          </w:rPr>
          <w:t xml:space="preserve">Although using audiovisual recordings from the experience would have been ideal, we were unable to obtain permission to record such data during </w:t>
        </w:r>
        <w:r w:rsidR="00C21522" w:rsidDel="000D4E5A">
          <w:rPr>
            <w:szCs w:val="24"/>
          </w:rPr>
          <w:t xml:space="preserve">the </w:t>
        </w:r>
        <w:r w:rsidDel="000D4E5A">
          <w:rPr>
            <w:szCs w:val="24"/>
          </w:rPr>
          <w:t xml:space="preserve">previous studies. </w:t>
        </w:r>
      </w:moveFrom>
      <w:moveFromRangeEnd w:id="535"/>
      <w:del w:id="537" w:author="Billy Mitchell" w:date="2024-07-26T01:32:00Z" w16du:dateUtc="2024-07-26T05:32:00Z">
        <w:r w:rsidDel="000D4E5A">
          <w:rPr>
            <w:szCs w:val="24"/>
          </w:rPr>
          <w:delText xml:space="preserve">However, </w:delText>
        </w:r>
        <w:r w:rsidR="00B7719A" w:rsidDel="000D4E5A">
          <w:rPr>
            <w:szCs w:val="24"/>
          </w:rPr>
          <w:delText>w</w:delText>
        </w:r>
        <w:r w:rsidDel="000D4E5A">
          <w:rPr>
            <w:szCs w:val="24"/>
          </w:rPr>
          <w:delText xml:space="preserve">e </w:delText>
        </w:r>
        <w:r w:rsidR="00D326AE" w:rsidDel="000D4E5A">
          <w:rPr>
            <w:szCs w:val="24"/>
          </w:rPr>
          <w:delText>had</w:delText>
        </w:r>
        <w:r w:rsidDel="000D4E5A">
          <w:rPr>
            <w:szCs w:val="24"/>
          </w:rPr>
          <w:delText xml:space="preserve"> access to the </w:delText>
        </w:r>
        <w:r w:rsidR="00183114" w:rsidDel="000D4E5A">
          <w:rPr>
            <w:szCs w:val="24"/>
          </w:rPr>
          <w:delText xml:space="preserve">descriptive </w:delText>
        </w:r>
        <w:r w:rsidDel="000D4E5A">
          <w:rPr>
            <w:szCs w:val="24"/>
          </w:rPr>
          <w:delText>information reported by participants who experienced these events</w:delText>
        </w:r>
        <w:r w:rsidR="00804B41" w:rsidDel="000D4E5A">
          <w:rPr>
            <w:szCs w:val="24"/>
          </w:rPr>
          <w:delText xml:space="preserve"> (i.e., their text-formatted memories of the events)</w:delText>
        </w:r>
        <w:r w:rsidDel="000D4E5A">
          <w:rPr>
            <w:szCs w:val="24"/>
          </w:rPr>
          <w:delText>.</w:delText>
        </w:r>
      </w:del>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further emphasize the</w:t>
      </w:r>
      <w:ins w:id="538" w:author="Billy Mitchell" w:date="2024-07-26T01:30:00Z" w16du:dateUtc="2024-07-26T05:30:00Z">
        <w:r w:rsidR="000D4E5A">
          <w:rPr>
            <w:szCs w:val="24"/>
          </w:rPr>
          <w:t xml:space="preserve"> effects that</w:t>
        </w:r>
      </w:ins>
      <w:r w:rsidR="00C21522">
        <w:rPr>
          <w:szCs w:val="24"/>
        </w:rPr>
        <w:t xml:space="preserve"> compl</w:t>
      </w:r>
      <w:ins w:id="539" w:author="Billy Mitchell" w:date="2024-07-26T01:31:00Z" w16du:dateUtc="2024-07-26T05:31:00Z">
        <w:r w:rsidR="000D4E5A">
          <w:rPr>
            <w:szCs w:val="24"/>
          </w:rPr>
          <w:t xml:space="preserve">exity and lack of control </w:t>
        </w:r>
      </w:ins>
      <w:del w:id="540" w:author="Billy Mitchell" w:date="2024-07-26T01:31:00Z" w16du:dateUtc="2024-07-26T05:31:00Z">
        <w:r w:rsidR="00C21522" w:rsidDel="000D4E5A">
          <w:rPr>
            <w:szCs w:val="24"/>
          </w:rPr>
          <w:delText xml:space="preserve">ications </w:delText>
        </w:r>
      </w:del>
      <w:del w:id="541" w:author="Billy Mitchell" w:date="2024-07-26T01:30:00Z" w16du:dateUtc="2024-07-26T05:30:00Z">
        <w:r w:rsidR="00C21522" w:rsidDel="000D4E5A">
          <w:rPr>
            <w:szCs w:val="24"/>
          </w:rPr>
          <w:delText xml:space="preserve">that </w:delText>
        </w:r>
        <w:r w:rsidR="00183114" w:rsidDel="000D4E5A">
          <w:rPr>
            <w:szCs w:val="24"/>
          </w:rPr>
          <w:delText>dynami</w:delText>
        </w:r>
      </w:del>
      <w:del w:id="542" w:author="Billy Mitchell" w:date="2024-07-26T01:31:00Z" w16du:dateUtc="2024-07-26T05:31:00Z">
        <w:r w:rsidR="00183114" w:rsidDel="000D4E5A">
          <w:rPr>
            <w:szCs w:val="24"/>
          </w:rPr>
          <w:delText>c</w:delText>
        </w:r>
        <w:r w:rsidR="00C21522" w:rsidDel="000D4E5A">
          <w:rPr>
            <w:szCs w:val="24"/>
          </w:rPr>
          <w:delText xml:space="preserve">, multimodal contexts </w:delText>
        </w:r>
      </w:del>
      <w:r w:rsidR="00C21522">
        <w:rPr>
          <w:szCs w:val="24"/>
        </w:rPr>
        <w:t>introduce</w:t>
      </w:r>
      <w:ins w:id="543" w:author="Billy Mitchell" w:date="2024-07-26T01:31:00Z" w16du:dateUtc="2024-07-26T05:31:00Z">
        <w:r w:rsidR="000D4E5A">
          <w:rPr>
            <w:szCs w:val="24"/>
          </w:rPr>
          <w:t>s</w:t>
        </w:r>
      </w:ins>
      <w:r w:rsidR="00C21522">
        <w:rPr>
          <w:szCs w:val="24"/>
        </w:rPr>
        <w:t xml:space="preserve"> to the </w:t>
      </w:r>
      <w:r w:rsidR="006021D3">
        <w:rPr>
          <w:szCs w:val="24"/>
        </w:rPr>
        <w:t>ER</w:t>
      </w:r>
      <w:r w:rsidR="00C21522">
        <w:rPr>
          <w:szCs w:val="24"/>
        </w:rPr>
        <w:t xml:space="preserve"> space.</w:t>
      </w:r>
      <w:del w:id="544" w:author="Billy Mitchell" w:date="2024-07-26T01:35:00Z" w16du:dateUtc="2024-07-26T05:35:00Z">
        <w:r w:rsidR="00C21522" w:rsidDel="004B36C0">
          <w:rPr>
            <w:szCs w:val="24"/>
          </w:rPr>
          <w:delText xml:space="preserve"> I</w:delText>
        </w:r>
        <w:r w:rsidDel="004B36C0">
          <w:rPr>
            <w:szCs w:val="24"/>
          </w:rPr>
          <w:delText>n</w:delText>
        </w:r>
        <w:r w:rsidR="00245CC6" w:rsidDel="004B36C0">
          <w:rPr>
            <w:szCs w:val="24"/>
          </w:rPr>
          <w:delText xml:space="preserve"> Study</w:delText>
        </w:r>
        <w:r w:rsidDel="004B36C0">
          <w:rPr>
            <w:szCs w:val="24"/>
          </w:rPr>
          <w:delText xml:space="preserve"> 2, a novel set of participants were presented with information about</w:delText>
        </w:r>
        <w:r w:rsidR="00B7719A" w:rsidDel="004B36C0">
          <w:rPr>
            <w:szCs w:val="24"/>
          </w:rPr>
          <w:delText xml:space="preserve"> the</w:delText>
        </w:r>
        <w:r w:rsidDel="004B36C0">
          <w:rPr>
            <w:szCs w:val="24"/>
          </w:rPr>
          <w:delText xml:space="preserve"> events</w:delText>
        </w:r>
        <w:r w:rsidR="00B7719A" w:rsidDel="004B36C0">
          <w:rPr>
            <w:szCs w:val="24"/>
          </w:rPr>
          <w:delText xml:space="preserve"> that motivated </w:delText>
        </w:r>
        <w:r w:rsidR="006021D3" w:rsidDel="004B36C0">
          <w:rPr>
            <w:szCs w:val="24"/>
          </w:rPr>
          <w:delText>ER</w:delText>
        </w:r>
        <w:r w:rsidR="00B7719A" w:rsidDel="004B36C0">
          <w:rPr>
            <w:szCs w:val="24"/>
          </w:rPr>
          <w:delText xml:space="preserve"> </w:delText>
        </w:r>
        <w:r w:rsidDel="004B36C0">
          <w:rPr>
            <w:szCs w:val="24"/>
          </w:rPr>
          <w:delText>reported by p</w:delText>
        </w:r>
        <w:r w:rsidR="005F2875" w:rsidDel="004B36C0">
          <w:rPr>
            <w:szCs w:val="24"/>
          </w:rPr>
          <w:delText>reliminary study</w:delText>
        </w:r>
        <w:r w:rsidDel="004B36C0">
          <w:rPr>
            <w:szCs w:val="24"/>
          </w:rPr>
          <w:delText xml:space="preserve"> participants</w:delText>
        </w:r>
      </w:del>
      <w:del w:id="545" w:author="Billy Mitchell" w:date="2024-07-26T01:34:00Z" w16du:dateUtc="2024-07-26T05:34:00Z">
        <w:r w:rsidR="00804B41" w:rsidDel="004B36C0">
          <w:rPr>
            <w:szCs w:val="24"/>
          </w:rPr>
          <w:delText xml:space="preserve"> (</w:delText>
        </w:r>
        <w:r w:rsidR="00EC3FBC" w:rsidDel="004B36C0">
          <w:rPr>
            <w:szCs w:val="24"/>
          </w:rPr>
          <w:delText>events available within OSF repository</w:delText>
        </w:r>
        <w:r w:rsidR="00B7719A" w:rsidDel="004B36C0">
          <w:rPr>
            <w:szCs w:val="24"/>
          </w:rPr>
          <w:delText>)</w:delText>
        </w:r>
      </w:del>
      <w:del w:id="546" w:author="Billy Mitchell" w:date="2024-07-26T01:35:00Z" w16du:dateUtc="2024-07-26T05:35:00Z">
        <w:r w:rsidR="00B7719A" w:rsidDel="004B36C0">
          <w:rPr>
            <w:szCs w:val="24"/>
          </w:rPr>
          <w:delText xml:space="preserve">, but not the regulatory behaviors participants used, </w:delText>
        </w:r>
        <w:r w:rsidDel="004B36C0">
          <w:rPr>
            <w:szCs w:val="24"/>
          </w:rPr>
          <w:delText xml:space="preserve">and asked to </w:delText>
        </w:r>
        <w:r w:rsidR="00F720C7" w:rsidDel="004B36C0">
          <w:rPr>
            <w:szCs w:val="24"/>
          </w:rPr>
          <w:delText>predict</w:delText>
        </w:r>
        <w:r w:rsidDel="004B36C0">
          <w:rPr>
            <w:szCs w:val="24"/>
          </w:rPr>
          <w:delText xml:space="preserve"> </w:delText>
        </w:r>
        <w:r w:rsidR="00F720C7" w:rsidDel="004B36C0">
          <w:rPr>
            <w:szCs w:val="24"/>
          </w:rPr>
          <w:delText xml:space="preserve">which </w:delText>
        </w:r>
        <w:r w:rsidDel="004B36C0">
          <w:rPr>
            <w:szCs w:val="24"/>
          </w:rPr>
          <w:delText xml:space="preserve">regulation strategy </w:delText>
        </w:r>
        <w:r w:rsidR="00F720C7" w:rsidDel="004B36C0">
          <w:rPr>
            <w:szCs w:val="24"/>
          </w:rPr>
          <w:delText xml:space="preserve">they would </w:delText>
        </w:r>
        <w:r w:rsidDel="004B36C0">
          <w:rPr>
            <w:szCs w:val="24"/>
          </w:rPr>
          <w:delText>employ based upon the information provided.</w:delText>
        </w:r>
      </w:del>
      <w:r>
        <w:rPr>
          <w:szCs w:val="24"/>
        </w:rPr>
        <w:t xml:space="preserve">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00627DB3">
        <w:rPr>
          <w:i/>
          <w:szCs w:val="24"/>
        </w:rPr>
        <w:t xml:space="preserve"> </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Participants completed the study on Qualtrics and were recruited/filtered via Prolific. Eligible participants were native English speakers residing in the US between the ages of 18 and 85, had normal or corrected-</w:t>
      </w:r>
      <w:r w:rsidR="00D91A6A">
        <w:rPr>
          <w:szCs w:val="24"/>
        </w:rPr>
        <w:lastRenderedPageBreak/>
        <w:t xml:space="preserve">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231B74">
        <w:rPr>
          <w:i/>
          <w:iCs/>
          <w:szCs w:val="24"/>
          <w:rPrChange w:id="547" w:author="Billy Mitchell" w:date="2024-06-03T13:13:00Z" w16du:dateUtc="2024-06-03T17:13:00Z">
            <w:rPr>
              <w:szCs w:val="24"/>
            </w:rPr>
          </w:rPrChange>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w:t>
      </w:r>
      <w:r w:rsidR="00793BCC">
        <w:rPr>
          <w:szCs w:val="24"/>
        </w:rPr>
        <w:lastRenderedPageBreak/>
        <w:t xml:space="preserve">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 xml:space="preserve">Participants </w:t>
      </w:r>
      <w:r w:rsidR="009F52D2">
        <w:rPr>
          <w:szCs w:val="24"/>
        </w:rPr>
        <w:lastRenderedPageBreak/>
        <w:t>completed the study 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30E4F3E9"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8F145E">
        <w:rPr>
          <w:szCs w:val="24"/>
        </w:rPr>
        <w:instrText xml:space="preserve"> ADDIN ZOTERO_ITEM CSL_CITATION {"citationID":"ZvSvGNIu","properties":{"formattedCitation":"(Bates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8F145E">
        <w:rPr>
          <w:szCs w:val="24"/>
        </w:rPr>
        <w:instrText xml:space="preserve"> ADDIN ZOTERO_ITEM CSL_CITATION {"citationID":"512dpecX","properties":{"formattedCitation":"(R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33314EFA"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ins w:id="548" w:author="Billy Mitchell" w:date="2024-08-19T12:24:00Z" w16du:dateUtc="2024-08-19T16:24:00Z">
        <w:r w:rsidR="00AD4521" w:rsidRPr="008C7178">
          <w:rPr>
            <w:i/>
            <w:szCs w:val="24"/>
          </w:rPr>
          <w:t>x̄</w:t>
        </w:r>
      </w:ins>
      <w:del w:id="549" w:author="Billy Mitchell" w:date="2024-08-19T12:24:00Z" w16du:dateUtc="2024-08-19T16:24:00Z">
        <w:r w:rsidR="00A62570" w:rsidRPr="00BE73D6" w:rsidDel="00AD4521">
          <w:rPr>
            <w:bCs/>
            <w:i/>
            <w:iCs/>
            <w:szCs w:val="24"/>
          </w:rPr>
          <w:delText>x</w:delText>
        </w:r>
      </w:del>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ins w:id="550" w:author="Billy Mitchell" w:date="2024-08-19T12:24:00Z" w16du:dateUtc="2024-08-19T16:24:00Z">
        <w:r w:rsidR="00AD4521" w:rsidRPr="008C7178">
          <w:rPr>
            <w:i/>
            <w:szCs w:val="24"/>
          </w:rPr>
          <w:t>x̄</w:t>
        </w:r>
      </w:ins>
      <w:del w:id="551" w:author="Billy Mitchell" w:date="2024-08-19T12:24:00Z" w16du:dateUtc="2024-08-19T16:24:00Z">
        <w:r w:rsidR="00A62570" w:rsidRPr="00BE73D6" w:rsidDel="00AD4521">
          <w:rPr>
            <w:bCs/>
            <w:i/>
            <w:iCs/>
            <w:szCs w:val="24"/>
          </w:rPr>
          <w:delText>x</w:delText>
        </w:r>
      </w:del>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ins w:id="552" w:author="Billy Mitchell" w:date="2024-07-13T00:04:00Z" w16du:dateUtc="2024-07-13T04:04:00Z">
        <w:r w:rsidR="00807561">
          <w:rPr>
            <w:bCs/>
            <w:szCs w:val="24"/>
          </w:rPr>
          <w:t>)</w:t>
        </w:r>
      </w:ins>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ins w:id="553" w:author="Billy Mitchell" w:date="2024-08-19T12:24:00Z" w16du:dateUtc="2024-08-19T16:24:00Z">
        <w:r w:rsidR="00AD4521" w:rsidRPr="008C7178">
          <w:rPr>
            <w:i/>
            <w:szCs w:val="24"/>
          </w:rPr>
          <w:t>x̄</w:t>
        </w:r>
      </w:ins>
      <w:del w:id="554" w:author="Billy Mitchell" w:date="2024-08-19T12:24:00Z" w16du:dateUtc="2024-08-19T16:24:00Z">
        <w:r w:rsidR="00A62570" w:rsidRPr="00BE73D6" w:rsidDel="00AD4521">
          <w:rPr>
            <w:bCs/>
            <w:i/>
            <w:iCs/>
            <w:szCs w:val="24"/>
          </w:rPr>
          <w:delText>x</w:delText>
        </w:r>
      </w:del>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ins w:id="555" w:author="Billy Mitchell" w:date="2024-08-19T12:24:00Z" w16du:dateUtc="2024-08-19T16:24:00Z">
        <w:r w:rsidR="00AD4521" w:rsidRPr="008C7178">
          <w:rPr>
            <w:i/>
            <w:szCs w:val="24"/>
          </w:rPr>
          <w:t>x̄</w:t>
        </w:r>
      </w:ins>
      <w:del w:id="556" w:author="Billy Mitchell" w:date="2024-08-19T12:24:00Z" w16du:dateUtc="2024-08-19T16:24:00Z">
        <w:r w:rsidR="00A62570" w:rsidRPr="00BE73D6" w:rsidDel="00AD4521">
          <w:rPr>
            <w:bCs/>
            <w:i/>
            <w:iCs/>
            <w:szCs w:val="24"/>
          </w:rPr>
          <w:delText>x</w:delText>
        </w:r>
      </w:del>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w:t>
      </w:r>
      <w:r w:rsidR="00A62570">
        <w:rPr>
          <w:bCs/>
          <w:szCs w:val="24"/>
        </w:rPr>
        <w:lastRenderedPageBreak/>
        <w:t>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ins w:id="557" w:author="Billy Mitchell" w:date="2024-08-19T12:24:00Z" w16du:dateUtc="2024-08-19T16:24:00Z">
        <w:r w:rsidR="00AD4521" w:rsidRPr="008C7178">
          <w:rPr>
            <w:i/>
            <w:szCs w:val="24"/>
          </w:rPr>
          <w:t>x̄</w:t>
        </w:r>
      </w:ins>
      <w:del w:id="558" w:author="Billy Mitchell" w:date="2024-08-19T12:24:00Z" w16du:dateUtc="2024-08-19T16:24:00Z">
        <w:r w:rsidR="00A62570" w:rsidRPr="00BE73D6" w:rsidDel="00AD4521">
          <w:rPr>
            <w:bCs/>
            <w:i/>
            <w:iCs/>
            <w:szCs w:val="24"/>
          </w:rPr>
          <w:delText>x</w:delText>
        </w:r>
      </w:del>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ins w:id="559" w:author="Billy Mitchell" w:date="2024-08-19T12:24:00Z" w16du:dateUtc="2024-08-19T16:24:00Z">
        <w:r w:rsidR="00AD4521" w:rsidRPr="008C7178">
          <w:rPr>
            <w:i/>
            <w:szCs w:val="24"/>
          </w:rPr>
          <w:t>x̄</w:t>
        </w:r>
      </w:ins>
      <w:del w:id="560" w:author="Billy Mitchell" w:date="2024-08-19T12:24:00Z" w16du:dateUtc="2024-08-19T16:24:00Z">
        <w:r w:rsidR="00A62570" w:rsidRPr="00BE73D6" w:rsidDel="00AD4521">
          <w:rPr>
            <w:bCs/>
            <w:i/>
            <w:iCs/>
            <w:szCs w:val="24"/>
          </w:rPr>
          <w:delText>x</w:delText>
        </w:r>
      </w:del>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561"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561"/>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ins w:id="562" w:author="Billy Mitchell" w:date="2024-06-03T13:14:00Z" w16du:dateUtc="2024-06-03T17:14:00Z">
        <w:r w:rsidR="00231B74">
          <w:rPr>
            <w:szCs w:val="24"/>
          </w:rPr>
          <w:t xml:space="preserve"> </w:t>
        </w:r>
      </w:ins>
    </w:p>
    <w:p w14:paraId="1500E9B8" w14:textId="068C1894"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xml:space="preserve">) is a measure of sensitivity that quantifies the </w:t>
      </w:r>
      <w:r w:rsidR="00774C33" w:rsidRPr="00774C33">
        <w:lastRenderedPageBreak/>
        <w:t>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ins w:id="563" w:author="Billy Mitchell" w:date="2024-08-19T12:25:00Z" w16du:dateUtc="2024-08-19T16:25:00Z">
        <w:r w:rsidR="00AD4521" w:rsidRPr="008C7178">
          <w:rPr>
            <w:i/>
            <w:szCs w:val="24"/>
          </w:rPr>
          <w:t>x̄</w:t>
        </w:r>
      </w:ins>
      <w:del w:id="564" w:author="Billy Mitchell" w:date="2024-08-19T12:25:00Z" w16du:dateUtc="2024-08-19T16:25:00Z">
        <w:r w:rsidR="00577985" w:rsidRPr="00BE73D6" w:rsidDel="00AD4521">
          <w:rPr>
            <w:bCs/>
            <w:i/>
            <w:iCs/>
            <w:szCs w:val="24"/>
          </w:rPr>
          <w:delText>x</w:delText>
        </w:r>
      </w:del>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60B802C8"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w:t>
      </w:r>
      <w:bookmarkStart w:id="565" w:name="_Hlk172841870"/>
      <w:r>
        <w:rPr>
          <w:szCs w:val="24"/>
        </w:rPr>
        <w:t xml:space="preserve">The different results observed in these </w:t>
      </w:r>
      <w:r w:rsidR="00E60680">
        <w:rPr>
          <w:szCs w:val="24"/>
        </w:rPr>
        <w:t>studie</w:t>
      </w:r>
      <w:r>
        <w:rPr>
          <w:szCs w:val="24"/>
        </w:rPr>
        <w:t xml:space="preserve">s are difficult to </w:t>
      </w:r>
      <w:ins w:id="566" w:author="Billy Mitchell" w:date="2024-07-25T23:17:00Z" w16du:dateUtc="2024-07-26T03:17:00Z">
        <w:r w:rsidR="00D90875">
          <w:rPr>
            <w:szCs w:val="24"/>
          </w:rPr>
          <w:t xml:space="preserve">directly </w:t>
        </w:r>
      </w:ins>
      <w:r>
        <w:rPr>
          <w:szCs w:val="24"/>
        </w:rPr>
        <w:t xml:space="preserve">compare, though, as </w:t>
      </w:r>
      <w:r w:rsidR="004361BA">
        <w:rPr>
          <w:szCs w:val="24"/>
        </w:rPr>
        <w:t>many</w:t>
      </w:r>
      <w:r>
        <w:rPr>
          <w:szCs w:val="24"/>
        </w:rPr>
        <w:t xml:space="preserve"> features differ between the approaches. </w:t>
      </w:r>
      <w:bookmarkEnd w:id="565"/>
      <w:r>
        <w:rPr>
          <w:szCs w:val="24"/>
        </w:rPr>
        <w:t xml:space="preserve">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w:t>
      </w:r>
      <w:r>
        <w:rPr>
          <w:szCs w:val="24"/>
        </w:rPr>
        <w:lastRenderedPageBreak/>
        <w:t>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567" w:author="Billy Mitchell" w:date="2024-06-03T13:15:00Z" w16du:dateUtc="2024-06-03T17:15:00Z">
        <w:r w:rsidR="00231B74">
          <w:rPr>
            <w:szCs w:val="24"/>
          </w:rPr>
          <w:t>, instead prioritizing</w:t>
        </w:r>
      </w:ins>
      <w:ins w:id="568" w:author="Billy Mitchell" w:date="2024-07-23T15:11:00Z" w16du:dateUtc="2024-07-23T19:11:00Z">
        <w:r w:rsidR="00655209">
          <w:rPr>
            <w:szCs w:val="24"/>
          </w:rPr>
          <w:t xml:space="preserve"> ecological validity</w:t>
        </w:r>
      </w:ins>
      <w:ins w:id="569" w:author="Billy Mitchell" w:date="2024-07-26T01:37:00Z" w16du:dateUtc="2024-07-26T05:37:00Z">
        <w:r w:rsidR="004B36C0">
          <w:rPr>
            <w:szCs w:val="24"/>
          </w:rPr>
          <w:t xml:space="preserve"> by observing self-report after exposure</w:t>
        </w:r>
      </w:ins>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bookmarkStart w:id="570" w:name="_Hlk172850304"/>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bookmarkEnd w:id="570"/>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73BCFE7E"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strategy usage</w:t>
      </w:r>
      <w:ins w:id="574" w:author="Billy Mitchell" w:date="2024-07-26T01:40:00Z" w16du:dateUtc="2024-07-26T05:40:00Z">
        <w:r w:rsidR="004B36C0">
          <w:rPr>
            <w:szCs w:val="24"/>
          </w:rPr>
          <w:t xml:space="preserve"> due to the added complications and design decisions which reduce </w:t>
        </w:r>
      </w:ins>
      <w:ins w:id="575" w:author="Billy Mitchell" w:date="2024-07-26T01:41:00Z" w16du:dateUtc="2024-07-26T05:41:00Z">
        <w:r w:rsidR="004B36C0">
          <w:rPr>
            <w:szCs w:val="24"/>
          </w:rPr>
          <w:t>experimental control relative to similar designs</w:t>
        </w:r>
      </w:ins>
      <w:r w:rsidR="007344B0" w:rsidRPr="007344B0">
        <w:rPr>
          <w:szCs w:val="24"/>
        </w:rPr>
        <w:t xml:space="preserv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w:t>
      </w:r>
      <w:r w:rsidR="007344B0">
        <w:rPr>
          <w:szCs w:val="24"/>
        </w:rPr>
        <w:lastRenderedPageBreak/>
        <w:t xml:space="preserve">conditions demonstrated characteristics of this canonical relationship; however, important differences </w:t>
      </w:r>
      <w:r>
        <w:rPr>
          <w:szCs w:val="24"/>
        </w:rPr>
        <w:t xml:space="preserve">in </w:t>
      </w:r>
      <w:r w:rsidR="006021D3">
        <w:rPr>
          <w:szCs w:val="24"/>
        </w:rPr>
        <w:t>ER</w:t>
      </w:r>
      <w:r>
        <w:rPr>
          <w:szCs w:val="24"/>
        </w:rPr>
        <w:t xml:space="preserve"> strategy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231B74">
        <w:rPr>
          <w:i/>
          <w:iCs/>
          <w:szCs w:val="24"/>
          <w:rPrChange w:id="576" w:author="Billy Mitchell" w:date="2024-06-03T13:17:00Z" w16du:dateUtc="2024-06-03T17:17:00Z">
            <w:rPr>
              <w:szCs w:val="24"/>
            </w:rPr>
          </w:rPrChange>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w:t>
      </w:r>
      <w:r w:rsidRPr="005E2671">
        <w:rPr>
          <w:szCs w:val="24"/>
        </w:rPr>
        <w:lastRenderedPageBreak/>
        <w:t>=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7323EBE3"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8F145E">
        <w:rPr>
          <w:bCs/>
          <w:szCs w:val="24"/>
        </w:rPr>
        <w:instrText xml:space="preserve"> ADDIN ZOTERO_ITEM CSL_CITATION {"citationID":"44qiNOpV","properties":{"formattedCitation":"(De Leeuw et al., 2023)","plainCitation":"(De Leeuw et al., 2023)","noteIndex":0},"citationItems":[{"id":5,"uris":["http://zotero.org/users/6239255/items/FL9BMH7Q"],"itemData":{"id":5,"type":"article-journal","abstract":"It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w:t>
      </w:r>
      <w:r>
        <w:rPr>
          <w:bCs/>
          <w:szCs w:val="24"/>
        </w:rPr>
        <w:lastRenderedPageBreak/>
        <w:t xml:space="preserve">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w:t>
      </w:r>
      <w:r w:rsidR="00F10653">
        <w:rPr>
          <w:bCs/>
          <w:szCs w:val="24"/>
        </w:rPr>
        <w:lastRenderedPageBreak/>
        <w:t xml:space="preserve">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xml:space="preserve">, </w:t>
      </w:r>
      <w:r w:rsidR="00BC1899">
        <w:rPr>
          <w:bCs/>
          <w:szCs w:val="24"/>
        </w:rPr>
        <w:lastRenderedPageBreak/>
        <w:t>“Slightly”,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2A311503"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8F145E">
        <w:rPr>
          <w:szCs w:val="24"/>
        </w:rPr>
        <w:instrText xml:space="preserve"> ADDIN ZOTERO_ITEM CSL_CITATION {"citationID":"xdouIw6m","properties":{"formattedCitation":"(Bates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8F145E">
        <w:rPr>
          <w:szCs w:val="24"/>
        </w:rPr>
        <w:instrText xml:space="preserve"> ADDIN ZOTERO_ITEM CSL_CITATION {"citationID":"q0So4Nwe","properties":{"formattedCitation":"(R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w:t>
      </w:r>
      <w:r w:rsidR="00607B5A">
        <w:rPr>
          <w:bCs/>
          <w:szCs w:val="24"/>
        </w:rPr>
        <w:lastRenderedPageBreak/>
        <w:t>0.001). The average baseline intensity (i.e., intensity assessed prior to each video) was 27.4 pts (</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lastRenderedPageBreak/>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55431609"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w:t>
      </w:r>
      <w:r w:rsidR="007079B4">
        <w:rPr>
          <w:szCs w:val="24"/>
        </w:rPr>
        <w:lastRenderedPageBreak/>
        <w:t>(82.2%)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using </w:t>
      </w:r>
      <w:r w:rsidR="007079B4" w:rsidRPr="007079B4">
        <w:rPr>
          <w:szCs w:val="24"/>
        </w:rPr>
        <w:t>reappraisal</w:t>
      </w:r>
      <w:r w:rsidR="007079B4">
        <w:rPr>
          <w:szCs w:val="24"/>
        </w:rPr>
        <w:t xml:space="preserve"> (59.8%) </w:t>
      </w:r>
      <w:del w:id="577" w:author="Billy Mitchell" w:date="2024-07-26T00:11:00Z" w16du:dateUtc="2024-07-26T04:11:00Z">
        <w:r w:rsidR="007079B4" w:rsidDel="0019185B">
          <w:rPr>
            <w:szCs w:val="24"/>
          </w:rPr>
          <w:delText xml:space="preserve">slightly </w:delText>
        </w:r>
      </w:del>
      <w:r w:rsidR="007079B4">
        <w:rPr>
          <w:szCs w:val="24"/>
        </w:rPr>
        <w:t xml:space="preserve">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597</w:t>
      </w:r>
      <w:r w:rsidR="005229B3">
        <w:rPr>
          <w:szCs w:val="24"/>
        </w:rPr>
        <w:t>)=</w:t>
      </w:r>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578" w:name="_Hlk120030645"/>
    </w:p>
    <w:p w14:paraId="19A92E23" w14:textId="64765FB6"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ins w:id="579" w:author="Billy Mitchell" w:date="2024-07-26T01:43:00Z" w16du:dateUtc="2024-07-26T05:43:00Z">
        <w:r w:rsidR="004B36C0">
          <w:rPr>
            <w:szCs w:val="24"/>
          </w:rPr>
          <w:t xml:space="preserve">uncontrolled, </w:t>
        </w:r>
      </w:ins>
      <w:r w:rsidR="007B2779">
        <w:rPr>
          <w:szCs w:val="24"/>
        </w:rPr>
        <w:t xml:space="preserve">complex, </w:t>
      </w:r>
      <w:ins w:id="580" w:author="Billy Mitchell" w:date="2024-07-26T01:43:00Z" w16du:dateUtc="2024-07-26T05:43:00Z">
        <w:r w:rsidR="004B36C0">
          <w:rPr>
            <w:szCs w:val="24"/>
          </w:rPr>
          <w:t xml:space="preserve">and </w:t>
        </w:r>
      </w:ins>
      <w:r w:rsidR="007B2779">
        <w:rPr>
          <w:szCs w:val="24"/>
        </w:rPr>
        <w:t>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55747AB8"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8F145E">
        <w:rPr>
          <w:szCs w:val="24"/>
        </w:rPr>
        <w:instrText xml:space="preserve"> ADDIN ZOTERO_ITEM CSL_CITATION {"citationID":"wsdmws7V","properties":{"formattedCitation":"(Suri et al., 2018; Young &amp; Suri, 2020)","plainCitation":"(Suri et al., 2018; Young &amp; Suri, 2020)","noteIndex":0},"citationItems":[{"id":2127,"uris":["http://zotero.org/users/6239255/items/HJB57SEU"],"itemData":{"id":2127,"type":"article-journal","abstract":"ABSTRACTWhich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8F145E">
        <w:rPr>
          <w:szCs w:val="24"/>
        </w:rPr>
        <w:instrText xml:space="preserve"> ADDIN ZOTERO_ITEM CSL_CITATION {"citationID":"i4p7EEI8","properties":{"formattedCitation":"(Etkin et al., 2015)","plainCitation":"(Etkin et al., 2015)","noteIndex":0},"citationItems":[{"id":727,"uris":["http://zotero.org/users/6239255/items/6MPLBPY5"],"itemData":{"id":727,"type":"article-journal","abstract":"Emotions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8F145E">
        <w:rPr>
          <w:szCs w:val="24"/>
        </w:rPr>
        <w:instrText xml:space="preserve"> ADDIN ZOTERO_ITEM CSL_CITATION {"citationID":"QzrtSgsy","properties":{"formattedCitation":"(Uusberg et al., 2019)","plainCitation":"(Uusberg et al., 2019)","noteIndex":0},"citationItems":[{"id":5260,"uris":["http://zotero.org/users/6239255/items/VEAFCWZT"],"itemData":{"id":5260,"type":"article-journal","abstract":"What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5CCD8B06"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8F145E">
        <w:rPr>
          <w:szCs w:val="24"/>
        </w:rPr>
        <w:instrText xml:space="preserve"> ADDIN ZOTERO_ITEM CSL_CITATION {"citationID":"qHF1Xetf","properties":{"formattedCitation":"(Bramson et al., 2023)","plainCitation":"(Bramson et al., 2023)","noteIndex":0},"citationItems":[{"id":11,"uris":["http://zotero.org/users/6239255/items/ZTSPGSIM"],"itemData":{"id":11,"type":"article-journal","abstract":"Despite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8F145E">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2016)","noteIndex":0},"citationItems":[{"id":6,"uris":["http://zotero.org/users/6239255/items/SPAY8WIT"],"itemData":{"id":6,"type":"article-journal","container-title":"The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D"}],"issued":{"date-parts":[["2007"]]}}},{"id":632,"uris":["http://zotero.org/users/6239255/items/BIZ5A6BW"],"itemData":{"id":632,"type":"article-journal","abstract":"Categorical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8F145E">
        <w:rPr>
          <w:szCs w:val="24"/>
        </w:rPr>
        <w:instrText xml:space="preserve"> ADDIN ZOTERO_ITEM CSL_CITATION {"citationID":"IIsuZviF","properties":{"formattedCitation":"(Ridderinkhof, 2017)","plainCitation":"(Ridderinkhof, 2017)","noteIndex":0},"citationItems":[{"id":9,"uris":["http://zotero.org/users/6239255/items/DLDV98MA"],"itemData":{"id":9,"type":"article-journal","abstract":"Starting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32FF4629"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8F145E">
        <w:rPr>
          <w:szCs w:val="24"/>
        </w:rPr>
        <w:instrText xml:space="preserve"> ADDIN ZOTERO_ITEM CSL_CITATION {"citationID":"wRPldGvD","properties":{"formattedCitation":"(Loewenstein, 1996)","plainCitation":"(Loewenstein, 1996)","noteIndex":0},"citationItems":[{"id":2481,"uris":["http://zotero.org/users/6239255/items/5ZY4QDPT"],"itemData":{"id":2481,"type":"article-journal","container-title":"Organizational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8F145E">
        <w:rPr>
          <w:szCs w:val="24"/>
        </w:rPr>
        <w:instrText xml:space="preserve"> ADDIN ZOTERO_ITEM CSL_CITATION {"citationID":"lOwqpP9j","properties":{"formattedCitation":"(Sayette et al., 2008; Van Boven &amp; Loewenstein, 2003)","plainCitation":"(Sayette et al., 2008; Van Boven &amp; Loewenstein, 2003)","noteIndex":0},"citationItems":[{"id":2043,"uris":["http://zotero.org/users/6239255/items/L5DVCVBD"],"itemData":{"id":2043,"type":"article-journal","abstract":"Many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J."}],"issued":{"date-parts":[["2008",9]]}}},{"id":1482,"uris":["http://zotero.org/users/6239255/items/WV76XXQ2"],"itemData":{"id":1482,"type":"article-journal","abstract":"The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8F145E">
        <w:rPr>
          <w:szCs w:val="24"/>
        </w:rPr>
        <w:instrText xml:space="preserve"> ADDIN ZOTERO_ITEM CSL_CITATION {"citationID":"rGEXU2eF","properties":{"formattedCitation":"(Friedman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8F145E">
        <w:rPr>
          <w:szCs w:val="24"/>
        </w:rPr>
        <w:instrText xml:space="preserve"> ADDIN ZOTERO_ITEM CSL_CITATION {"citationID":"p7SIfO5i","properties":{"formattedCitation":"(FeldmanHall et al., 2012)","plainCitation":"(FeldmanHall et al., 2012)","noteIndex":0},"citationItems":[{"id":1897,"uris":["http://zotero.org/users/6239255/items/9L5RXCV5"],"itemData":{"id":1897,"type":"article-journal","abstract":"Moral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8F145E">
        <w:rPr>
          <w:szCs w:val="24"/>
        </w:rPr>
        <w:instrText xml:space="preserve"> ADDIN ZOTERO_ITEM CSL_CITATION {"citationID":"oyV779D4","properties":{"formattedCitation":"(Wennerhold &amp; Friese, 2020)","plainCitation":"(Wennerhold &amp; Friese, 2020)","noteIndex":0},"citationItems":[{"id":3,"uris":["http://zotero.org/users/6239255/items/56XXYP74"],"itemData":{"id":3,"type":"article-journal","abstract":"Trait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8F145E">
        <w:rPr>
          <w:szCs w:val="24"/>
        </w:rPr>
        <w:instrText xml:space="preserve"> ADDIN ZOTERO_ITEM CSL_CITATION {"citationID":"SpYrSwCB","properties":{"formattedCitation":"(Friedman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8F145E">
        <w:rPr>
          <w:szCs w:val="24"/>
        </w:rPr>
        <w:instrText xml:space="preserve"> ADDIN ZOTERO_ITEM CSL_CITATION {"citationID":"Co8rn84t","properties":{"formattedCitation":"(Grund &amp; Carstens, 2019)","plainCitation":"(Grund &amp; Carstens, 2019)","noteIndex":0},"citationItems":[{"id":4,"uris":["http://zotero.org/users/6239255/items/5TZLJG63"],"itemData":{"id":4,"type":"article-journal","abstract":"Self-control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1ABF8AFC"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8F145E">
        <w:rPr>
          <w:szCs w:val="24"/>
        </w:rPr>
        <w:instrText xml:space="preserve"> ADDIN ZOTERO_ITEM CSL_CITATION {"citationID":"CrEJNpg8","properties":{"formattedCitation":"(Clasen et al., 2019; Tashjian et al., 2022)","plainCitation":"(Clasen et al., 2019;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ins w:id="581" w:author="Billy Mitchell" w:date="2024-07-13T00:40:00Z" w16du:dateUtc="2024-07-13T04:40:00Z">
        <w:r w:rsidR="00710F71">
          <w:rPr>
            <w:szCs w:val="24"/>
          </w:rPr>
          <w:t xml:space="preserve"> most of</w:t>
        </w:r>
      </w:ins>
      <w:r w:rsidR="0043784E">
        <w:rPr>
          <w:szCs w:val="24"/>
        </w:rPr>
        <w:t xml:space="preserve"> the self-report data that we did collect was captured post-exposure, not during exposure.</w:t>
      </w:r>
      <w:r w:rsidR="00034D34">
        <w:rPr>
          <w:szCs w:val="24"/>
        </w:rPr>
        <w:t xml:space="preserve"> </w:t>
      </w:r>
      <w:ins w:id="582" w:author="Billy Mitchell" w:date="2024-07-23T14:09:00Z" w16du:dateUtc="2024-07-23T18:09:00Z">
        <w:r w:rsidR="000E4249">
          <w:rPr>
            <w:szCs w:val="24"/>
          </w:rPr>
          <w:t>Thus, without manipulation, it is</w:t>
        </w:r>
      </w:ins>
      <w:ins w:id="583" w:author="Billy Mitchell" w:date="2024-07-13T00:41:00Z" w16du:dateUtc="2024-07-13T04:41:00Z">
        <w:r w:rsidR="00710F71">
          <w:rPr>
            <w:szCs w:val="24"/>
          </w:rPr>
          <w:t xml:space="preserve"> unclear whether self-reported emotion intensity</w:t>
        </w:r>
      </w:ins>
      <w:ins w:id="584" w:author="Billy Mitchell" w:date="2024-07-13T00:44:00Z" w16du:dateUtc="2024-07-13T04:44:00Z">
        <w:r w:rsidR="000A6256">
          <w:rPr>
            <w:szCs w:val="24"/>
          </w:rPr>
          <w:t xml:space="preserve"> in Study 1</w:t>
        </w:r>
      </w:ins>
      <w:ins w:id="585" w:author="Billy Mitchell" w:date="2024-07-13T00:41:00Z" w16du:dateUtc="2024-07-13T04:41:00Z">
        <w:r w:rsidR="00710F71">
          <w:rPr>
            <w:szCs w:val="24"/>
          </w:rPr>
          <w:t xml:space="preserve"> represents a precursor t</w:t>
        </w:r>
      </w:ins>
      <w:ins w:id="586" w:author="Billy Mitchell" w:date="2024-07-13T00:42:00Z" w16du:dateUtc="2024-07-13T04:42:00Z">
        <w:r w:rsidR="00710F71">
          <w:rPr>
            <w:szCs w:val="24"/>
          </w:rPr>
          <w:t xml:space="preserve">o regulation, a product of regulation, or some combination of the two. </w:t>
        </w:r>
      </w:ins>
      <w:ins w:id="587" w:author="Billy Mitchell" w:date="2024-07-23T14:08:00Z" w16du:dateUtc="2024-07-23T18:08:00Z">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ins>
      <w:ins w:id="588" w:author="Billy Mitchell" w:date="2024-07-13T00:42:00Z" w16du:dateUtc="2024-07-13T04:42:00Z">
        <w:r w:rsidR="00710F71">
          <w:rPr>
            <w:szCs w:val="24"/>
          </w:rPr>
          <w:t xml:space="preserve">While some of our exploratory analyses suggest </w:t>
        </w:r>
      </w:ins>
      <w:ins w:id="589" w:author="Billy Mitchell" w:date="2024-07-13T00:43:00Z" w16du:dateUtc="2024-07-13T04:43:00Z">
        <w:r w:rsidR="00710F71">
          <w:rPr>
            <w:szCs w:val="24"/>
          </w:rPr>
          <w:t xml:space="preserve">that the relationship between intensity and self-regulation failed to materialize even with </w:t>
        </w:r>
      </w:ins>
      <w:ins w:id="590" w:author="Billy Mitchell" w:date="2024-07-13T00:45:00Z" w16du:dateUtc="2024-07-13T04:45:00Z">
        <w:r w:rsidR="000A6256">
          <w:rPr>
            <w:szCs w:val="24"/>
          </w:rPr>
          <w:t xml:space="preserve">stimulus </w:t>
        </w:r>
      </w:ins>
      <w:ins w:id="591" w:author="Billy Mitchell" w:date="2024-07-13T00:43:00Z" w16du:dateUtc="2024-07-13T04:43:00Z">
        <w:r w:rsidR="00710F71">
          <w:rPr>
            <w:szCs w:val="24"/>
          </w:rPr>
          <w:t>manipulation</w:t>
        </w:r>
      </w:ins>
      <w:ins w:id="592" w:author="Billy Mitchell" w:date="2024-07-23T14:10:00Z" w16du:dateUtc="2024-07-23T18:10:00Z">
        <w:r w:rsidR="000E4249">
          <w:rPr>
            <w:szCs w:val="24"/>
          </w:rPr>
          <w:t xml:space="preserve"> (i.e., using section as a predictor of regulation)</w:t>
        </w:r>
      </w:ins>
      <w:ins w:id="593" w:author="Billy Mitchell" w:date="2024-08-03T16:52:00Z" w16du:dateUtc="2024-08-03T20:52:00Z">
        <w:r w:rsidR="00F92D83">
          <w:rPr>
            <w:szCs w:val="24"/>
          </w:rPr>
          <w:t xml:space="preserve"> and an aggregate </w:t>
        </w:r>
      </w:ins>
      <w:ins w:id="594" w:author="Billy Mitchell" w:date="2024-08-03T16:53:00Z" w16du:dateUtc="2024-08-03T20:53:00Z">
        <w:r w:rsidR="00F92D83">
          <w:rPr>
            <w:szCs w:val="24"/>
          </w:rPr>
          <w:t>of negative</w:t>
        </w:r>
      </w:ins>
      <w:ins w:id="595" w:author="Billy Mitchell" w:date="2024-08-03T16:52:00Z" w16du:dateUtc="2024-08-03T20:52:00Z">
        <w:r w:rsidR="00F92D83">
          <w:rPr>
            <w:szCs w:val="24"/>
          </w:rPr>
          <w:t xml:space="preserve"> emotion intensity</w:t>
        </w:r>
      </w:ins>
      <w:ins w:id="596" w:author="Billy Mitchell" w:date="2024-08-03T16:53:00Z" w16du:dateUtc="2024-08-03T20:53:00Z">
        <w:r w:rsidR="00F92D83">
          <w:rPr>
            <w:szCs w:val="24"/>
          </w:rPr>
          <w:t xml:space="preserve"> (i.e., using a leave-one-out approach as a predictor of regulation)</w:t>
        </w:r>
      </w:ins>
      <w:ins w:id="597" w:author="Billy Mitchell" w:date="2024-08-03T16:54:00Z" w16du:dateUtc="2024-08-03T20:54:00Z">
        <w:r w:rsidR="00F92D83">
          <w:t xml:space="preserve">, these analyses were limited due to </w:t>
        </w:r>
      </w:ins>
      <w:ins w:id="598" w:author="Billy Mitchell" w:date="2024-08-03T16:53:00Z" w16du:dateUtc="2024-08-03T20:53:00Z">
        <w:r w:rsidR="00F92D83" w:rsidRPr="00F92D83">
          <w:rPr>
            <w:szCs w:val="24"/>
          </w:rPr>
          <w:t>low-resolution and the possibility of low-power, respectively.</w:t>
        </w:r>
      </w:ins>
      <w:ins w:id="599" w:author="Billy Mitchell" w:date="2024-08-03T16:54:00Z" w16du:dateUtc="2024-08-03T20:54:00Z">
        <w:r w:rsidR="00F92D83">
          <w:rPr>
            <w:szCs w:val="24"/>
          </w:rPr>
          <w:t xml:space="preserve"> B</w:t>
        </w:r>
      </w:ins>
      <w:ins w:id="600" w:author="Billy Mitchell" w:date="2024-07-23T14:11:00Z" w16du:dateUtc="2024-07-23T18:11:00Z">
        <w:r w:rsidR="000E4249">
          <w:rPr>
            <w:szCs w:val="24"/>
          </w:rPr>
          <w:t xml:space="preserve">ecause of this design, </w:t>
        </w:r>
      </w:ins>
      <w:ins w:id="601" w:author="Billy Mitchell" w:date="2024-07-13T00:44:00Z" w16du:dateUtc="2024-07-13T04:44:00Z">
        <w:r w:rsidR="000A6256">
          <w:rPr>
            <w:szCs w:val="24"/>
          </w:rPr>
          <w:t>the results of Study 1 analyses</w:t>
        </w:r>
      </w:ins>
      <w:ins w:id="602" w:author="Billy Mitchell" w:date="2024-08-03T16:54:00Z" w16du:dateUtc="2024-08-03T20:54:00Z">
        <w:r w:rsidR="00F92D83">
          <w:rPr>
            <w:szCs w:val="24"/>
          </w:rPr>
          <w:t xml:space="preserve"> are</w:t>
        </w:r>
      </w:ins>
      <w:ins w:id="603" w:author="Billy Mitchell" w:date="2024-07-13T01:24:00Z" w16du:dateUtc="2024-07-13T05:24:00Z">
        <w:r w:rsidR="00243C78">
          <w:rPr>
            <w:szCs w:val="24"/>
          </w:rPr>
          <w:t xml:space="preserve"> </w:t>
        </w:r>
      </w:ins>
      <w:ins w:id="604" w:author="Billy Mitchell" w:date="2024-07-23T14:11:00Z" w16du:dateUtc="2024-07-23T18:11:00Z">
        <w:r w:rsidR="000E4249">
          <w:rPr>
            <w:szCs w:val="24"/>
          </w:rPr>
          <w:t>not conclusive</w:t>
        </w:r>
      </w:ins>
      <w:ins w:id="605" w:author="Billy Mitchell" w:date="2024-07-13T01:25:00Z" w16du:dateUtc="2024-07-13T05:25:00Z">
        <w:r w:rsidR="00243C78">
          <w:rPr>
            <w:szCs w:val="24"/>
          </w:rPr>
          <w:t>.</w:t>
        </w:r>
      </w:ins>
      <w:ins w:id="606" w:author="Billy Mitchell" w:date="2024-08-03T16:54:00Z" w16du:dateUtc="2024-08-03T20:54:00Z">
        <w:r w:rsidR="00F92D83">
          <w:rPr>
            <w:szCs w:val="24"/>
          </w:rPr>
          <w:t xml:space="preserve"> </w:t>
        </w:r>
      </w:ins>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w:t>
      </w:r>
      <w:r w:rsidR="004830AC">
        <w:rPr>
          <w:szCs w:val="24"/>
        </w:rPr>
        <w:lastRenderedPageBreak/>
        <w:t xml:space="preserve">metrics, which </w:t>
      </w:r>
      <w:r w:rsidR="0043784E" w:rsidRPr="0043784E">
        <w:rPr>
          <w:szCs w:val="24"/>
        </w:rPr>
        <w:t xml:space="preserve">explain some of the differences in regulatory behaviors between samples. </w:t>
      </w:r>
      <w:r w:rsidR="00245CC6">
        <w:rPr>
          <w:szCs w:val="24"/>
        </w:rPr>
        <w:t>Studie</w:t>
      </w:r>
      <w:r w:rsidR="007B2779">
        <w:rPr>
          <w:szCs w:val="24"/>
        </w:rPr>
        <w: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used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introduced confusion into participant forecasting and the extent to which this may have had impacts upon the outcome of Study 3 is unknown. </w:t>
      </w:r>
    </w:p>
    <w:p w14:paraId="00A6FD1A" w14:textId="284DE072" w:rsidR="00061A33" w:rsidRDefault="00061A33" w:rsidP="000967D7">
      <w:pPr>
        <w:spacing w:after="0" w:line="480" w:lineRule="auto"/>
        <w:ind w:left="0" w:firstLine="720"/>
        <w:rPr>
          <w:szCs w:val="24"/>
        </w:rPr>
      </w:pPr>
      <w:r>
        <w:rPr>
          <w:szCs w:val="24"/>
        </w:rPr>
        <w:lastRenderedPageBreak/>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8F145E">
        <w:rPr>
          <w:szCs w:val="24"/>
        </w:rPr>
        <w:instrText xml:space="preserve"> ADDIN ZOTERO_ITEM CSL_CITATION {"citationID":"ZHOETgDB","properties":{"formattedCitation":"(Uusberg et al., 2019; Webb et al., 2012)","plainCitation":"(Uusberg et al., 2019; Webb et al., 2012)","noteIndex":0},"citationItems":[{"id":5260,"uris":["http://zotero.org/users/6239255/items/VEAFCWZT"],"itemData":{"id":5260,"type":"article-journal","abstract":"What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1F3C1F1C"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 xml:space="preserve">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w:t>
      </w:r>
      <w:r w:rsidR="00023609">
        <w:rPr>
          <w:szCs w:val="24"/>
        </w:rPr>
        <w:lastRenderedPageBreak/>
        <w:t>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8F145E">
        <w:rPr>
          <w:szCs w:val="24"/>
        </w:rPr>
        <w:instrText xml:space="preserve"> ADDIN ZOTERO_ITEM CSL_CITATION {"citationID":"MFkSj63U","properties":{"formattedCitation":"(Young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ecologically-valid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4"/>
    <w:bookmarkEnd w:id="42"/>
    <w:bookmarkEnd w:id="578"/>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62F28F38"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del w:id="607" w:author="Billy Mitchell" w:date="2024-07-02T15:18:00Z" w16du:dateUtc="2024-07-02T19:18:00Z">
        <w:r w:rsidR="0087748B" w:rsidRPr="003D121C" w:rsidDel="000F2F8D">
          <w:rPr>
            <w:szCs w:val="24"/>
          </w:rPr>
          <w:delText xml:space="preserve"> and</w:delText>
        </w:r>
      </w:del>
      <w:r w:rsidR="0087748B" w:rsidRPr="003D121C">
        <w:rPr>
          <w:szCs w:val="24"/>
        </w:rPr>
        <w:t xml:space="preserve"> Troy Houser</w:t>
      </w:r>
      <w:ins w:id="608" w:author="Billy Mitchell" w:date="2024-07-02T15:18:00Z" w16du:dateUtc="2024-07-02T19:18:00Z">
        <w:r w:rsidR="000F2F8D">
          <w:rPr>
            <w:szCs w:val="24"/>
          </w:rPr>
          <w:t xml:space="preserve">, </w:t>
        </w:r>
      </w:ins>
      <w:ins w:id="609" w:author="Billy Mitchell" w:date="2024-07-02T15:19:00Z" w16du:dateUtc="2024-07-02T19:19:00Z">
        <w:r w:rsidR="000F2F8D">
          <w:rPr>
            <w:szCs w:val="24"/>
          </w:rPr>
          <w:t xml:space="preserve">Marissa Ballew, </w:t>
        </w:r>
      </w:ins>
      <w:ins w:id="610" w:author="Billy Mitchell" w:date="2024-07-12T22:22:00Z" w16du:dateUtc="2024-07-13T02:22:00Z">
        <w:r w:rsidR="003E0416">
          <w:rPr>
            <w:szCs w:val="24"/>
          </w:rPr>
          <w:t xml:space="preserve">Kaitlin Dow, and </w:t>
        </w:r>
      </w:ins>
      <w:del w:id="611" w:author="Billy Mitchell" w:date="2024-07-12T22:23:00Z" w16du:dateUtc="2024-07-13T02:23:00Z">
        <w:r w:rsidR="0087748B" w:rsidRPr="003D121C" w:rsidDel="003E0416">
          <w:rPr>
            <w:szCs w:val="24"/>
          </w:rPr>
          <w:delText xml:space="preserve"> </w:delText>
        </w:r>
      </w:del>
      <w:ins w:id="612" w:author="Billy Mitchell" w:date="2024-07-12T22:23:00Z" w16du:dateUtc="2024-07-13T02:23:00Z">
        <w:r w:rsidR="003E0416" w:rsidRPr="003E0416">
          <w:rPr>
            <w:szCs w:val="24"/>
          </w:rPr>
          <w:t>Mary Nolwenn Achy</w:t>
        </w:r>
        <w:r w:rsidR="003E0416">
          <w:rPr>
            <w:szCs w:val="24"/>
          </w:rPr>
          <w:t xml:space="preserve"> </w:t>
        </w:r>
      </w:ins>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7876C5E4"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ins w:id="613" w:author="Billy Mitchell" w:date="2024-07-12T22:24:00Z" w16du:dateUtc="2024-07-13T02:24:00Z">
        <w:r w:rsidR="003E0416">
          <w:rPr>
            <w:szCs w:val="24"/>
          </w:rPr>
          <w:t>A symposi</w:t>
        </w:r>
      </w:ins>
      <w:ins w:id="614" w:author="Billy Mitchell" w:date="2024-07-12T22:25:00Z" w16du:dateUtc="2024-07-13T02:25:00Z">
        <w:r w:rsidR="003E0416">
          <w:rPr>
            <w:szCs w:val="24"/>
          </w:rPr>
          <w:t xml:space="preserve">um </w:t>
        </w:r>
      </w:ins>
      <w:ins w:id="615" w:author="Billy Mitchell" w:date="2024-07-12T22:24:00Z" w16du:dateUtc="2024-07-13T02:24:00Z">
        <w:r w:rsidR="003E0416">
          <w:rPr>
            <w:szCs w:val="24"/>
          </w:rPr>
          <w:t xml:space="preserve">containing these findings was presented </w:t>
        </w:r>
      </w:ins>
      <w:ins w:id="616" w:author="Billy Mitchell" w:date="2024-07-12T22:25:00Z" w16du:dateUtc="2024-07-13T02:25:00Z">
        <w:r w:rsidR="003E0416">
          <w:rPr>
            <w:szCs w:val="24"/>
          </w:rPr>
          <w:t xml:space="preserve">during the 2024 </w:t>
        </w:r>
        <w:r w:rsidR="003E0416">
          <w:t xml:space="preserve">annual conference of the Association of Psychological Science. </w:t>
        </w:r>
      </w:ins>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was published using physiological and emotion data from the preliminary study.</w:t>
      </w:r>
      <w:r w:rsidR="00512CCD">
        <w:rPr>
          <w:szCs w:val="24"/>
        </w:rPr>
        <w:t xml:space="preserve"> Cliver et al., </w:t>
      </w:r>
      <w:del w:id="617" w:author="Billy Mitchell" w:date="2024-07-26T01:46:00Z" w16du:dateUtc="2024-07-26T05:46:00Z">
        <w:r w:rsidR="00672923" w:rsidDel="00895BD5">
          <w:rPr>
            <w:szCs w:val="24"/>
          </w:rPr>
          <w:delText>In Press</w:delText>
        </w:r>
      </w:del>
      <w:ins w:id="618" w:author="Billy Mitchell" w:date="2024-07-26T01:46:00Z" w16du:dateUtc="2024-07-26T05:46:00Z">
        <w:r w:rsidR="00895BD5">
          <w:rPr>
            <w:szCs w:val="24"/>
          </w:rPr>
          <w:t>2024</w:t>
        </w:r>
      </w:ins>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powerpoints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r w:rsidRPr="00BE73D6">
        <w:rPr>
          <w:b/>
          <w:bCs/>
          <w:szCs w:val="24"/>
        </w:rPr>
        <w:t>C</w:t>
      </w:r>
      <w:r w:rsidR="00861E10" w:rsidRPr="00BE73D6">
        <w:rPr>
          <w:b/>
          <w:bCs/>
          <w:szCs w:val="24"/>
        </w:rPr>
        <w:t>r</w:t>
      </w:r>
      <w:r w:rsidRPr="00BE73D6">
        <w:rPr>
          <w:b/>
          <w:bCs/>
          <w:szCs w:val="24"/>
        </w:rPr>
        <w:t>ediT: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25281DA8" w14:textId="77777777" w:rsidR="0012001C" w:rsidRDefault="00054CD8" w:rsidP="0012001C">
      <w:pPr>
        <w:pStyle w:val="Bibliography"/>
      </w:pPr>
      <w:r>
        <w:fldChar w:fldCharType="begin"/>
      </w:r>
      <w:r w:rsidR="000E4249">
        <w:instrText xml:space="preserve"> ADDIN ZOTERO_BIBL {"uncited":[],"omitted":[],"custom":[]} CSL_BIBLIOGRAPHY </w:instrText>
      </w:r>
      <w:r>
        <w:fldChar w:fldCharType="separate"/>
      </w:r>
      <w:r w:rsidR="0012001C">
        <w:t xml:space="preserve">Aldao, A. (2013). The Future of Emotion Regulation Research: Capturing Context. </w:t>
      </w:r>
      <w:r w:rsidR="0012001C">
        <w:rPr>
          <w:i/>
          <w:iCs/>
        </w:rPr>
        <w:t>Perspectives on Psychological Science</w:t>
      </w:r>
      <w:r w:rsidR="0012001C">
        <w:t xml:space="preserve">, </w:t>
      </w:r>
      <w:r w:rsidR="0012001C">
        <w:rPr>
          <w:i/>
          <w:iCs/>
        </w:rPr>
        <w:t>8</w:t>
      </w:r>
      <w:r w:rsidR="0012001C">
        <w:t>(2), 155–172. https://doi.org/10.1177/1745691612459518</w:t>
      </w:r>
    </w:p>
    <w:p w14:paraId="0F067A4B" w14:textId="77777777" w:rsidR="0012001C" w:rsidRDefault="0012001C" w:rsidP="0012001C">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068E54EF" w14:textId="77777777" w:rsidR="0012001C" w:rsidRDefault="0012001C" w:rsidP="0012001C">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1D5D0575" w14:textId="77777777" w:rsidR="0012001C" w:rsidRDefault="0012001C" w:rsidP="0012001C">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https://doi.org/10.1016/j.jad.2020.07.060</w:t>
      </w:r>
    </w:p>
    <w:p w14:paraId="14A70890" w14:textId="77777777" w:rsidR="0012001C" w:rsidRDefault="0012001C" w:rsidP="0012001C">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6700327C" w14:textId="77777777" w:rsidR="0012001C" w:rsidRDefault="0012001C" w:rsidP="0012001C">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0D9DA567" w14:textId="77777777" w:rsidR="0012001C" w:rsidRDefault="0012001C" w:rsidP="0012001C">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73DF1889" w14:textId="77777777" w:rsidR="0012001C" w:rsidRDefault="0012001C" w:rsidP="0012001C">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50BD41D8" w14:textId="77777777" w:rsidR="0012001C" w:rsidRDefault="0012001C" w:rsidP="0012001C">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0793E1E6" w14:textId="77777777" w:rsidR="0012001C" w:rsidRDefault="0012001C" w:rsidP="0012001C">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4F4DF3A5" w14:textId="77777777" w:rsidR="0012001C" w:rsidRDefault="0012001C" w:rsidP="0012001C">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7C88D887" w14:textId="77777777" w:rsidR="0012001C" w:rsidRDefault="0012001C" w:rsidP="0012001C">
      <w:pPr>
        <w:pStyle w:val="Bibliography"/>
      </w:pPr>
      <w:r>
        <w:t xml:space="preserve">Cendri A. Hutcherson, Hutcherson, C. A., Philip R Goldin, Goldin, P. R., Kevin N. Ochsner, Ochsner, K. N., John D. E. Gabrieli, Gabrieli, J. D. E., Lisa Feldman Barrett, Barrett, L. F., James J. Gross,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28E7C036" w14:textId="77777777" w:rsidR="0012001C" w:rsidRDefault="0012001C" w:rsidP="0012001C">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https://doi.org/10.1080/02699931.2014.901213</w:t>
      </w:r>
    </w:p>
    <w:p w14:paraId="5DC5932F" w14:textId="77777777" w:rsidR="0012001C" w:rsidRDefault="0012001C" w:rsidP="0012001C">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7FAC5B6B" w14:textId="77777777" w:rsidR="0012001C" w:rsidRDefault="0012001C" w:rsidP="0012001C">
      <w:pPr>
        <w:pStyle w:val="Bibliography"/>
      </w:pPr>
      <w:r>
        <w:lastRenderedPageBreak/>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123C26EA" w14:textId="77777777" w:rsidR="0012001C" w:rsidRDefault="0012001C" w:rsidP="0012001C">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28AD890B" w14:textId="77777777" w:rsidR="0012001C" w:rsidRDefault="0012001C" w:rsidP="0012001C">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246F4104" w14:textId="77777777" w:rsidR="0012001C" w:rsidRDefault="0012001C" w:rsidP="0012001C">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https://doi.org/10.1093/scan/nss148</w:t>
      </w:r>
    </w:p>
    <w:p w14:paraId="5B1DFE02" w14:textId="77777777" w:rsidR="0012001C" w:rsidRDefault="0012001C" w:rsidP="0012001C">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28A67E7A" w14:textId="77777777" w:rsidR="0012001C" w:rsidRDefault="0012001C" w:rsidP="0012001C">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164EC971" w14:textId="77777777" w:rsidR="0012001C" w:rsidRDefault="0012001C" w:rsidP="0012001C">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6792B396" w14:textId="77777777" w:rsidR="0012001C" w:rsidRDefault="0012001C" w:rsidP="0012001C">
      <w:pPr>
        <w:pStyle w:val="Bibliography"/>
      </w:pPr>
      <w:r>
        <w:lastRenderedPageBreak/>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020082E6" w14:textId="77777777" w:rsidR="0012001C" w:rsidRDefault="0012001C" w:rsidP="0012001C">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https://doi.org/10.1007/s11031-016-9597-z</w:t>
      </w:r>
    </w:p>
    <w:p w14:paraId="68AA5944" w14:textId="77777777" w:rsidR="0012001C" w:rsidRDefault="0012001C" w:rsidP="0012001C">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6A2F69E2" w14:textId="77777777" w:rsidR="0012001C" w:rsidRDefault="0012001C" w:rsidP="0012001C">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37FDEE53" w14:textId="77777777" w:rsidR="0012001C" w:rsidRDefault="0012001C" w:rsidP="0012001C">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23ACBD39" w14:textId="77777777" w:rsidR="0012001C" w:rsidRDefault="0012001C" w:rsidP="0012001C">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4E3E9BB" w14:textId="77777777" w:rsidR="0012001C" w:rsidRDefault="0012001C" w:rsidP="0012001C">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268A835A" w14:textId="77777777" w:rsidR="0012001C" w:rsidRDefault="0012001C" w:rsidP="0012001C">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2ADDD40F" w14:textId="77777777" w:rsidR="0012001C" w:rsidRDefault="0012001C" w:rsidP="0012001C">
      <w:pPr>
        <w:pStyle w:val="Bibliography"/>
      </w:pPr>
      <w:r>
        <w:lastRenderedPageBreak/>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1B1D1E6A" w14:textId="77777777" w:rsidR="0012001C" w:rsidRDefault="0012001C" w:rsidP="0012001C">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https://doi.org/10.1037/0022-3514.74.1.224</w:t>
      </w:r>
    </w:p>
    <w:p w14:paraId="47248F9D" w14:textId="77777777" w:rsidR="0012001C" w:rsidRDefault="0012001C" w:rsidP="0012001C">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60A66255" w14:textId="77777777" w:rsidR="0012001C" w:rsidRDefault="0012001C" w:rsidP="0012001C">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https://doi.org/10.1037/0022-3514.85.2.348</w:t>
      </w:r>
    </w:p>
    <w:p w14:paraId="6A175116" w14:textId="77777777" w:rsidR="0012001C" w:rsidRDefault="0012001C" w:rsidP="0012001C">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1B8E9CA6" w14:textId="77777777" w:rsidR="0012001C" w:rsidRDefault="0012001C" w:rsidP="0012001C">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https://doi.org/10.1177/0956797616669086</w:t>
      </w:r>
    </w:p>
    <w:p w14:paraId="491C561C" w14:textId="77777777" w:rsidR="0012001C" w:rsidRDefault="0012001C" w:rsidP="0012001C">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https://doi.org/10.1037/tra0000577</w:t>
      </w:r>
    </w:p>
    <w:p w14:paraId="5F2046CA" w14:textId="77777777" w:rsidR="0012001C" w:rsidRDefault="0012001C" w:rsidP="0012001C">
      <w:pPr>
        <w:pStyle w:val="Bibliography"/>
      </w:pPr>
      <w:r>
        <w:lastRenderedPageBreak/>
        <w:t xml:space="preserve">Hay, A. C., Sheppes, G., Gross, J. J., &amp; Gruber, J. (2015). Choosing how to feel: Emotion regulation choice in bipolar disorder. </w:t>
      </w:r>
      <w:r>
        <w:rPr>
          <w:i/>
          <w:iCs/>
        </w:rPr>
        <w:t>Emotion</w:t>
      </w:r>
      <w:r>
        <w:t xml:space="preserve">, </w:t>
      </w:r>
      <w:r>
        <w:rPr>
          <w:i/>
          <w:iCs/>
        </w:rPr>
        <w:t>15</w:t>
      </w:r>
      <w:r>
        <w:t>(2), 139–145. https://doi.org/10.1037/emo0000024</w:t>
      </w:r>
    </w:p>
    <w:p w14:paraId="74488C52" w14:textId="77777777" w:rsidR="0012001C" w:rsidRDefault="0012001C" w:rsidP="0012001C">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1E3C16EF" w14:textId="77777777" w:rsidR="0012001C" w:rsidRDefault="0012001C" w:rsidP="0012001C">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02488D18" w14:textId="77777777" w:rsidR="0012001C" w:rsidRDefault="0012001C" w:rsidP="0012001C">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34598306" w14:textId="77777777" w:rsidR="0012001C" w:rsidRDefault="0012001C" w:rsidP="0012001C">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9044496" w14:textId="77777777" w:rsidR="0012001C" w:rsidRDefault="0012001C" w:rsidP="0012001C">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63C8234E" w14:textId="77777777" w:rsidR="0012001C" w:rsidRDefault="0012001C" w:rsidP="0012001C">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0FFF47FF" w14:textId="77777777" w:rsidR="0012001C" w:rsidRDefault="0012001C" w:rsidP="0012001C">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4F79C140" w14:textId="77777777" w:rsidR="0012001C" w:rsidRDefault="0012001C" w:rsidP="0012001C">
      <w:pPr>
        <w:pStyle w:val="Bibliography"/>
      </w:pPr>
      <w:r>
        <w:lastRenderedPageBreak/>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0CF79642" w14:textId="77777777" w:rsidR="0012001C" w:rsidRDefault="0012001C" w:rsidP="0012001C">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114C2BEF" w14:textId="77777777" w:rsidR="0012001C" w:rsidRDefault="0012001C" w:rsidP="0012001C">
      <w:pPr>
        <w:pStyle w:val="Bibliography"/>
      </w:pPr>
      <w:r>
        <w:t xml:space="preserve">McRae, K., &amp; Gross, J. J. (2020). Emotion regulation. </w:t>
      </w:r>
      <w:r>
        <w:rPr>
          <w:i/>
          <w:iCs/>
        </w:rPr>
        <w:t>Emotion</w:t>
      </w:r>
      <w:r>
        <w:t xml:space="preserve">, </w:t>
      </w:r>
      <w:r>
        <w:rPr>
          <w:i/>
          <w:iCs/>
        </w:rPr>
        <w:t>20</w:t>
      </w:r>
      <w:r>
        <w:t>(1), 1–9. https://doi.org/10.1037/emo0000703</w:t>
      </w:r>
    </w:p>
    <w:p w14:paraId="323E2E04" w14:textId="77777777" w:rsidR="0012001C" w:rsidRDefault="0012001C" w:rsidP="0012001C">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https://doi.org/10.1177/1368430207088035</w:t>
      </w:r>
    </w:p>
    <w:p w14:paraId="16782027" w14:textId="77777777" w:rsidR="0012001C" w:rsidRDefault="0012001C" w:rsidP="0012001C">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197643B3" w14:textId="77777777" w:rsidR="0012001C" w:rsidRDefault="0012001C" w:rsidP="0012001C">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690FE119" w14:textId="77777777" w:rsidR="0012001C" w:rsidRDefault="0012001C" w:rsidP="0012001C">
      <w:pPr>
        <w:pStyle w:val="Bibliography"/>
      </w:pPr>
      <w:r>
        <w:t xml:space="preserve">Mohammad, S. (2018). Obtaining Reliable Human Ratings of Valence, Arousal, and Dominance for 20,000 English Words. </w:t>
      </w:r>
      <w:r>
        <w:rPr>
          <w:i/>
          <w:iCs/>
        </w:rPr>
        <w:t xml:space="preserve">Proceedings of the 56th Annual Meeting of the Association for </w:t>
      </w:r>
      <w:r>
        <w:rPr>
          <w:i/>
          <w:iCs/>
        </w:rPr>
        <w:lastRenderedPageBreak/>
        <w:t>Computational Linguistics (Volume 1: Long Papers)</w:t>
      </w:r>
      <w:r>
        <w:t>, 174–184. https://doi.org/10.18653/v1/P18-1017</w:t>
      </w:r>
    </w:p>
    <w:p w14:paraId="213B6954" w14:textId="77777777" w:rsidR="0012001C" w:rsidRDefault="0012001C" w:rsidP="0012001C">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7F448EE8" w14:textId="77777777" w:rsidR="0012001C" w:rsidRDefault="0012001C" w:rsidP="0012001C">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https://doi.org/10.1016/j.paid.2015.06.048</w:t>
      </w:r>
    </w:p>
    <w:p w14:paraId="042B60DB" w14:textId="77777777" w:rsidR="0012001C" w:rsidRDefault="0012001C" w:rsidP="0012001C">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0F2F6DBB" w14:textId="77777777" w:rsidR="0012001C" w:rsidRDefault="0012001C" w:rsidP="0012001C">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29914CF1" w14:textId="77777777" w:rsidR="0012001C" w:rsidRDefault="0012001C" w:rsidP="0012001C">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46418142" w14:textId="77777777" w:rsidR="0012001C" w:rsidRDefault="0012001C" w:rsidP="0012001C">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5A08944C" w14:textId="77777777" w:rsidR="0012001C" w:rsidRDefault="0012001C" w:rsidP="0012001C">
      <w:pPr>
        <w:pStyle w:val="Bibliography"/>
      </w:pPr>
      <w:r>
        <w:t xml:space="preserve">Robert W. Levenson, Levenson, R. W., John M. Gottman,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162E00DA" w14:textId="77777777" w:rsidR="0012001C" w:rsidRDefault="0012001C" w:rsidP="0012001C">
      <w:pPr>
        <w:pStyle w:val="Bibliography"/>
      </w:pPr>
      <w:r>
        <w:lastRenderedPageBreak/>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7DE36B7B" w14:textId="77777777" w:rsidR="0012001C" w:rsidRDefault="0012001C" w:rsidP="0012001C">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189F480B" w14:textId="77777777" w:rsidR="0012001C" w:rsidRDefault="0012001C" w:rsidP="0012001C">
      <w:pPr>
        <w:pStyle w:val="Bibliography"/>
      </w:pPr>
      <w:r>
        <w:t xml:space="preserve">Sauer, C., Sheppes, G., Lackner, H. K., Arens, E. A., Tarrasch, R., &amp; Barnow, S. (2016). Emotion regulation choice in female patients with borderline personality disorder: Findings from self-reports and experimental measures. </w:t>
      </w:r>
      <w:r>
        <w:rPr>
          <w:i/>
          <w:iCs/>
        </w:rPr>
        <w:t>Psychiatry Research</w:t>
      </w:r>
      <w:r>
        <w:t xml:space="preserve">, </w:t>
      </w:r>
      <w:r>
        <w:rPr>
          <w:i/>
          <w:iCs/>
        </w:rPr>
        <w:t>242</w:t>
      </w:r>
      <w:r>
        <w:t>, 375–384. https://doi.org/10.1016/j.psychres.2016.04.113</w:t>
      </w:r>
    </w:p>
    <w:p w14:paraId="319B994D" w14:textId="77777777" w:rsidR="0012001C" w:rsidRDefault="0012001C" w:rsidP="0012001C">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3954E781" w14:textId="77777777" w:rsidR="0012001C" w:rsidRDefault="0012001C" w:rsidP="0012001C">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0942131D" w14:textId="77777777" w:rsidR="0012001C" w:rsidRDefault="0012001C" w:rsidP="0012001C">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46E3EB71" w14:textId="77777777" w:rsidR="0012001C" w:rsidRDefault="0012001C" w:rsidP="0012001C">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30CC38D3" w14:textId="77777777" w:rsidR="0012001C" w:rsidRDefault="0012001C" w:rsidP="0012001C">
      <w:pPr>
        <w:pStyle w:val="Bibliography"/>
      </w:pPr>
      <w:r>
        <w:lastRenderedPageBreak/>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https://doi.org/10.3389/fpsyg.2014.00346</w:t>
      </w:r>
    </w:p>
    <w:p w14:paraId="25ACCA46" w14:textId="77777777" w:rsidR="0012001C" w:rsidRDefault="0012001C" w:rsidP="0012001C">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70D8AE2D" w14:textId="77777777" w:rsidR="0012001C" w:rsidRDefault="0012001C" w:rsidP="0012001C">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439EF0E1" w14:textId="77777777" w:rsidR="0012001C" w:rsidRDefault="0012001C" w:rsidP="0012001C">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438BBD62" w14:textId="77777777" w:rsidR="0012001C" w:rsidRDefault="0012001C" w:rsidP="0012001C">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https://doi.org/10.1037/tra0001217</w:t>
      </w:r>
    </w:p>
    <w:p w14:paraId="62ED23AE" w14:textId="77777777" w:rsidR="0012001C" w:rsidRDefault="0012001C" w:rsidP="0012001C">
      <w:pPr>
        <w:pStyle w:val="Bibliography"/>
      </w:pPr>
      <w:r>
        <w:t xml:space="preserve">Specker, P., Sheppes,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3E7EA433" w14:textId="77777777" w:rsidR="0012001C" w:rsidRDefault="0012001C" w:rsidP="0012001C">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1B6E1823" w14:textId="77777777" w:rsidR="0012001C" w:rsidRDefault="0012001C" w:rsidP="0012001C">
      <w:pPr>
        <w:pStyle w:val="Bibliography"/>
      </w:pPr>
      <w:r>
        <w:lastRenderedPageBreak/>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69A0C7DC" w14:textId="77777777" w:rsidR="0012001C" w:rsidRDefault="0012001C" w:rsidP="0012001C">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58203842" w14:textId="77777777" w:rsidR="0012001C" w:rsidRDefault="0012001C" w:rsidP="0012001C">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671B270C" w14:textId="77777777" w:rsidR="0012001C" w:rsidRDefault="0012001C" w:rsidP="0012001C">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17B5E6DB" w14:textId="77777777" w:rsidR="0012001C" w:rsidRDefault="0012001C" w:rsidP="0012001C">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38661DD3" w14:textId="77777777" w:rsidR="0012001C" w:rsidRDefault="0012001C" w:rsidP="0012001C">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4092FF52" w14:textId="77777777" w:rsidR="0012001C" w:rsidRDefault="0012001C" w:rsidP="0012001C">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6259B432" w14:textId="77777777" w:rsidR="0012001C" w:rsidRDefault="0012001C" w:rsidP="0012001C">
      <w:pPr>
        <w:pStyle w:val="Bibliography"/>
      </w:pPr>
      <w:r>
        <w:lastRenderedPageBreak/>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2662BFFA" w14:textId="77777777" w:rsidR="0012001C" w:rsidRDefault="0012001C" w:rsidP="0012001C">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356B9D2F" w14:textId="77777777" w:rsidR="0012001C" w:rsidRDefault="0012001C" w:rsidP="0012001C">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https://doi.org/10.1037/a0027600</w:t>
      </w:r>
    </w:p>
    <w:p w14:paraId="7C79D2DC" w14:textId="77777777" w:rsidR="0012001C" w:rsidRDefault="0012001C" w:rsidP="0012001C">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689B4A5D" w14:textId="77777777" w:rsidR="0012001C" w:rsidRDefault="0012001C" w:rsidP="0012001C">
      <w:pPr>
        <w:pStyle w:val="Bibliography"/>
      </w:pPr>
      <w:r>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880C926" w14:textId="77777777" w:rsidR="0012001C" w:rsidRDefault="0012001C" w:rsidP="0012001C">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6FB177D7" w14:textId="77777777" w:rsidR="0012001C" w:rsidRDefault="0012001C" w:rsidP="0012001C">
      <w:pPr>
        <w:pStyle w:val="Bibliography"/>
      </w:pPr>
      <w:r>
        <w:t xml:space="preserve">Zhang, Z., &amp; Mai, Y. (2019). </w:t>
      </w:r>
      <w:r>
        <w:rPr>
          <w:i/>
          <w:iCs/>
        </w:rPr>
        <w:t>WebPower: Basic and Advanced Statistical Power Analysis</w:t>
      </w:r>
      <w:r>
        <w:t xml:space="preserve"> (0.5) [R]. https://CRAN.R-project.org/package=WebPower</w:t>
      </w:r>
    </w:p>
    <w:p w14:paraId="1B96A437" w14:textId="2F1905B1"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00512CCD">
        <w:rPr>
          <w:i/>
          <w:szCs w:val="24"/>
        </w:rPr>
        <w:t xml:space="preserve"> </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7B3EA8C5"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8F145E">
        <w:rPr>
          <w:szCs w:val="24"/>
          <w:lang w:val="en"/>
        </w:rPr>
        <w:instrText xml:space="preserve"> ADDIN ZOTERO_ITEM CSL_CITATION {"citationID":"qeNhfzJq","properties":{"formattedCitation":"(Stasiak et al., 2023)","plainCitation":"(Stasiak et al., 2023)","dontUpdate":true,"noteIndex":0},"citationItems":[{"id":1485,"uris":["http://zotero.org/users/6239255/items/CCPVSZWX"],"itemData":{"id":1485,"type":"article-journal","abstract":"As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5B6D0070"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8F145E">
        <w:rPr>
          <w:szCs w:val="24"/>
        </w:rPr>
        <w:instrText xml:space="preserve"> ADDIN ZOTERO_ITEM CSL_CITATION {"citationID":"bsKT9j2w","properties":{"formattedCitation":"(Watson et al., 1988)","plainCitation":"(Watson et al., 1988)","noteIndex":0},"citationItems":[{"id":1486,"uris":["http://zotero.org/users/6239255/items/2VQ2GTXN"],"itemData":{"id":1486,"type":"article-journal","container-title":"Journal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free-response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619"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619"/>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7DE8BA90"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8F145E">
        <w:rPr>
          <w:szCs w:val="24"/>
        </w:rPr>
        <w:instrText xml:space="preserve"> ADDIN ZOTERO_ITEM CSL_CITATION {"citationID":"BRcdUleD","properties":{"formattedCitation":"(Dixon-Gordon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bookmarkEnd w:id="0"/>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BADCD5" w14:textId="77777777" w:rsidR="003518BE" w:rsidRDefault="003518BE">
      <w:pPr>
        <w:spacing w:after="0" w:line="240" w:lineRule="auto"/>
      </w:pPr>
      <w:r>
        <w:separator/>
      </w:r>
    </w:p>
  </w:endnote>
  <w:endnote w:type="continuationSeparator" w:id="0">
    <w:p w14:paraId="171AE7AD" w14:textId="77777777" w:rsidR="003518BE" w:rsidRDefault="003518BE">
      <w:pPr>
        <w:spacing w:after="0" w:line="240" w:lineRule="auto"/>
      </w:pPr>
      <w:r>
        <w:continuationSeparator/>
      </w:r>
    </w:p>
  </w:endnote>
  <w:endnote w:type="continuationNotice" w:id="1">
    <w:p w14:paraId="0FD62672" w14:textId="77777777" w:rsidR="003518BE" w:rsidRDefault="003518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919A08" w14:textId="77777777" w:rsidR="003518BE" w:rsidRDefault="003518BE">
      <w:pPr>
        <w:spacing w:after="0" w:line="240" w:lineRule="auto"/>
      </w:pPr>
      <w:r>
        <w:separator/>
      </w:r>
    </w:p>
  </w:footnote>
  <w:footnote w:type="continuationSeparator" w:id="0">
    <w:p w14:paraId="504908F6" w14:textId="77777777" w:rsidR="003518BE" w:rsidRDefault="003518BE">
      <w:pPr>
        <w:spacing w:after="0" w:line="240" w:lineRule="auto"/>
      </w:pPr>
      <w:r>
        <w:continuationSeparator/>
      </w:r>
    </w:p>
  </w:footnote>
  <w:footnote w:type="continuationNotice" w:id="1">
    <w:p w14:paraId="4B2B734D" w14:textId="77777777" w:rsidR="003518BE" w:rsidRDefault="003518BE">
      <w:pPr>
        <w:spacing w:after="0" w:line="240" w:lineRule="auto"/>
      </w:pPr>
    </w:p>
  </w:footnote>
  <w:footnote w:id="2">
    <w:p w14:paraId="7662EB80" w14:textId="486D28A9" w:rsidR="000E636F" w:rsidRDefault="000E636F">
      <w:pPr>
        <w:pStyle w:val="FootnoteText"/>
      </w:pPr>
      <w:r>
        <w:rPr>
          <w:rStyle w:val="FootnoteReference"/>
        </w:rPr>
        <w:footnoteRef/>
      </w:r>
      <w:r>
        <w:t xml:space="preserve"> </w:t>
      </w:r>
      <w:bookmarkStart w:id="571" w:name="_Hlk150804466"/>
      <w:r>
        <w:rPr>
          <w:szCs w:val="24"/>
        </w:rPr>
        <w:t xml:space="preserve">The haunted house has a limited seasonal run time, and we cannot </w:t>
      </w:r>
      <w:del w:id="572" w:author="Billy Mitchell" w:date="2024-07-23T15:12:00Z" w16du:dateUtc="2024-07-23T19:12:00Z">
        <w:r w:rsidDel="00655209">
          <w:rPr>
            <w:szCs w:val="24"/>
          </w:rPr>
          <w:delText>experimentally manipulate</w:delText>
        </w:r>
      </w:del>
      <w:ins w:id="573" w:author="Billy Mitchell" w:date="2024-07-23T15:12:00Z" w16du:dateUtc="2024-07-23T19:12:00Z">
        <w:r w:rsidR="00655209">
          <w:rPr>
            <w:szCs w:val="24"/>
          </w:rPr>
          <w:t>modify</w:t>
        </w:r>
      </w:ins>
      <w:r>
        <w:rPr>
          <w:szCs w:val="24"/>
        </w:rPr>
        <w:t xml:space="preserve"> the intensity of the events in the haunted house as it is run by a private company.</w:t>
      </w:r>
      <w:bookmarkEnd w:id="571"/>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0B55"/>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7369C"/>
    <w:rsid w:val="00081E78"/>
    <w:rsid w:val="00083929"/>
    <w:rsid w:val="00083D59"/>
    <w:rsid w:val="0008546F"/>
    <w:rsid w:val="000922C4"/>
    <w:rsid w:val="00093192"/>
    <w:rsid w:val="000960FE"/>
    <w:rsid w:val="000967D7"/>
    <w:rsid w:val="00097D65"/>
    <w:rsid w:val="000A4B63"/>
    <w:rsid w:val="000A6256"/>
    <w:rsid w:val="000B0F41"/>
    <w:rsid w:val="000B1AF9"/>
    <w:rsid w:val="000B26B6"/>
    <w:rsid w:val="000B40E7"/>
    <w:rsid w:val="000B4EC5"/>
    <w:rsid w:val="000C4AA9"/>
    <w:rsid w:val="000C5A68"/>
    <w:rsid w:val="000D28DC"/>
    <w:rsid w:val="000D4176"/>
    <w:rsid w:val="000D4CD9"/>
    <w:rsid w:val="000D4E5A"/>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001C"/>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9185B"/>
    <w:rsid w:val="001A1755"/>
    <w:rsid w:val="001A2CE8"/>
    <w:rsid w:val="001B24AA"/>
    <w:rsid w:val="001B5C0F"/>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A7056"/>
    <w:rsid w:val="002B4BE0"/>
    <w:rsid w:val="002B63D1"/>
    <w:rsid w:val="002C08F5"/>
    <w:rsid w:val="002C591D"/>
    <w:rsid w:val="002C6443"/>
    <w:rsid w:val="002C65D6"/>
    <w:rsid w:val="002C6E4D"/>
    <w:rsid w:val="002D1090"/>
    <w:rsid w:val="002D566C"/>
    <w:rsid w:val="002D5D85"/>
    <w:rsid w:val="002D61E5"/>
    <w:rsid w:val="002E518D"/>
    <w:rsid w:val="002E5586"/>
    <w:rsid w:val="002E5FF1"/>
    <w:rsid w:val="002E666C"/>
    <w:rsid w:val="002E68CC"/>
    <w:rsid w:val="002F3862"/>
    <w:rsid w:val="002F3B4A"/>
    <w:rsid w:val="002F7E40"/>
    <w:rsid w:val="00301AAE"/>
    <w:rsid w:val="00304055"/>
    <w:rsid w:val="00304D13"/>
    <w:rsid w:val="00306036"/>
    <w:rsid w:val="003069BE"/>
    <w:rsid w:val="0030710F"/>
    <w:rsid w:val="0030735C"/>
    <w:rsid w:val="00311C5B"/>
    <w:rsid w:val="0032126A"/>
    <w:rsid w:val="00322180"/>
    <w:rsid w:val="00331554"/>
    <w:rsid w:val="00341012"/>
    <w:rsid w:val="00342888"/>
    <w:rsid w:val="003429F3"/>
    <w:rsid w:val="00345FE2"/>
    <w:rsid w:val="003518BE"/>
    <w:rsid w:val="00354B3D"/>
    <w:rsid w:val="00362AC5"/>
    <w:rsid w:val="00372E6A"/>
    <w:rsid w:val="00376EE0"/>
    <w:rsid w:val="0037715A"/>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57C3E"/>
    <w:rsid w:val="00463F45"/>
    <w:rsid w:val="004649E5"/>
    <w:rsid w:val="00466715"/>
    <w:rsid w:val="00466D8D"/>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36C0"/>
    <w:rsid w:val="004B43D8"/>
    <w:rsid w:val="004B4A25"/>
    <w:rsid w:val="004C0A01"/>
    <w:rsid w:val="004C124C"/>
    <w:rsid w:val="004C1DD4"/>
    <w:rsid w:val="004C45DF"/>
    <w:rsid w:val="004C76AB"/>
    <w:rsid w:val="004D21C8"/>
    <w:rsid w:val="004D2275"/>
    <w:rsid w:val="004D26BF"/>
    <w:rsid w:val="004D4566"/>
    <w:rsid w:val="004D5A28"/>
    <w:rsid w:val="004E30DF"/>
    <w:rsid w:val="004E6FCA"/>
    <w:rsid w:val="004F2368"/>
    <w:rsid w:val="004F39AA"/>
    <w:rsid w:val="004F3F92"/>
    <w:rsid w:val="004F6F69"/>
    <w:rsid w:val="00500583"/>
    <w:rsid w:val="005022CE"/>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4935"/>
    <w:rsid w:val="005658C9"/>
    <w:rsid w:val="0057586B"/>
    <w:rsid w:val="0057698D"/>
    <w:rsid w:val="00576FE9"/>
    <w:rsid w:val="00577234"/>
    <w:rsid w:val="00577985"/>
    <w:rsid w:val="00580E79"/>
    <w:rsid w:val="00582F95"/>
    <w:rsid w:val="0058454C"/>
    <w:rsid w:val="00593AB4"/>
    <w:rsid w:val="00595359"/>
    <w:rsid w:val="005A4E6A"/>
    <w:rsid w:val="005A644B"/>
    <w:rsid w:val="005A7E5D"/>
    <w:rsid w:val="005B1AD8"/>
    <w:rsid w:val="005B30CF"/>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03DB"/>
    <w:rsid w:val="0064197B"/>
    <w:rsid w:val="006421F6"/>
    <w:rsid w:val="00642A4D"/>
    <w:rsid w:val="00654027"/>
    <w:rsid w:val="00654CBF"/>
    <w:rsid w:val="00655209"/>
    <w:rsid w:val="00663F44"/>
    <w:rsid w:val="0066472A"/>
    <w:rsid w:val="006660F3"/>
    <w:rsid w:val="006725C8"/>
    <w:rsid w:val="00672923"/>
    <w:rsid w:val="0067300A"/>
    <w:rsid w:val="00673E31"/>
    <w:rsid w:val="00673E56"/>
    <w:rsid w:val="006754EA"/>
    <w:rsid w:val="0067591E"/>
    <w:rsid w:val="00682220"/>
    <w:rsid w:val="0069152D"/>
    <w:rsid w:val="00694BC6"/>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3351"/>
    <w:rsid w:val="006D4590"/>
    <w:rsid w:val="006E3035"/>
    <w:rsid w:val="006E7CA6"/>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57DE0"/>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340"/>
    <w:rsid w:val="00831A8A"/>
    <w:rsid w:val="00831F04"/>
    <w:rsid w:val="008333BD"/>
    <w:rsid w:val="00837CFE"/>
    <w:rsid w:val="00843757"/>
    <w:rsid w:val="00843ACF"/>
    <w:rsid w:val="00851625"/>
    <w:rsid w:val="0085248B"/>
    <w:rsid w:val="00854F72"/>
    <w:rsid w:val="00856025"/>
    <w:rsid w:val="00856353"/>
    <w:rsid w:val="00857F3D"/>
    <w:rsid w:val="00861E10"/>
    <w:rsid w:val="00863B94"/>
    <w:rsid w:val="00863D2D"/>
    <w:rsid w:val="00874B89"/>
    <w:rsid w:val="00876B93"/>
    <w:rsid w:val="0087748B"/>
    <w:rsid w:val="00877709"/>
    <w:rsid w:val="00880C69"/>
    <w:rsid w:val="00884EED"/>
    <w:rsid w:val="008864BD"/>
    <w:rsid w:val="00887C44"/>
    <w:rsid w:val="00895BD5"/>
    <w:rsid w:val="008B62B0"/>
    <w:rsid w:val="008B658E"/>
    <w:rsid w:val="008B6873"/>
    <w:rsid w:val="008B7F27"/>
    <w:rsid w:val="008C33F4"/>
    <w:rsid w:val="008C5719"/>
    <w:rsid w:val="008C7178"/>
    <w:rsid w:val="008D38A4"/>
    <w:rsid w:val="008D7AEF"/>
    <w:rsid w:val="008E1A03"/>
    <w:rsid w:val="008E45C3"/>
    <w:rsid w:val="008E58CC"/>
    <w:rsid w:val="008E6857"/>
    <w:rsid w:val="008F145E"/>
    <w:rsid w:val="008F7E2F"/>
    <w:rsid w:val="00900636"/>
    <w:rsid w:val="00900CF5"/>
    <w:rsid w:val="00902E89"/>
    <w:rsid w:val="0090462D"/>
    <w:rsid w:val="00907C52"/>
    <w:rsid w:val="0091050D"/>
    <w:rsid w:val="00917702"/>
    <w:rsid w:val="00920CA2"/>
    <w:rsid w:val="009215F0"/>
    <w:rsid w:val="00924270"/>
    <w:rsid w:val="00925D1D"/>
    <w:rsid w:val="00930D2B"/>
    <w:rsid w:val="00931006"/>
    <w:rsid w:val="00937D53"/>
    <w:rsid w:val="0094060F"/>
    <w:rsid w:val="0095019C"/>
    <w:rsid w:val="0095040B"/>
    <w:rsid w:val="00952E8D"/>
    <w:rsid w:val="00954723"/>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191"/>
    <w:rsid w:val="00A30203"/>
    <w:rsid w:val="00A30249"/>
    <w:rsid w:val="00A315ED"/>
    <w:rsid w:val="00A34DBB"/>
    <w:rsid w:val="00A368B5"/>
    <w:rsid w:val="00A36FC8"/>
    <w:rsid w:val="00A37600"/>
    <w:rsid w:val="00A37B3C"/>
    <w:rsid w:val="00A45523"/>
    <w:rsid w:val="00A5748C"/>
    <w:rsid w:val="00A62570"/>
    <w:rsid w:val="00A632A5"/>
    <w:rsid w:val="00A66903"/>
    <w:rsid w:val="00A675B5"/>
    <w:rsid w:val="00A70619"/>
    <w:rsid w:val="00A71B20"/>
    <w:rsid w:val="00A726A1"/>
    <w:rsid w:val="00A73457"/>
    <w:rsid w:val="00A76031"/>
    <w:rsid w:val="00A77FA3"/>
    <w:rsid w:val="00A81FD6"/>
    <w:rsid w:val="00A83A0D"/>
    <w:rsid w:val="00A9710E"/>
    <w:rsid w:val="00A97406"/>
    <w:rsid w:val="00AA1849"/>
    <w:rsid w:val="00AA18EC"/>
    <w:rsid w:val="00AA213B"/>
    <w:rsid w:val="00AA6164"/>
    <w:rsid w:val="00AA665A"/>
    <w:rsid w:val="00AA7A9A"/>
    <w:rsid w:val="00AB1536"/>
    <w:rsid w:val="00AD2081"/>
    <w:rsid w:val="00AD4521"/>
    <w:rsid w:val="00AE0811"/>
    <w:rsid w:val="00AE5781"/>
    <w:rsid w:val="00AE64F8"/>
    <w:rsid w:val="00AE7182"/>
    <w:rsid w:val="00AE7341"/>
    <w:rsid w:val="00AF35DC"/>
    <w:rsid w:val="00AF545D"/>
    <w:rsid w:val="00AF7829"/>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5F02"/>
    <w:rsid w:val="00C0787A"/>
    <w:rsid w:val="00C1208F"/>
    <w:rsid w:val="00C178FD"/>
    <w:rsid w:val="00C21314"/>
    <w:rsid w:val="00C21522"/>
    <w:rsid w:val="00C21545"/>
    <w:rsid w:val="00C22311"/>
    <w:rsid w:val="00C240EC"/>
    <w:rsid w:val="00C25BA7"/>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2FC7"/>
    <w:rsid w:val="00C87951"/>
    <w:rsid w:val="00C90A1A"/>
    <w:rsid w:val="00CA33B1"/>
    <w:rsid w:val="00CA36BB"/>
    <w:rsid w:val="00CA4C21"/>
    <w:rsid w:val="00CA5334"/>
    <w:rsid w:val="00CA7686"/>
    <w:rsid w:val="00CB06CC"/>
    <w:rsid w:val="00CB34D6"/>
    <w:rsid w:val="00CB54A4"/>
    <w:rsid w:val="00CB6F14"/>
    <w:rsid w:val="00CB71A1"/>
    <w:rsid w:val="00CC03D6"/>
    <w:rsid w:val="00CC49B2"/>
    <w:rsid w:val="00CD160F"/>
    <w:rsid w:val="00CD37EA"/>
    <w:rsid w:val="00CD3860"/>
    <w:rsid w:val="00CD399D"/>
    <w:rsid w:val="00CD5F7C"/>
    <w:rsid w:val="00CD748D"/>
    <w:rsid w:val="00CE043F"/>
    <w:rsid w:val="00CE1DD0"/>
    <w:rsid w:val="00CE2307"/>
    <w:rsid w:val="00CE7A92"/>
    <w:rsid w:val="00CF68A1"/>
    <w:rsid w:val="00D02068"/>
    <w:rsid w:val="00D03243"/>
    <w:rsid w:val="00D04203"/>
    <w:rsid w:val="00D06E3B"/>
    <w:rsid w:val="00D07F46"/>
    <w:rsid w:val="00D10060"/>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0839"/>
    <w:rsid w:val="00D71C13"/>
    <w:rsid w:val="00D729E1"/>
    <w:rsid w:val="00D7631C"/>
    <w:rsid w:val="00D80B3A"/>
    <w:rsid w:val="00D8224C"/>
    <w:rsid w:val="00D83AD8"/>
    <w:rsid w:val="00D842B2"/>
    <w:rsid w:val="00D84F4E"/>
    <w:rsid w:val="00D90875"/>
    <w:rsid w:val="00D90BC6"/>
    <w:rsid w:val="00D91A6A"/>
    <w:rsid w:val="00D92083"/>
    <w:rsid w:val="00D93AE7"/>
    <w:rsid w:val="00D94E09"/>
    <w:rsid w:val="00D9730E"/>
    <w:rsid w:val="00DA1068"/>
    <w:rsid w:val="00DA5661"/>
    <w:rsid w:val="00DA5A6D"/>
    <w:rsid w:val="00DA7C54"/>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4DB4"/>
    <w:rsid w:val="00E163E0"/>
    <w:rsid w:val="00E17274"/>
    <w:rsid w:val="00E206EE"/>
    <w:rsid w:val="00E20BFE"/>
    <w:rsid w:val="00E21AFA"/>
    <w:rsid w:val="00E22D5D"/>
    <w:rsid w:val="00E26545"/>
    <w:rsid w:val="00E358A8"/>
    <w:rsid w:val="00E37E22"/>
    <w:rsid w:val="00E40F37"/>
    <w:rsid w:val="00E41BCD"/>
    <w:rsid w:val="00E42073"/>
    <w:rsid w:val="00E43FC4"/>
    <w:rsid w:val="00E44513"/>
    <w:rsid w:val="00E46207"/>
    <w:rsid w:val="00E5044A"/>
    <w:rsid w:val="00E60680"/>
    <w:rsid w:val="00E60E73"/>
    <w:rsid w:val="00E63707"/>
    <w:rsid w:val="00E67FD8"/>
    <w:rsid w:val="00E70688"/>
    <w:rsid w:val="00E72C21"/>
    <w:rsid w:val="00E75949"/>
    <w:rsid w:val="00E75D1C"/>
    <w:rsid w:val="00E77A87"/>
    <w:rsid w:val="00E82ED7"/>
    <w:rsid w:val="00E83BB7"/>
    <w:rsid w:val="00E90632"/>
    <w:rsid w:val="00E91FBC"/>
    <w:rsid w:val="00E964CD"/>
    <w:rsid w:val="00E968A5"/>
    <w:rsid w:val="00EA7D18"/>
    <w:rsid w:val="00EA7DB5"/>
    <w:rsid w:val="00EB0294"/>
    <w:rsid w:val="00EB2903"/>
    <w:rsid w:val="00EB36F4"/>
    <w:rsid w:val="00EB6DB3"/>
    <w:rsid w:val="00EB6E76"/>
    <w:rsid w:val="00EC0DF4"/>
    <w:rsid w:val="00EC2B97"/>
    <w:rsid w:val="00EC3FBC"/>
    <w:rsid w:val="00EC4A40"/>
    <w:rsid w:val="00EC7C0D"/>
    <w:rsid w:val="00ED5394"/>
    <w:rsid w:val="00ED58A8"/>
    <w:rsid w:val="00EE0C3E"/>
    <w:rsid w:val="00EE5298"/>
    <w:rsid w:val="00EE6731"/>
    <w:rsid w:val="00EF043F"/>
    <w:rsid w:val="00EF55CB"/>
    <w:rsid w:val="00F01730"/>
    <w:rsid w:val="00F01C0B"/>
    <w:rsid w:val="00F04217"/>
    <w:rsid w:val="00F05470"/>
    <w:rsid w:val="00F057F6"/>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92D83"/>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 w:type="paragraph" w:styleId="NormalWeb">
    <w:name w:val="Normal (Web)"/>
    <w:basedOn w:val="Normal"/>
    <w:uiPriority w:val="99"/>
    <w:semiHidden/>
    <w:unhideWhenUsed/>
    <w:rsid w:val="00C05F0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879">
      <w:bodyDiv w:val="1"/>
      <w:marLeft w:val="0"/>
      <w:marRight w:val="0"/>
      <w:marTop w:val="0"/>
      <w:marBottom w:val="0"/>
      <w:divBdr>
        <w:top w:val="none" w:sz="0" w:space="0" w:color="auto"/>
        <w:left w:val="none" w:sz="0" w:space="0" w:color="auto"/>
        <w:bottom w:val="none" w:sz="0" w:space="0" w:color="auto"/>
        <w:right w:val="none" w:sz="0" w:space="0" w:color="auto"/>
      </w:divBdr>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0405">
      <w:bodyDiv w:val="1"/>
      <w:marLeft w:val="0"/>
      <w:marRight w:val="0"/>
      <w:marTop w:val="0"/>
      <w:marBottom w:val="0"/>
      <w:divBdr>
        <w:top w:val="none" w:sz="0" w:space="0" w:color="auto"/>
        <w:left w:val="none" w:sz="0" w:space="0" w:color="auto"/>
        <w:bottom w:val="none" w:sz="0" w:space="0" w:color="auto"/>
        <w:right w:val="none" w:sz="0" w:space="0" w:color="auto"/>
      </w:divBdr>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TotalTime>
  <Pages>79</Pages>
  <Words>59784</Words>
  <Characters>340775</Characters>
  <Application>Microsoft Office Word</Application>
  <DocSecurity>0</DocSecurity>
  <Lines>2839</Lines>
  <Paragraphs>799</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399760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26</cp:revision>
  <cp:lastPrinted>2024-03-25T21:20:00Z</cp:lastPrinted>
  <dcterms:created xsi:type="dcterms:W3CDTF">2024-03-25T21:16:00Z</dcterms:created>
  <dcterms:modified xsi:type="dcterms:W3CDTF">2024-08-19T17:37:00Z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id="1YSYT0KZ"/&gt;&lt;style id="http://www.zotero.org/styles/apa" locale="en-US" hasBibliography="1" bibliographyStyleHasBeenSet="1"/&gt;&lt;prefs&gt;&lt;pref name="fieldType" value="Field"/&gt;&lt;/prefs&gt;&lt;/data&gt;</vt:lpwstr>
  </property>
</Properties>
</file>