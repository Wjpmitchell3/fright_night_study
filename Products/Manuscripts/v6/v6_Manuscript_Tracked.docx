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23C332" w14:textId="7F3FE761" w:rsidR="00FC4DC1" w:rsidRDefault="00EB6E76" w:rsidP="00B22AC1">
      <w:pPr>
        <w:tabs>
          <w:tab w:val="left" w:pos="4575"/>
        </w:tabs>
        <w:spacing w:after="0" w:line="240" w:lineRule="auto"/>
        <w:ind w:left="0" w:firstLine="0"/>
        <w:jc w:val="left"/>
        <w:rPr>
          <w:b/>
          <w:szCs w:val="24"/>
        </w:rPr>
      </w:pPr>
      <w:r>
        <w:rPr>
          <w:b/>
          <w:szCs w:val="24"/>
        </w:rPr>
        <w:t xml:space="preserve">Word Count: </w:t>
      </w:r>
      <w:r w:rsidR="00EC2B97">
        <w:rPr>
          <w:b/>
          <w:szCs w:val="24"/>
        </w:rPr>
        <w:t>12</w:t>
      </w:r>
      <w:r w:rsidR="009C5168">
        <w:rPr>
          <w:b/>
          <w:szCs w:val="24"/>
        </w:rPr>
        <w:t>957</w:t>
      </w:r>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r w:rsidR="00F76B51">
        <w:rPr>
          <w:b/>
          <w:szCs w:val="24"/>
        </w:rPr>
        <w:t>stimuli</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0"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0"/>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4600A707"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Disque Hall,</w:t>
      </w:r>
      <w:r w:rsidR="006F2AF2">
        <w:rPr>
          <w:bCs/>
          <w:color w:val="000000" w:themeColor="text1"/>
          <w:szCs w:val="24"/>
        </w:rPr>
        <w:t xml:space="preserve"> Drexel University,</w:t>
      </w:r>
      <w:r w:rsidRPr="00ED5394">
        <w:rPr>
          <w:bCs/>
          <w:color w:val="000000" w:themeColor="text1"/>
          <w:szCs w:val="24"/>
        </w:rPr>
        <w:t xml:space="preserve"> 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5C91F84B" w:rsidR="00425004" w:rsidRDefault="00B720B2" w:rsidP="00E44513">
      <w:pPr>
        <w:spacing w:after="0" w:line="480" w:lineRule="auto"/>
        <w:ind w:left="0" w:firstLine="0"/>
        <w:rPr>
          <w:szCs w:val="24"/>
        </w:rPr>
      </w:pPr>
      <w:bookmarkStart w:id="1" w:name="_Hlk150798597"/>
      <w:r w:rsidRPr="00965A73">
        <w:rPr>
          <w:b/>
          <w:szCs w:val="24"/>
        </w:rPr>
        <w:lastRenderedPageBreak/>
        <w:t>ABSTRACT (</w:t>
      </w:r>
      <w:r w:rsidR="004D5A28" w:rsidRPr="00965A73">
        <w:rPr>
          <w:b/>
          <w:szCs w:val="24"/>
        </w:rPr>
        <w:t>2</w:t>
      </w:r>
      <w:r w:rsidR="00907C52">
        <w:rPr>
          <w:b/>
          <w:szCs w:val="24"/>
        </w:rPr>
        <w:t>5</w:t>
      </w:r>
      <w:r w:rsidR="00987A8A">
        <w:rPr>
          <w:b/>
          <w:szCs w:val="24"/>
        </w:rPr>
        <w:t>0</w:t>
      </w:r>
      <w:r w:rsidRPr="00965A73">
        <w:rPr>
          <w:b/>
          <w:szCs w:val="24"/>
        </w:rPr>
        <w:t xml:space="preserve"> /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2" w:name="_Hlk162263251"/>
      <w:bookmarkStart w:id="3" w:name="_Hlk135689145"/>
      <w:r w:rsidRPr="00965A73">
        <w:rPr>
          <w:szCs w:val="24"/>
        </w:rPr>
        <w:t>Successful emotion regulation</w:t>
      </w:r>
      <w:r w:rsidR="00131503">
        <w:rPr>
          <w:szCs w:val="24"/>
        </w:rPr>
        <w:t xml:space="preserve"> (ER)</w:t>
      </w:r>
      <w:r w:rsidRPr="00965A73">
        <w:rPr>
          <w:szCs w:val="24"/>
        </w:rPr>
        <w:t xml:space="preserve"> requires effective strategy selection. </w:t>
      </w:r>
      <w:r w:rsidR="00987A8A">
        <w:rPr>
          <w:szCs w:val="24"/>
        </w:rPr>
        <w:t>R</w:t>
      </w:r>
      <w:r w:rsidRPr="00965A73">
        <w:rPr>
          <w:szCs w:val="24"/>
        </w:rPr>
        <w:t xml:space="preserve">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w:t>
      </w:r>
      <w:r w:rsidR="00987A8A">
        <w:rPr>
          <w:szCs w:val="24"/>
        </w:rPr>
        <w:t>often</w:t>
      </w:r>
      <w:r w:rsidRPr="00965A73">
        <w:rPr>
          <w:szCs w:val="24"/>
        </w:rPr>
        <w:t xml:space="preserv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F33AE2">
        <w:rPr>
          <w:szCs w:val="24"/>
        </w:rPr>
        <w:t>in controlled circumstances</w:t>
      </w:r>
      <w:r w:rsidR="00D80B3A">
        <w:rPr>
          <w:szCs w:val="24"/>
        </w:rPr>
        <w:t xml:space="preserve"> </w:t>
      </w:r>
      <w:r w:rsidR="00CD160F">
        <w:rPr>
          <w:szCs w:val="24"/>
        </w:rPr>
        <w:t xml:space="preserve">reflect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r w:rsidR="001143F1">
        <w:rPr>
          <w:szCs w:val="24"/>
        </w:rPr>
        <w:t>Both a</w:t>
      </w:r>
      <w:r w:rsidR="00552891">
        <w:rPr>
          <w:szCs w:val="24"/>
        </w:rPr>
        <w:t xml:space="preserve"> preliminary </w:t>
      </w:r>
      <w:r w:rsidR="009C5168">
        <w:rPr>
          <w:szCs w:val="24"/>
        </w:rPr>
        <w:t xml:space="preserve">study </w:t>
      </w:r>
      <w:r w:rsidR="00552891">
        <w:rPr>
          <w:szCs w:val="24"/>
        </w:rPr>
        <w:t xml:space="preserve">(n = </w:t>
      </w:r>
      <w:r w:rsidR="00987A8A">
        <w:rPr>
          <w:szCs w:val="24"/>
        </w:rPr>
        <w:t>54</w:t>
      </w:r>
      <w:r w:rsidR="00552891">
        <w:rPr>
          <w:szCs w:val="24"/>
        </w:rPr>
        <w:t xml:space="preserve">) and </w:t>
      </w:r>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w:t>
      </w:r>
      <w:r w:rsidRPr="008C7178">
        <w:rPr>
          <w:szCs w:val="24"/>
        </w:rPr>
        <w:t>relationship</w:t>
      </w:r>
      <w:r w:rsidR="009C5168">
        <w:rPr>
          <w:szCs w:val="24"/>
        </w:rPr>
        <w:t>s</w:t>
      </w:r>
      <w:r w:rsidRPr="008C7178">
        <w:rPr>
          <w:szCs w:val="24"/>
        </w:rPr>
        <w:t xml:space="preserve">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 Contrary to expectations,</w:t>
      </w:r>
      <w:r w:rsidR="00C67D89">
        <w:rPr>
          <w:szCs w:val="24"/>
        </w:rPr>
        <w:t xml:space="preserve"> the </w:t>
      </w:r>
      <w:r w:rsidR="00B40846">
        <w:rPr>
          <w:szCs w:val="24"/>
        </w:rPr>
        <w:t xml:space="preserve">success of </w:t>
      </w:r>
      <w:r w:rsidR="00B17C41">
        <w:rPr>
          <w:szCs w:val="24"/>
        </w:rPr>
        <w:t>d</w:t>
      </w:r>
      <w:r w:rsidR="00FB3B51">
        <w:rPr>
          <w:szCs w:val="24"/>
        </w:rPr>
        <w:t>istractio</w:t>
      </w:r>
      <w:r w:rsidR="00C67D89">
        <w:rPr>
          <w:szCs w:val="24"/>
        </w:rPr>
        <w:t>n</w:t>
      </w:r>
      <w:r w:rsidR="00B40846">
        <w:rPr>
          <w:szCs w:val="24"/>
        </w:rPr>
        <w:t xml:space="preserve"> </w:t>
      </w:r>
      <w:r w:rsidR="00C67D89">
        <w:rPr>
          <w:szCs w:val="24"/>
        </w:rPr>
        <w:t>decreased as emotional intensity increase</w:t>
      </w:r>
      <w:r w:rsidR="00150851">
        <w:rPr>
          <w:szCs w:val="24"/>
        </w:rPr>
        <w:t>d in this context</w:t>
      </w:r>
      <w:r w:rsidR="00C67D89">
        <w:rPr>
          <w:szCs w:val="24"/>
        </w:rPr>
        <w:t>.</w:t>
      </w:r>
      <w:r w:rsidR="00D80B3A">
        <w:rPr>
          <w:szCs w:val="24"/>
        </w:rPr>
        <w:t xml:space="preserve"> </w:t>
      </w:r>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r w:rsidR="00FF4743">
        <w:rPr>
          <w:szCs w:val="24"/>
        </w:rPr>
        <w:t>emotionally</w:t>
      </w:r>
      <w:r w:rsidR="00CC03D6">
        <w:rPr>
          <w:szCs w:val="24"/>
        </w:rPr>
        <w:t>-</w:t>
      </w:r>
      <w:r w:rsidR="00FF4743">
        <w:rPr>
          <w:szCs w:val="24"/>
        </w:rPr>
        <w:t xml:space="preserve">regulated </w:t>
      </w:r>
      <w:r w:rsidRPr="008C7178">
        <w:rPr>
          <w:szCs w:val="24"/>
        </w:rPr>
        <w:t xml:space="preserve">experiences </w:t>
      </w:r>
      <w:r w:rsidR="00D4172B">
        <w:rPr>
          <w:szCs w:val="24"/>
        </w:rPr>
        <w:t>from</w:t>
      </w:r>
      <w:r w:rsidR="00532284">
        <w:rPr>
          <w:szCs w:val="24"/>
        </w:rPr>
        <w:t xml:space="preserve"> </w:t>
      </w:r>
      <w:r w:rsidR="001143F1">
        <w:rPr>
          <w:szCs w:val="24"/>
        </w:rPr>
        <w:t>the</w:t>
      </w:r>
      <w:r w:rsidR="001C653B">
        <w:rPr>
          <w:szCs w:val="24"/>
        </w:rPr>
        <w:t xml:space="preserve"> preliminary</w:t>
      </w:r>
      <w:r w:rsidR="00532284">
        <w:rPr>
          <w:szCs w:val="24"/>
        </w:rPr>
        <w:t xml:space="preserve"> haunted house</w:t>
      </w:r>
      <w:r w:rsidR="001C653B">
        <w:rPr>
          <w:szCs w:val="24"/>
        </w:rPr>
        <w:t xml:space="preserve"> study</w:t>
      </w:r>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w:t>
      </w:r>
      <w:r w:rsidR="00907C52">
        <w:rPr>
          <w:szCs w:val="24"/>
        </w:rPr>
        <w:t xml:space="preserve"> </w:t>
      </w:r>
      <w:r w:rsidR="00FF4743">
        <w:rPr>
          <w:szCs w:val="24"/>
        </w:rPr>
        <w:t xml:space="preserve">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r w:rsidR="00907C52">
        <w:rPr>
          <w:szCs w:val="24"/>
        </w:rPr>
        <w:t>strategy usage</w:t>
      </w:r>
      <w:r w:rsidR="00B40846">
        <w:rPr>
          <w:szCs w:val="24"/>
        </w:rPr>
        <w:t xml:space="preserve">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w:t>
      </w:r>
      <w:r w:rsidR="00CD748D">
        <w:rPr>
          <w:szCs w:val="24"/>
        </w:rPr>
        <w:t>strategy use</w:t>
      </w:r>
      <w:r w:rsidR="00FF4743">
        <w:rPr>
          <w:szCs w:val="24"/>
        </w:rPr>
        <w:t xml:space="preserve">rs </w:t>
      </w:r>
      <w:r w:rsidR="00D4172B">
        <w:rPr>
          <w:szCs w:val="24"/>
        </w:rPr>
        <w:t>did in practice</w:t>
      </w:r>
      <w:r w:rsidR="00654CBF">
        <w:rPr>
          <w:szCs w:val="24"/>
        </w:rPr>
        <w:t xml:space="preserve">. Forecasters also </w:t>
      </w:r>
      <w:r w:rsidR="00D4172B">
        <w:rPr>
          <w:szCs w:val="24"/>
        </w:rPr>
        <w:t>over</w:t>
      </w:r>
      <w:r w:rsidR="00B40846">
        <w:rPr>
          <w:szCs w:val="24"/>
        </w:rPr>
        <w:t>predicted</w:t>
      </w:r>
      <w:r w:rsidR="00654CBF">
        <w:rPr>
          <w:szCs w:val="24"/>
        </w:rPr>
        <w:t xml:space="preserve"> </w:t>
      </w:r>
      <w:r w:rsidR="00D4172B">
        <w:rPr>
          <w:szCs w:val="24"/>
        </w:rPr>
        <w:t xml:space="preserve">how effectively </w:t>
      </w:r>
      <w:r w:rsidR="00654CBF">
        <w:rPr>
          <w:szCs w:val="24"/>
        </w:rPr>
        <w:t>distraction reduce</w:t>
      </w:r>
      <w:r w:rsidR="009C5168">
        <w:rPr>
          <w:szCs w:val="24"/>
        </w:rPr>
        <w:t>d</w:t>
      </w:r>
      <w:r w:rsidR="00654CBF">
        <w:rPr>
          <w:szCs w:val="24"/>
        </w:rPr>
        <w:t xml:space="preserve"> negative affective intensity </w:t>
      </w:r>
      <w:r w:rsidR="00D4172B">
        <w:rPr>
          <w:szCs w:val="24"/>
        </w:rPr>
        <w:t xml:space="preserve">relative to what </w:t>
      </w:r>
      <w:r w:rsidR="00CD748D">
        <w:rPr>
          <w:szCs w:val="24"/>
        </w:rPr>
        <w:t>strategy us</w:t>
      </w:r>
      <w:r w:rsidR="00654CBF">
        <w:rPr>
          <w:szCs w:val="24"/>
        </w:rPr>
        <w:t>ers reported.</w:t>
      </w:r>
      <w:r w:rsidR="00FF4743">
        <w:rPr>
          <w:szCs w:val="24"/>
        </w:rPr>
        <w:t xml:space="preserve"> </w:t>
      </w:r>
      <w:r w:rsidR="00C52CA8">
        <w:rPr>
          <w:szCs w:val="24"/>
        </w:rPr>
        <w:t>Th</w:t>
      </w:r>
      <w:r w:rsidR="00987A8A">
        <w:rPr>
          <w:szCs w:val="24"/>
        </w:rPr>
        <w:t xml:space="preserve">ese </w:t>
      </w:r>
      <w:r w:rsidR="005E1801">
        <w:rPr>
          <w:szCs w:val="24"/>
        </w:rPr>
        <w:t xml:space="preserve">results </w:t>
      </w:r>
      <w:r w:rsidR="00B40846">
        <w:rPr>
          <w:szCs w:val="24"/>
        </w:rPr>
        <w:t>may highlight a disconnect between strateg</w:t>
      </w:r>
      <w:r w:rsidR="00965A73">
        <w:rPr>
          <w:szCs w:val="24"/>
        </w:rPr>
        <w:t>y fittedness while planning and executing</w:t>
      </w:r>
      <w:r w:rsidR="009C5168">
        <w:rPr>
          <w:szCs w:val="24"/>
        </w:rPr>
        <w:t xml:space="preserve"> self-regulation</w:t>
      </w:r>
      <w:r w:rsidR="00B40846">
        <w:rPr>
          <w:szCs w:val="24"/>
        </w:rPr>
        <w:t>,</w:t>
      </w:r>
      <w:r w:rsidR="00965A73">
        <w:rPr>
          <w:szCs w:val="24"/>
        </w:rPr>
        <w:t xml:space="preserve"> especially in dynamic, complex settings</w:t>
      </w:r>
      <w:r w:rsidR="00C52CA8">
        <w:rPr>
          <w:szCs w:val="24"/>
        </w:rPr>
        <w:t>.</w:t>
      </w:r>
      <w:bookmarkEnd w:id="2"/>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04D4D4DC" w:rsidR="00EE6731" w:rsidRDefault="00D80B3A" w:rsidP="00E44513">
      <w:pPr>
        <w:spacing w:after="0" w:line="480" w:lineRule="auto"/>
        <w:ind w:left="0" w:firstLine="0"/>
        <w:rPr>
          <w:szCs w:val="24"/>
        </w:rPr>
      </w:pPr>
      <w:r>
        <w:rPr>
          <w:b/>
          <w:bCs/>
          <w:szCs w:val="24"/>
        </w:rPr>
        <w:lastRenderedPageBreak/>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 but not reappraisal, to be less effective </w:t>
      </w:r>
      <w:r w:rsidR="00965A73">
        <w:rPr>
          <w:szCs w:val="24"/>
        </w:rPr>
        <w:t xml:space="preserve">than anticipated </w:t>
      </w:r>
      <w:r w:rsidR="00F04217">
        <w:rPr>
          <w:szCs w:val="24"/>
        </w:rPr>
        <w:t xml:space="preserve">as emotional intensity increases in these difficult-to-regulate environments, which contrasts findings from relatively less demanding contexts. </w:t>
      </w:r>
    </w:p>
    <w:p w14:paraId="61CBE99D" w14:textId="77777777" w:rsidR="00887C44" w:rsidRDefault="00887C44" w:rsidP="00E44513">
      <w:pPr>
        <w:spacing w:after="0" w:line="480" w:lineRule="auto"/>
        <w:ind w:left="0" w:firstLine="0"/>
        <w:rPr>
          <w:szCs w:val="24"/>
        </w:rPr>
      </w:pPr>
    </w:p>
    <w:p w14:paraId="0BD8E11B" w14:textId="66EF2B7D"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We aimed to generalize our findings to the downregulation of negative emotions by non-clinical US populations in dynamic,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which leaves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3"/>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1E19CA">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4" w:name="_Hlk119972138"/>
      <w:r w:rsidRPr="008C7178">
        <w:rPr>
          <w:b/>
          <w:szCs w:val="24"/>
        </w:rPr>
        <w:lastRenderedPageBreak/>
        <w:t>INTRODUCTION</w:t>
      </w:r>
    </w:p>
    <w:p w14:paraId="7666883A" w14:textId="30EA34CC"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5"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5"/>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954723">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2019)","noteIndex":0},"citationItems":[{"id":1716,"uris":["http://zotero.org/users/6239255/items/GQWZ8MKU"],"itemData":{"id":1716,"type":"article-journal","abstract":"Emotion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Reyes","given":"Andres"}],"issued":{"date-parts":[["2015",11]]}}},{"id":1479,"uris":["http://zotero.org/users/6239255/items/KHGYQVNC"],"itemData":{"id":1479,"type":"article-journal","abstract":"Recent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J."}],"issued":{"date-parts":[["2017",4]]}}},{"id":1480,"uris":["http://zotero.org/users/6239255/items/9QK92ZV8"],"itemData":{"id":1480,"type":"article-journal","abstract":"In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E."}],"issued":{"date-parts":[["2018",4]]}}},{"id":1481,"uris":["http://zotero.org/users/6239255/items/95XTMDFD"],"itemData":{"id":1481,"type":"article-journal","container-title":"British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Pr="004E6FCA">
        <w:t>(Aldao, 2013; Dixon-Gordon et al., 2015; English et al., 2017; Rottweiler et al., 2018; Tang &amp; Huang, 2019)</w:t>
      </w:r>
      <w:r>
        <w:rPr>
          <w:szCs w:val="24"/>
        </w:rPr>
        <w:fldChar w:fldCharType="end"/>
      </w:r>
      <w:r w:rsidRPr="004E6FCA">
        <w:rPr>
          <w:szCs w:val="24"/>
        </w:rPr>
        <w:t>.</w:t>
      </w:r>
    </w:p>
    <w:p w14:paraId="66599398" w14:textId="3CC996B3"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r w:rsidR="00CC03D6">
        <w:rPr>
          <w:szCs w:val="24"/>
        </w:rPr>
        <w:t xml:space="preserve">PROCESS </w:t>
      </w:r>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954723">
        <w:rPr>
          <w:szCs w:val="24"/>
        </w:rPr>
        <w:instrText xml:space="preserve"> ADDIN ZOTERO_ITEM CSL_CITATION {"citationID":"ZUJ0dA9I","properties":{"formattedCitation":"(Gross, 1998)","plainCitation":"(Gross, 1998)","noteIndex":0},"citationItems":[{"id":1973,"uris":["http://zotero.org/users/6239255/items/KVQCAXMN"],"itemData":{"id":1973,"type":"article-journal","abstract":"Using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4E6FCA" w:rsidRPr="004E6FCA">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954723">
        <w:rPr>
          <w:szCs w:val="24"/>
        </w:rPr>
        <w:instrText xml:space="preserve"> ADDIN ZOTERO_ITEM CSL_CITATION {"citationID":"Wlbib8OQ","properties":{"formattedCitation":"(Young &amp; Suri, 2020)","plainCitation":"(Young &amp; Suri, 2020)","noteIndex":0},"citationItems":[{"id":491,"uris":["http://zotero.org/users/6239255/items/KFDUP2SQ"],"itemData":{"id":491,"type":"article-journal","abstract":"ABSTRACTEmotion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4E6FCA" w:rsidRPr="004E6FCA">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954723">
        <w:rPr>
          <w:szCs w:val="24"/>
        </w:rPr>
        <w:instrText xml:space="preserve"> ADDIN ZOTERO_ITEM CSL_CITATION {"citationID":"Y2OSeMn3","properties":{"formattedCitation":"(Opitz et al., 2015; Sheppes et al., 2011)","plainCitation":"(Opitz et al., 2015; Sheppes et al., 2011)","noteIndex":0},"citationItems":[{"id":2249,"uris":["http://zotero.org/users/6239255/items/J8Z2UTBY"],"itemData":{"id":2249,"type":"article-journal","abstract":"In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C178FD" w:rsidRPr="00C178FD">
        <w:t>(Opitz et al., 2015; Sheppes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954723">
        <w:rPr>
          <w:szCs w:val="24"/>
        </w:rPr>
        <w:instrText xml:space="preserve"> ADDIN ZOTERO_ITEM CSL_CITATION {"citationID":"gE1uPFtu","properties":{"formattedCitation":"(Sheppes &amp; Gross, 2011)","plainCitation":"(Sheppes &amp; Gross, 2011)","noteIndex":0},"citationItems":[{"id":2079,"uris":["http://zotero.org/users/6239255/items/6WV8U2V7"],"itemData":{"id":2079,"type":"article-journal","abstract":"It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C178FD" w:rsidRPr="00C178FD">
        <w:t>(Sheppes &amp; Gross, 2011)</w:t>
      </w:r>
      <w:r w:rsidR="00C178FD">
        <w:rPr>
          <w:szCs w:val="24"/>
        </w:rPr>
        <w:fldChar w:fldCharType="end"/>
      </w:r>
      <w:r w:rsidR="004E6FCA" w:rsidRPr="004E6FCA">
        <w:rPr>
          <w:szCs w:val="24"/>
        </w:rPr>
        <w:t>.</w:t>
      </w:r>
      <w:r w:rsidR="00E20BFE">
        <w:rPr>
          <w:szCs w:val="24"/>
        </w:rPr>
        <w:t xml:space="preserve"> </w:t>
      </w:r>
    </w:p>
    <w:p w14:paraId="2A98EF56" w14:textId="069787E6"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Although not explicitly directed to do so, the anticipation of a scary moment during a horror movie might prompt a person to look away from the screen (distraction), think about the actors in a different light (reappraisal), or limit the expression of their fear, all in an effort to reduce, or downregulate, an 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w:t>
      </w:r>
      <w:r w:rsidR="004E6FCA" w:rsidRPr="004E6FCA">
        <w:rPr>
          <w:szCs w:val="24"/>
        </w:rPr>
        <w:lastRenderedPageBreak/>
        <w:t>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954723">
        <w:rPr>
          <w:szCs w:val="24"/>
        </w:rPr>
        <w:instrText xml:space="preserve"> ADDIN ZOTERO_ITEM CSL_CITATION {"citationID":"dETfvAKC","properties":{"formattedCitation":"(Opitz et al., 2012)","plainCitation":"(Opitz et al., 2012)","noteIndex":0},"citationItems":[{"id":1730,"uris":["http://zotero.org/users/6239255/items/RRLZT8N3"],"itemData":{"id":1730,"type":"article-journal","abstract":"Emotions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C178FD" w:rsidRPr="00C178FD">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someone were</w:t>
      </w:r>
      <w:r w:rsidR="00E20BFE">
        <w:rPr>
          <w:szCs w:val="24"/>
        </w:rPr>
        <w:t xml:space="preserve"> watching </w:t>
      </w:r>
      <w:r w:rsidR="00BA74C5">
        <w:rPr>
          <w:szCs w:val="24"/>
        </w:rPr>
        <w:t xml:space="preserve">a </w:t>
      </w:r>
      <w:r w:rsidR="00E20BFE">
        <w:rPr>
          <w:szCs w:val="24"/>
        </w:rPr>
        <w:t>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954723">
        <w:rPr>
          <w:szCs w:val="24"/>
        </w:rPr>
        <w:instrText xml:space="preserve"> ADDIN ZOTERO_ITEM CSL_CITATION {"citationID":"PGu2L080","properties":{"formattedCitation":"(Ford &amp; Troy, 2019)","plainCitation":"(Ford &amp; Troy, 2019)","noteIndex":0},"citationItems":[{"id":5259,"uris":["http://zotero.org/users/6239255/items/TRXB6KAS"],"itemData":{"id":5259,"type":"article-journal","abstract":"Cognitive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4F3F92" w:rsidRPr="004F3F92">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160FA099" w:rsidR="004E6FCA" w:rsidRDefault="004E6FCA" w:rsidP="00A10284">
      <w:pPr>
        <w:spacing w:after="0" w:line="480" w:lineRule="auto"/>
        <w:ind w:left="0" w:firstLine="720"/>
        <w:rPr>
          <w:szCs w:val="24"/>
        </w:rPr>
      </w:pPr>
      <w:bookmarkStart w:id="6" w:name="_Hlk160622183"/>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w:t>
      </w:r>
      <w:r w:rsidR="00CD399D">
        <w:rPr>
          <w:szCs w:val="24"/>
        </w:rPr>
        <w:fldChar w:fldCharType="begin"/>
      </w:r>
      <w:r w:rsidR="00954723">
        <w:rPr>
          <w:szCs w:val="24"/>
        </w:rPr>
        <w:instrText xml:space="preserve"> ADDIN ZOTERO_ITEM CSL_CITATION {"citationID":"VbcC0JTQ","properties":{"formattedCitation":"(Hay et al., 2015; Orejuela-D\\uc0\\u225{}vila et al., 2019; Sheppes et al., 2011; Young &amp; Suri, 2020)","plainCitation":"(Hay et al., 2015; Orejuela-Dávila et al., 2019; Sheppes et al., 2011; Young &amp; Suri, 2020)","noteIndex":0},"citationItems":[{"id":2936,"uris":["http://zotero.org/users/6239255/items/SLKVPTFH"],"itemData":{"id":2936,"type":"article-journal","abstract":"Individuals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J."},{"family":"Gruber","given":"June"}],"issued":{"date-parts":[["2015",4]]}}},{"id":2253,"uris":["http://zotero.org/users/6239255/items/62J7VKN8"],"itemData":{"id":2253,"type":"article-journal","abstract":"ABSTRACTPrevious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D399D">
        <w:rPr>
          <w:szCs w:val="24"/>
        </w:rPr>
        <w:fldChar w:fldCharType="separate"/>
      </w:r>
      <w:r w:rsidR="003F66A7" w:rsidRPr="003F66A7">
        <w:t>(Hay et al., 2015; Orejuela-Dávila et al., 2019; Sheppes et al., 2011; Young &amp; Suri, 2020)</w:t>
      </w:r>
      <w:r w:rsidR="00CD399D">
        <w:rPr>
          <w:szCs w:val="24"/>
        </w:rPr>
        <w:fldChar w:fldCharType="end"/>
      </w:r>
      <w:r w:rsidR="00CD399D">
        <w:rPr>
          <w:szCs w:val="24"/>
        </w:rPr>
        <w:t xml:space="preserve"> </w:t>
      </w:r>
      <w:r w:rsidRPr="004E6FCA">
        <w:rPr>
          <w:szCs w:val="24"/>
        </w:rPr>
        <w:t xml:space="preserve">and is more effective </w:t>
      </w:r>
      <w:r w:rsidR="00C178FD">
        <w:rPr>
          <w:szCs w:val="24"/>
        </w:rPr>
        <w:fldChar w:fldCharType="begin"/>
      </w:r>
      <w:r w:rsidR="00954723">
        <w:rPr>
          <w:szCs w:val="24"/>
        </w:rPr>
        <w:instrText xml:space="preserve"> ADDIN ZOTERO_ITEM CSL_CITATION {"citationID":"7Q7suW23","properties":{"formattedCitation":"(Shafir et al., 2016)","plainCitation":"(Shafir et al., 2016)","noteIndex":0},"citationItems":[{"id":2062,"uris":["http://zotero.org/users/6239255/items/VXIIHLST"],"itemData":{"id":2062,"type":"article-journal","abstract":"Emotional-intensity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J."},{"family":"Sheppes","given":"Gal"}],"issued":{"date-parts":[["2016",12,1]]}},"label":"page"}],"schema":"https://github.com/citation-style-language/schema/raw/master/csl-citation.json"} </w:instrText>
      </w:r>
      <w:r w:rsidR="00C178FD">
        <w:rPr>
          <w:szCs w:val="24"/>
        </w:rPr>
        <w:fldChar w:fldCharType="separate"/>
      </w:r>
      <w:r w:rsidR="00954723" w:rsidRPr="00954723">
        <w:t>(Shafir et al., 2016)</w:t>
      </w:r>
      <w:r w:rsidR="00C178FD">
        <w:rPr>
          <w:szCs w:val="24"/>
        </w:rPr>
        <w:fldChar w:fldCharType="end"/>
      </w:r>
      <w:r w:rsidR="003F66A7">
        <w:rPr>
          <w:szCs w:val="24"/>
        </w:rPr>
        <w:t xml:space="preserve"> </w:t>
      </w:r>
      <w:r w:rsidR="003F66A7" w:rsidRPr="004E6FCA">
        <w:rPr>
          <w:szCs w:val="24"/>
        </w:rPr>
        <w:t>than reappraisal in response to high intensity stimuli</w:t>
      </w:r>
      <w:r w:rsidR="007B47B5">
        <w:rPr>
          <w:szCs w:val="24"/>
        </w:rPr>
        <w:t xml:space="preserve">, at least in part because </w:t>
      </w:r>
      <w:r w:rsidR="003F66A7">
        <w:rPr>
          <w:szCs w:val="24"/>
        </w:rPr>
        <w:t>it can be deployed</w:t>
      </w:r>
      <w:r w:rsidR="003F66A7" w:rsidRPr="003F66A7">
        <w:rPr>
          <w:szCs w:val="24"/>
        </w:rPr>
        <w:t xml:space="preserve"> </w:t>
      </w:r>
      <w:r w:rsidR="003F66A7">
        <w:rPr>
          <w:szCs w:val="24"/>
        </w:rPr>
        <w:t xml:space="preserve">before relevant </w:t>
      </w:r>
      <w:r w:rsidR="003F66A7" w:rsidRPr="003F66A7">
        <w:rPr>
          <w:szCs w:val="24"/>
        </w:rPr>
        <w:t xml:space="preserve">emotional information </w:t>
      </w:r>
      <w:r w:rsidR="003F66A7">
        <w:rPr>
          <w:szCs w:val="24"/>
        </w:rPr>
        <w:t>has been</w:t>
      </w:r>
      <w:r w:rsidR="003F66A7" w:rsidRPr="003F66A7">
        <w:rPr>
          <w:szCs w:val="24"/>
        </w:rPr>
        <w:t xml:space="preserve"> represented in working memory</w:t>
      </w:r>
      <w:r w:rsidR="003F66A7">
        <w:rPr>
          <w:szCs w:val="24"/>
        </w:rPr>
        <w:t xml:space="preserve"> </w:t>
      </w:r>
      <w:r w:rsidR="003F66A7">
        <w:rPr>
          <w:szCs w:val="24"/>
        </w:rPr>
        <w:fldChar w:fldCharType="begin"/>
      </w:r>
      <w:r w:rsidR="00954723">
        <w:rPr>
          <w:szCs w:val="24"/>
        </w:rPr>
        <w:instrText xml:space="preserve"> ADDIN ZOTERO_ITEM CSL_CITATION {"citationID":"0A5MXNlU","properties":{"formattedCitation":"(Sheppes et al., 2014; Sheppes &amp; Gross, 2011)","plainCitation":"(Sheppes et al., 2014; Sheppes &amp; Gross, 2011)","noteIndex":0},"citationItems":[{"id":2077,"uris":["http://zotero.org/users/6239255/items/Z6ERH6VK"],"itemData":{"id":2077,"type":"article-journal","abstract":"Cognitive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C."}],"issued":{"date-parts":[["2014",4,28]]}}},{"id":2079,"uris":["http://zotero.org/users/6239255/items/6WV8U2V7"],"itemData":{"id":2079,"type":"article-journal","abstract":"It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3F66A7">
        <w:rPr>
          <w:szCs w:val="24"/>
        </w:rPr>
        <w:fldChar w:fldCharType="separate"/>
      </w:r>
      <w:r w:rsidR="003F66A7" w:rsidRPr="003F66A7">
        <w:t>(Sheppes et al., 2014; Sheppes &amp; Gross, 2011)</w:t>
      </w:r>
      <w:r w:rsidR="003F66A7">
        <w:rPr>
          <w:szCs w:val="24"/>
        </w:rPr>
        <w:fldChar w:fldCharType="end"/>
      </w:r>
      <w:r w:rsidR="003F66A7">
        <w:rPr>
          <w:szCs w:val="24"/>
        </w:rPr>
        <w:t xml:space="preserve"> and requires fewer cognitive resources </w:t>
      </w:r>
      <w:r w:rsidR="003F66A7">
        <w:rPr>
          <w:szCs w:val="24"/>
        </w:rPr>
        <w:fldChar w:fldCharType="begin"/>
      </w:r>
      <w:r w:rsidR="00954723">
        <w:rPr>
          <w:szCs w:val="24"/>
        </w:rPr>
        <w:instrText xml:space="preserve"> ADDIN ZOTERO_ITEM CSL_CITATION {"citationID":"xAFmZn8V","properties":{"formattedCitation":"(Dorman Ilan et al., 2019)","plainCitation":"(Dorman Ilan et al., 2019)","noteIndex":0},"citationItems":[{"id":1759,"uris":["http://zotero.org/users/6239255/items/L53SNUG2"],"itemData":{"id":1759,"type":"article-journal","abstract":"Being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3F66A7">
        <w:rPr>
          <w:szCs w:val="24"/>
        </w:rPr>
        <w:fldChar w:fldCharType="separate"/>
      </w:r>
      <w:r w:rsidR="00E63707" w:rsidRPr="00E63707">
        <w:t>(Dorman Ilan et al., 2019)</w:t>
      </w:r>
      <w:r w:rsidR="003F66A7">
        <w:rPr>
          <w:szCs w:val="24"/>
        </w:rPr>
        <w:fldChar w:fldCharType="end"/>
      </w:r>
      <w:r w:rsidR="007B47B5">
        <w:rPr>
          <w:szCs w:val="24"/>
        </w:rPr>
        <w:t xml:space="preserve">. </w:t>
      </w:r>
      <w:bookmarkEnd w:id="6"/>
      <w:r w:rsidRPr="004E6FCA">
        <w:rPr>
          <w:szCs w:val="24"/>
        </w:rPr>
        <w:t xml:space="preserve">This effect has been thoroughly replicated in lab studies and ecological momentary assessment (EMA) studies </w:t>
      </w:r>
      <w:r w:rsidR="00C178FD">
        <w:rPr>
          <w:szCs w:val="24"/>
        </w:rPr>
        <w:fldChar w:fldCharType="begin"/>
      </w:r>
      <w:r w:rsidR="00954723">
        <w:rPr>
          <w:szCs w:val="24"/>
        </w:rPr>
        <w:instrText xml:space="preserve"> ADDIN ZOTERO_ITEM CSL_CITATION {"citationID":"RN2tLlQ1","properties":{"formattedCitation":"(Colombo et al., 2020; Heiy &amp; Cheavens, 2014)","plainCitation":"(Colombo et al., 2020; Heiy &amp; Cheavens, 2014)","noteIndex":0},"citationItems":[{"id":1732,"uris":["http://zotero.org/users/6239255/items/2UPMTVDP"],"itemData":{"id":1732,"type":"article-journal","abstract":"In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E63707" w:rsidRPr="00E63707">
        <w:t>(Colombo et al., 2020; Heiy &amp; Cheavens, 2014)</w:t>
      </w:r>
      <w:r w:rsidR="00C178FD">
        <w:rPr>
          <w:szCs w:val="24"/>
        </w:rPr>
        <w:fldChar w:fldCharType="end"/>
      </w:r>
      <w:r w:rsidR="00952E8D">
        <w:rPr>
          <w:szCs w:val="24"/>
        </w:rPr>
        <w:t>. However, this association</w:t>
      </w:r>
      <w:r w:rsidRPr="004E6FCA">
        <w:rPr>
          <w:szCs w:val="24"/>
        </w:rPr>
        <w:t xml:space="preserve"> may not readily translate to more complex and demanding environments </w:t>
      </w:r>
      <w:r w:rsidR="00C178FD">
        <w:rPr>
          <w:szCs w:val="24"/>
        </w:rPr>
        <w:fldChar w:fldCharType="begin"/>
      </w:r>
      <w:r w:rsidR="00954723">
        <w:rPr>
          <w:szCs w:val="24"/>
        </w:rPr>
        <w:instrText xml:space="preserve"> ADDIN ZOTERO_ITEM CSL_CITATION {"citationID":"w2QJnDzm","properties":{"formattedCitation":"(Sheppes, 2020)","plainCitation":"(Sheppes, 2020)","noteIndex":0},"citationItems":[{"id":2076,"uris":["http://zotero.org/users/6239255/items/2EI32EWJ"],"itemData":{"id":2076,"type":"chapter","abstract":"Abstract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together.","container-title":"Advances in Experimental Social Psychology","ISBN":"978-0-12-820372-9","note":"https://doi.org/10.1016/bs.aesp.2019.09.003","page":"185-236","publisher":"Academic Press","title":"Transcending the “good &amp; bad” and “here &amp; now” in emotion regulation: Costs and benefits of strategies across regulatory stages","volume":"61","author":[{"family":"Sheppes","given":"Gal"}],"editor":[{"family":"Gawronski","given":"Bertram"}],"issued":{"date-parts":[["2020",1,1]]}}}],"schema":"https://github.com/citation-style-language/schema/raw/master/csl-citation.json"} </w:instrText>
      </w:r>
      <w:r w:rsidR="00C178FD">
        <w:rPr>
          <w:szCs w:val="24"/>
        </w:rPr>
        <w:fldChar w:fldCharType="separate"/>
      </w:r>
      <w:r w:rsidR="00C178FD" w:rsidRPr="00C178FD">
        <w:t>(Sheppes, 2020)</w:t>
      </w:r>
      <w:r w:rsidR="00C178FD">
        <w:rPr>
          <w:szCs w:val="24"/>
        </w:rPr>
        <w:fldChar w:fldCharType="end"/>
      </w:r>
      <w:r w:rsidR="00E07969">
        <w:rPr>
          <w:szCs w:val="24"/>
        </w:rPr>
        <w:t>,</w:t>
      </w:r>
      <w:r w:rsidR="004C1DD4">
        <w:rPr>
          <w:szCs w:val="24"/>
        </w:rPr>
        <w:t xml:space="preserve"> </w:t>
      </w:r>
      <w:r w:rsidR="004649E5">
        <w:rPr>
          <w:szCs w:val="24"/>
        </w:rPr>
        <w:t xml:space="preserve">like </w:t>
      </w:r>
      <w:r w:rsidR="00CA36BB">
        <w:rPr>
          <w:szCs w:val="24"/>
        </w:rPr>
        <w:t xml:space="preserve">those </w:t>
      </w:r>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5FC9787E"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differ from the everyday experience of ER in a few key ways</w:t>
      </w:r>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954723">
        <w:rPr>
          <w:szCs w:val="24"/>
        </w:rPr>
        <w:instrText xml:space="preserve"> ADDIN ZOTERO_ITEM CSL_CITATION {"citationID":"QMpl7LYF","properties":{"formattedCitation":"(Sheppes et al., 2011, 2014)","plainCitation":"(Sheppes et al., 2011, 2014)","dontUpdate":true,"noteIndex":0},"citationItems":[{"id":2082,"uris":["http://zotero.org/users/6239255/items/9CJBAWJC"],"itemData":{"id":2082,"type":"article-journal","abstract":"Despite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J."}],"issued":{"date-parts":[["2011",11]]}}},{"id":2077,"uris":["http://zotero.org/users/6239255/items/Z6ERH6VK"],"itemData":{"id":2077,"type":"article-journal","abstract":"Cognitive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954723">
        <w:rPr>
          <w:szCs w:val="24"/>
        </w:rPr>
        <w:instrText xml:space="preserve"> ADDIN ZOTERO_ITEM CSL_CITATION {"citationID":"Ge8ELAFq","properties":{"formattedCitation":"(Carver &amp; Scheier, 1981)","plainCitation":"(Carver &amp; Scheier, 1981)","noteIndex":0},"citationItems":[{"id":2909,"uris":["http://zotero.org/users/6239255/items/QS59YXFJ"],"itemData":{"id":2909,"type":"article-journal","abstract":"It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F874E1" w:rsidRPr="00F874E1">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t>show previews of emotional stimuli</w:t>
      </w:r>
      <w:r w:rsidR="00D12D06">
        <w:rPr>
          <w:szCs w:val="24"/>
        </w:rPr>
        <w:t xml:space="preserve"> to allow participants to prepare their regulatory responses, but </w:t>
      </w:r>
      <w:r w:rsidR="00654CBF">
        <w:rPr>
          <w:szCs w:val="24"/>
        </w:rPr>
        <w:lastRenderedPageBreak/>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7AD37E05" w14:textId="2C303560" w:rsidR="00CC49B2" w:rsidRDefault="0052343D" w:rsidP="00C6526E">
      <w:pPr>
        <w:spacing w:after="0" w:line="480" w:lineRule="auto"/>
        <w:ind w:left="0" w:firstLine="720"/>
        <w:rPr>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w:t>
      </w:r>
      <w:r w:rsidR="00CA7686">
        <w:rPr>
          <w:szCs w:val="24"/>
        </w:rPr>
        <w:t xml:space="preserve">the </w:t>
      </w:r>
      <w:r w:rsidR="006D4590">
        <w:rPr>
          <w:szCs w:val="24"/>
        </w:rPr>
        <w:t xml:space="preserve">IAPS picture set) </w:t>
      </w:r>
      <w:r w:rsidR="006D4590">
        <w:rPr>
          <w:szCs w:val="24"/>
        </w:rPr>
        <w:fldChar w:fldCharType="begin"/>
      </w:r>
      <w:r w:rsidR="00954723">
        <w:rPr>
          <w:szCs w:val="24"/>
        </w:rPr>
        <w:instrText xml:space="preserve"> ADDIN ZOTERO_ITEM CSL_CITATION {"citationID":"y18axFSl","properties":{"formattedCitation":"(Bradley &amp; Lang, 2007)","plainCitation":"(Bradley &amp; Lang, 2007)","noteIndex":0},"citationItems":[{"id":2908,"uris":["http://zotero.org/users/6239255/items/I48896PB"],"itemData":{"id":2908,"type":"chapter","abstract":"In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6D4590" w:rsidRPr="006D4590">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 xml:space="preserve">e.g., </w:t>
      </w:r>
      <w:r w:rsidR="00CA7686">
        <w:rPr>
          <w:szCs w:val="24"/>
        </w:rPr>
        <w:t>v</w:t>
      </w:r>
      <w:r w:rsidR="006D4590">
        <w:rPr>
          <w:szCs w:val="24"/>
        </w:rPr>
        <w:t>alence</w:t>
      </w:r>
      <w:r w:rsidR="00B142E7">
        <w:rPr>
          <w:szCs w:val="24"/>
        </w:rPr>
        <w:t xml:space="preserve">) </w:t>
      </w:r>
      <w:r w:rsidR="006D4590">
        <w:rPr>
          <w:szCs w:val="24"/>
        </w:rPr>
        <w:fldChar w:fldCharType="begin"/>
      </w:r>
      <w:r w:rsidR="00954723">
        <w:rPr>
          <w:szCs w:val="24"/>
        </w:rPr>
        <w:instrText xml:space="preserve"> ADDIN ZOTERO_ITEM CSL_CITATION {"citationID":"GFfMoW55","properties":{"formattedCitation":"(Shafir et al., 2016)","plainCitation":"(Shafir et al., 2016)","noteIndex":0},"citationItems":[{"id":2062,"uris":["http://zotero.org/users/6239255/items/VXIIHLST"],"itemData":{"id":2062,"type":"article-journal","abstract":"Emotional-intensity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A97406" w:rsidRPr="00A97406">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w:t>
      </w:r>
      <w:r w:rsidR="00CA7686">
        <w:rPr>
          <w:szCs w:val="24"/>
        </w:rPr>
        <w:t>e.g.</w:t>
      </w:r>
      <w:r w:rsidR="006D4590" w:rsidRPr="006D4590">
        <w:rPr>
          <w:szCs w:val="24"/>
        </w:rPr>
        <w:t xml:space="preserve">, </w:t>
      </w:r>
      <w:r w:rsidR="00CA7686">
        <w:rPr>
          <w:szCs w:val="24"/>
        </w:rPr>
        <w:t xml:space="preserve">the </w:t>
      </w:r>
      <w:r w:rsidR="006D4590" w:rsidRPr="006D4590">
        <w:rPr>
          <w:szCs w:val="24"/>
        </w:rPr>
        <w:t>Positive and Negative Affect Schedule</w:t>
      </w:r>
      <w:r w:rsidR="00B142E7">
        <w:rPr>
          <w:szCs w:val="24"/>
        </w:rPr>
        <w:t>)</w:t>
      </w:r>
      <w:r w:rsidR="008B7F27">
        <w:rPr>
          <w:szCs w:val="24"/>
        </w:rPr>
        <w:t xml:space="preserve"> </w:t>
      </w:r>
      <w:r w:rsidR="006D4590">
        <w:rPr>
          <w:szCs w:val="24"/>
        </w:rPr>
        <w:fldChar w:fldCharType="begin"/>
      </w:r>
      <w:r w:rsidR="00954723">
        <w:rPr>
          <w:szCs w:val="24"/>
        </w:rPr>
        <w:instrText xml:space="preserve"> ADDIN ZOTERO_ITEM CSL_CITATION {"citationID":"UNFzQnSt","properties":{"formattedCitation":"(Watson et al., 1988; Weiss et al., 2021)","plainCitation":"(Watson et al., 1988; Weiss et al., 2021)","noteIndex":0},"citationItems":[{"id":1486,"uris":["http://zotero.org/users/6239255/items/2VQ2GTXN"],"itemData":{"id":1486,"type":"article-journal","container-title":"Journal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725,"uris":["http://zotero.org/users/6239255/items/TLKJQVQT"],"itemData":{"id":725,"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A97406" w:rsidRPr="00A97406">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 xml:space="preserve">but </w:t>
      </w:r>
      <w:r w:rsidR="006D4590" w:rsidRPr="006D4590">
        <w:rPr>
          <w:szCs w:val="24"/>
        </w:rPr>
        <w:t xml:space="preserve">might not accurately reflect the </w:t>
      </w:r>
      <w:r w:rsidR="006D4590">
        <w:rPr>
          <w:szCs w:val="24"/>
        </w:rPr>
        <w:t>multidimensionality of</w:t>
      </w:r>
      <w:r w:rsidR="006D4590" w:rsidRPr="006D4590">
        <w:rPr>
          <w:szCs w:val="24"/>
        </w:rPr>
        <w:t xml:space="preserve"> emotional experience. </w:t>
      </w:r>
      <w:ins w:id="7" w:author="Billy Mitchell" w:date="2024-06-03T12:22:00Z" w16du:dateUtc="2024-06-03T16:22:00Z">
        <w:r w:rsidR="00FD0BF3">
          <w:rPr>
            <w:szCs w:val="24"/>
          </w:rPr>
          <w:t xml:space="preserve">[[Insert here a discussion regarding balancing </w:t>
        </w:r>
      </w:ins>
      <w:ins w:id="8" w:author="Billy Mitchell" w:date="2024-06-03T12:27:00Z" w16du:dateUtc="2024-06-03T16:27:00Z">
        <w:r w:rsidR="00FD0BF3">
          <w:rPr>
            <w:szCs w:val="24"/>
          </w:rPr>
          <w:t>priorities</w:t>
        </w:r>
      </w:ins>
      <w:ins w:id="9" w:author="Billy Mitchell" w:date="2024-06-03T12:28:00Z" w16du:dateUtc="2024-06-03T16:28:00Z">
        <w:r w:rsidR="00FD0BF3">
          <w:rPr>
            <w:szCs w:val="24"/>
          </w:rPr>
          <w:t xml:space="preserve"> for naturalistic and controlled research</w:t>
        </w:r>
      </w:ins>
      <w:ins w:id="10" w:author="Billy Mitchell" w:date="2024-06-03T12:22:00Z" w16du:dateUtc="2024-06-03T16:22:00Z">
        <w:r w:rsidR="00FD0BF3">
          <w:rPr>
            <w:szCs w:val="24"/>
          </w:rPr>
          <w:t xml:space="preserve">]] </w:t>
        </w:r>
      </w:ins>
      <w:r w:rsidR="00EF55CB" w:rsidRPr="00EF55CB">
        <w:rPr>
          <w:szCs w:val="24"/>
        </w:rPr>
        <w:t>Contemporary constructivist theories posit that emotions are not fixed reactions but are instead shaped dynamically by cognitive and social processe</w:t>
      </w:r>
      <w:r w:rsidR="00EF55CB">
        <w:rPr>
          <w:szCs w:val="24"/>
        </w:rPr>
        <w:t xml:space="preserve">s, </w:t>
      </w:r>
      <w:r w:rsidR="00EF55CB" w:rsidRPr="00EF55CB">
        <w:rPr>
          <w:szCs w:val="24"/>
        </w:rPr>
        <w:t>encompass</w:t>
      </w:r>
      <w:r w:rsidR="00EF55CB">
        <w:rPr>
          <w:szCs w:val="24"/>
        </w:rPr>
        <w:t>ing</w:t>
      </w:r>
      <w:r w:rsidR="00EF55CB" w:rsidRPr="00EF55CB">
        <w:rPr>
          <w:szCs w:val="24"/>
        </w:rPr>
        <w:t xml:space="preserve"> one</w:t>
      </w:r>
      <w:r w:rsidR="00EF55CB">
        <w:rPr>
          <w:szCs w:val="24"/>
        </w:rPr>
        <w:t>’</w:t>
      </w:r>
      <w:r w:rsidR="00EF55CB" w:rsidRPr="00EF55CB">
        <w:rPr>
          <w:szCs w:val="24"/>
        </w:rPr>
        <w:t>s personal interpretations, beliefs, and social interactions</w:t>
      </w:r>
      <w:r w:rsidR="00EF55CB">
        <w:rPr>
          <w:szCs w:val="24"/>
        </w:rPr>
        <w:t xml:space="preserve"> </w:t>
      </w:r>
      <w:r w:rsidR="00EF55CB">
        <w:rPr>
          <w:szCs w:val="24"/>
        </w:rPr>
        <w:fldChar w:fldCharType="begin"/>
      </w:r>
      <w:r w:rsidR="00954723">
        <w:rPr>
          <w:szCs w:val="24"/>
        </w:rPr>
        <w:instrText xml:space="preserve"> ADDIN ZOTERO_ITEM CSL_CITATION {"citationID":"4YVGyocs","properties":{"formattedCitation":"(Lindquist et al., 2012)","plainCitation":"(Lindquist et al., 2012)","noteIndex":0},"citationItems":[{"id":924,"uris":["http://zotero.org/users/6239255/items/5UHANVN6"],"itemData":{"id":924,"type":"article-journal","abstract":"Researchers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sidR="00EF55CB">
        <w:rPr>
          <w:szCs w:val="24"/>
        </w:rPr>
        <w:fldChar w:fldCharType="separate"/>
      </w:r>
      <w:r w:rsidR="00EF55CB" w:rsidRPr="002C591D">
        <w:t>(Lindquist et al., 2012)</w:t>
      </w:r>
      <w:r w:rsidR="00EF55CB">
        <w:rPr>
          <w:szCs w:val="24"/>
        </w:rPr>
        <w:fldChar w:fldCharType="end"/>
      </w:r>
      <w:r w:rsidR="00EF55CB"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954723">
        <w:rPr>
          <w:szCs w:val="24"/>
        </w:rPr>
        <w:instrText xml:space="preserve"> ADDIN ZOTERO_ITEM CSL_CITATION {"citationID":"fB759Csd","properties":{"formattedCitation":"(Lee et al., 2021)","plainCitation":"(Lee et al., 2021)","noteIndex":0},"citationItems":[{"id":8,"uris":["http://zotero.org/users/6239255/items/4W8KVN9L"],"itemData":{"id":8,"type":"article-journal","abstract":"The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753C04" w:rsidRPr="00753C04">
        <w:t>(Lee et al., 2021)</w:t>
      </w:r>
      <w:r w:rsidR="00753C04">
        <w:rPr>
          <w:szCs w:val="24"/>
        </w:rPr>
        <w:fldChar w:fldCharType="end"/>
      </w:r>
      <w:r w:rsidR="00753C04">
        <w:rPr>
          <w:szCs w:val="24"/>
        </w:rPr>
        <w:t xml:space="preserve">. </w:t>
      </w:r>
      <w:r w:rsidR="0029016E">
        <w:rPr>
          <w:szCs w:val="24"/>
        </w:rPr>
        <w:t xml:space="preserve">Free-response capture, more than discretely categorized self-reports or unipolar scales, may require fewer a priori assumptions from researchers about a participant’s emotional experience, thus reducing unintended researcher influence </w:t>
      </w:r>
      <w:r w:rsidR="0029016E">
        <w:rPr>
          <w:szCs w:val="24"/>
        </w:rPr>
        <w:fldChar w:fldCharType="begin"/>
      </w:r>
      <w:r w:rsidR="00954723">
        <w:rPr>
          <w:szCs w:val="24"/>
        </w:rPr>
        <w:instrText xml:space="preserve"> ADDIN ZOTERO_ITEM CSL_CITATION {"citationID":"yaMhrKki","properties":{"formattedCitation":"(Gendron et al., 2012; Lindquist et al., 2006)","plainCitation":"(Gendron et al., 2012; Lindquist et al., 2006)","noteIndex":0},"citationItems":[{"id":2906,"uris":["http://zotero.org/users/6239255/items/K37HISUA"],"itemData":{"id":2906,"type":"article-journal","abstract":"People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Feldman"}],"issued":{"date-parts":[["2012"]]}}},{"id":2907,"uris":["http://zotero.org/users/6239255/items/WSLUHFIR"],"itemData":{"id":2907,"type":"article-journal","abstract":"Three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29016E">
        <w:rPr>
          <w:szCs w:val="24"/>
        </w:rPr>
        <w:fldChar w:fldCharType="separate"/>
      </w:r>
      <w:r w:rsidR="0029016E" w:rsidRPr="00AD2081">
        <w:t>(Gendron et al., 2012; Lindquist et al., 2006)</w:t>
      </w:r>
      <w:r w:rsidR="0029016E">
        <w:rPr>
          <w:szCs w:val="24"/>
        </w:rPr>
        <w:fldChar w:fldCharType="end"/>
      </w:r>
      <w:r w:rsidR="0029016E">
        <w:rPr>
          <w:szCs w:val="24"/>
        </w:rPr>
        <w:t xml:space="preserve"> and improving generalizability </w:t>
      </w:r>
      <w:r w:rsidR="0029016E">
        <w:rPr>
          <w:szCs w:val="24"/>
        </w:rPr>
        <w:fldChar w:fldCharType="begin"/>
      </w:r>
      <w:r w:rsidR="00954723">
        <w:rPr>
          <w:szCs w:val="24"/>
        </w:rPr>
        <w:instrText xml:space="preserve"> ADDIN ZOTERO_ITEM CSL_CITATION {"citationID":"uLofgFxQ","properties":{"formattedCitation":"(Miller et al., 2019)","plainCitation":"(Miller et al., 2019)","noteIndex":0},"citationItems":[{"id":7,"uris":["http://zotero.org/users/6239255/items/QN8569FK"],"itemData":{"id":7,"type":"article-journal","container-title":"Psychological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29016E">
        <w:rPr>
          <w:szCs w:val="24"/>
        </w:rPr>
        <w:fldChar w:fldCharType="separate"/>
      </w:r>
      <w:r w:rsidR="0029016E" w:rsidRPr="00753C04">
        <w:t>(Miller et al., 2019)</w:t>
      </w:r>
      <w:r w:rsidR="0029016E">
        <w:rPr>
          <w:szCs w:val="24"/>
        </w:rPr>
        <w:fldChar w:fldCharType="end"/>
      </w:r>
      <w:r w:rsidR="0029016E" w:rsidRPr="006D4590">
        <w:rPr>
          <w:szCs w:val="24"/>
        </w:rPr>
        <w:t>.</w:t>
      </w:r>
      <w:r w:rsidR="0029016E">
        <w:rPr>
          <w:szCs w:val="24"/>
        </w:rPr>
        <w:t xml:space="preserve"> </w:t>
      </w:r>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idiosyncratic </w:t>
      </w:r>
      <w:r w:rsidR="00C6526E" w:rsidRPr="00EF55CB">
        <w:rPr>
          <w:szCs w:val="24"/>
        </w:rPr>
        <w:t xml:space="preserve">emotional </w:t>
      </w:r>
      <w:r w:rsidR="00C6526E" w:rsidRPr="00EF55CB">
        <w:rPr>
          <w:szCs w:val="24"/>
        </w:rPr>
        <w:lastRenderedPageBreak/>
        <w:t>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954723">
        <w:rPr>
          <w:szCs w:val="24"/>
        </w:rPr>
        <w:instrText xml:space="preserve"> ADDIN ZOTERO_ITEM CSL_CITATION {"citationID":"TGs4nlVU","properties":{"formattedCitation":"(Mohammad, 2018)","plainCitation":"(Mohammad, 2018)","noteIndex":0},"citationItems":[{"id":2568,"uris":["http://zotero.org/users/6239255/items/564VCCHQ"],"itemData":{"id":2568,"type":"paper-conference","abstract":"Words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C6526E" w:rsidRPr="002C591D">
        <w:t>(Mohammad, 2018)</w:t>
      </w:r>
      <w:r w:rsidR="00C6526E">
        <w:rPr>
          <w:szCs w:val="24"/>
        </w:rPr>
        <w:fldChar w:fldCharType="end"/>
      </w:r>
      <w:r w:rsidR="00C6526E">
        <w:rPr>
          <w:szCs w:val="24"/>
        </w:rPr>
        <w:t xml:space="preserve"> without sacrificing accuracy </w:t>
      </w:r>
      <w:r w:rsidR="00C6526E">
        <w:rPr>
          <w:szCs w:val="24"/>
        </w:rPr>
        <w:fldChar w:fldCharType="begin"/>
      </w:r>
      <w:r w:rsidR="00954723">
        <w:rPr>
          <w:szCs w:val="24"/>
        </w:rPr>
        <w:instrText xml:space="preserve"> ADDIN ZOTERO_ITEM CSL_CITATION {"citationID":"34OgUdmm","properties":{"formattedCitation":"(Diamond et al., 2020)","plainCitation":"(Diamond et al., 2020)","noteIndex":0},"citationItems":[{"id":5261,"uris":["http://zotero.org/users/6239255/items/JGZGFFDH"],"itemData":{"id":5261,"type":"article-journal","abstract":"How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C6526E" w:rsidRPr="004649E5">
        <w:t>(Diamond et al., 2020)</w:t>
      </w:r>
      <w:r w:rsidR="00C6526E">
        <w:rPr>
          <w:szCs w:val="24"/>
        </w:rPr>
        <w:fldChar w:fldCharType="end"/>
      </w:r>
      <w:r w:rsidR="00C6526E">
        <w:rPr>
          <w:szCs w:val="24"/>
        </w:rPr>
        <w:t xml:space="preserve"> or quantifiability. </w:t>
      </w:r>
    </w:p>
    <w:p w14:paraId="0262DBB1" w14:textId="61F15BE9" w:rsidR="007538C8" w:rsidRDefault="00CC49B2" w:rsidP="00CC49B2">
      <w:pPr>
        <w:spacing w:after="0" w:line="480" w:lineRule="auto"/>
        <w:ind w:left="0" w:firstLine="720"/>
        <w:rPr>
          <w:szCs w:val="24"/>
        </w:rPr>
      </w:pPr>
      <w:r>
        <w:rPr>
          <w:szCs w:val="24"/>
        </w:rPr>
        <w:t>EMA</w:t>
      </w:r>
      <w:r w:rsidRPr="004E6FCA">
        <w:rPr>
          <w:szCs w:val="24"/>
        </w:rPr>
        <w:t xml:space="preserve"> studies</w:t>
      </w:r>
      <w:r>
        <w:rPr>
          <w:szCs w:val="24"/>
        </w:rPr>
        <w:t xml:space="preserve"> </w:t>
      </w:r>
      <w:r w:rsidR="00EC2B97">
        <w:rPr>
          <w:szCs w:val="24"/>
        </w:rPr>
        <w:t>–</w:t>
      </w:r>
      <w:r>
        <w:rPr>
          <w:szCs w:val="24"/>
        </w:rPr>
        <w:t xml:space="preserve"> another common means of studying </w:t>
      </w:r>
      <w:r w:rsidR="006021D3">
        <w:rPr>
          <w:szCs w:val="24"/>
        </w:rPr>
        <w:t>ER</w:t>
      </w:r>
      <w:r w:rsidR="00396CB3">
        <w:rPr>
          <w:szCs w:val="24"/>
        </w:rPr>
        <w:t xml:space="preserve"> –</w:t>
      </w:r>
      <w:r>
        <w:rPr>
          <w:szCs w:val="24"/>
        </w:rPr>
        <w:t xml:space="preserve"> </w:t>
      </w:r>
      <w:r w:rsidR="00396CB3">
        <w:rPr>
          <w:szCs w:val="24"/>
        </w:rPr>
        <w:t xml:space="preserve">do more directly assess the external validity of </w:t>
      </w:r>
      <w:r w:rsidR="006021D3">
        <w:rPr>
          <w:szCs w:val="24"/>
        </w:rPr>
        <w:t>ER</w:t>
      </w:r>
      <w:r w:rsidR="00396CB3">
        <w:rPr>
          <w:szCs w:val="24"/>
        </w:rPr>
        <w:t xml:space="preserve"> strategy choice relationships by </w:t>
      </w:r>
      <w:r w:rsidRPr="004E6FCA">
        <w:rPr>
          <w:szCs w:val="24"/>
        </w:rPr>
        <w:t>captu</w:t>
      </w:r>
      <w:r w:rsidR="00396CB3">
        <w:rPr>
          <w:szCs w:val="24"/>
        </w:rPr>
        <w:t>ring</w:t>
      </w:r>
      <w:r w:rsidRPr="004E6FCA">
        <w:rPr>
          <w:szCs w:val="24"/>
        </w:rPr>
        <w:t xml:space="preserve"> </w:t>
      </w:r>
      <w:r>
        <w:rPr>
          <w:szCs w:val="24"/>
        </w:rPr>
        <w:t xml:space="preserve">emotionally evocative </w:t>
      </w:r>
      <w:r w:rsidRPr="004E6FCA">
        <w:rPr>
          <w:szCs w:val="24"/>
        </w:rPr>
        <w:t xml:space="preserve">events within the </w:t>
      </w:r>
      <w:r w:rsidR="007538C8">
        <w:rPr>
          <w:szCs w:val="24"/>
        </w:rPr>
        <w:t>everyday lives</w:t>
      </w:r>
      <w:r w:rsidRPr="004E6FCA">
        <w:rPr>
          <w:szCs w:val="24"/>
        </w:rPr>
        <w:t xml:space="preserve"> of trained research participants (e.g.,</w:t>
      </w:r>
      <w:r>
        <w:rPr>
          <w:szCs w:val="24"/>
        </w:rPr>
        <w:t xml:space="preserve"> </w:t>
      </w:r>
      <w:r>
        <w:rPr>
          <w:szCs w:val="24"/>
        </w:rPr>
        <w:fldChar w:fldCharType="begin"/>
      </w:r>
      <w:r w:rsidR="00954723">
        <w:rPr>
          <w:szCs w:val="24"/>
        </w:rPr>
        <w:instrText xml:space="preserve"> ADDIN ZOTERO_ITEM CSL_CITATION {"citationID":"sXKq1bQk","properties":{"formattedCitation":"(Haines et al., 2016; Heiy &amp; Cheavens, 2014)","plainCitation":"(Haines et al., 2016; Heiy &amp; Cheavens, 2014)","dontUpdate":true,"noteIndex":0},"citationItems":[{"id":2918,"uris":["http://zotero.org/users/6239255/items/K8FTP7V9"],"itemData":{"id":2918,"type":"article-journal","abstract":"The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Pr>
          <w:szCs w:val="24"/>
        </w:rPr>
        <w:fldChar w:fldCharType="separate"/>
      </w:r>
      <w:r w:rsidR="00E63707" w:rsidRPr="00E63707">
        <w:t>Haines et al., 2016; Heiy &amp; Cheavens, 2014)</w:t>
      </w:r>
      <w:r>
        <w:rPr>
          <w:szCs w:val="24"/>
        </w:rPr>
        <w:fldChar w:fldCharType="end"/>
      </w:r>
      <w:r w:rsidRPr="004E6FCA">
        <w:rPr>
          <w:szCs w:val="24"/>
        </w:rPr>
        <w:t xml:space="preserve">. However, most people are not trained to consider their </w:t>
      </w:r>
      <w:r w:rsidR="006021D3">
        <w:rPr>
          <w:szCs w:val="24"/>
        </w:rPr>
        <w:t>ER</w:t>
      </w:r>
      <w:r w:rsidRPr="004E6FCA">
        <w:rPr>
          <w:szCs w:val="24"/>
        </w:rPr>
        <w:t xml:space="preserve"> strategies in their daily lives and are not prompted or primed to engage regulatory control before an emotional event occurs </w:t>
      </w:r>
      <w:r>
        <w:rPr>
          <w:szCs w:val="24"/>
        </w:rPr>
        <w:fldChar w:fldCharType="begin"/>
      </w:r>
      <w:r w:rsidR="00954723">
        <w:rPr>
          <w:szCs w:val="24"/>
        </w:rPr>
        <w:instrText xml:space="preserve"> ADDIN ZOTERO_ITEM CSL_CITATION {"citationID":"ZWU8ymyw","properties":{"formattedCitation":"(Friedman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Pr>
          <w:szCs w:val="24"/>
        </w:rPr>
        <w:fldChar w:fldCharType="separate"/>
      </w:r>
      <w:r w:rsidRPr="00C178FD">
        <w:t>(Friedman &amp; Gustavson, 2022)</w:t>
      </w:r>
      <w:r>
        <w:rPr>
          <w:szCs w:val="24"/>
        </w:rPr>
        <w:fldChar w:fldCharType="end"/>
      </w:r>
      <w:r w:rsidRPr="004E6FCA">
        <w:rPr>
          <w:szCs w:val="24"/>
        </w:rPr>
        <w:t>.</w:t>
      </w:r>
      <w:r>
        <w:rPr>
          <w:szCs w:val="24"/>
        </w:rPr>
        <w:t xml:space="preserve"> As such, training participants may introduce important but often underappreciated deviations in regulatory behaviors from how untrained counterparts might respond in the same situation. </w:t>
      </w:r>
    </w:p>
    <w:p w14:paraId="50EC6F2F" w14:textId="7411F122" w:rsidR="00CC49B2" w:rsidRDefault="00CC49B2" w:rsidP="00C6526E">
      <w:pPr>
        <w:spacing w:after="0" w:line="480" w:lineRule="auto"/>
        <w:ind w:left="0" w:firstLine="720"/>
        <w:rPr>
          <w:szCs w:val="24"/>
        </w:rPr>
      </w:pPr>
      <w:r>
        <w:rPr>
          <w:szCs w:val="24"/>
        </w:rPr>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sidR="00954723">
        <w:rPr>
          <w:szCs w:val="24"/>
        </w:rPr>
        <w:instrText xml:space="preserve"> ADDIN ZOTERO_ITEM CSL_CITATION {"citationID":"whtZUq01","properties":{"formattedCitation":"(Heiy &amp; Cheavens, 2014; Opitz et al., 2015)","plainCitation":"(Heiy &amp; Cheavens, 2014; Opitz et al., 2015)","dontUpdate":true,"noteIndex":0},"citationItems":[{"id":2643,"uris":["http://zotero.org/users/6239255/items/TZ6NPRN8"],"itemData":{"id":2643,"type":"article-journal","abstract":"Emotion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r w:rsidRPr="00642A4D">
        <w:t>Heiy &amp; Cheavens,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sidR="00954723">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2018)","noteIndex":0},"citationItems":[{"id":1710,"uris":["http://zotero.org/users/6239255/items/R2UI7CUE"],"itemData":{"id":1710,"type":"article-journal","container-title":"Cognition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5258,"uris":["http://zotero.org/users/6239255/items/NELG327Q"],"itemData":{"id":5258,"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J."},{"family":"Gruber","given":"June"}],"issued":{"date-parts":[["2019",7,1]]}}},{"id":2643,"uris":["http://zotero.org/users/6239255/items/TZ6NPRN8"],"itemData":{"id":2643,"type":"article-journal","abstract":"Emotion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S."}],"issued":{"date-parts":[["2014",10]]}}},{"id":2249,"uris":["http://zotero.org/users/6239255/items/J8Z2UTBY"],"itemData":{"id":2249,"type":"article-journal","abstract":"In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L."}],"issued":{"date-parts":[["2015",11]]}}},{"id":2136,"uris":["http://zotero.org/users/6239255/items/52PC4KHK"],"itemData":{"id":2136,"type":"article-journal","abstract":"The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Pr="004F3F92">
        <w:t>(Aldao &amp; Nolen-Hoeksema, 2013; Ford et al., 2019; Heiy &amp; Cheavens,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sidR="00954723">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E."}],"issued":{"date-parts":[["2022",6]]}}},{"id":2732,"uris":["http://zotero.org/users/6239255/items/BVARTXSH"],"itemData":{"id":2732,"type":"article-journal","container-title":"Psychological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A."}],"issued":{"date-parts":[["2014"]]}}},{"id":2509,"uris":["http://zotero.org/users/6239255/items/BMYLI2FZ"],"itemData":{"id":2509,"type":"article-journal","abstract":"Self-regulation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Pr="00642A4D">
        <w:t>(Friedman &amp; Gustavson, 2022; Kamradt et al., 2014; Malanchini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context with so much attention-demanding stimuli, reducing the likelihood of observing the high-intensity-distraction association characterized in laboratory studies </w:t>
      </w:r>
      <w:r>
        <w:rPr>
          <w:szCs w:val="24"/>
        </w:rPr>
        <w:fldChar w:fldCharType="begin"/>
      </w:r>
      <w:r w:rsidR="00954723">
        <w:rPr>
          <w:szCs w:val="24"/>
        </w:rPr>
        <w:instrText xml:space="preserve"> ADDIN ZOTERO_ITEM CSL_CITATION {"citationID":"vyvolPgF","properties":{"formattedCitation":"(Draheim et al., 2022)","plainCitation":"(Draheim et al., 2022)","noteIndex":0},"citationItems":[{"id":1933,"uris":["http://zotero.org/users/6239255/items/R5A276HG"],"itemData":{"id":1933,"type":"article-journal","abstract":"Working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Pr="00642A4D">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 xml:space="preserve">features like habits </w:t>
      </w:r>
      <w:r>
        <w:rPr>
          <w:szCs w:val="24"/>
        </w:rPr>
        <w:t>than how emotionally arousing the situation may be</w:t>
      </w:r>
      <w:r w:rsidRPr="004E6FCA">
        <w:rPr>
          <w:szCs w:val="24"/>
        </w:rPr>
        <w:t xml:space="preserve"> </w:t>
      </w:r>
      <w:r>
        <w:rPr>
          <w:szCs w:val="24"/>
        </w:rPr>
        <w:fldChar w:fldCharType="begin"/>
      </w:r>
      <w:r w:rsidR="00954723">
        <w:rPr>
          <w:szCs w:val="24"/>
        </w:rPr>
        <w:instrText xml:space="preserve"> ADDIN ZOTERO_ITEM CSL_CITATION {"citationID":"vOX0wxHd","properties":{"formattedCitation":"(Christou-Champi et al., 2015; Koole et al., 2015; Norem, 2008)","plainCitation":"(Christou-Champi et al., 2015; Koole et al., 2015; Norem, 2008)","noteIndex":0},"citationItems":[{"id":1546,"uris":["http://zotero.org/users/6239255/items/ULN3WPGZ"],"itemData":{"id":1546,"type":"article-journal","abstract":"Emotion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L."}],"issued":{"date-parts":[["2015",2]]}}},{"id":2795,"uris":["http://zotero.org/users/6239255/items/DLSTWMJV"],"itemData":{"id":2795,"type":"article-journal","container-title":"Current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L"}],"issued":{"date-parts":[["2015",6]]}}},{"id":2625,"uris":["http://zotero.org/users/6239255/items/3BZE6XJ7"],"itemData":{"id":2625,"type":"article-journal","abstract":"Defensive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Pr="00642A4D">
        <w:t xml:space="preserve">(Christou-Champi et al., 2015; </w:t>
      </w:r>
      <w:r w:rsidRPr="00642A4D">
        <w:lastRenderedPageBreak/>
        <w:t>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sidR="00954723">
        <w:rPr>
          <w:szCs w:val="24"/>
        </w:rPr>
        <w:instrText xml:space="preserve"> ADDIN ZOTERO_ITEM CSL_CITATION {"citationID":"oEFo7b3F","properties":{"formattedCitation":"(Hannan &amp; Orcutt, 2020)","plainCitation":"(Hannan &amp; Orcutt, 2020)","noteIndex":0},"citationItems":[{"id":2926,"uris":["http://zotero.org/users/6239255/items/8IY476KZ"],"itemData":{"id":2926,"type":"article-journal","abstract":"Objective: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Pr="00642A4D">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sidR="00954723">
        <w:rPr>
          <w:szCs w:val="24"/>
        </w:rPr>
        <w:instrText xml:space="preserve"> ADDIN ZOTERO_ITEM CSL_CITATION {"citationID":"bxBDME9I","properties":{"formattedCitation":"(Specker &amp; Nickerson, 2022)","plainCitation":"(Specker &amp; Nickerson, 2022)","noteIndex":0},"citationItems":[{"id":2103,"uris":["http://zotero.org/users/6239255/items/M2N664GJ"],"itemData":{"id":2103,"type":"article-journal","abstract":"Objective: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Pr="00642A4D">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2E07F6A3" w14:textId="3B83FD92" w:rsidR="004649E5" w:rsidRDefault="008C33F4" w:rsidP="006D4590">
      <w:pPr>
        <w:spacing w:after="0" w:line="480" w:lineRule="auto"/>
        <w:ind w:left="0" w:firstLine="720"/>
        <w:rPr>
          <w:szCs w:val="24"/>
        </w:rPr>
      </w:pPr>
      <w:r>
        <w:rPr>
          <w:b/>
          <w:bCs/>
          <w:szCs w:val="24"/>
        </w:rPr>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w:t>
      </w:r>
      <w:r w:rsidR="006021D3">
        <w:rPr>
          <w:szCs w:val="24"/>
        </w:rPr>
        <w:t>ER</w:t>
      </w:r>
      <w:r w:rsidR="00D12D06">
        <w:rPr>
          <w:szCs w:val="24"/>
        </w:rPr>
        <w:t xml:space="preserve"> strategies and no </w:t>
      </w:r>
      <w:r w:rsidR="00E83BB7">
        <w:rPr>
          <w:szCs w:val="24"/>
        </w:rPr>
        <w:t xml:space="preserve">explicit </w:t>
      </w:r>
      <w:r w:rsidR="00D12D06">
        <w:rPr>
          <w:szCs w:val="24"/>
        </w:rPr>
        <w:t>direction to regulate their experiences)</w:t>
      </w:r>
      <w:r w:rsidR="004E6FCA" w:rsidRPr="004E6FCA">
        <w:rPr>
          <w:szCs w:val="24"/>
        </w:rPr>
        <w:t xml:space="preserve">. While affective intensity represents a particularly prominent predictor of ER behavior (i.e., </w:t>
      </w:r>
      <w:r w:rsidR="004E6FCA" w:rsidRPr="00BE73D6">
        <w:rPr>
          <w:i/>
          <w:iCs/>
          <w:szCs w:val="24"/>
        </w:rPr>
        <w:t>r+</w:t>
      </w:r>
      <w:r w:rsidR="004E6FCA" w:rsidRPr="004E6FCA">
        <w:rPr>
          <w:szCs w:val="24"/>
        </w:rPr>
        <w:t xml:space="preserve"> = 0.46 – 0.61; </w:t>
      </w:r>
      <w:r w:rsidR="007B651D">
        <w:rPr>
          <w:szCs w:val="24"/>
        </w:rPr>
        <w:t>“</w:t>
      </w:r>
      <w:r w:rsidR="004E6FCA" w:rsidRPr="004E6FCA">
        <w:rPr>
          <w:szCs w:val="24"/>
        </w:rPr>
        <w:t>a very large effect size</w:t>
      </w:r>
      <w:r w:rsidR="007B651D">
        <w:rPr>
          <w:szCs w:val="24"/>
        </w:rPr>
        <w:t>”</w:t>
      </w:r>
      <w:r w:rsidR="004E6FCA" w:rsidRPr="004E6FCA">
        <w:rPr>
          <w:szCs w:val="24"/>
        </w:rPr>
        <w:t>, according to recent meta-analyses</w:t>
      </w:r>
      <w:r w:rsidR="00E83BB7">
        <w:rPr>
          <w:szCs w:val="24"/>
        </w:rPr>
        <w:t xml:space="preserve">; </w:t>
      </w:r>
      <w:r w:rsidR="00642A4D">
        <w:rPr>
          <w:szCs w:val="24"/>
        </w:rPr>
        <w:fldChar w:fldCharType="begin"/>
      </w:r>
      <w:r w:rsidR="00954723">
        <w:rPr>
          <w:szCs w:val="24"/>
        </w:rPr>
        <w:instrText xml:space="preserve"> ADDIN ZOTERO_ITEM CSL_CITATION {"citationID":"fvj8aTn8","properties":{"formattedCitation":"(Matthews et al., 2021)","plainCitation":"(Matthews et al., 2021)","dontUpdate":true,"noteIndex":0},"citationItems":[{"id":2526,"uris":["http://zotero.org/users/6239255/items/ATWZDPBA"],"itemData":{"id":2526,"type":"article-journal","abstract":"Day-to-day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r w:rsidR="00642A4D" w:rsidRPr="00642A4D">
        <w:t>Matthews et al., 2021)</w:t>
      </w:r>
      <w:r w:rsidR="00642A4D">
        <w:rPr>
          <w:szCs w:val="24"/>
        </w:rPr>
        <w:fldChar w:fldCharType="end"/>
      </w:r>
      <w:r w:rsidR="004E6FCA" w:rsidRPr="004E6FCA">
        <w:rPr>
          <w:szCs w:val="24"/>
        </w:rPr>
        <w:t xml:space="preserve">, the extent to which features of a </w:t>
      </w:r>
      <w:r w:rsidR="00131503">
        <w:rPr>
          <w:szCs w:val="24"/>
        </w:rPr>
        <w:t>dynamic</w:t>
      </w:r>
      <w:r w:rsidR="007B651D">
        <w:rPr>
          <w:szCs w:val="24"/>
        </w:rPr>
        <w:t>,</w:t>
      </w:r>
      <w:r w:rsidR="004E6FCA" w:rsidRPr="004E6FCA">
        <w:rPr>
          <w:szCs w:val="24"/>
        </w:rPr>
        <w:t xml:space="preserve"> multimodal situation could overshadow this effect remain unclear. The goal of the present research is to examine whether these well-established regulatory patterns emerge in sample</w:t>
      </w:r>
      <w:r w:rsidR="00654CBF">
        <w:rPr>
          <w:szCs w:val="24"/>
        </w:rPr>
        <w:t>s</w:t>
      </w:r>
      <w:r w:rsidR="004E6FCA" w:rsidRPr="004E6FCA">
        <w:rPr>
          <w:szCs w:val="24"/>
        </w:rPr>
        <w:t xml:space="preserve"> of untrained participants exposed to a </w:t>
      </w:r>
      <w:r w:rsidR="00654CBF">
        <w:rPr>
          <w:szCs w:val="24"/>
        </w:rPr>
        <w:t>dynamic, feature-rich stimuli</w:t>
      </w:r>
      <w:r w:rsidR="004E6FCA" w:rsidRPr="004E6FCA">
        <w:rPr>
          <w:szCs w:val="24"/>
        </w:rPr>
        <w:t xml:space="preserve"> high in emotional variability</w:t>
      </w:r>
      <w:r w:rsidR="009C319B">
        <w:rPr>
          <w:szCs w:val="24"/>
        </w:rPr>
        <w:t>, such as a haunted house</w:t>
      </w:r>
      <w:r w:rsidR="004E6FCA" w:rsidRPr="004E6FCA">
        <w:rPr>
          <w:szCs w:val="24"/>
        </w:rPr>
        <w:t>. Haunted house experiences have been used with marked success in recent research to study emotion and self-regulation</w:t>
      </w:r>
      <w:r w:rsidR="00642A4D">
        <w:rPr>
          <w:szCs w:val="24"/>
        </w:rPr>
        <w:t xml:space="preserve"> </w:t>
      </w:r>
      <w:r w:rsidR="00642A4D">
        <w:rPr>
          <w:szCs w:val="24"/>
        </w:rPr>
        <w:fldChar w:fldCharType="begin"/>
      </w:r>
      <w:r w:rsidR="00954723">
        <w:rPr>
          <w:szCs w:val="24"/>
        </w:rPr>
        <w:instrText xml:space="preserve"> ADDIN ZOTERO_ITEM CSL_CITATION {"citationID":"jEHro85z","properties":{"formattedCitation":"(Clasen et al., 2019; Stasiak et al., 2023; Tashjian et al., 2022)","plainCitation":"(Clasen et al., 2019; Stasiak et al., 2023; Tashjian et al., 2022)","noteIndex":0},"citationItems":[{"id":1836,"uris":["http://zotero.org/users/6239255/items/VW7RHI47","http://zotero.org/users/6239255/items/LQ78SZH5"],"itemData":{"id":1836,"type":"article-journal","abstract":"We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0D4176" w:rsidRPr="000D4176">
        <w:t>(Clasen et al.,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of the </w:t>
      </w:r>
      <w:r w:rsidR="004C1DD4">
        <w:rPr>
          <w:szCs w:val="24"/>
        </w:rPr>
        <w:t>variabilit</w:t>
      </w:r>
      <w:r w:rsidR="00E07969">
        <w:rPr>
          <w:szCs w:val="24"/>
        </w:rPr>
        <w:t>y which emotionally-relevant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w:t>
      </w:r>
      <w:r w:rsidR="009C319B">
        <w:rPr>
          <w:szCs w:val="24"/>
        </w:rPr>
        <w:t xml:space="preserve">offer </w:t>
      </w:r>
      <w:r w:rsidR="002013C5">
        <w:rPr>
          <w:szCs w:val="24"/>
        </w:rPr>
        <w:t xml:space="preserve">safe and controlled but </w:t>
      </w:r>
      <w:r w:rsidR="00837CFE">
        <w:rPr>
          <w:szCs w:val="24"/>
        </w:rPr>
        <w:t>high</w:t>
      </w:r>
      <w:r w:rsidR="009C319B">
        <w:rPr>
          <w:szCs w:val="24"/>
        </w:rPr>
        <w:t>-arousal</w:t>
      </w:r>
      <w:r w:rsidR="00837CFE">
        <w:rPr>
          <w:szCs w:val="24"/>
        </w:rPr>
        <w:t xml:space="preserve">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 xml:space="preserve">would be difficult </w:t>
      </w:r>
      <w:r w:rsidR="00837CFE">
        <w:rPr>
          <w:szCs w:val="24"/>
        </w:rPr>
        <w:lastRenderedPageBreak/>
        <w:t>to g</w:t>
      </w:r>
      <w:r w:rsidR="001F7CFD">
        <w:rPr>
          <w:szCs w:val="24"/>
        </w:rPr>
        <w:t>enerat</w:t>
      </w:r>
      <w:r w:rsidR="00837CFE">
        <w:rPr>
          <w:szCs w:val="24"/>
        </w:rPr>
        <w:t xml:space="preserve">e in </w:t>
      </w:r>
      <w:r w:rsidR="00582F95">
        <w:rPr>
          <w:szCs w:val="24"/>
        </w:rPr>
        <w:t>a</w:t>
      </w:r>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20A12686" w14:textId="088398F8" w:rsidR="00A315ED" w:rsidRDefault="004E6FCA" w:rsidP="006D4590">
      <w:pPr>
        <w:spacing w:after="0" w:line="480" w:lineRule="auto"/>
        <w:ind w:left="0" w:firstLine="720"/>
        <w:rPr>
          <w:szCs w:val="24"/>
        </w:rPr>
      </w:pPr>
      <w:r w:rsidRPr="004E6FCA">
        <w:rPr>
          <w:szCs w:val="24"/>
        </w:rPr>
        <w:t xml:space="preserve">Because </w:t>
      </w:r>
      <w:r w:rsidR="00396CB3">
        <w:rPr>
          <w:szCs w:val="24"/>
        </w:rPr>
        <w:t xml:space="preserve">the comparison between </w:t>
      </w:r>
      <w:r w:rsidRPr="004E6FCA">
        <w:rPr>
          <w:szCs w:val="24"/>
        </w:rPr>
        <w:t xml:space="preserve">reappraisal and distraction </w:t>
      </w:r>
      <w:r w:rsidR="00396CB3">
        <w:rPr>
          <w:szCs w:val="24"/>
        </w:rPr>
        <w:t xml:space="preserve">is nearly ubiquitous </w:t>
      </w:r>
      <w:r w:rsidRPr="004E6FCA">
        <w:rPr>
          <w:szCs w:val="24"/>
        </w:rPr>
        <w:t>in the extant regulation literature</w:t>
      </w:r>
      <w:r w:rsidR="00A5748C">
        <w:rPr>
          <w:szCs w:val="24"/>
        </w:rPr>
        <w:t xml:space="preserve">, as noted by </w:t>
      </w:r>
      <w:r w:rsidRPr="004E6FCA">
        <w:rPr>
          <w:szCs w:val="24"/>
        </w:rPr>
        <w:t xml:space="preserve">Heiy &amp; Cheavens </w:t>
      </w:r>
      <w:r w:rsidR="00A5748C">
        <w:rPr>
          <w:szCs w:val="24"/>
        </w:rPr>
        <w:t>(</w:t>
      </w:r>
      <w:r w:rsidRPr="004E6FCA">
        <w:rPr>
          <w:szCs w:val="24"/>
        </w:rPr>
        <w:t>2014</w:t>
      </w:r>
      <w:r w:rsidR="00A5748C">
        <w:rPr>
          <w:szCs w:val="24"/>
        </w:rPr>
        <w:t>)</w:t>
      </w:r>
      <w:r w:rsidRPr="004E6FCA">
        <w:rPr>
          <w:szCs w:val="24"/>
        </w:rPr>
        <w:t xml:space="preserve">, </w:t>
      </w:r>
      <w:r w:rsidR="00245CC6">
        <w:rPr>
          <w:szCs w:val="24"/>
        </w:rPr>
        <w:t>Study</w:t>
      </w:r>
      <w:r w:rsidRPr="004E6FCA">
        <w:rPr>
          <w:szCs w:val="24"/>
        </w:rPr>
        <w:t xml:space="preserve"> 1 aimed to replicate this effect </w:t>
      </w:r>
      <w:r w:rsidR="00396CB3">
        <w:rPr>
          <w:szCs w:val="24"/>
        </w:rPr>
        <w:t xml:space="preserve">using </w:t>
      </w:r>
      <w:r w:rsidRPr="004E6FCA">
        <w:rPr>
          <w:szCs w:val="24"/>
        </w:rPr>
        <w:t xml:space="preserve">untrained participants </w:t>
      </w:r>
      <w:r w:rsidR="00396CB3">
        <w:rPr>
          <w:szCs w:val="24"/>
        </w:rPr>
        <w:t>who navigated</w:t>
      </w:r>
      <w:r w:rsidRPr="004E6FCA">
        <w:rPr>
          <w:szCs w:val="24"/>
        </w:rPr>
        <w:t xml:space="preserve"> a haunted house and report</w:t>
      </w:r>
      <w:r w:rsidR="00396CB3">
        <w:rPr>
          <w:szCs w:val="24"/>
        </w:rPr>
        <w:t>ed</w:t>
      </w:r>
      <w:r w:rsidRPr="004E6FCA">
        <w:rPr>
          <w:szCs w:val="24"/>
        </w:rPr>
        <w:t xml:space="preserve"> their undirected emotional and regulatory behaviors in a surprise recall task immediately after and one week after exposure</w:t>
      </w:r>
      <w:r w:rsidR="00396CB3">
        <w:rPr>
          <w:szCs w:val="24"/>
        </w:rPr>
        <w:t>. This</w:t>
      </w:r>
      <w:r w:rsidRPr="004E6FCA">
        <w:rPr>
          <w:szCs w:val="24"/>
        </w:rPr>
        <w:t xml:space="preserve"> granted high levels of fidelity in capturing subjective participant </w:t>
      </w:r>
      <w:r w:rsidR="002C591D">
        <w:rPr>
          <w:szCs w:val="24"/>
        </w:rPr>
        <w:t xml:space="preserve">emotion and </w:t>
      </w:r>
      <w:r w:rsidRPr="004E6FCA">
        <w:rPr>
          <w:szCs w:val="24"/>
        </w:rPr>
        <w:t>experience.</w:t>
      </w:r>
      <w:r w:rsidR="00B42FE6">
        <w:rPr>
          <w:szCs w:val="24"/>
        </w:rPr>
        <w:t xml:space="preserve"> </w:t>
      </w:r>
      <w:r w:rsidR="00396CB3">
        <w:rPr>
          <w:szCs w:val="24"/>
        </w:rPr>
        <w:t>We additionally</w:t>
      </w:r>
      <w:r w:rsidR="00B42FE6">
        <w:rPr>
          <w:szCs w:val="24"/>
        </w:rPr>
        <w:t xml:space="preserve"> anticipated that participants experiencing high cognitive load as a result of exposure would more often use distraction, in line with the </w:t>
      </w:r>
      <w:r w:rsidR="00396CB3">
        <w:rPr>
          <w:szCs w:val="24"/>
        </w:rPr>
        <w:t>ER-SOC</w:t>
      </w:r>
      <w:r w:rsidR="00B42FE6">
        <w:rPr>
          <w:szCs w:val="24"/>
        </w:rPr>
        <w:t xml:space="preserve"> hypothesis.</w:t>
      </w:r>
      <w:r w:rsidRPr="004E6FCA">
        <w:rPr>
          <w:szCs w:val="24"/>
        </w:rPr>
        <w:t xml:space="preserve"> </w:t>
      </w:r>
      <w:r w:rsidR="007B651D">
        <w:rPr>
          <w:szCs w:val="24"/>
        </w:rPr>
        <w:t xml:space="preserve">Surprisingly, we did not find </w:t>
      </w:r>
      <w:r w:rsidR="00B42FE6">
        <w:rPr>
          <w:szCs w:val="24"/>
        </w:rPr>
        <w:t xml:space="preserve">that intensity or cognitive load predicted </w:t>
      </w:r>
      <w:r w:rsidR="007B651D">
        <w:rPr>
          <w:szCs w:val="24"/>
        </w:rPr>
        <w:t>strategy usage.</w:t>
      </w:r>
      <w:r w:rsidR="00B42FE6">
        <w:rPr>
          <w:szCs w:val="24"/>
        </w:rPr>
        <w:t xml:space="preserve"> </w:t>
      </w:r>
      <w:r w:rsidR="00CB54A4">
        <w:rPr>
          <w:szCs w:val="24"/>
        </w:rPr>
        <w:t xml:space="preserve">To minimize </w:t>
      </w:r>
      <w:r w:rsidR="009C319B">
        <w:rPr>
          <w:szCs w:val="24"/>
        </w:rPr>
        <w:t xml:space="preserve">researcher </w:t>
      </w:r>
      <w:r w:rsidR="00CB54A4">
        <w:rPr>
          <w:szCs w:val="24"/>
        </w:rPr>
        <w:t xml:space="preserve">bias, we then </w:t>
      </w:r>
      <w:r w:rsidR="009C319B">
        <w:rPr>
          <w:szCs w:val="24"/>
        </w:rPr>
        <w:t>applied</w:t>
      </w:r>
      <w:r w:rsidR="00CB54A4">
        <w:rPr>
          <w:szCs w:val="24"/>
        </w:rPr>
        <w:t xml:space="preserve"> a</w:t>
      </w:r>
      <w:r w:rsidR="00B42FE6">
        <w:rPr>
          <w:szCs w:val="24"/>
        </w:rPr>
        <w:t xml:space="preserve"> multiverse approach</w:t>
      </w:r>
      <w:r w:rsidR="009C319B">
        <w:rPr>
          <w:szCs w:val="24"/>
        </w:rPr>
        <w:t xml:space="preserve"> to the data</w:t>
      </w:r>
      <w:r w:rsidR="00CB54A4">
        <w:rPr>
          <w:szCs w:val="24"/>
        </w:rPr>
        <w:t>, s</w:t>
      </w:r>
      <w:r w:rsidR="00B42FE6">
        <w:rPr>
          <w:szCs w:val="24"/>
        </w:rPr>
        <w:t>ystematically expand</w:t>
      </w:r>
      <w:r w:rsidR="00CB54A4">
        <w:rPr>
          <w:szCs w:val="24"/>
        </w:rPr>
        <w:t>ing</w:t>
      </w:r>
      <w:r w:rsidR="00B42FE6">
        <w:rPr>
          <w:szCs w:val="24"/>
        </w:rPr>
        <w:t xml:space="preserve"> </w:t>
      </w:r>
      <w:r w:rsidR="009C319B">
        <w:rPr>
          <w:szCs w:val="24"/>
        </w:rPr>
        <w:t>and</w:t>
      </w:r>
      <w:r w:rsidR="00B42FE6">
        <w:rPr>
          <w:szCs w:val="24"/>
        </w:rPr>
        <w:t xml:space="preserve"> constrai</w:t>
      </w:r>
      <w:r w:rsidR="00CB54A4">
        <w:rPr>
          <w:szCs w:val="24"/>
        </w:rPr>
        <w:t>ning</w:t>
      </w:r>
      <w:r w:rsidR="00B42FE6">
        <w:rPr>
          <w:szCs w:val="24"/>
        </w:rPr>
        <w:t xml:space="preserve"> </w:t>
      </w:r>
      <w:r w:rsidR="00CB54A4">
        <w:rPr>
          <w:szCs w:val="24"/>
        </w:rPr>
        <w:t xml:space="preserve">our data inclusion criteria and adjusting for important covariates such as </w:t>
      </w:r>
      <w:r w:rsidR="00CB54A4" w:rsidRPr="004E6FCA">
        <w:rPr>
          <w:szCs w:val="24"/>
        </w:rPr>
        <w:t>regulation tendencies and emotional goals</w:t>
      </w:r>
      <w:r w:rsidR="00CB54A4">
        <w:rPr>
          <w:szCs w:val="24"/>
        </w:rPr>
        <w:t>, in an effort to identify conditions in which the relationship between affective intensity and strategy usage might emerge as statistically significant</w:t>
      </w:r>
      <w:r w:rsidR="007B651D" w:rsidRPr="004E6FCA">
        <w:rPr>
          <w:szCs w:val="24"/>
        </w:rPr>
        <w:t>.</w:t>
      </w:r>
      <w:r w:rsidR="00CB54A4">
        <w:rPr>
          <w:szCs w:val="24"/>
        </w:rPr>
        <w:t xml:space="preserve"> We again failed to find an association.</w:t>
      </w:r>
      <w:r w:rsidR="007B651D" w:rsidRPr="004E6FCA">
        <w:rPr>
          <w:szCs w:val="24"/>
        </w:rPr>
        <w:t xml:space="preserve"> </w:t>
      </w:r>
    </w:p>
    <w:p w14:paraId="1D545012" w14:textId="59CF0120" w:rsidR="00A315ED" w:rsidRDefault="007B651D" w:rsidP="00245CC6">
      <w:pPr>
        <w:spacing w:after="0" w:line="480" w:lineRule="auto"/>
        <w:ind w:left="0" w:firstLine="720"/>
        <w:rPr>
          <w:szCs w:val="24"/>
        </w:rPr>
      </w:pPr>
      <w:r>
        <w:rPr>
          <w:szCs w:val="24"/>
        </w:rPr>
        <w:t>This</w:t>
      </w:r>
      <w:r w:rsidR="004E6FCA" w:rsidRPr="004E6FCA">
        <w:rPr>
          <w:szCs w:val="24"/>
        </w:rPr>
        <w:t xml:space="preserve"> surprising finding</w:t>
      </w:r>
      <w:r>
        <w:rPr>
          <w:szCs w:val="24"/>
        </w:rPr>
        <w:t xml:space="preserve"> motivated </w:t>
      </w:r>
      <w:r w:rsidR="00245CC6">
        <w:rPr>
          <w:szCs w:val="24"/>
        </w:rPr>
        <w:t>Study</w:t>
      </w:r>
      <w:r w:rsidR="004E6FCA" w:rsidRPr="004E6FCA">
        <w:rPr>
          <w:szCs w:val="24"/>
        </w:rPr>
        <w:t xml:space="preserve"> 2</w:t>
      </w:r>
      <w:r>
        <w:rPr>
          <w:szCs w:val="24"/>
        </w:rPr>
        <w:t>,</w:t>
      </w:r>
      <w:r w:rsidR="004E6FCA" w:rsidRPr="004E6FCA">
        <w:rPr>
          <w:szCs w:val="24"/>
        </w:rPr>
        <w:t xml:space="preserve"> which aimed to determine whether participants exposed to similar experiences as the haunted house but in a </w:t>
      </w:r>
      <w:r w:rsidR="009C319B">
        <w:rPr>
          <w:szCs w:val="24"/>
        </w:rPr>
        <w:t xml:space="preserve">less dynamic, </w:t>
      </w:r>
      <w:r w:rsidR="004E6FCA" w:rsidRPr="004E6FCA">
        <w:rPr>
          <w:szCs w:val="24"/>
        </w:rPr>
        <w:t>lower-intensity context</w:t>
      </w:r>
      <w:r w:rsidR="009C319B">
        <w:rPr>
          <w:szCs w:val="24"/>
        </w:rPr>
        <w:t xml:space="preserve"> (i.e., forecasting rather than experiencing)</w:t>
      </w:r>
      <w:r w:rsidR="004E6FCA" w:rsidRPr="004E6FCA">
        <w:rPr>
          <w:szCs w:val="24"/>
        </w:rPr>
        <w:t xml:space="preserve"> would more often </w:t>
      </w:r>
      <w:r w:rsidR="00396CB3">
        <w:rPr>
          <w:szCs w:val="24"/>
        </w:rPr>
        <w:t>forecast, or predict, using</w:t>
      </w:r>
      <w:r w:rsidR="00CB54A4" w:rsidRPr="004E6FCA">
        <w:rPr>
          <w:szCs w:val="24"/>
        </w:rPr>
        <w:t xml:space="preserve"> </w:t>
      </w:r>
      <w:r w:rsidR="004E6FCA" w:rsidRPr="004E6FCA">
        <w:rPr>
          <w:szCs w:val="24"/>
        </w:rPr>
        <w:t xml:space="preserve">distraction 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in response to </w:t>
      </w:r>
      <w:r w:rsidR="009C319B">
        <w:rPr>
          <w:szCs w:val="24"/>
        </w:rPr>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r w:rsidR="004E6FCA" w:rsidRPr="004E6FCA">
        <w:rPr>
          <w:szCs w:val="24"/>
        </w:rPr>
        <w:t>.</w:t>
      </w:r>
      <w:ins w:id="11" w:author="Billy Mitchell" w:date="2024-06-03T12:32:00Z" w16du:dateUtc="2024-06-03T16:32:00Z">
        <w:r w:rsidR="000732A4">
          <w:rPr>
            <w:szCs w:val="24"/>
          </w:rPr>
          <w:t xml:space="preserve"> [[MAYBE ADD RATIONALE FOR SWITCHING TO FORECASTING TO CLARIFY THAT THIS WASN’T A REPLICATION]].</w:t>
        </w:r>
      </w:ins>
      <w:r w:rsidR="004E6FCA" w:rsidRPr="004E6FCA">
        <w:rPr>
          <w:szCs w:val="24"/>
        </w:rPr>
        <w:t xml:space="preserve"> </w:t>
      </w:r>
      <w:r w:rsidR="002013C5">
        <w:rPr>
          <w:szCs w:val="24"/>
        </w:rPr>
        <w:t>We did observe the canonical association between emotional intensity and regulatory strategy selection with this design</w:t>
      </w:r>
      <w:ins w:id="12" w:author="Billy Mitchell" w:date="2024-06-03T12:32:00Z" w16du:dateUtc="2024-06-03T16:32:00Z">
        <w:r w:rsidR="000732A4">
          <w:rPr>
            <w:szCs w:val="24"/>
          </w:rPr>
          <w:t>, though with</w:t>
        </w:r>
      </w:ins>
      <w:ins w:id="13" w:author="Billy Mitchell" w:date="2024-06-03T12:33:00Z" w16du:dateUtc="2024-06-03T16:33:00Z">
        <w:r w:rsidR="000732A4">
          <w:rPr>
            <w:szCs w:val="24"/>
          </w:rPr>
          <w:t xml:space="preserve"> an effect size smaller than the typical </w:t>
        </w:r>
        <w:r w:rsidR="000732A4">
          <w:rPr>
            <w:szCs w:val="24"/>
          </w:rPr>
          <w:lastRenderedPageBreak/>
          <w:t xml:space="preserve">range </w:t>
        </w:r>
      </w:ins>
      <w:ins w:id="14" w:author="Billy Mitchell" w:date="2024-06-03T12:39:00Z" w16du:dateUtc="2024-06-03T16:39:00Z">
        <w:r w:rsidR="000732A4">
          <w:rPr>
            <w:szCs w:val="24"/>
          </w:rPr>
          <w:t>found by Matthews et al. (20</w:t>
        </w:r>
      </w:ins>
      <w:ins w:id="15" w:author="Billy Mitchell" w:date="2024-06-03T12:40:00Z" w16du:dateUtc="2024-06-03T16:40:00Z">
        <w:r w:rsidR="000732A4">
          <w:rPr>
            <w:szCs w:val="24"/>
          </w:rPr>
          <w:t>21)</w:t>
        </w:r>
      </w:ins>
      <w:r w:rsidR="00396CB3">
        <w:rPr>
          <w:szCs w:val="24"/>
        </w:rPr>
        <w:t>. H</w:t>
      </w:r>
      <w:r w:rsidR="00CB54A4">
        <w:rPr>
          <w:szCs w:val="24"/>
        </w:rPr>
        <w:t xml:space="preserve">owever, </w:t>
      </w:r>
      <w:r w:rsidR="009C319B">
        <w:rPr>
          <w:szCs w:val="24"/>
        </w:rPr>
        <w:t>many study design differences between Studies 1 and 2 limited our ability to draw conclusions</w:t>
      </w:r>
      <w:r w:rsidR="00DC4E44">
        <w:rPr>
          <w:szCs w:val="24"/>
        </w:rPr>
        <w:t xml:space="preserve"> about why those differences in outcome may have occurred</w:t>
      </w:r>
      <w:r w:rsidR="002013C5">
        <w:rPr>
          <w:szCs w:val="24"/>
        </w:rPr>
        <w:t>.</w:t>
      </w:r>
      <w:r w:rsidR="00CB54A4">
        <w:rPr>
          <w:szCs w:val="24"/>
        </w:rPr>
        <w:t xml:space="preserve"> </w:t>
      </w:r>
    </w:p>
    <w:p w14:paraId="50D40366" w14:textId="78479CAA" w:rsidR="00A315ED" w:rsidRDefault="00582F95" w:rsidP="00C6526E">
      <w:pPr>
        <w:spacing w:after="0" w:line="480" w:lineRule="auto"/>
        <w:ind w:left="0" w:firstLine="720"/>
        <w:rPr>
          <w:b/>
          <w:szCs w:val="24"/>
        </w:rPr>
      </w:pPr>
      <w:r>
        <w:rPr>
          <w:szCs w:val="24"/>
        </w:rPr>
        <w:t xml:space="preserve">To attempt to close this design difference gap, </w:t>
      </w:r>
      <w:r w:rsidR="00CB54A4">
        <w:rPr>
          <w:szCs w:val="24"/>
        </w:rPr>
        <w:t>Study 3 tasked untrained participants with watching videos of varying negative intensity and</w:t>
      </w:r>
      <w:r w:rsidR="00DF0574">
        <w:rPr>
          <w:szCs w:val="24"/>
        </w:rPr>
        <w:t xml:space="preserve"> subsequently</w:t>
      </w:r>
      <w:r w:rsidR="00CB54A4">
        <w:rPr>
          <w:szCs w:val="24"/>
        </w:rPr>
        <w:t xml:space="preserve"> either reporting the regulatory strategies that they </w:t>
      </w:r>
      <w:r w:rsidR="00DF0574">
        <w:rPr>
          <w:szCs w:val="24"/>
        </w:rPr>
        <w:t>used (</w:t>
      </w:r>
      <w:r w:rsidR="00DC4E44">
        <w:rPr>
          <w:szCs w:val="24"/>
        </w:rPr>
        <w:t>strategy usage</w:t>
      </w:r>
      <w:r w:rsidR="00DF0574">
        <w:rPr>
          <w:szCs w:val="24"/>
        </w:rPr>
        <w:t>) or the strategies that they predict might be used (</w:t>
      </w:r>
      <w:r w:rsidR="00DC4E44">
        <w:rPr>
          <w:szCs w:val="24"/>
        </w:rPr>
        <w:t xml:space="preserve">strategy </w:t>
      </w:r>
      <w:r w:rsidR="00DF0574">
        <w:rPr>
          <w:szCs w:val="24"/>
        </w:rPr>
        <w:t xml:space="preserve">forecasting) to downregulate their negative emotions. </w:t>
      </w:r>
      <w:r w:rsidR="00795CB8">
        <w:rPr>
          <w:szCs w:val="24"/>
        </w:rPr>
        <w:t xml:space="preserve">For both forecasters and </w:t>
      </w:r>
      <w:r w:rsidR="00CD748D">
        <w:rPr>
          <w:szCs w:val="24"/>
        </w:rPr>
        <w:t>strategy use</w:t>
      </w:r>
      <w:r w:rsidR="00795CB8">
        <w:rPr>
          <w:szCs w:val="24"/>
        </w:rPr>
        <w:t>rs, increasing self-reported affective intensity predicted a greater likelihood of using distraction. However, forecasters were less likely than regulators to use reappraisal at low intensities.</w:t>
      </w:r>
      <w:r w:rsidR="009C319B">
        <w:rPr>
          <w:szCs w:val="24"/>
        </w:rPr>
        <w:t xml:space="preserve"> A trend that emerged across all three studies was an inconsistency between how effective participants predicted distraction might be within these situations and how effective distraction was actually reported to be.</w:t>
      </w:r>
      <w:r w:rsidR="00D17F92">
        <w:rPr>
          <w:szCs w:val="24"/>
        </w:rPr>
        <w:t xml:space="preserve"> Methods and analyses supporting these findings are discussed.</w:t>
      </w:r>
      <w:r w:rsidR="009C319B">
        <w:rPr>
          <w:szCs w:val="24"/>
        </w:rPr>
        <w:t xml:space="preserve"> </w:t>
      </w:r>
    </w:p>
    <w:p w14:paraId="497A593C" w14:textId="6E522608" w:rsidR="00EE6731" w:rsidRPr="00EE6731" w:rsidRDefault="00245CC6" w:rsidP="00E44513">
      <w:pPr>
        <w:spacing w:after="0" w:line="480" w:lineRule="auto"/>
        <w:ind w:left="0" w:firstLine="720"/>
        <w:rPr>
          <w:szCs w:val="24"/>
        </w:rPr>
      </w:pPr>
      <w:r>
        <w:rPr>
          <w:b/>
          <w:szCs w:val="24"/>
        </w:rPr>
        <w:t>STUDY</w:t>
      </w:r>
      <w:r w:rsidR="00B720B2" w:rsidRPr="008C7178">
        <w:rPr>
          <w:b/>
          <w:szCs w:val="24"/>
        </w:rPr>
        <w:t xml:space="preserve"> </w:t>
      </w:r>
      <w:r w:rsidR="00083D59">
        <w:rPr>
          <w:b/>
          <w:szCs w:val="24"/>
        </w:rPr>
        <w:t>1</w:t>
      </w:r>
      <w:r w:rsidR="00D03243">
        <w:rPr>
          <w:b/>
          <w:szCs w:val="24"/>
        </w:rPr>
        <w:t xml:space="preserve"> METHODS</w:t>
      </w:r>
    </w:p>
    <w:p w14:paraId="43A0FEE3" w14:textId="6089FFE8" w:rsidR="00083D59" w:rsidRPr="008C7178" w:rsidRDefault="00245CC6" w:rsidP="00E44513">
      <w:pPr>
        <w:spacing w:after="0" w:line="480" w:lineRule="auto"/>
        <w:ind w:left="0" w:firstLine="720"/>
        <w:rPr>
          <w:szCs w:val="24"/>
        </w:rPr>
      </w:pPr>
      <w:r>
        <w:rPr>
          <w:szCs w:val="24"/>
        </w:rPr>
        <w:t>Study</w:t>
      </w:r>
      <w:r w:rsidR="00083D59" w:rsidRPr="008C7178">
        <w:rPr>
          <w:szCs w:val="24"/>
        </w:rPr>
        <w:t xml:space="preserve"> 1 tested whether the emotional intensity of negatively-valenced events was associated with the likelihood of using a low-effort or high-effort regulatory strategy in a</w:t>
      </w:r>
      <w:r w:rsidR="00C6526E">
        <w:rPr>
          <w:szCs w:val="24"/>
        </w:rPr>
        <w:t xml:space="preserve"> dynamic, feature-rich</w:t>
      </w:r>
      <w:r w:rsidR="00083D59">
        <w:rPr>
          <w:szCs w:val="24"/>
        </w:rPr>
        <w:t xml:space="preserve"> </w:t>
      </w:r>
      <w:r w:rsidR="00083D59" w:rsidRPr="008C7178">
        <w:rPr>
          <w:szCs w:val="24"/>
        </w:rPr>
        <w:t>setting with an untrained sample</w:t>
      </w:r>
      <w:r w:rsidR="004B43D8">
        <w:rPr>
          <w:szCs w:val="24"/>
        </w:rPr>
        <w:t xml:space="preserve"> of participants</w:t>
      </w:r>
      <w:r w:rsidR="00083D59" w:rsidRPr="008C7178">
        <w:rPr>
          <w:szCs w:val="24"/>
        </w:rPr>
        <w:t>. To assess emotional intensity, participants</w:t>
      </w:r>
      <w:r w:rsidR="00D92083">
        <w:rPr>
          <w:szCs w:val="24"/>
        </w:rPr>
        <w:t xml:space="preserve"> performed a surprise free recall task immediately after exposure during which they</w:t>
      </w:r>
      <w:r w:rsidR="00083D59"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00083D59" w:rsidRPr="008C7178">
        <w:rPr>
          <w:szCs w:val="24"/>
        </w:rPr>
        <w:t xml:space="preserve">intensity </w:t>
      </w:r>
      <w:r w:rsidR="00D92083">
        <w:rPr>
          <w:szCs w:val="24"/>
        </w:rPr>
        <w:t xml:space="preserve">of those emotions during self-selected </w:t>
      </w:r>
      <w:r w:rsidR="00083D59"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the means by which </w:t>
      </w:r>
      <w:r w:rsidR="00083D59" w:rsidRPr="008C7178">
        <w:rPr>
          <w:szCs w:val="24"/>
        </w:rPr>
        <w:t xml:space="preserve">they attempted to </w:t>
      </w:r>
      <w:r w:rsidR="00D92083">
        <w:rPr>
          <w:szCs w:val="24"/>
        </w:rPr>
        <w:t xml:space="preserve">regulate </w:t>
      </w:r>
      <w:r w:rsidR="00083D59" w:rsidRPr="008C7178">
        <w:rPr>
          <w:szCs w:val="24"/>
        </w:rPr>
        <w:t xml:space="preserve">in their own words. </w:t>
      </w:r>
      <w:r w:rsidR="00083D59" w:rsidRPr="007C22D9">
        <w:rPr>
          <w:szCs w:val="24"/>
        </w:rPr>
        <w:t xml:space="preserve">We report how we determined our sample size, </w:t>
      </w:r>
      <w:r w:rsidR="00083D59">
        <w:rPr>
          <w:szCs w:val="24"/>
        </w:rPr>
        <w:t>all data exclusions,</w:t>
      </w:r>
      <w:r w:rsidR="00083D59" w:rsidRPr="007C22D9">
        <w:rPr>
          <w:szCs w:val="24"/>
        </w:rPr>
        <w:t xml:space="preserve"> all manipulations, and all measures in the study</w:t>
      </w:r>
      <w:r w:rsidR="00083D59">
        <w:rPr>
          <w:szCs w:val="24"/>
        </w:rPr>
        <w:t>.</w:t>
      </w:r>
      <w:r w:rsidR="00083D59" w:rsidRPr="007C22D9">
        <w:rPr>
          <w:szCs w:val="24"/>
        </w:rPr>
        <w:t xml:space="preserve"> </w:t>
      </w:r>
      <w:r w:rsidR="00083D59"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lastRenderedPageBreak/>
        <w:t xml:space="preserve">PARTICIPANTS: </w:t>
      </w:r>
    </w:p>
    <w:p w14:paraId="3EEB9BB5" w14:textId="42AB9C10" w:rsidR="00BE63C2" w:rsidRPr="006B0891" w:rsidRDefault="00BE63C2" w:rsidP="00E44513">
      <w:pPr>
        <w:spacing w:after="0" w:line="480" w:lineRule="auto"/>
        <w:ind w:left="0" w:firstLine="720"/>
        <w:rPr>
          <w:szCs w:val="24"/>
        </w:rPr>
      </w:pPr>
      <w:r>
        <w:rPr>
          <w:b/>
          <w:bCs/>
          <w:szCs w:val="24"/>
        </w:rPr>
        <w:t>P</w:t>
      </w:r>
      <w:r w:rsidR="005F2875">
        <w:rPr>
          <w:b/>
          <w:bCs/>
          <w:szCs w:val="24"/>
        </w:rPr>
        <w:t>reliminary</w:t>
      </w:r>
      <w:r>
        <w:rPr>
          <w:b/>
          <w:bCs/>
          <w:szCs w:val="24"/>
        </w:rPr>
        <w:t xml:space="preserve"> Study. </w:t>
      </w:r>
      <w:r>
        <w:rPr>
          <w:szCs w:val="24"/>
        </w:rPr>
        <w:t>A p</w:t>
      </w:r>
      <w:r w:rsidR="005F2875">
        <w:rPr>
          <w:szCs w:val="24"/>
        </w:rPr>
        <w:t>reliminary</w:t>
      </w:r>
      <w:r>
        <w:rPr>
          <w:szCs w:val="24"/>
        </w:rPr>
        <w:t xml:space="preserve">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yrs, range = 18 </w:t>
      </w:r>
      <w:r w:rsidR="00EC2B97">
        <w:rPr>
          <w:szCs w:val="24"/>
        </w:rPr>
        <w:t>–</w:t>
      </w:r>
      <w:r w:rsidRPr="008C7178">
        <w:rPr>
          <w:szCs w:val="24"/>
        </w:rPr>
        <w:t xml:space="preserve"> 34 yrs, </w:t>
      </w:r>
      <w:r w:rsidRPr="008C7178">
        <w:rPr>
          <w:i/>
          <w:szCs w:val="24"/>
        </w:rPr>
        <w:t>sd</w:t>
      </w:r>
      <w:r w:rsidR="00DC4E44">
        <w:rPr>
          <w:i/>
          <w:szCs w:val="24"/>
        </w:rPr>
        <w:t xml:space="preserve"> </w:t>
      </w:r>
      <w:r w:rsidRPr="008C7178">
        <w:rPr>
          <w:i/>
          <w:szCs w:val="24"/>
          <w:vertAlign w:val="subscript"/>
        </w:rPr>
        <w:t>age</w:t>
      </w:r>
      <w:r w:rsidRPr="008C7178">
        <w:rPr>
          <w:szCs w:val="24"/>
        </w:rPr>
        <w:t xml:space="preserve"> = 3.97 yrs</w:t>
      </w:r>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sidR="00BC7F6A">
        <w:rPr>
          <w:szCs w:val="24"/>
        </w:rPr>
        <w:t xml:space="preserve"> This study aimed to characterize </w:t>
      </w:r>
      <w:r w:rsidR="00672923">
        <w:rPr>
          <w:szCs w:val="24"/>
        </w:rPr>
        <w:t xml:space="preserve">the </w:t>
      </w:r>
      <w:r w:rsidR="00BC7F6A">
        <w:rPr>
          <w:szCs w:val="24"/>
        </w:rPr>
        <w:t xml:space="preserve">memory of </w:t>
      </w:r>
      <w:r w:rsidR="00672923">
        <w:rPr>
          <w:szCs w:val="24"/>
        </w:rPr>
        <w:fldChar w:fldCharType="begin"/>
      </w:r>
      <w:r w:rsidR="00954723">
        <w:rPr>
          <w:szCs w:val="24"/>
        </w:rPr>
        <w:instrText xml:space="preserve"> ADDIN ZOTERO_ITEM CSL_CITATION {"citationID":"jGwrSxaI","properties":{"formattedCitation":"(Cliver et al., 2024)","plainCitation":"(Cliver et al., 2024)","noteIndex":0},"citationItems":[{"id":16147,"uris":["http://zotero.org/users/6239255/items/FLW8E8KQ"],"itemData":{"id":16147,"type":"article-journal","abstract":"Despite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P"}],"issued":{"date-parts":[["2024"]]}}}],"schema":"https://github.com/citation-style-language/schema/raw/master/csl-citation.json"} </w:instrText>
      </w:r>
      <w:r w:rsidR="00672923">
        <w:rPr>
          <w:szCs w:val="24"/>
        </w:rPr>
        <w:fldChar w:fldCharType="separate"/>
      </w:r>
      <w:r w:rsidR="001B64A6" w:rsidRPr="001B64A6">
        <w:t>(Cliver et al., 2024)</w:t>
      </w:r>
      <w:r w:rsidR="00672923">
        <w:rPr>
          <w:szCs w:val="24"/>
        </w:rPr>
        <w:fldChar w:fldCharType="end"/>
      </w:r>
      <w:r w:rsidR="00BC7F6A">
        <w:rPr>
          <w:szCs w:val="24"/>
        </w:rPr>
        <w:t xml:space="preserve"> and physiological responses to </w:t>
      </w:r>
      <w:r w:rsidR="00BC7F6A">
        <w:rPr>
          <w:szCs w:val="24"/>
        </w:rPr>
        <w:fldChar w:fldCharType="begin"/>
      </w:r>
      <w:r w:rsidR="00954723">
        <w:rPr>
          <w:szCs w:val="24"/>
        </w:rPr>
        <w:instrText xml:space="preserve"> ADDIN ZOTERO_ITEM CSL_CITATION {"citationID":"LFPcbTkT","properties":{"formattedCitation":"(Stasiak et al., 2023)","plainCitation":"(Stasiak et al., 2023)","noteIndex":0},"citationItems":[{"id":1485,"uris":["http://zotero.org/users/6239255/items/CCPVSZWX"],"itemData":{"id":1485,"type":"article-journal","abstract":"As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BC7F6A">
        <w:rPr>
          <w:szCs w:val="24"/>
        </w:rPr>
        <w:fldChar w:fldCharType="separate"/>
      </w:r>
      <w:r w:rsidR="00BC7F6A" w:rsidRPr="00BC7F6A">
        <w:t>(Stasiak et al., 2023)</w:t>
      </w:r>
      <w:r w:rsidR="00BC7F6A">
        <w:rPr>
          <w:szCs w:val="24"/>
        </w:rPr>
        <w:fldChar w:fldCharType="end"/>
      </w:r>
      <w:r w:rsidR="00BC7F6A">
        <w:rPr>
          <w:szCs w:val="24"/>
        </w:rPr>
        <w:t xml:space="preserve"> high-intensity, naturalistic events.</w:t>
      </w:r>
      <w:r>
        <w:rPr>
          <w:szCs w:val="24"/>
        </w:rPr>
        <w:t xml:space="preserve"> </w:t>
      </w:r>
      <w:r w:rsidR="00BC7F6A">
        <w:rPr>
          <w:szCs w:val="24"/>
        </w:rPr>
        <w:t>However, t</w:t>
      </w:r>
      <w:r w:rsidR="005F2875">
        <w:rPr>
          <w:szCs w:val="24"/>
        </w:rPr>
        <w:t>his preliminary study</w:t>
      </w:r>
      <w:r w:rsidR="00BC7F6A">
        <w:rPr>
          <w:szCs w:val="24"/>
        </w:rPr>
        <w:t xml:space="preserve"> </w:t>
      </w:r>
      <w:r w:rsidR="00672923">
        <w:rPr>
          <w:szCs w:val="24"/>
        </w:rPr>
        <w:t>was also designed to</w:t>
      </w:r>
      <w:r>
        <w:rPr>
          <w:szCs w:val="24"/>
        </w:rPr>
        <w:t xml:space="preserve"> allow us to 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for this p</w:t>
      </w:r>
      <w:r w:rsidR="005F2875">
        <w:rPr>
          <w:szCs w:val="24"/>
        </w:rPr>
        <w:t>reliminary study</w:t>
      </w:r>
      <w:r w:rsidR="009B0A20">
        <w:rPr>
          <w:szCs w:val="24"/>
        </w:rPr>
        <w:t xml:space="preserve"> </w:t>
      </w:r>
      <w:r>
        <w:rPr>
          <w:szCs w:val="24"/>
        </w:rPr>
        <w:t xml:space="preserve">were conducted using </w:t>
      </w:r>
      <w:r w:rsidRPr="008C7178">
        <w:rPr>
          <w:szCs w:val="24"/>
        </w:rPr>
        <w:t>the smallest effect size reported by Sheppes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r w:rsidRPr="008C7178">
        <w:rPr>
          <w:szCs w:val="24"/>
        </w:rPr>
        <w:t>WebPower</w:t>
      </w:r>
      <w:r w:rsidR="004D26BF">
        <w:rPr>
          <w:szCs w:val="24"/>
        </w:rPr>
        <w:t>”</w:t>
      </w:r>
      <w:r>
        <w:rPr>
          <w:szCs w:val="24"/>
        </w:rPr>
        <w:t xml:space="preserve"> </w:t>
      </w:r>
      <w:r>
        <w:rPr>
          <w:szCs w:val="24"/>
        </w:rPr>
        <w:fldChar w:fldCharType="begin"/>
      </w:r>
      <w:r w:rsidR="00954723">
        <w:rPr>
          <w:szCs w:val="24"/>
        </w:rPr>
        <w:instrText xml:space="preserve"> ADDIN ZOTERO_ITEM CSL_CITATION {"citationID":"foFvEHaP","properties":{"formattedCitation":"(Zhang &amp; Mai, 2019)","plainCitation":"(Zhang &amp; Mai, 2019)","noteIndex":0},"citationItems":[{"id":1390,"uris":["http://zotero.org/users/6239255/items/ZZWQMEGF"],"itemData":{"id":1390,"type":"software","genre":"R","title":"WebPower: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Pr="006A1E84">
        <w:t>(Zhang &amp; Mai, 2019)</w:t>
      </w:r>
      <w:r>
        <w:rPr>
          <w:szCs w:val="24"/>
        </w:rPr>
        <w:fldChar w:fldCharType="end"/>
      </w:r>
      <w:r w:rsidRPr="008C7178">
        <w:rPr>
          <w:szCs w:val="24"/>
        </w:rPr>
        <w:t xml:space="preserve"> in R 3.6.1 </w:t>
      </w:r>
      <w:r>
        <w:rPr>
          <w:szCs w:val="24"/>
        </w:rPr>
        <w:fldChar w:fldCharType="begin"/>
      </w:r>
      <w:r w:rsidR="00954723">
        <w:rPr>
          <w:szCs w:val="24"/>
        </w:rPr>
        <w:instrText xml:space="preserve"> ADDIN ZOTERO_ITEM CSL_CITATION {"citationID":"e0E3Vmtf","properties":{"formattedCitation":"(R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6A1E84">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w:t>
      </w:r>
      <w:r w:rsidR="007B651D" w:rsidRPr="0094060F">
        <w:rPr>
          <w:i/>
          <w:iCs/>
          <w:szCs w:val="24"/>
        </w:rPr>
        <w:t>strategy ~ intensity + (1 | Participant)</w:t>
      </w:r>
      <w:r w:rsidR="007B651D">
        <w:rPr>
          <w:szCs w:val="24"/>
        </w:rPr>
        <w: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16" w:name="_Hlk150334285"/>
      <w:r>
        <w:rPr>
          <w:szCs w:val="24"/>
        </w:rPr>
        <w:t>(</w:t>
      </w:r>
      <w:r>
        <w:rPr>
          <w:i/>
          <w:szCs w:val="24"/>
        </w:rPr>
        <w:t>See</w:t>
      </w:r>
      <w:r>
        <w:rPr>
          <w:szCs w:val="24"/>
        </w:rPr>
        <w:t xml:space="preserve"> </w:t>
      </w:r>
      <w:r>
        <w:rPr>
          <w:b/>
          <w:szCs w:val="24"/>
        </w:rPr>
        <w:t xml:space="preserve">Supplementary Materials </w:t>
      </w:r>
      <w:r>
        <w:rPr>
          <w:szCs w:val="24"/>
        </w:rPr>
        <w:t>for more p</w:t>
      </w:r>
      <w:r w:rsidR="005F2875">
        <w:rPr>
          <w:szCs w:val="24"/>
        </w:rPr>
        <w:t>reliminary study</w:t>
      </w:r>
      <w:r>
        <w:rPr>
          <w:szCs w:val="24"/>
        </w:rPr>
        <w:t xml:space="preserve"> design and analyses details)</w:t>
      </w:r>
      <w:bookmarkEnd w:id="16"/>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w:t>
      </w:r>
      <w:r w:rsidR="005F2875">
        <w:rPr>
          <w:szCs w:val="24"/>
        </w:rPr>
        <w:t>preliminary study</w:t>
      </w:r>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w:t>
      </w:r>
      <w:r w:rsidR="00245CC6">
        <w:rPr>
          <w:szCs w:val="24"/>
        </w:rPr>
        <w:t>Study</w:t>
      </w:r>
      <w:r>
        <w:rPr>
          <w:szCs w:val="24"/>
        </w:rPr>
        <w:t xml:space="preserve"> </w:t>
      </w:r>
      <w:r w:rsidR="00B501A4">
        <w:rPr>
          <w:szCs w:val="24"/>
        </w:rPr>
        <w:t xml:space="preserve">1 via </w:t>
      </w:r>
      <w:r w:rsidR="004D26BF">
        <w:rPr>
          <w:szCs w:val="24"/>
        </w:rPr>
        <w:t>“</w:t>
      </w:r>
      <w:r w:rsidR="00B501A4">
        <w:rPr>
          <w:szCs w:val="24"/>
        </w:rPr>
        <w:t>simr</w:t>
      </w:r>
      <w:r w:rsidR="004D26BF">
        <w:rPr>
          <w:szCs w:val="24"/>
        </w:rPr>
        <w:t>”</w:t>
      </w:r>
      <w:r w:rsidR="00B501A4">
        <w:rPr>
          <w:szCs w:val="24"/>
        </w:rPr>
        <w:t xml:space="preserve"> </w:t>
      </w:r>
      <w:r w:rsidR="00B501A4">
        <w:rPr>
          <w:szCs w:val="24"/>
        </w:rPr>
        <w:fldChar w:fldCharType="begin"/>
      </w:r>
      <w:r w:rsidR="00954723">
        <w:rPr>
          <w:szCs w:val="24"/>
        </w:rPr>
        <w:instrText xml:space="preserve"> ADDIN ZOTERO_ITEM CSL_CITATION {"citationID":"dwhrqZJv","properties":{"formattedCitation":"(Green &amp; MacLeod, 2016)","plainCitation":"(Green &amp; MacLeod, 2016)","noteIndex":0},"citationItems":[{"id":1734,"uris":["http://zotero.org/users/6239255/items/ZPAKLKW2"],"itemData":{"id":1734,"type":"article-journal","container-title":"Methods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B501A4" w:rsidRPr="00B501A4">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w:t>
      </w:r>
      <w:r w:rsidR="00B501A4" w:rsidRPr="00B501A4">
        <w:rPr>
          <w:szCs w:val="24"/>
        </w:rPr>
        <w:lastRenderedPageBreak/>
        <w:t xml:space="preserve">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hierarchically-structured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w:t>
      </w:r>
      <w:r w:rsidR="005F2875">
        <w:rPr>
          <w:szCs w:val="24"/>
        </w:rPr>
        <w:t>study</w:t>
      </w:r>
      <w:r>
        <w:rPr>
          <w:szCs w:val="24"/>
        </w:rPr>
        <w:t xml:space="preserve">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r w:rsidRPr="00957D51">
        <w:rPr>
          <w:i/>
          <w:szCs w:val="24"/>
        </w:rPr>
        <w:t>Pr(Y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w:t>
      </w:r>
      <w:r w:rsidR="00452B94">
        <w:rPr>
          <w:szCs w:val="24"/>
        </w:rPr>
        <w:t>the</w:t>
      </w:r>
      <w:r w:rsidR="00134823">
        <w:rPr>
          <w:szCs w:val="24"/>
        </w:rPr>
        <w:t xml:space="preserve"> concurrently</w:t>
      </w:r>
      <w:r w:rsidR="009B0A20">
        <w:rPr>
          <w:szCs w:val="24"/>
        </w:rPr>
        <w:t>-ran</w:t>
      </w:r>
      <w:r w:rsidR="00134823">
        <w:rPr>
          <w:szCs w:val="24"/>
        </w:rPr>
        <w:t xml:space="preserve"> experiment on fear and memory</w:t>
      </w:r>
      <w:r w:rsidR="00452B94">
        <w:rPr>
          <w:szCs w:val="24"/>
        </w:rPr>
        <w:t xml:space="preserve"> </w:t>
      </w:r>
      <w:r w:rsidR="00452B94">
        <w:rPr>
          <w:szCs w:val="24"/>
        </w:rPr>
        <w:fldChar w:fldCharType="begin"/>
      </w:r>
      <w:r w:rsidR="00954723">
        <w:rPr>
          <w:szCs w:val="24"/>
        </w:rPr>
        <w:instrText xml:space="preserve"> ADDIN ZOTERO_ITEM CSL_CITATION {"citationID":"wRkfVhlW","properties":{"formattedCitation":"(Cliver et al., 2024)","plainCitation":"(Cliver et al., 2024)","noteIndex":0},"citationItems":[{"id":16147,"uris":["http://zotero.org/users/6239255/items/FLW8E8KQ"],"itemData":{"id":16147,"type":"article-journal","abstract":"Despite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P"}],"issued":{"date-parts":[["2024"]]}},"label":"page"}],"schema":"https://github.com/citation-style-language/schema/raw/master/csl-citation.json"} </w:instrText>
      </w:r>
      <w:r w:rsidR="00452B94">
        <w:rPr>
          <w:szCs w:val="24"/>
        </w:rPr>
        <w:fldChar w:fldCharType="separate"/>
      </w:r>
      <w:r w:rsidR="001B64A6" w:rsidRPr="001B64A6">
        <w:t>(Cliver et al., 2024)</w:t>
      </w:r>
      <w:r w:rsidR="00452B94">
        <w:rPr>
          <w:szCs w:val="24"/>
        </w:rPr>
        <w:fldChar w:fldCharType="end"/>
      </w:r>
      <w:r>
        <w:rPr>
          <w:szCs w:val="24"/>
        </w:rPr>
        <w:t>. Howeve</w:t>
      </w:r>
      <w:r w:rsidR="00D90BC6">
        <w:rPr>
          <w:szCs w:val="24"/>
        </w:rPr>
        <w:t>r,</w:t>
      </w:r>
      <w:r>
        <w:rPr>
          <w:szCs w:val="24"/>
        </w:rPr>
        <w:t xml:space="preserve"> </w:t>
      </w:r>
      <w:r w:rsidR="00234192">
        <w:rPr>
          <w:szCs w:val="24"/>
        </w:rPr>
        <w:t xml:space="preserve">we were </w:t>
      </w:r>
      <w:r w:rsidR="003A3608">
        <w:rPr>
          <w:szCs w:val="24"/>
        </w:rPr>
        <w:t xml:space="preserve">only able to recruit 98.33% of our </w:t>
      </w:r>
      <w:r w:rsidR="00234192">
        <w:rPr>
          <w:szCs w:val="24"/>
        </w:rPr>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405381E2" w:rsidR="00654027" w:rsidRDefault="00245CC6" w:rsidP="00E44513">
      <w:pPr>
        <w:spacing w:after="0" w:line="480" w:lineRule="auto"/>
        <w:ind w:left="0" w:firstLine="720"/>
        <w:rPr>
          <w:szCs w:val="24"/>
        </w:rPr>
      </w:pPr>
      <w:r>
        <w:rPr>
          <w:b/>
          <w:szCs w:val="24"/>
        </w:rPr>
        <w:t>Study</w:t>
      </w:r>
      <w:r w:rsidR="00D90BC6">
        <w:rPr>
          <w:b/>
          <w:szCs w:val="24"/>
        </w:rPr>
        <w:t xml:space="preserve">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yrs, </w:t>
      </w:r>
      <w:r w:rsidR="00B720B2" w:rsidRPr="00BE73D6">
        <w:rPr>
          <w:i/>
          <w:iCs/>
          <w:szCs w:val="24"/>
        </w:rPr>
        <w:t>range</w:t>
      </w:r>
      <w:r w:rsidR="00B720B2" w:rsidRPr="008C7178">
        <w:rPr>
          <w:szCs w:val="24"/>
        </w:rPr>
        <w:t xml:space="preserve"> = 18 – 34 yrs, </w:t>
      </w:r>
      <w:r w:rsidR="00B720B2" w:rsidRPr="008C7178">
        <w:rPr>
          <w:i/>
          <w:szCs w:val="24"/>
        </w:rPr>
        <w:t>sd</w:t>
      </w:r>
      <w:r w:rsidR="00DC4E44">
        <w:rPr>
          <w:i/>
          <w:szCs w:val="24"/>
        </w:rPr>
        <w:t xml:space="preserve"> </w:t>
      </w:r>
      <w:r w:rsidR="00B720B2" w:rsidRPr="008C7178">
        <w:rPr>
          <w:i/>
          <w:szCs w:val="24"/>
          <w:vertAlign w:val="subscript"/>
        </w:rPr>
        <w:t>age</w:t>
      </w:r>
      <w:r w:rsidR="00B720B2" w:rsidRPr="008C7178">
        <w:rPr>
          <w:szCs w:val="24"/>
        </w:rPr>
        <w:t xml:space="preserve"> = 2.87 yrs</w:t>
      </w:r>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sidR="00D90BC6">
        <w:rPr>
          <w:szCs w:val="24"/>
        </w:rPr>
        <w:t>stu</w:t>
      </w:r>
      <w:r w:rsidR="00B720B2" w:rsidRPr="00987F40">
        <w:rPr>
          <w:szCs w:val="24"/>
        </w:rPr>
        <w:t>dy</w:t>
      </w:r>
      <w:r w:rsidR="00D90BC6">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speakers</w:t>
      </w:r>
      <w:r w:rsidR="00D90BC6">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yrs, </w:t>
      </w:r>
      <w:r w:rsidR="00201A98" w:rsidRPr="000D7D4C">
        <w:rPr>
          <w:i/>
          <w:iCs/>
          <w:szCs w:val="24"/>
        </w:rPr>
        <w:t xml:space="preserve">sd </w:t>
      </w:r>
      <w:r w:rsidR="00201A98" w:rsidRPr="000D7D4C">
        <w:rPr>
          <w:i/>
          <w:iCs/>
          <w:szCs w:val="24"/>
          <w:vertAlign w:val="subscript"/>
        </w:rPr>
        <w:t>Years of Education</w:t>
      </w:r>
      <w:r w:rsidR="00201A98">
        <w:rPr>
          <w:szCs w:val="24"/>
        </w:rPr>
        <w:t xml:space="preserve"> = 2.75 yrs)</w:t>
      </w:r>
      <w:r w:rsidR="00FC645E">
        <w:rPr>
          <w:szCs w:val="24"/>
        </w:rPr>
        <w:t xml:space="preserve"> than the average US adult, who according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w:t>
      </w:r>
      <w:r w:rsidR="00E37E22">
        <w:rPr>
          <w:szCs w:val="24"/>
        </w:rPr>
        <w:lastRenderedPageBreak/>
        <w:t xml:space="preserve">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604E788B" w:rsidR="00EB6E76" w:rsidRDefault="008E45C3" w:rsidP="00E44513">
      <w:pPr>
        <w:spacing w:after="0" w:line="480" w:lineRule="auto"/>
        <w:ind w:left="0" w:firstLine="720"/>
        <w:rPr>
          <w:szCs w:val="24"/>
        </w:rPr>
      </w:pPr>
      <w:r>
        <w:rPr>
          <w:noProof/>
          <w:szCs w:val="24"/>
        </w:rPr>
        <mc:AlternateContent>
          <mc:Choice Requires="wpg">
            <w:drawing>
              <wp:anchor distT="0" distB="0" distL="114300" distR="114300" simplePos="0" relativeHeight="251720704" behindDoc="0" locked="0" layoutInCell="1" allowOverlap="1" wp14:anchorId="3D7361E9" wp14:editId="3F818EC2">
                <wp:simplePos x="0" y="0"/>
                <wp:positionH relativeFrom="column">
                  <wp:posOffset>0</wp:posOffset>
                </wp:positionH>
                <wp:positionV relativeFrom="paragraph">
                  <wp:posOffset>317500</wp:posOffset>
                </wp:positionV>
                <wp:extent cx="6028055" cy="2637790"/>
                <wp:effectExtent l="0" t="0" r="4445" b="3810"/>
                <wp:wrapSquare wrapText="bothSides"/>
                <wp:docPr id="105292250" name="Group 2"/>
                <wp:cNvGraphicFramePr/>
                <a:graphic xmlns:a="http://schemas.openxmlformats.org/drawingml/2006/main">
                  <a:graphicData uri="http://schemas.microsoft.com/office/word/2010/wordprocessingGroup">
                    <wpg:wgp>
                      <wpg:cNvGrpSpPr/>
                      <wpg:grpSpPr>
                        <a:xfrm>
                          <a:off x="0" y="0"/>
                          <a:ext cx="6028055" cy="2637790"/>
                          <a:chOff x="0" y="0"/>
                          <a:chExt cx="5896252" cy="2637790"/>
                        </a:xfrm>
                      </wpg:grpSpPr>
                      <pic:pic xmlns:pic="http://schemas.openxmlformats.org/drawingml/2006/picture">
                        <pic:nvPicPr>
                          <pic:cNvPr id="50039855" name="Picture 1"/>
                          <pic:cNvPicPr>
                            <a:picLocks noChangeAspect="1"/>
                          </pic:cNvPicPr>
                        </pic:nvPicPr>
                        <pic:blipFill>
                          <a:blip r:embed="rId20" cstate="print">
                            <a:alphaModFix/>
                            <a:extLst>
                              <a:ext uri="{28A0092B-C50C-407E-A947-70E740481C1C}">
                                <a14:useLocalDpi xmlns:a14="http://schemas.microsoft.com/office/drawing/2010/main" val="0"/>
                              </a:ext>
                            </a:extLst>
                          </a:blip>
                          <a:srcRect/>
                          <a:stretch>
                            <a:fillRect/>
                          </a:stretch>
                        </pic:blipFill>
                        <pic:spPr bwMode="auto">
                          <a:xfrm>
                            <a:off x="0" y="0"/>
                            <a:ext cx="5896252" cy="1666875"/>
                          </a:xfrm>
                          <a:prstGeom prst="rect">
                            <a:avLst/>
                          </a:prstGeom>
                          <a:noFill/>
                          <a:ln>
                            <a:noFill/>
                          </a:ln>
                        </pic:spPr>
                      </pic:pic>
                      <wps:wsp>
                        <wps:cNvPr id="3" name="Text Box 3"/>
                        <wps:cNvSpPr txBox="1"/>
                        <wps:spPr>
                          <a:xfrm>
                            <a:off x="0" y="1723390"/>
                            <a:ext cx="5819523" cy="914400"/>
                          </a:xfrm>
                          <a:prstGeom prst="rect">
                            <a:avLst/>
                          </a:prstGeom>
                          <a:solidFill>
                            <a:schemeClr val="lt1"/>
                          </a:solidFill>
                          <a:ln w="6350">
                            <a:noFill/>
                          </a:ln>
                        </wps:spPr>
                        <wps:txb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7361E9" id="Group 2" o:spid="_x0000_s1026" style="position:absolute;left:0;text-align:left;margin-left:0;margin-top:25pt;width:474.65pt;height:207.7pt;z-index:251720704;mso-width-relative:margin" coordsize="58962,2637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896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">
                  <v:imagedata r:id="rId21" o:title=""/>
                </v:shape>
                <v:shapetype id="_x0000_t202" coordsize="21600,21600" o:spt="202" path="m,l,21600r21600,l21600,xe">
                  <v:stroke joinstyle="miter"/>
                  <v:path gradientshapeok="t" o:connecttype="rect"/>
                </v:shapetype>
                <v:shape id="Text Box 3" o:spid="_x0000_s1028" type="#_x0000_t202" style="position:absolute;top:17233;width:58195;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v:textbox>
                </v:shape>
                <w10:wrap type="square"/>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7C5CE8AB"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w:t>
      </w:r>
      <w:r w:rsidR="000D6E61">
        <w:rPr>
          <w:szCs w:val="24"/>
        </w:rPr>
        <w:t>lt</w:t>
      </w:r>
      <w:r w:rsidR="00F63EDD">
        <w:rPr>
          <w:szCs w:val="24"/>
        </w:rPr>
        <w:t xml:space="preserve"> they kn</w:t>
      </w:r>
      <w:r w:rsidR="000D6E61">
        <w:rPr>
          <w:szCs w:val="24"/>
        </w:rPr>
        <w:t>ew</w:t>
      </w:r>
      <w:r w:rsidR="00F63EDD">
        <w:rPr>
          <w:szCs w:val="24"/>
        </w:rPr>
        <w:t xml:space="preserve"> about this specific haunted house, and from which sources had they learned information about this specific haunted house (e.g., advertisements, friends, news reports, etc.). To assess expectations, participants were asked how much positive and negative emotion they anticipated experiencing prior to exposure on a 5-point </w:t>
      </w:r>
      <w:r w:rsidR="00F63EDD">
        <w:rPr>
          <w:szCs w:val="24"/>
        </w:rPr>
        <w:lastRenderedPageBreak/>
        <w:t>Likert scale</w:t>
      </w:r>
      <w:r w:rsidR="00902E89">
        <w:rPr>
          <w:szCs w:val="24"/>
        </w:rPr>
        <w:t>. Labels for the 5-point Likert scales included “</w:t>
      </w:r>
      <w:r w:rsidR="00F63EDD">
        <w:rPr>
          <w:szCs w:val="24"/>
        </w:rPr>
        <w:t>None at all</w:t>
      </w:r>
      <w:r w:rsidR="00902E89">
        <w:rPr>
          <w:szCs w:val="24"/>
        </w:rPr>
        <w:t>”, “A little”, “A moderate amount”, “A lot”, and “</w:t>
      </w:r>
      <w:r w:rsidR="00F63EDD">
        <w:rPr>
          <w:szCs w:val="24"/>
        </w:rPr>
        <w:t>A great deal</w:t>
      </w:r>
      <w:r w:rsidR="00902E89">
        <w:rPr>
          <w:szCs w:val="24"/>
        </w:rPr>
        <w:t>”</w:t>
      </w:r>
      <w:r w:rsidR="00F63EDD">
        <w:rPr>
          <w:szCs w:val="24"/>
        </w:rPr>
        <w:t xml:space="preserve">.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Motivations to participate were assessed using 100-point sliding scales and included payment, thrills, novel experiences, challenges, social pressure, scientific interest or duty, and boredom.</w:t>
      </w:r>
      <w:r w:rsidR="00902E89">
        <w:rPr>
          <w:szCs w:val="24"/>
        </w:rPr>
        <w:t xml:space="preserve"> The poles and central position were labelled as “Not at all motivating”, “Moderately motivating”, and “Extremely motivating”.</w:t>
      </w:r>
      <w:r w:rsidR="00F63EDD">
        <w:rPr>
          <w:szCs w:val="24"/>
        </w:rPr>
        <w:t xml:space="preserve">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954723">
        <w:rPr>
          <w:szCs w:val="24"/>
        </w:rPr>
        <w:instrText xml:space="preserve"> ADDIN ZOTERO_ITEM CSL_CITATION {"citationID":"TBHLCztG","properties":{"formattedCitation":"(Bowden &amp; Jung-Beeman, 2003)","plainCitation":"(Bowden &amp; Jung-Beeman, 2003)","noteIndex":0},"citationItems":[{"id":1621,"uris":["http://zotero.org/users/6239255/items/XQ27RH66"],"itemData":{"id":1621,"type":"article-journal","container-title":"Behavior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47236C" w:rsidRPr="0047236C">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4FC035C4"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r w:rsidR="00B720B2" w:rsidRPr="008C7178">
        <w:rPr>
          <w:i/>
          <w:szCs w:val="24"/>
        </w:rPr>
        <w:t>sd</w:t>
      </w:r>
      <w:r w:rsidR="00DC4E44">
        <w:rPr>
          <w:i/>
          <w:szCs w:val="24"/>
        </w:rPr>
        <w:t xml:space="preserve"> </w:t>
      </w:r>
      <w:r w:rsidR="00B720B2" w:rsidRPr="008C7178">
        <w:rPr>
          <w:szCs w:val="24"/>
          <w:vertAlign w:val="subscript"/>
        </w:rPr>
        <w:t xml:space="preserve">size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w:t>
      </w:r>
      <w:ins w:id="17" w:author="Billy Mitchell" w:date="2024-07-12T22:43:00Z" w16du:dateUtc="2024-07-13T02:43:00Z">
        <w:r w:rsidR="001B24AA">
          <w:rPr>
            <w:szCs w:val="24"/>
          </w:rPr>
          <w:t xml:space="preserve"> </w:t>
        </w:r>
      </w:ins>
      <w:ins w:id="18" w:author="Billy Mitchell" w:date="2024-07-12T22:44:00Z" w16du:dateUtc="2024-07-13T02:44:00Z">
        <w:r w:rsidR="001B24AA">
          <w:rPr>
            <w:szCs w:val="24"/>
          </w:rPr>
          <w:t xml:space="preserve">intentionally </w:t>
        </w:r>
      </w:ins>
      <w:ins w:id="19" w:author="Billy Mitchell" w:date="2024-07-12T22:43:00Z" w16du:dateUtc="2024-07-13T02:43:00Z">
        <w:r w:rsidR="001B24AA">
          <w:rPr>
            <w:szCs w:val="24"/>
          </w:rPr>
          <w:t>designed to be</w:t>
        </w:r>
      </w:ins>
      <w:ins w:id="20" w:author="Billy Mitchell" w:date="2024-07-12T22:44:00Z" w16du:dateUtc="2024-07-13T02:44:00Z">
        <w:r w:rsidR="001B24AA">
          <w:rPr>
            <w:szCs w:val="24"/>
          </w:rPr>
          <w:t xml:space="preserve"> either</w:t>
        </w:r>
      </w:ins>
      <w:ins w:id="21" w:author="Billy Mitchell" w:date="2024-07-12T22:43:00Z" w16du:dateUtc="2024-07-13T02:43:00Z">
        <w:r w:rsidR="001B24AA">
          <w:rPr>
            <w:szCs w:val="24"/>
          </w:rPr>
          <w:t xml:space="preserve"> </w:t>
        </w:r>
      </w:ins>
      <w:ins w:id="22" w:author="Billy Mitchell" w:date="2024-07-12T22:44:00Z" w16du:dateUtc="2024-07-13T02:44:00Z">
        <w:r w:rsidR="001B24AA">
          <w:rPr>
            <w:szCs w:val="24"/>
          </w:rPr>
          <w:t>low- or high-intensity,</w:t>
        </w:r>
      </w:ins>
      <w:r w:rsidR="00392022" w:rsidRPr="008C7178">
        <w:rPr>
          <w:szCs w:val="24"/>
        </w:rPr>
        <w:t xml:space="preserve">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w:t>
      </w:r>
      <w:r w:rsidR="00225BAC">
        <w:rPr>
          <w:szCs w:val="24"/>
        </w:rPr>
        <w:lastRenderedPageBreak/>
        <w:t>special privileges to use equipment (i.e., computers, heart-rate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1D243849"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w:t>
      </w:r>
      <w:r w:rsidR="00A5748C">
        <w:rPr>
          <w:szCs w:val="24"/>
        </w:rPr>
        <w:t>. P</w:t>
      </w:r>
      <w:r w:rsidR="00AE64F8" w:rsidRPr="008C7178">
        <w:rPr>
          <w:szCs w:val="24"/>
        </w:rPr>
        <w:t>articipants were to walk through the haunted house in a single file line and avoid sharing thoughts, reactions, and experiences with other participants.</w:t>
      </w:r>
      <w:r w:rsidR="000F5805">
        <w:rPr>
          <w:szCs w:val="24"/>
        </w:rPr>
        <w:t xml:space="preserve"> Limiting communication prevented participants from skewing each other’s </w:t>
      </w:r>
      <w:r w:rsidR="00E1386C">
        <w:rPr>
          <w:szCs w:val="24"/>
        </w:rPr>
        <w:t xml:space="preserve">memories and </w:t>
      </w:r>
      <w:r w:rsidR="000F5805">
        <w:rPr>
          <w:szCs w:val="24"/>
        </w:rPr>
        <w:t>perception</w:t>
      </w:r>
      <w:r w:rsidR="00E1386C">
        <w:rPr>
          <w:szCs w:val="24"/>
        </w:rPr>
        <w:t>s</w:t>
      </w:r>
      <w:r w:rsidR="000F5805">
        <w:rPr>
          <w:szCs w:val="24"/>
        </w:rPr>
        <w:t xml:space="preserve"> of the events before they could be recorded.</w:t>
      </w:r>
      <w:r>
        <w:rPr>
          <w:szCs w:val="24"/>
        </w:rPr>
        <w:t xml:space="preserve"> </w:t>
      </w:r>
      <w:r w:rsidR="000F5805">
        <w:rPr>
          <w:szCs w:val="24"/>
        </w:rPr>
        <w:t>Participants</w:t>
      </w:r>
      <w:r w:rsidR="00AE64F8" w:rsidRPr="008C7178">
        <w:rPr>
          <w:szCs w:val="24"/>
        </w:rPr>
        <w:t xml:space="preserve"> were encouraged to act and react as naturally as possible</w:t>
      </w:r>
      <w:r w:rsidR="00E206EE">
        <w:rPr>
          <w:szCs w:val="24"/>
        </w:rPr>
        <w:t xml:space="preserve"> without interacting with each other (i.e., grabbing, holding, touching, etc.)</w:t>
      </w:r>
      <w:r w:rsidR="00AE64F8" w:rsidRPr="008C7178">
        <w:rPr>
          <w:szCs w:val="24"/>
        </w:rPr>
        <w:t>.</w:t>
      </w:r>
      <w:r w:rsidR="00A5748C">
        <w:rPr>
          <w:szCs w:val="24"/>
        </w:rPr>
        <w:t xml:space="preserve"> While</w:t>
      </w:r>
      <w:r w:rsidR="000F5805">
        <w:rPr>
          <w:szCs w:val="24"/>
        </w:rPr>
        <w:t xml:space="preserve"> verbal and physical</w:t>
      </w:r>
      <w:r w:rsidR="00A5748C">
        <w:rPr>
          <w:szCs w:val="24"/>
        </w:rPr>
        <w:t xml:space="preserve"> social support are recognized and effective forms of emotion regulation</w:t>
      </w:r>
      <w:r w:rsidR="000F5805">
        <w:rPr>
          <w:szCs w:val="24"/>
        </w:rPr>
        <w:fldChar w:fldCharType="begin"/>
      </w:r>
      <w:r w:rsidR="00954723">
        <w:rPr>
          <w:szCs w:val="24"/>
        </w:rPr>
        <w:instrText xml:space="preserve"> ADDIN ZOTERO_ITEM CSL_CITATION {"citationID":"M8kQFtjs","properties":{"formattedCitation":"(Webb et al., 2012)","plainCitation":"(Webb et al., 2012)","dontUpdate":true,"noteIndex":0},"citationItems":[{"id":1069,"uris":["http://zotero.org/users/6239255/items/ACQX4ZKE"],"itemData":{"id":1069,"type":"article-journal","abstract":"The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sidR="000F5805">
        <w:rPr>
          <w:szCs w:val="24"/>
        </w:rPr>
        <w:fldChar w:fldCharType="end"/>
      </w:r>
      <w:r w:rsidR="00A5748C">
        <w:rPr>
          <w:szCs w:val="24"/>
        </w:rPr>
        <w:t>, they were beyond the purview of this study</w:t>
      </w:r>
      <w:r w:rsidR="00DF742F">
        <w:rPr>
          <w:szCs w:val="24"/>
        </w:rPr>
        <w:t>’s focus</w:t>
      </w:r>
      <w:r w:rsidR="00DC4E44">
        <w:rPr>
          <w:szCs w:val="24"/>
        </w:rPr>
        <w:t>, which was</w:t>
      </w:r>
      <w:r w:rsidR="00DF742F">
        <w:rPr>
          <w:szCs w:val="24"/>
        </w:rPr>
        <w:t xml:space="preserve"> </w:t>
      </w:r>
      <w:r w:rsidR="000D6E61">
        <w:rPr>
          <w:szCs w:val="24"/>
        </w:rPr>
        <w:t xml:space="preserve">based </w:t>
      </w:r>
      <w:r w:rsidR="00DF742F">
        <w:rPr>
          <w:szCs w:val="24"/>
        </w:rPr>
        <w:t>upon</w:t>
      </w:r>
      <w:r w:rsidR="00DC4E44">
        <w:rPr>
          <w:szCs w:val="24"/>
        </w:rPr>
        <w:t xml:space="preserve"> common</w:t>
      </w:r>
      <w:r w:rsidR="00DF742F">
        <w:rPr>
          <w:szCs w:val="24"/>
        </w:rPr>
        <w:t xml:space="preserve"> Process </w:t>
      </w:r>
      <w:r w:rsidR="00DC4E44">
        <w:rPr>
          <w:szCs w:val="24"/>
        </w:rPr>
        <w:t>Model</w:t>
      </w:r>
      <w:r w:rsidR="00DF742F">
        <w:rPr>
          <w:szCs w:val="24"/>
        </w:rPr>
        <w:t xml:space="preserve"> strategies. </w:t>
      </w:r>
      <w:r w:rsidR="000D6E61">
        <w:rPr>
          <w:szCs w:val="24"/>
        </w:rPr>
        <w:t>However, p</w:t>
      </w:r>
      <w:r w:rsidR="00DF742F">
        <w:rPr>
          <w:szCs w:val="24"/>
        </w:rPr>
        <w:t xml:space="preserve">erceptions of social support were </w:t>
      </w:r>
      <w:r w:rsidR="00E1386C">
        <w:rPr>
          <w:szCs w:val="24"/>
        </w:rPr>
        <w:t xml:space="preserve">captured after exposure to </w:t>
      </w:r>
      <w:r w:rsidR="00DF742F">
        <w:rPr>
          <w:szCs w:val="24"/>
        </w:rPr>
        <w:t>assess their potential effect upon our outcomes</w:t>
      </w:r>
      <w:r w:rsidR="00E1386C">
        <w:rPr>
          <w:szCs w:val="24"/>
        </w:rPr>
        <w:t xml:space="preserve"> of interest</w:t>
      </w:r>
      <w:r w:rsidR="000F5805">
        <w:rPr>
          <w:szCs w:val="24"/>
        </w:rPr>
        <w:t xml:space="preserve">. </w:t>
      </w:r>
      <w:r w:rsidR="002C6443">
        <w:rPr>
          <w:szCs w:val="24"/>
        </w:rPr>
        <w:t>A</w:t>
      </w:r>
      <w:r w:rsidR="00963B42">
        <w:rPr>
          <w:szCs w:val="24"/>
        </w:rPr>
        <w:t>s part of a concurrently-r</w:t>
      </w:r>
      <w:r w:rsidR="006A4EDC">
        <w:rPr>
          <w:szCs w:val="24"/>
        </w:rPr>
        <w:t>u</w:t>
      </w:r>
      <w:r w:rsidR="009B0A20">
        <w:rPr>
          <w:szCs w:val="24"/>
        </w:rPr>
        <w:t>n</w:t>
      </w:r>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r w:rsidR="00790C62" w:rsidRPr="00790C62">
        <w:rPr>
          <w:i/>
          <w:iCs/>
          <w:szCs w:val="24"/>
        </w:rPr>
        <w:t>F</w:t>
      </w:r>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sidRPr="00790C62">
        <w:rPr>
          <w:i/>
          <w:iCs/>
          <w:szCs w:val="24"/>
        </w:rPr>
        <w:t>F</w:t>
      </w:r>
      <w:r w:rsidR="0014196C">
        <w:rPr>
          <w:szCs w:val="24"/>
        </w:rPr>
        <w:t xml:space="preserve">(2,73) = 0.05, </w:t>
      </w:r>
      <w:r w:rsidR="0014196C" w:rsidRPr="00790C62">
        <w:rPr>
          <w:i/>
          <w:iCs/>
          <w:szCs w:val="24"/>
        </w:rPr>
        <w:t>p</w:t>
      </w:r>
      <w:r w:rsidR="0014196C">
        <w:rPr>
          <w:szCs w:val="24"/>
        </w:rPr>
        <w:t xml:space="preserve"> = 0.95)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1A44AA2F" w14:textId="6DFCC84C" w:rsidR="00CB06CC"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t>
      </w:r>
      <w:r w:rsidR="00E206EE">
        <w:rPr>
          <w:szCs w:val="24"/>
        </w:rPr>
        <w:lastRenderedPageBreak/>
        <w:t xml:space="preserve">were not tested during the immediate exposure session to avoid conflicts with </w:t>
      </w:r>
      <w:r w:rsidR="002C6443">
        <w:rPr>
          <w:szCs w:val="24"/>
        </w:rPr>
        <w:t xml:space="preserve">the </w:t>
      </w:r>
      <w:r w:rsidR="00D17F92">
        <w:rPr>
          <w:szCs w:val="24"/>
        </w:rPr>
        <w:t xml:space="preserve">aforementioned </w:t>
      </w:r>
      <w:r w:rsidR="002C6443">
        <w:rPr>
          <w:szCs w:val="24"/>
        </w:rPr>
        <w:t>concurrently-running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considerable success (</w:t>
      </w:r>
      <w:r w:rsidR="000B4EC5">
        <w:rPr>
          <w:i/>
          <w:szCs w:val="24"/>
        </w:rPr>
        <w:t xml:space="preserve">See </w:t>
      </w:r>
      <w:r w:rsidR="00BF7DA9">
        <w:rPr>
          <w:i/>
          <w:szCs w:val="24"/>
        </w:rPr>
        <w:fldChar w:fldCharType="begin"/>
      </w:r>
      <w:r w:rsidR="00954723">
        <w:rPr>
          <w:i/>
          <w:szCs w:val="24"/>
        </w:rPr>
        <w:instrText xml:space="preserve"> ADDIN ZOTERO_ITEM CSL_CITATION {"citationID":"MOvJ0DZA","properties":{"formattedCitation":"(Colombo et al., 2020; Shahane et al., 2023)","plainCitation":"(Colombo et al., 2020; Shahane et al., 2023)","dontUpdate":true,"noteIndex":0},"citationItems":[{"id":1732,"uris":["http://zotero.org/users/6239255/items/2UPMTVDP"],"itemData":{"id":1732,"type":"article-journal","abstract":"In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2911,"uris":["http://zotero.org/users/6239255/items/Z6JHWD89"],"itemData":{"id":2911,"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954723">
        <w:rPr>
          <w:szCs w:val="24"/>
        </w:rPr>
        <w:instrText xml:space="preserve"> ADDIN ZOTERO_ITEM CSL_CITATION {"citationID":"EFMiGbWL","properties":{"formattedCitation":"(Stone et al., 2003)","plainCitation":"(Stone et al., 2003)","noteIndex":0},"citationItems":[{"id":2114,"uris":["http://zotero.org/users/6239255/items/94N2NXC8"],"itemData":{"id":2114,"type":"article-journal","abstract":"Paper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BF7DA9" w:rsidRPr="00BF7DA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in violation of the goals of this study</w:t>
      </w:r>
      <w:r w:rsidR="00A66903">
        <w:rPr>
          <w:szCs w:val="24"/>
        </w:rPr>
        <w:t xml:space="preserve">, </w:t>
      </w:r>
      <w:r w:rsidR="00BF7DA9">
        <w:rPr>
          <w:szCs w:val="24"/>
        </w:rPr>
        <w:t xml:space="preserve">and </w:t>
      </w:r>
      <w:r w:rsidR="00A66903">
        <w:rPr>
          <w:szCs w:val="24"/>
        </w:rPr>
        <w:t xml:space="preserve">3) </w:t>
      </w:r>
      <w:r w:rsidR="00BF7DA9">
        <w:rPr>
          <w:szCs w:val="24"/>
        </w:rPr>
        <w:t>the use of such technology during exposure would violate the immersive, high-intensity nature of the context</w:t>
      </w:r>
      <w:r w:rsidR="002E518D">
        <w:rPr>
          <w:szCs w:val="24"/>
        </w:rPr>
        <w:t xml:space="preserve"> </w:t>
      </w:r>
      <w:r w:rsidR="002E518D">
        <w:rPr>
          <w:szCs w:val="24"/>
        </w:rPr>
        <w:fldChar w:fldCharType="begin"/>
      </w:r>
      <w:r w:rsidR="00954723">
        <w:rPr>
          <w:szCs w:val="24"/>
        </w:rPr>
        <w:instrText xml:space="preserve"> ADDIN ZOTERO_ITEM CSL_CITATION {"citationID":"2tsJwVYY","properties":{"formattedCitation":"(Shiffman et al., 2008)","plainCitation":"(Shiffman et al., 2008)","noteIndex":0},"citationItems":[{"id":2086,"uris":["http://zotero.org/users/6239255/items/6AD3ZT4N"],"itemData":{"id":2086,"type":"article-journal","abstract":"Assessment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Pr>
          <w:szCs w:val="24"/>
        </w:rPr>
        <w:fldChar w:fldCharType="separate"/>
      </w:r>
      <w:r w:rsidR="002E518D" w:rsidRPr="002E518D">
        <w:t>(Shiffman et al., 2008)</w:t>
      </w:r>
      <w:r w:rsidR="002E518D">
        <w:rPr>
          <w:szCs w:val="24"/>
        </w:rPr>
        <w:fldChar w:fldCharType="end"/>
      </w:r>
      <w:r w:rsidR="00A66903">
        <w:rPr>
          <w:szCs w:val="24"/>
        </w:rPr>
        <w:t>.</w:t>
      </w:r>
      <w:r w:rsidR="00E40F37">
        <w:rPr>
          <w:szCs w:val="24"/>
        </w:rPr>
        <w:t xml:space="preserve"> </w:t>
      </w:r>
      <w:r w:rsidR="00937D53">
        <w:rPr>
          <w:szCs w:val="24"/>
        </w:rPr>
        <w:t>For each of the three events, p</w:t>
      </w:r>
      <w:r w:rsidRPr="008C7178">
        <w:rPr>
          <w:szCs w:val="24"/>
        </w:rPr>
        <w:t>articipants</w:t>
      </w:r>
      <w:r w:rsidR="00937D53">
        <w:rPr>
          <w:szCs w:val="24"/>
        </w:rPr>
        <w:t xml:space="preserve"> wrote a detailed description of what occurred. Participants then </w:t>
      </w:r>
      <w:r w:rsidRPr="008C7178">
        <w:rPr>
          <w:szCs w:val="24"/>
        </w:rPr>
        <w:t>noted which emotions</w:t>
      </w:r>
      <w:r w:rsidR="00937D53">
        <w:rPr>
          <w:szCs w:val="24"/>
        </w:rPr>
        <w:t xml:space="preserve"> (up to a total of five)</w:t>
      </w:r>
      <w:r w:rsidRPr="008C7178">
        <w:rPr>
          <w:szCs w:val="24"/>
        </w:rPr>
        <w:t xml:space="preserve"> they felt</w:t>
      </w:r>
      <w:r w:rsidR="00937D53">
        <w:rPr>
          <w:szCs w:val="24"/>
        </w:rPr>
        <w:t xml:space="preserve"> during this event</w:t>
      </w:r>
      <w:r w:rsidR="00E40F37">
        <w:rPr>
          <w:szCs w:val="24"/>
        </w:rPr>
        <w:t xml:space="preserve"> via free response</w:t>
      </w:r>
      <w:r w:rsidR="00937D53">
        <w:rPr>
          <w:szCs w:val="24"/>
        </w:rPr>
        <w:t xml:space="preserve">. </w:t>
      </w:r>
      <w:r w:rsidR="009E1D91">
        <w:rPr>
          <w:szCs w:val="24"/>
        </w:rPr>
        <w:t>Participants rated</w:t>
      </w:r>
      <w:r w:rsidRPr="008C7178">
        <w:rPr>
          <w:szCs w:val="24"/>
        </w:rPr>
        <w:t xml:space="preserve"> how intense </w:t>
      </w:r>
      <w:r w:rsidR="00D17F92">
        <w:rPr>
          <w:szCs w:val="24"/>
        </w:rPr>
        <w:t>their</w:t>
      </w:r>
      <w:r w:rsidRPr="008C7178">
        <w:rPr>
          <w:szCs w:val="24"/>
        </w:rPr>
        <w:t xml:space="preserve"> emotion </w:t>
      </w:r>
      <w:r w:rsidR="009E1D91">
        <w:rPr>
          <w:szCs w:val="24"/>
        </w:rPr>
        <w:t>felt</w:t>
      </w:r>
      <w:ins w:id="23" w:author="Billy Mitchell" w:date="2024-07-12T22:46:00Z" w16du:dateUtc="2024-07-13T02:46:00Z">
        <w:r w:rsidR="001B24AA">
          <w:rPr>
            <w:szCs w:val="24"/>
          </w:rPr>
          <w:t xml:space="preserve"> (</w:t>
        </w:r>
        <w:r w:rsidR="001B24AA" w:rsidRPr="00970C37">
          <w:rPr>
            <w:bCs/>
            <w:sz w:val="22"/>
          </w:rPr>
          <w:t xml:space="preserve">"During </w:t>
        </w:r>
      </w:ins>
      <w:ins w:id="24" w:author="Billy Mitchell" w:date="2024-07-12T22:49:00Z" w16du:dateUtc="2024-07-13T02:49:00Z">
        <w:r w:rsidR="001B24AA">
          <w:rPr>
            <w:bCs/>
            <w:sz w:val="22"/>
          </w:rPr>
          <w:t>[</w:t>
        </w:r>
      </w:ins>
      <w:ins w:id="25" w:author="Billy Mitchell" w:date="2024-07-12T22:46:00Z" w16du:dateUtc="2024-07-13T02:46:00Z">
        <w:r w:rsidR="001B24AA" w:rsidRPr="00970C37">
          <w:rPr>
            <w:bCs/>
            <w:sz w:val="22"/>
          </w:rPr>
          <w:t>th</w:t>
        </w:r>
        <w:r w:rsidR="001B24AA">
          <w:rPr>
            <w:bCs/>
            <w:sz w:val="22"/>
          </w:rPr>
          <w:t>is</w:t>
        </w:r>
        <w:r w:rsidR="001B24AA" w:rsidRPr="00970C37">
          <w:rPr>
            <w:bCs/>
            <w:sz w:val="22"/>
          </w:rPr>
          <w:t xml:space="preserve"> event</w:t>
        </w:r>
      </w:ins>
      <w:ins w:id="26" w:author="Billy Mitchell" w:date="2024-07-12T22:49:00Z" w16du:dateUtc="2024-07-13T02:49:00Z">
        <w:r w:rsidR="001B24AA">
          <w:rPr>
            <w:bCs/>
            <w:sz w:val="22"/>
          </w:rPr>
          <w:t>]</w:t>
        </w:r>
      </w:ins>
      <w:ins w:id="27" w:author="Billy Mitchell" w:date="2024-07-12T22:46:00Z" w16du:dateUtc="2024-07-13T02:46:00Z">
        <w:r w:rsidR="001B24AA" w:rsidRPr="00970C37">
          <w:rPr>
            <w:bCs/>
            <w:sz w:val="22"/>
          </w:rPr>
          <w:t xml:space="preserve">, how intense was the </w:t>
        </w:r>
      </w:ins>
      <w:ins w:id="28" w:author="Billy Mitchell" w:date="2024-07-12T22:49:00Z" w16du:dateUtc="2024-07-13T02:49:00Z">
        <w:r w:rsidR="001B24AA">
          <w:rPr>
            <w:bCs/>
            <w:sz w:val="22"/>
          </w:rPr>
          <w:t>[</w:t>
        </w:r>
      </w:ins>
      <w:ins w:id="29" w:author="Billy Mitchell" w:date="2024-07-12T22:46:00Z" w16du:dateUtc="2024-07-13T02:46:00Z">
        <w:r w:rsidR="001B24AA" w:rsidRPr="00970C37">
          <w:rPr>
            <w:bCs/>
            <w:sz w:val="22"/>
          </w:rPr>
          <w:t>emotion</w:t>
        </w:r>
      </w:ins>
      <w:ins w:id="30" w:author="Billy Mitchell" w:date="2024-07-12T22:49:00Z" w16du:dateUtc="2024-07-13T02:49:00Z">
        <w:r w:rsidR="001B24AA">
          <w:rPr>
            <w:bCs/>
            <w:sz w:val="22"/>
          </w:rPr>
          <w:t>]</w:t>
        </w:r>
      </w:ins>
      <w:ins w:id="31" w:author="Billy Mitchell" w:date="2024-07-12T22:46:00Z" w16du:dateUtc="2024-07-13T02:46:00Z">
        <w:r w:rsidR="001B24AA" w:rsidRPr="00970C37">
          <w:rPr>
            <w:bCs/>
            <w:sz w:val="22"/>
          </w:rPr>
          <w:t xml:space="preserve"> you experienced?"</w:t>
        </w:r>
        <w:r w:rsidR="001B24AA">
          <w:rPr>
            <w:szCs w:val="24"/>
          </w:rPr>
          <w:t>)</w:t>
        </w:r>
      </w:ins>
      <w:r w:rsidR="00E40F37">
        <w:rPr>
          <w:szCs w:val="24"/>
        </w:rPr>
        <w:t xml:space="preserve"> on a</w:t>
      </w:r>
      <w:r w:rsidR="000967D7">
        <w:rPr>
          <w:szCs w:val="24"/>
        </w:rPr>
        <w:t xml:space="preserve"> 5</w:t>
      </w:r>
      <w:r w:rsidR="00E40F37">
        <w:rPr>
          <w:szCs w:val="24"/>
        </w:rPr>
        <w:t>-point Likert scale</w:t>
      </w:r>
      <w:r w:rsidR="00AA6164">
        <w:rPr>
          <w:szCs w:val="24"/>
        </w:rPr>
        <w:t xml:space="preserve"> (labels included, in order of increasing intensity: ‘None at all’, ‘A little’, ‘A moderate amount’, ‘A lot’, and ‘A great deal’)</w:t>
      </w:r>
      <w:r w:rsidR="009E1D91">
        <w:rPr>
          <w:szCs w:val="24"/>
        </w:rPr>
        <w:t xml:space="preserve">. Participants were also tasked with </w:t>
      </w:r>
      <w:r w:rsidRPr="008C7178">
        <w:rPr>
          <w:szCs w:val="24"/>
        </w:rPr>
        <w:t>describ</w:t>
      </w:r>
      <w:r w:rsidR="009E1D91">
        <w:rPr>
          <w:szCs w:val="24"/>
        </w:rPr>
        <w:t>ing</w:t>
      </w:r>
      <w:r w:rsidRPr="008C7178">
        <w:rPr>
          <w:szCs w:val="24"/>
        </w:rPr>
        <w:t xml:space="preserve"> how they tried to regulate </w:t>
      </w:r>
      <w:r w:rsidR="009E1D91">
        <w:rPr>
          <w:szCs w:val="24"/>
        </w:rPr>
        <w:t>each</w:t>
      </w:r>
      <w:r w:rsidRPr="008C7178">
        <w:rPr>
          <w:szCs w:val="24"/>
        </w:rPr>
        <w:t xml:space="preserve"> emotion, if at all</w:t>
      </w:r>
      <w:ins w:id="32" w:author="Billy Mitchell" w:date="2024-07-12T22:50:00Z" w16du:dateUtc="2024-07-13T02:50:00Z">
        <w:r w:rsidR="001B24AA">
          <w:rPr>
            <w:szCs w:val="24"/>
          </w:rPr>
          <w:t xml:space="preserve"> </w:t>
        </w:r>
        <w:r w:rsidR="001B24AA">
          <w:rPr>
            <w:szCs w:val="24"/>
          </w:rPr>
          <w:t>(</w:t>
        </w:r>
        <w:r w:rsidR="001B24AA" w:rsidRPr="00970C37">
          <w:rPr>
            <w:bCs/>
            <w:sz w:val="22"/>
          </w:rPr>
          <w:t>"</w:t>
        </w:r>
        <w:r w:rsidR="001B24AA">
          <w:rPr>
            <w:bCs/>
            <w:sz w:val="22"/>
          </w:rPr>
          <w:t>D</w:t>
        </w:r>
        <w:r w:rsidR="001B24AA" w:rsidRPr="00970C37">
          <w:rPr>
            <w:bCs/>
            <w:sz w:val="22"/>
          </w:rPr>
          <w:t xml:space="preserve">id you attempt to reduce or intensify this </w:t>
        </w:r>
        <w:r w:rsidR="001B24AA">
          <w:rPr>
            <w:bCs/>
            <w:sz w:val="22"/>
          </w:rPr>
          <w:t>[</w:t>
        </w:r>
        <w:r w:rsidR="001B24AA" w:rsidRPr="00970C37">
          <w:rPr>
            <w:bCs/>
            <w:sz w:val="22"/>
          </w:rPr>
          <w:t>emotion</w:t>
        </w:r>
        <w:r w:rsidR="001B24AA">
          <w:rPr>
            <w:bCs/>
            <w:sz w:val="22"/>
          </w:rPr>
          <w:t>]</w:t>
        </w:r>
        <w:r w:rsidR="001B24AA" w:rsidRPr="00970C37">
          <w:rPr>
            <w:bCs/>
            <w:sz w:val="22"/>
          </w:rPr>
          <w:t>?"</w:t>
        </w:r>
        <w:r w:rsidR="001B24AA">
          <w:rPr>
            <w:szCs w:val="24"/>
          </w:rPr>
          <w:t>)</w:t>
        </w:r>
      </w:ins>
      <w:r w:rsidR="00595359">
        <w:rPr>
          <w:szCs w:val="24"/>
        </w:rPr>
        <w:t>, via free response</w:t>
      </w:r>
      <w:ins w:id="33" w:author="Billy Mitchell" w:date="2024-07-12T22:50:00Z" w16du:dateUtc="2024-07-13T02:50:00Z">
        <w:r w:rsidR="001B24AA">
          <w:rPr>
            <w:szCs w:val="24"/>
          </w:rPr>
          <w:t xml:space="preserve"> (“</w:t>
        </w:r>
        <w:r w:rsidR="001B24AA" w:rsidRPr="001B24AA">
          <w:rPr>
            <w:szCs w:val="24"/>
          </w:rPr>
          <w:t xml:space="preserve">Please describe how you attempted to reduce or intensify this </w:t>
        </w:r>
        <w:r w:rsidR="001B24AA">
          <w:rPr>
            <w:szCs w:val="24"/>
          </w:rPr>
          <w:t>[</w:t>
        </w:r>
        <w:r w:rsidR="001B24AA" w:rsidRPr="001B24AA">
          <w:rPr>
            <w:szCs w:val="24"/>
          </w:rPr>
          <w:t>emotion</w:t>
        </w:r>
        <w:r w:rsidR="001B24AA">
          <w:rPr>
            <w:szCs w:val="24"/>
          </w:rPr>
          <w:t>]”)</w:t>
        </w:r>
      </w:ins>
      <w:r w:rsidRPr="008C7178">
        <w:rPr>
          <w:szCs w:val="24"/>
        </w:rPr>
        <w:t>.</w:t>
      </w:r>
      <w:r w:rsidR="00061A33">
        <w:rPr>
          <w:szCs w:val="24"/>
        </w:rPr>
        <w:t xml:space="preserve"> People’s accuracy in recalling details of similar real-world experiences via free response </w:t>
      </w:r>
      <w:r w:rsidR="00145157">
        <w:rPr>
          <w:szCs w:val="24"/>
        </w:rPr>
        <w:t>w</w:t>
      </w:r>
      <w:r w:rsidR="00061A33">
        <w:rPr>
          <w:szCs w:val="24"/>
        </w:rPr>
        <w:t>as surprisingly high</w:t>
      </w:r>
      <w:r w:rsidR="002013C5">
        <w:rPr>
          <w:szCs w:val="24"/>
        </w:rPr>
        <w:t xml:space="preserve"> in recent investigations using similar methodology</w:t>
      </w:r>
      <w:r w:rsidR="00061A33">
        <w:rPr>
          <w:szCs w:val="24"/>
        </w:rPr>
        <w:t xml:space="preserve"> </w:t>
      </w:r>
      <w:r w:rsidR="00A97406">
        <w:rPr>
          <w:szCs w:val="24"/>
        </w:rPr>
        <w:fldChar w:fldCharType="begin"/>
      </w:r>
      <w:r w:rsidR="00954723">
        <w:rPr>
          <w:szCs w:val="24"/>
        </w:rPr>
        <w:instrText xml:space="preserve"> ADDIN ZOTERO_ITEM CSL_CITATION {"citationID":"JH3zIoaS","properties":{"formattedCitation":"(Diamond et al., 2020)","plainCitation":"(Diamond et al., 2020)","noteIndex":0},"citationItems":[{"id":5261,"uris":["http://zotero.org/users/6239255/items/JGZGFFDH"],"itemData":{"id":5261,"type":"article-journal","abstract":"How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Pr>
          <w:szCs w:val="24"/>
        </w:rPr>
        <w:fldChar w:fldCharType="separate"/>
      </w:r>
      <w:r w:rsidR="00A97406" w:rsidRPr="00A97406">
        <w:t>(Diamond et al., 2020)</w:t>
      </w:r>
      <w:r w:rsidR="00A97406">
        <w:rPr>
          <w:szCs w:val="24"/>
        </w:rPr>
        <w:fldChar w:fldCharType="end"/>
      </w:r>
      <w:r w:rsidR="00A97406">
        <w:rPr>
          <w:szCs w:val="24"/>
        </w:rPr>
        <w:t xml:space="preserve">. </w:t>
      </w:r>
      <w:r w:rsidRPr="008C7178">
        <w:rPr>
          <w:szCs w:val="24"/>
        </w:rPr>
        <w:t xml:space="preserve">Participants were also asked directly whether they attempted to down- or up-regulate their experiences, how successful their regulatory efforts were, and regulatory </w:t>
      </w:r>
      <w:r w:rsidRPr="008C7178">
        <w:rPr>
          <w:szCs w:val="24"/>
        </w:rPr>
        <w:lastRenderedPageBreak/>
        <w:t xml:space="preserve">responses were assessed in response to each emotion rather than each event. </w:t>
      </w:r>
      <w:bookmarkStart w:id="34" w:name="_Hlk150353977"/>
      <w:r w:rsidR="009E1D91">
        <w:rPr>
          <w:szCs w:val="24"/>
        </w:rPr>
        <w:t xml:space="preserve">Thus, rather than 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 xml:space="preserve">motivating them. </w:t>
      </w:r>
      <w:bookmarkEnd w:id="34"/>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r w:rsidRPr="008C7178">
        <w:rPr>
          <w:i/>
          <w:szCs w:val="24"/>
        </w:rPr>
        <w:t>sd</w:t>
      </w:r>
      <w:r w:rsidR="00D358EF">
        <w:rPr>
          <w:i/>
          <w:szCs w:val="24"/>
        </w:rPr>
        <w:t xml:space="preserve"> </w:t>
      </w:r>
      <w:r w:rsidRPr="008C7178">
        <w:rPr>
          <w:i/>
          <w:szCs w:val="24"/>
          <w:vertAlign w:val="subscript"/>
        </w:rPr>
        <w:t xml:space="preserve">delay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4EE914BE" w:rsidR="00EA7DB5" w:rsidRDefault="00EA7DB5" w:rsidP="000967D7">
      <w:pPr>
        <w:spacing w:after="0" w:line="480" w:lineRule="auto"/>
        <w:ind w:left="0" w:firstLine="720"/>
        <w:rPr>
          <w:szCs w:val="24"/>
        </w:rPr>
      </w:pPr>
      <w:r>
        <w:rPr>
          <w:b/>
          <w:szCs w:val="24"/>
        </w:rPr>
        <w:t>Strategy Usage C</w:t>
      </w:r>
      <w:r w:rsidRPr="008C7178">
        <w:rPr>
          <w:b/>
          <w:szCs w:val="24"/>
        </w:rPr>
        <w:t>oding</w:t>
      </w:r>
      <w:r w:rsidRPr="008C7178">
        <w:rPr>
          <w:szCs w:val="24"/>
        </w:rPr>
        <w:t xml:space="preserve">. </w:t>
      </w:r>
      <w:r>
        <w:rPr>
          <w:szCs w:val="24"/>
        </w:rPr>
        <w:t xml:space="preserve">During </w:t>
      </w:r>
      <w:r w:rsidR="005F2875">
        <w:rPr>
          <w:szCs w:val="24"/>
        </w:rPr>
        <w:t>the preliminary study</w:t>
      </w:r>
      <w:r>
        <w:rPr>
          <w:szCs w:val="24"/>
        </w:rPr>
        <w:t>, t</w:t>
      </w:r>
      <w:r w:rsidRPr="008C7178">
        <w:rPr>
          <w:szCs w:val="24"/>
        </w:rPr>
        <w:t>wo hypotheses-blind raters classified strategy descriptions into one or more strategy categories: Reappraisal, Distraction,</w:t>
      </w:r>
      <w:r>
        <w:rPr>
          <w:szCs w:val="24"/>
        </w:rPr>
        <w:t xml:space="preserve"> Suppression, Situation 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954723">
        <w:rPr>
          <w:szCs w:val="24"/>
        </w:rPr>
        <w:instrText xml:space="preserve"> ADDIN ZOTERO_ITEM CSL_CITATION {"citationID":"LqjL0JTv","properties":{"formattedCitation":"(Gross, 1998, 2002)","plainCitation":"(Gross, 1998, 2002)","noteIndex":0},"citationItems":[{"id":1973,"uris":["http://zotero.org/users/6239255/items/KVQCAXMN"],"itemData":{"id":1973,"type":"article-journal","abstract":"Using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J."}],"issued":{"date-parts":[["1998",1]]}}},{"id":1972,"uris":["http://zotero.org/users/6239255/items/U6YN5C6Q"],"itemData":{"id":1972,"type":"article-journal","abstract":"One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Pr="0047236C">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954723">
        <w:rPr>
          <w:szCs w:val="24"/>
        </w:rPr>
        <w:instrText xml:space="preserve"> ADDIN ZOTERO_ITEM CSL_CITATION {"citationID":"jg4LPbVp","properties":{"formattedCitation":"(Shafir et al., 2016; Sheppes et al., 2011)","plainCitation":"(Shafir et al., 2016; Sheppes et al., 2011)","noteIndex":0},"citationItems":[{"id":2062,"uris":["http://zotero.org/users/6239255/items/VXIIHLST"],"itemData":{"id":2062,"type":"article-journal","abstract":"Emotional-intensity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(Shafir et al., 2016; Sheppes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context but which were </w:t>
      </w:r>
      <w:r w:rsidR="0014196C">
        <w:rPr>
          <w:szCs w:val="24"/>
        </w:rPr>
        <w:t xml:space="preserve">collected </w:t>
      </w:r>
      <w:r w:rsidR="0014196C">
        <w:rPr>
          <w:szCs w:val="24"/>
        </w:rPr>
        <w:lastRenderedPageBreak/>
        <w:t xml:space="preserve">during </w:t>
      </w:r>
      <w:r w:rsidR="005F2875">
        <w:rPr>
          <w:szCs w:val="24"/>
        </w:rPr>
        <w:t>the preliminary study</w:t>
      </w:r>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t>
      </w:r>
      <w:r w:rsidR="00D358EF">
        <w:rPr>
          <w:szCs w:val="24"/>
        </w:rPr>
        <w:t xml:space="preserve">author </w:t>
      </w:r>
      <w:r w:rsidR="00145157">
        <w:rPr>
          <w:szCs w:val="24"/>
        </w:rPr>
        <w:t>W.M.)</w:t>
      </w:r>
      <w:r w:rsidR="00AE7341">
        <w:rPr>
          <w:szCs w:val="24"/>
        </w:rPr>
        <w:t xml:space="preserve"> </w:t>
      </w:r>
      <w:r w:rsidR="00F01730">
        <w:rPr>
          <w:szCs w:val="24"/>
        </w:rPr>
        <w:t>compared the ratings for 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r w:rsidR="00F01730">
        <w:rPr>
          <w:szCs w:val="24"/>
        </w:rPr>
        <w:t xml:space="preserve">conclusions, but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39AC16EB" w:rsidR="00EA7DB5" w:rsidRDefault="00F52285" w:rsidP="000967D7">
      <w:pPr>
        <w:spacing w:after="0" w:line="480" w:lineRule="auto"/>
        <w:ind w:left="0" w:firstLine="720"/>
        <w:rPr>
          <w:ins w:id="35" w:author="Billy Mitchell" w:date="2024-07-12T23:28:00Z" w16du:dateUtc="2024-07-13T03:28:00Z"/>
          <w:szCs w:val="24"/>
        </w:rPr>
      </w:pPr>
      <w:r>
        <w:rPr>
          <w:szCs w:val="24"/>
        </w:rPr>
        <w:t>This approach revealed that distraction and reappraisal were by far the most commonly used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w:t>
      </w:r>
      <w:r w:rsidR="005F2875">
        <w:rPr>
          <w:szCs w:val="24"/>
        </w:rPr>
        <w:t>reliminary study</w:t>
      </w:r>
      <w:r w:rsidR="00DC1D9A">
        <w:rPr>
          <w:szCs w:val="24"/>
        </w:rPr>
        <w:t>, 30.7% used reappraisal and 61.5% used distraction, with the other three 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multi-strategy </w:t>
      </w:r>
      <w:r w:rsidR="00026B95">
        <w:rPr>
          <w:szCs w:val="24"/>
        </w:rPr>
        <w:t>experiences</w:t>
      </w:r>
      <w:r w:rsidR="00DC1D9A">
        <w:rPr>
          <w:szCs w:val="24"/>
        </w:rPr>
        <w:t xml:space="preserve">). </w:t>
      </w:r>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1, </w:t>
      </w:r>
      <w:r w:rsidR="00A10180">
        <w:rPr>
          <w:szCs w:val="24"/>
        </w:rPr>
        <w:t xml:space="preserve">but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r w:rsidR="00EA7DB5" w:rsidRPr="008C7178">
        <w:rPr>
          <w:szCs w:val="24"/>
        </w:rPr>
        <w:t xml:space="preserve">Raters were undergraduate research assistants who were trained using the same methodology described in </w:t>
      </w:r>
      <w:r w:rsidR="006117C7">
        <w:rPr>
          <w:szCs w:val="24"/>
        </w:rPr>
        <w:t>the p</w:t>
      </w:r>
      <w:r w:rsidR="005F2875">
        <w:rPr>
          <w:szCs w:val="24"/>
        </w:rPr>
        <w:t>reliminary</w:t>
      </w:r>
      <w:r w:rsidR="006117C7">
        <w:rPr>
          <w:szCs w:val="24"/>
        </w:rPr>
        <w:t xml:space="preserve"> study</w:t>
      </w:r>
      <w:r w:rsidR="00500583">
        <w:rPr>
          <w:szCs w:val="24"/>
        </w:rPr>
        <w:t>, but were not the same raters from the p</w:t>
      </w:r>
      <w:r w:rsidR="005F2875">
        <w:rPr>
          <w:szCs w:val="24"/>
        </w:rPr>
        <w:t>reliminary</w:t>
      </w:r>
      <w:r w:rsidR="00500583">
        <w:rPr>
          <w:szCs w:val="24"/>
        </w:rPr>
        <w:t xml:space="preserve">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22F08D71" w14:textId="790E2454" w:rsidR="00A76031" w:rsidRPr="00A76031" w:rsidRDefault="00A76031" w:rsidP="000967D7">
      <w:pPr>
        <w:spacing w:after="0" w:line="480" w:lineRule="auto"/>
        <w:ind w:left="0" w:firstLine="720"/>
        <w:rPr>
          <w:szCs w:val="24"/>
        </w:rPr>
      </w:pPr>
      <w:ins w:id="36" w:author="Billy Mitchell" w:date="2024-07-12T23:28:00Z" w16du:dateUtc="2024-07-13T03:28:00Z">
        <w:r w:rsidRPr="00A76031">
          <w:rPr>
            <w:b/>
            <w:bCs/>
            <w:szCs w:val="24"/>
            <w:rPrChange w:id="37" w:author="Billy Mitchell" w:date="2024-07-12T23:28:00Z" w16du:dateUtc="2024-07-13T03:28:00Z">
              <w:rPr>
                <w:szCs w:val="24"/>
              </w:rPr>
            </w:rPrChange>
          </w:rPr>
          <w:lastRenderedPageBreak/>
          <w:t xml:space="preserve">Event </w:t>
        </w:r>
        <w:r>
          <w:rPr>
            <w:b/>
            <w:bCs/>
            <w:szCs w:val="24"/>
          </w:rPr>
          <w:t xml:space="preserve">Location </w:t>
        </w:r>
        <w:r w:rsidRPr="00A76031">
          <w:rPr>
            <w:b/>
            <w:bCs/>
            <w:szCs w:val="24"/>
            <w:rPrChange w:id="38" w:author="Billy Mitchell" w:date="2024-07-12T23:28:00Z" w16du:dateUtc="2024-07-13T03:28:00Z">
              <w:rPr>
                <w:szCs w:val="24"/>
              </w:rPr>
            </w:rPrChange>
          </w:rPr>
          <w:t>Coding.</w:t>
        </w:r>
        <w:r>
          <w:rPr>
            <w:b/>
            <w:bCs/>
            <w:szCs w:val="24"/>
          </w:rPr>
          <w:t xml:space="preserve"> </w:t>
        </w:r>
      </w:ins>
      <w:ins w:id="39" w:author="Billy Mitchell" w:date="2024-07-12T23:29:00Z" w16du:dateUtc="2024-07-13T03:29:00Z">
        <w:r w:rsidRPr="00A76031">
          <w:rPr>
            <w:szCs w:val="24"/>
            <w:rPrChange w:id="40" w:author="Billy Mitchell" w:date="2024-07-12T23:29:00Z" w16du:dateUtc="2024-07-13T03:29:00Z">
              <w:rPr>
                <w:b/>
                <w:bCs/>
                <w:szCs w:val="24"/>
              </w:rPr>
            </w:rPrChange>
          </w:rPr>
          <w:t xml:space="preserve">Prior </w:t>
        </w:r>
        <w:r>
          <w:rPr>
            <w:szCs w:val="24"/>
          </w:rPr>
          <w:t xml:space="preserve">to launching our study, </w:t>
        </w:r>
      </w:ins>
      <w:ins w:id="41" w:author="Billy Mitchell" w:date="2024-07-12T23:30:00Z" w16du:dateUtc="2024-07-13T03:30:00Z">
        <w:r>
          <w:rPr>
            <w:szCs w:val="24"/>
          </w:rPr>
          <w:t>a key</w:t>
        </w:r>
      </w:ins>
      <w:ins w:id="42" w:author="Billy Mitchell" w:date="2024-07-12T23:32:00Z" w16du:dateUtc="2024-07-13T03:32:00Z">
        <w:r w:rsidR="005B1AD8">
          <w:rPr>
            <w:szCs w:val="24"/>
          </w:rPr>
          <w:t xml:space="preserve"> was </w:t>
        </w:r>
      </w:ins>
      <w:ins w:id="43" w:author="Billy Mitchell" w:date="2024-07-12T23:33:00Z" w16du:dateUtc="2024-07-13T03:33:00Z">
        <w:r w:rsidR="005B1AD8">
          <w:rPr>
            <w:szCs w:val="24"/>
          </w:rPr>
          <w:t>generated by research staff</w:t>
        </w:r>
      </w:ins>
      <w:ins w:id="44" w:author="Billy Mitchell" w:date="2024-07-12T23:30:00Z" w16du:dateUtc="2024-07-13T03:30:00Z">
        <w:r>
          <w:rPr>
            <w:szCs w:val="24"/>
          </w:rPr>
          <w:t xml:space="preserve"> documenting all of the unique events contained within the haunted house, </w:t>
        </w:r>
      </w:ins>
      <w:ins w:id="45" w:author="Billy Mitchell" w:date="2024-07-12T23:31:00Z" w16du:dateUtc="2024-07-13T03:31:00Z">
        <w:r>
          <w:rPr>
            <w:szCs w:val="24"/>
          </w:rPr>
          <w:t>including descriptions</w:t>
        </w:r>
      </w:ins>
      <w:ins w:id="46" w:author="Billy Mitchell" w:date="2024-07-12T23:32:00Z" w16du:dateUtc="2024-07-13T03:32:00Z">
        <w:r>
          <w:rPr>
            <w:szCs w:val="24"/>
          </w:rPr>
          <w:t>, temporal order,</w:t>
        </w:r>
      </w:ins>
      <w:ins w:id="47" w:author="Billy Mitchell" w:date="2024-07-12T23:31:00Z" w16du:dateUtc="2024-07-13T03:31:00Z">
        <w:r>
          <w:rPr>
            <w:szCs w:val="24"/>
          </w:rPr>
          <w:t xml:space="preserve"> and the approximate locations of each event.</w:t>
        </w:r>
      </w:ins>
      <w:ins w:id="48" w:author="Billy Mitchell" w:date="2024-07-12T23:33:00Z" w16du:dateUtc="2024-07-13T03:33:00Z">
        <w:r w:rsidR="005B1AD8">
          <w:rPr>
            <w:szCs w:val="24"/>
          </w:rPr>
          <w:t xml:space="preserve"> </w:t>
        </w:r>
      </w:ins>
      <w:ins w:id="49" w:author="Billy Mitchell" w:date="2024-07-12T23:34:00Z" w16du:dateUtc="2024-07-13T03:34:00Z">
        <w:r w:rsidR="005B1AD8">
          <w:rPr>
            <w:szCs w:val="24"/>
          </w:rPr>
          <w:t xml:space="preserve">This key was used as a reference by two </w:t>
        </w:r>
      </w:ins>
      <w:ins w:id="50" w:author="Billy Mitchell" w:date="2024-07-12T23:35:00Z" w16du:dateUtc="2024-07-13T03:35:00Z">
        <w:r w:rsidR="005B1AD8">
          <w:rPr>
            <w:szCs w:val="24"/>
          </w:rPr>
          <w:t xml:space="preserve">additional </w:t>
        </w:r>
      </w:ins>
      <w:ins w:id="51" w:author="Billy Mitchell" w:date="2024-07-12T23:34:00Z" w16du:dateUtc="2024-07-13T03:34:00Z">
        <w:r w:rsidR="005B1AD8">
          <w:rPr>
            <w:szCs w:val="24"/>
          </w:rPr>
          <w:t>hypothesi</w:t>
        </w:r>
      </w:ins>
      <w:ins w:id="52" w:author="Billy Mitchell" w:date="2024-07-12T23:35:00Z" w16du:dateUtc="2024-07-13T03:35:00Z">
        <w:r w:rsidR="005B1AD8">
          <w:rPr>
            <w:szCs w:val="24"/>
          </w:rPr>
          <w:t xml:space="preserve">s-blind independent raters who had not experienced the haunted house to identify the approximate locations of each event </w:t>
        </w:r>
      </w:ins>
      <w:ins w:id="53" w:author="Billy Mitchell" w:date="2024-07-12T23:36:00Z" w16du:dateUtc="2024-07-13T03:36:00Z">
        <w:r w:rsidR="005B1AD8">
          <w:rPr>
            <w:szCs w:val="24"/>
          </w:rPr>
          <w:t>reported</w:t>
        </w:r>
      </w:ins>
      <w:ins w:id="54" w:author="Billy Mitchell" w:date="2024-07-12T23:35:00Z" w16du:dateUtc="2024-07-13T03:35:00Z">
        <w:r w:rsidR="005B1AD8">
          <w:rPr>
            <w:szCs w:val="24"/>
          </w:rPr>
          <w:t xml:space="preserve"> by participants </w:t>
        </w:r>
      </w:ins>
      <w:ins w:id="55" w:author="Billy Mitchell" w:date="2024-07-12T23:36:00Z" w16du:dateUtc="2024-07-13T03:36:00Z">
        <w:r w:rsidR="005B1AD8">
          <w:rPr>
            <w:szCs w:val="24"/>
          </w:rPr>
          <w:t>using the detailed descriptions that they provided</w:t>
        </w:r>
      </w:ins>
      <w:ins w:id="56" w:author="Billy Mitchell" w:date="2024-07-12T23:37:00Z" w16du:dateUtc="2024-07-13T03:37:00Z">
        <w:r w:rsidR="005B1AD8">
          <w:rPr>
            <w:szCs w:val="24"/>
          </w:rPr>
          <w:t xml:space="preserve">. Each event was labeled as occurring either within one of the four sections or as “not applicable” in cases of high </w:t>
        </w:r>
      </w:ins>
      <w:ins w:id="57" w:author="Billy Mitchell" w:date="2024-07-12T23:38:00Z" w16du:dateUtc="2024-07-13T03:38:00Z">
        <w:r w:rsidR="005B1AD8">
          <w:rPr>
            <w:szCs w:val="24"/>
          </w:rPr>
          <w:t xml:space="preserve">ambiguity. The </w:t>
        </w:r>
      </w:ins>
      <w:ins w:id="58" w:author="Billy Mitchell" w:date="2024-07-12T23:42:00Z" w16du:dateUtc="2024-07-13T03:42:00Z">
        <w:r w:rsidR="0032126A">
          <w:rPr>
            <w:szCs w:val="24"/>
          </w:rPr>
          <w:t xml:space="preserve">training and </w:t>
        </w:r>
      </w:ins>
      <w:ins w:id="59" w:author="Billy Mitchell" w:date="2024-07-12T23:38:00Z" w16du:dateUtc="2024-07-13T03:38:00Z">
        <w:r w:rsidR="005B1AD8">
          <w:rPr>
            <w:szCs w:val="24"/>
          </w:rPr>
          <w:t>rating process</w:t>
        </w:r>
      </w:ins>
      <w:ins w:id="60" w:author="Billy Mitchell" w:date="2024-07-12T23:39:00Z" w16du:dateUtc="2024-07-13T03:39:00Z">
        <w:r w:rsidR="005B1AD8">
          <w:rPr>
            <w:szCs w:val="24"/>
          </w:rPr>
          <w:t xml:space="preserve"> otherwise mirrored the procedure outlined for strategy usage coding. </w:t>
        </w:r>
      </w:ins>
      <w:ins w:id="61" w:author="Billy Mitchell" w:date="2024-07-12T23:43:00Z" w16du:dateUtc="2024-07-13T03:43:00Z">
        <w:r w:rsidR="0032126A">
          <w:rPr>
            <w:szCs w:val="24"/>
          </w:rPr>
          <w:t>Agreement between raters was high (IRR = 0.91</w:t>
        </w:r>
      </w:ins>
      <w:ins w:id="62" w:author="Billy Mitchell" w:date="2024-07-12T23:44:00Z" w16du:dateUtc="2024-07-13T03:44:00Z">
        <w:r w:rsidR="0032126A">
          <w:rPr>
            <w:szCs w:val="24"/>
          </w:rPr>
          <w:t>8).</w:t>
        </w:r>
      </w:ins>
    </w:p>
    <w:p w14:paraId="75013AA1" w14:textId="09D87E3C"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lacking intelligible affective information (e.g., “-“, “nothing”, “idk man”), 2) 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954723">
        <w:rPr>
          <w:szCs w:val="24"/>
        </w:rPr>
        <w:instrText xml:space="preserve"> ADDIN ZOTERO_ITEM CSL_CITATION {"citationID":"HnGui7b0","properties":{"formattedCitation":"(Mohammad, 2018)","plainCitation":"(Mohammad, 2018)","noteIndex":0},"citationItems":[{"id":2568,"uris":["http://zotero.org/users/6239255/items/564VCCHQ"],"itemData":{"id":2568,"type":"paper-conference","abstract":"Words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47236C" w:rsidRPr="0047236C">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F52BF19" w14:textId="2C393C90" w:rsidR="0057698D" w:rsidRDefault="0099482C" w:rsidP="000967D7">
      <w:pPr>
        <w:spacing w:after="0" w:line="480" w:lineRule="auto"/>
        <w:ind w:left="0" w:firstLine="720"/>
        <w:rPr>
          <w:ins w:id="63" w:author="Billy Mitchell" w:date="2024-07-12T23:21:00Z" w16du:dateUtc="2024-07-13T03:21:00Z"/>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954723">
        <w:rPr>
          <w:szCs w:val="24"/>
        </w:rPr>
        <w:instrText xml:space="preserve"> ADDIN ZOTERO_ITEM CSL_CITATION {"citationID":"9YLfZvIQ","properties":{"formattedCitation":"(Bates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00B720B2" w:rsidRPr="008C7178">
        <w:rPr>
          <w:szCs w:val="24"/>
        </w:rPr>
        <w:t xml:space="preserve"> in R </w:t>
      </w:r>
      <w:r w:rsidR="0047236C">
        <w:rPr>
          <w:szCs w:val="24"/>
        </w:rPr>
        <w:fldChar w:fldCharType="begin"/>
      </w:r>
      <w:r w:rsidR="00954723">
        <w:rPr>
          <w:szCs w:val="24"/>
        </w:rPr>
        <w:instrText xml:space="preserve"> ADDIN ZOTERO_ITEM CSL_CITATION {"citationID":"9E0z0hZ0","properties":{"formattedCitation":"(R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 xml:space="preserve">(R Core Team, </w:t>
      </w:r>
      <w:r w:rsidR="0047236C" w:rsidRPr="0047236C">
        <w:lastRenderedPageBreak/>
        <w:t>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model</w:t>
      </w:r>
      <w:r w:rsidR="004737B7">
        <w:rPr>
          <w:szCs w:val="24"/>
        </w:rPr>
        <w:t xml:space="preserve"> parsimony and penalizes models with excessive variables</w:t>
      </w:r>
      <w:r w:rsidR="00B720B2" w:rsidRPr="008C7178">
        <w:rPr>
          <w:szCs w:val="24"/>
        </w:rPr>
        <w:t>.</w:t>
      </w:r>
      <w:r w:rsidR="00EA7D18">
        <w:rPr>
          <w:szCs w:val="24"/>
        </w:rPr>
        <w:t xml:space="preserve"> </w:t>
      </w:r>
    </w:p>
    <w:p w14:paraId="5A40552E" w14:textId="23CB5CD7" w:rsidR="0057698D" w:rsidRDefault="00E77A87" w:rsidP="000967D7">
      <w:pPr>
        <w:spacing w:after="0" w:line="480" w:lineRule="auto"/>
        <w:ind w:left="0" w:firstLine="720"/>
        <w:rPr>
          <w:ins w:id="64" w:author="Billy Mitchell" w:date="2024-07-12T23:21:00Z" w16du:dateUtc="2024-07-13T03:21:00Z"/>
          <w:szCs w:val="24"/>
        </w:rPr>
      </w:pPr>
      <w:ins w:id="65" w:author="Billy Mitchell" w:date="2024-07-12T23:00:00Z" w16du:dateUtc="2024-07-13T03:00:00Z">
        <w:r>
          <w:rPr>
            <w:szCs w:val="24"/>
          </w:rPr>
          <w:t>This observational approach</w:t>
        </w:r>
        <w:r>
          <w:rPr>
            <w:szCs w:val="24"/>
          </w:rPr>
          <w:t>, using the idiosyncratic self-reported emotional intensity of each subject to predict regulation behaviors,</w:t>
        </w:r>
        <w:r>
          <w:rPr>
            <w:szCs w:val="24"/>
          </w:rPr>
          <w:t xml:space="preserve"> differs substantively from its experimentally-controlled predecessors, which generally instead manipulate emotion using standardized stimuli sets and use the standardized intensity of each stimulus as the predictor of strategy choice rather than the intensity subjects actually experienced. Such an approach assumes that, over a sufficiently large sample, that the average experienced intensity of any given stimulus will match the standardized value for that stimulus. In exchange for making this assumption, researchers </w:t>
        </w:r>
      </w:ins>
      <w:ins w:id="66" w:author="Billy Mitchell" w:date="2024-07-12T23:02:00Z" w16du:dateUtc="2024-07-13T03:02:00Z">
        <w:r w:rsidR="004A023F">
          <w:rPr>
            <w:szCs w:val="24"/>
          </w:rPr>
          <w:t xml:space="preserve">likely </w:t>
        </w:r>
      </w:ins>
      <w:ins w:id="67" w:author="Billy Mitchell" w:date="2024-07-12T23:00:00Z" w16du:dateUtc="2024-07-13T03:00:00Z">
        <w:r>
          <w:rPr>
            <w:szCs w:val="24"/>
          </w:rPr>
          <w:t>reduce potential confounds and are better able to address causality.</w:t>
        </w:r>
      </w:ins>
      <w:ins w:id="68" w:author="Billy Mitchell" w:date="2024-07-12T23:16:00Z" w16du:dateUtc="2024-07-13T03:16:00Z">
        <w:r w:rsidR="0057698D">
          <w:rPr>
            <w:szCs w:val="24"/>
          </w:rPr>
          <w:t xml:space="preserve"> Although </w:t>
        </w:r>
      </w:ins>
      <w:ins w:id="69" w:author="Billy Mitchell" w:date="2024-07-12T23:17:00Z" w16du:dateUtc="2024-07-13T03:17:00Z">
        <w:r w:rsidR="0057698D">
          <w:rPr>
            <w:szCs w:val="24"/>
          </w:rPr>
          <w:t>computing standardized emotion scores of each event within the haunted house would be ideal and theoretically possible, the limited window in which we had to collect our e</w:t>
        </w:r>
      </w:ins>
      <w:ins w:id="70" w:author="Billy Mitchell" w:date="2024-07-12T23:18:00Z" w16du:dateUtc="2024-07-13T03:18:00Z">
        <w:r w:rsidR="0057698D">
          <w:rPr>
            <w:szCs w:val="24"/>
          </w:rPr>
          <w:t>xperimental data m</w:t>
        </w:r>
      </w:ins>
      <w:ins w:id="71" w:author="Billy Mitchell" w:date="2024-07-12T23:22:00Z" w16du:dateUtc="2024-07-13T03:22:00Z">
        <w:r w:rsidR="00A76031">
          <w:rPr>
            <w:szCs w:val="24"/>
          </w:rPr>
          <w:t>ade it difficult to assemble an additional independent sample for this purpose</w:t>
        </w:r>
      </w:ins>
      <w:ins w:id="72" w:author="Billy Mitchell" w:date="2024-07-12T23:18:00Z" w16du:dateUtc="2024-07-13T03:18:00Z">
        <w:r w:rsidR="0057698D">
          <w:rPr>
            <w:szCs w:val="24"/>
          </w:rPr>
          <w:t>.</w:t>
        </w:r>
      </w:ins>
      <w:ins w:id="73" w:author="Billy Mitchell" w:date="2024-07-12T23:23:00Z" w16du:dateUtc="2024-07-13T03:23:00Z">
        <w:r w:rsidR="00A76031">
          <w:rPr>
            <w:szCs w:val="24"/>
          </w:rPr>
          <w:t xml:space="preserve"> Without manipulation, we are unable to conclusively determine whether we are capturing emotion as a </w:t>
        </w:r>
      </w:ins>
      <w:ins w:id="74" w:author="Billy Mitchell" w:date="2024-07-12T23:24:00Z" w16du:dateUtc="2024-07-13T03:24:00Z">
        <w:r w:rsidR="00A76031">
          <w:rPr>
            <w:szCs w:val="24"/>
          </w:rPr>
          <w:t xml:space="preserve">precursor or a product of self-regulation. While we </w:t>
        </w:r>
      </w:ins>
      <w:ins w:id="75" w:author="Billy Mitchell" w:date="2024-07-12T23:26:00Z" w16du:dateUtc="2024-07-13T03:26:00Z">
        <w:r w:rsidR="00A76031">
          <w:rPr>
            <w:szCs w:val="24"/>
          </w:rPr>
          <w:t xml:space="preserve">chose language which </w:t>
        </w:r>
      </w:ins>
      <w:ins w:id="76" w:author="Billy Mitchell" w:date="2024-07-12T23:24:00Z" w16du:dateUtc="2024-07-13T03:24:00Z">
        <w:r w:rsidR="00A76031">
          <w:rPr>
            <w:szCs w:val="24"/>
          </w:rPr>
          <w:t>aimed to target em</w:t>
        </w:r>
      </w:ins>
      <w:ins w:id="77" w:author="Billy Mitchell" w:date="2024-07-12T23:25:00Z" w16du:dateUtc="2024-07-13T03:25:00Z">
        <w:r w:rsidR="00A76031">
          <w:rPr>
            <w:szCs w:val="24"/>
          </w:rPr>
          <w:t xml:space="preserve">otion as a precursor, and other studies which have used cued recalls to capture </w:t>
        </w:r>
      </w:ins>
      <w:ins w:id="78" w:author="Billy Mitchell" w:date="2024-07-12T23:26:00Z" w16du:dateUtc="2024-07-13T03:26:00Z">
        <w:r w:rsidR="00A76031">
          <w:rPr>
            <w:szCs w:val="24"/>
          </w:rPr>
          <w:t xml:space="preserve">ratings of emotion experiences have found high consistency between the two, it is entirely possible that </w:t>
        </w:r>
      </w:ins>
      <w:ins w:id="79" w:author="Billy Mitchell" w:date="2024-07-12T23:27:00Z" w16du:dateUtc="2024-07-13T03:27:00Z">
        <w:r w:rsidR="00A76031">
          <w:rPr>
            <w:szCs w:val="24"/>
          </w:rPr>
          <w:t xml:space="preserve">subjects may have misremembered or misinterpreted this intent. </w:t>
        </w:r>
      </w:ins>
      <w:ins w:id="80" w:author="Billy Mitchell" w:date="2024-07-12T23:18:00Z" w16du:dateUtc="2024-07-13T03:18:00Z">
        <w:r w:rsidR="0057698D">
          <w:rPr>
            <w:szCs w:val="24"/>
          </w:rPr>
          <w:t>Regardless, b</w:t>
        </w:r>
      </w:ins>
      <w:ins w:id="81" w:author="Billy Mitchell" w:date="2024-07-12T23:02:00Z" w16du:dateUtc="2024-07-13T03:02:00Z">
        <w:r w:rsidR="004A023F">
          <w:rPr>
            <w:szCs w:val="24"/>
          </w:rPr>
          <w:t>y not making th</w:t>
        </w:r>
      </w:ins>
      <w:ins w:id="82" w:author="Billy Mitchell" w:date="2024-07-12T23:27:00Z" w16du:dateUtc="2024-07-13T03:27:00Z">
        <w:r w:rsidR="00A76031">
          <w:rPr>
            <w:szCs w:val="24"/>
          </w:rPr>
          <w:t>e same</w:t>
        </w:r>
      </w:ins>
      <w:ins w:id="83" w:author="Billy Mitchell" w:date="2024-07-12T23:02:00Z" w16du:dateUtc="2024-07-13T03:02:00Z">
        <w:r w:rsidR="004A023F">
          <w:rPr>
            <w:szCs w:val="24"/>
          </w:rPr>
          <w:t xml:space="preserve"> assumption</w:t>
        </w:r>
      </w:ins>
      <w:ins w:id="84" w:author="Billy Mitchell" w:date="2024-07-12T23:27:00Z" w16du:dateUtc="2024-07-13T03:27:00Z">
        <w:r w:rsidR="00A76031">
          <w:rPr>
            <w:szCs w:val="24"/>
          </w:rPr>
          <w:t>s as more experimentally controlled studies</w:t>
        </w:r>
      </w:ins>
      <w:ins w:id="85" w:author="Billy Mitchell" w:date="2024-07-12T23:02:00Z" w16du:dateUtc="2024-07-13T03:02:00Z">
        <w:r w:rsidR="004A023F">
          <w:rPr>
            <w:szCs w:val="24"/>
          </w:rPr>
          <w:t xml:space="preserve">, our analytic approach </w:t>
        </w:r>
      </w:ins>
      <w:ins w:id="86" w:author="Billy Mitchell" w:date="2024-07-12T23:12:00Z" w16du:dateUtc="2024-07-13T03:12:00Z">
        <w:r w:rsidR="0057698D">
          <w:rPr>
            <w:szCs w:val="24"/>
          </w:rPr>
          <w:t xml:space="preserve">seeks a pragmatic understanding </w:t>
        </w:r>
      </w:ins>
      <w:ins w:id="87" w:author="Billy Mitchell" w:date="2024-07-12T23:15:00Z" w16du:dateUtc="2024-07-13T03:15:00Z">
        <w:r w:rsidR="0057698D">
          <w:rPr>
            <w:szCs w:val="24"/>
          </w:rPr>
          <w:t>of the</w:t>
        </w:r>
      </w:ins>
      <w:ins w:id="88" w:author="Billy Mitchell" w:date="2024-07-12T23:12:00Z" w16du:dateUtc="2024-07-13T03:12:00Z">
        <w:r w:rsidR="0057698D">
          <w:rPr>
            <w:szCs w:val="24"/>
          </w:rPr>
          <w:t xml:space="preserve"> relationship between intensity and emotion regulation, accepting potential confounds as they may naturally coo</w:t>
        </w:r>
      </w:ins>
      <w:ins w:id="89" w:author="Billy Mitchell" w:date="2024-07-12T23:13:00Z" w16du:dateUtc="2024-07-13T03:13:00Z">
        <w:r w:rsidR="0057698D">
          <w:rPr>
            <w:szCs w:val="24"/>
          </w:rPr>
          <w:t xml:space="preserve">ccur and aiming to determine whether the relationship </w:t>
        </w:r>
      </w:ins>
      <w:ins w:id="90" w:author="Billy Mitchell" w:date="2024-07-12T23:18:00Z" w16du:dateUtc="2024-07-13T03:18:00Z">
        <w:r w:rsidR="0057698D">
          <w:rPr>
            <w:szCs w:val="24"/>
          </w:rPr>
          <w:t>exists despite</w:t>
        </w:r>
      </w:ins>
      <w:ins w:id="91" w:author="Billy Mitchell" w:date="2024-07-12T23:14:00Z" w16du:dateUtc="2024-07-13T03:14:00Z">
        <w:r w:rsidR="0057698D">
          <w:rPr>
            <w:szCs w:val="24"/>
          </w:rPr>
          <w:t xml:space="preserve"> the typical, ever</w:t>
        </w:r>
      </w:ins>
      <w:ins w:id="92" w:author="Billy Mitchell" w:date="2024-07-12T23:15:00Z" w16du:dateUtc="2024-07-13T03:15:00Z">
        <w:r w:rsidR="0057698D">
          <w:rPr>
            <w:szCs w:val="24"/>
          </w:rPr>
          <w:t>yday</w:t>
        </w:r>
      </w:ins>
      <w:ins w:id="93" w:author="Billy Mitchell" w:date="2024-07-12T23:14:00Z" w16du:dateUtc="2024-07-13T03:14:00Z">
        <w:r w:rsidR="0057698D">
          <w:rPr>
            <w:szCs w:val="24"/>
          </w:rPr>
          <w:t xml:space="preserve"> variability </w:t>
        </w:r>
      </w:ins>
      <w:ins w:id="94" w:author="Billy Mitchell" w:date="2024-07-12T23:18:00Z" w16du:dateUtc="2024-07-13T03:18:00Z">
        <w:r w:rsidR="0057698D">
          <w:rPr>
            <w:szCs w:val="24"/>
          </w:rPr>
          <w:t>in emotion</w:t>
        </w:r>
      </w:ins>
      <w:ins w:id="95" w:author="Billy Mitchell" w:date="2024-07-12T23:19:00Z" w16du:dateUtc="2024-07-13T03:19:00Z">
        <w:r w:rsidR="0057698D">
          <w:rPr>
            <w:szCs w:val="24"/>
          </w:rPr>
          <w:t xml:space="preserve"> responses </w:t>
        </w:r>
      </w:ins>
      <w:ins w:id="96" w:author="Billy Mitchell" w:date="2024-07-12T23:14:00Z" w16du:dateUtc="2024-07-13T03:14:00Z">
        <w:r w:rsidR="0057698D">
          <w:rPr>
            <w:szCs w:val="24"/>
          </w:rPr>
          <w:t>that standardized approaches smooth over</w:t>
        </w:r>
      </w:ins>
      <w:ins w:id="97" w:author="Billy Mitchell" w:date="2024-07-12T23:02:00Z" w16du:dateUtc="2024-07-13T03:02:00Z">
        <w:r w:rsidR="004A023F">
          <w:rPr>
            <w:szCs w:val="24"/>
          </w:rPr>
          <w:t xml:space="preserve">. </w:t>
        </w:r>
      </w:ins>
    </w:p>
    <w:p w14:paraId="6551AD4F" w14:textId="54B26101" w:rsidR="00425004" w:rsidRPr="008C7178" w:rsidRDefault="00EA7D18" w:rsidP="000967D7">
      <w:pPr>
        <w:spacing w:after="0" w:line="480" w:lineRule="auto"/>
        <w:ind w:left="0" w:firstLine="720"/>
        <w:rPr>
          <w:szCs w:val="24"/>
        </w:rPr>
      </w:pPr>
      <w:r>
        <w:rPr>
          <w:szCs w:val="24"/>
        </w:rPr>
        <w:lastRenderedPageBreak/>
        <w:t>All data and scripts used to produce this analysis are publicly available at OSF (</w:t>
      </w:r>
      <w:r>
        <w:rPr>
          <w:i/>
          <w:iCs/>
          <w:szCs w:val="24"/>
        </w:rPr>
        <w:t xml:space="preserve">See </w:t>
      </w:r>
      <w:r w:rsidRPr="00A05EDA">
        <w:rPr>
          <w:b/>
          <w:bCs/>
        </w:rPr>
        <w:t>Open Practices</w:t>
      </w:r>
      <w:r>
        <w:rPr>
          <w:szCs w:val="24"/>
        </w:rPr>
        <w:t>).</w:t>
      </w:r>
      <w:r w:rsidR="00B720B2" w:rsidRPr="008C7178">
        <w:rPr>
          <w:szCs w:val="24"/>
        </w:rPr>
        <w:t xml:space="preserve"> Preregistration for </w:t>
      </w:r>
      <w:r w:rsidR="00245CC6">
        <w:rPr>
          <w:szCs w:val="24"/>
        </w:rPr>
        <w:t>Study</w:t>
      </w:r>
      <w:r w:rsidR="00B720B2" w:rsidRPr="008C7178">
        <w:rPr>
          <w:szCs w:val="24"/>
        </w:rPr>
        <w:t xml:space="preserve">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5DC26CE6" w:rsidR="00654027" w:rsidRDefault="00245CC6" w:rsidP="0094060F">
      <w:pPr>
        <w:spacing w:after="160" w:line="259" w:lineRule="auto"/>
        <w:ind w:firstLine="238"/>
        <w:rPr>
          <w:b/>
          <w:szCs w:val="24"/>
        </w:rPr>
      </w:pPr>
      <w:r>
        <w:rPr>
          <w:b/>
          <w:szCs w:val="24"/>
        </w:rPr>
        <w:t>STUDY</w:t>
      </w:r>
      <w:r w:rsidR="00876B93" w:rsidRPr="00134823">
        <w:rPr>
          <w:b/>
          <w:szCs w:val="24"/>
        </w:rPr>
        <w:t xml:space="preserve"> 1 </w:t>
      </w:r>
      <w:r w:rsidR="00B720B2" w:rsidRPr="00134823">
        <w:rPr>
          <w:b/>
          <w:szCs w:val="24"/>
        </w:rPr>
        <w:t>RESULTS</w:t>
      </w:r>
      <w:r w:rsidR="00A0226B">
        <w:rPr>
          <w:b/>
          <w:szCs w:val="24"/>
        </w:rPr>
        <w:t xml:space="preserve"> </w:t>
      </w:r>
    </w:p>
    <w:p w14:paraId="25B0D1E8" w14:textId="7C021CF2"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 </w:t>
      </w:r>
      <w:r w:rsidR="00937D53" w:rsidRPr="008C7178">
        <w:rPr>
          <w:szCs w:val="24"/>
        </w:rPr>
        <w:t xml:space="preserve"> 0 – 4</w:t>
      </w:r>
      <w:r w:rsidR="00937D53">
        <w:rPr>
          <w:szCs w:val="24"/>
        </w:rPr>
        <w:t xml:space="preserve">, </w:t>
      </w:r>
      <w:r w:rsidR="00937D53" w:rsidRPr="00BE73D6">
        <w:rPr>
          <w:i/>
          <w:iCs/>
          <w:szCs w:val="24"/>
        </w:rPr>
        <w:t>sd</w:t>
      </w:r>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emotions </w:t>
      </w:r>
      <w:r w:rsidR="006754EA">
        <w:rPr>
          <w:szCs w:val="24"/>
        </w:rPr>
        <w:t xml:space="preserve"> and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mc:AlternateContent>
          <mc:Choice Requires="wpg">
            <w:drawing>
              <wp:anchor distT="0" distB="0" distL="114300" distR="114300" simplePos="0" relativeHeight="251667456" behindDoc="0" locked="0" layoutInCell="1" allowOverlap="1" wp14:anchorId="74E00807" wp14:editId="11658B58">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34.9pt;z-index:251667456"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and motivations to 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t>
      </w:r>
      <w:r w:rsidR="00854F72">
        <w:rPr>
          <w:bCs/>
          <w:szCs w:val="24"/>
        </w:rPr>
        <w:lastRenderedPageBreak/>
        <w:t>with the average response sitting above the midpoint of the scale</w:t>
      </w:r>
      <w:r w:rsidR="00854F72" w:rsidRPr="0075725E">
        <w:rPr>
          <w:bCs/>
          <w:szCs w:val="24"/>
        </w:rPr>
        <w:t xml:space="preserve"> </w:t>
      </w:r>
      <w:bookmarkStart w:id="98"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r w:rsidR="00854F72" w:rsidRPr="00BE73D6">
        <w:rPr>
          <w:bCs/>
          <w:i/>
          <w:iCs/>
          <w:szCs w:val="24"/>
        </w:rPr>
        <w:t>sd</w:t>
      </w:r>
      <w:r w:rsidR="00854F72">
        <w:rPr>
          <w:bCs/>
          <w:szCs w:val="24"/>
        </w:rPr>
        <w:t xml:space="preserve"> = 1.82</w:t>
      </w:r>
      <w:r w:rsidR="00854F72" w:rsidRPr="0075725E">
        <w:rPr>
          <w:bCs/>
          <w:szCs w:val="24"/>
        </w:rPr>
        <w:t>)</w:t>
      </w:r>
      <w:bookmarkEnd w:id="98"/>
      <w:r w:rsidR="00854F72" w:rsidRPr="0075725E">
        <w:rPr>
          <w:bCs/>
          <w:szCs w:val="24"/>
        </w:rPr>
        <w:t>.</w:t>
      </w:r>
      <w:r w:rsidR="00854F72">
        <w:rPr>
          <w:bCs/>
          <w:szCs w:val="24"/>
        </w:rPr>
        <w:t xml:space="preserve"> 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r w:rsidR="00F27AB2" w:rsidRPr="00BE73D6">
        <w:rPr>
          <w:bCs/>
          <w:i/>
          <w:iCs/>
          <w:szCs w:val="24"/>
        </w:rPr>
        <w:t>sd</w:t>
      </w:r>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r w:rsidR="00F27AB2" w:rsidRPr="00BE73D6">
        <w:rPr>
          <w:bCs/>
          <w:i/>
          <w:iCs/>
          <w:szCs w:val="24"/>
        </w:rPr>
        <w:t>sd</w:t>
      </w:r>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r w:rsidR="00F27AB2" w:rsidRPr="00BE73D6">
        <w:rPr>
          <w:bCs/>
          <w:i/>
          <w:iCs/>
          <w:szCs w:val="24"/>
        </w:rPr>
        <w:t>sd</w:t>
      </w:r>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r w:rsidR="00F27AB2" w:rsidRPr="00BE73D6">
        <w:rPr>
          <w:bCs/>
          <w:i/>
          <w:iCs/>
          <w:szCs w:val="24"/>
        </w:rPr>
        <w:t>sd</w:t>
      </w:r>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15.5, </w:t>
      </w:r>
      <w:r w:rsidR="00AA18EC" w:rsidRPr="00AA18EC">
        <w:rPr>
          <w:bCs/>
          <w:i/>
          <w:iCs/>
          <w:szCs w:val="24"/>
        </w:rPr>
        <w:t>median</w:t>
      </w:r>
      <w:r w:rsidR="00342888">
        <w:rPr>
          <w:bCs/>
          <w:szCs w:val="24"/>
        </w:rPr>
        <w:t xml:space="preserve"> = 02, </w:t>
      </w:r>
      <w:r w:rsidR="00342888" w:rsidRPr="00BE73D6">
        <w:rPr>
          <w:bCs/>
          <w:i/>
          <w:iCs/>
          <w:szCs w:val="24"/>
        </w:rPr>
        <w:t xml:space="preserve">sd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29.9</w:t>
      </w:r>
      <w:r w:rsidR="00F27AB2">
        <w:rPr>
          <w:bCs/>
          <w:szCs w:val="24"/>
        </w:rPr>
        <w:t>), and 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3DE2FFC9"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Within the p</w:t>
      </w:r>
      <w:r w:rsidR="005F2875">
        <w:rPr>
          <w:bCs/>
          <w:szCs w:val="24"/>
        </w:rPr>
        <w:t>reliminary</w:t>
      </w:r>
      <w:r w:rsidR="00D124F4">
        <w:rPr>
          <w:bCs/>
          <w:szCs w:val="24"/>
        </w:rPr>
        <w:t xml:space="preserve">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To what extent did you attempt to change or regulate how you felt during this event?”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association between the average negative affective intensity of an event and </w:t>
      </w:r>
      <w:r w:rsidR="00002F5B" w:rsidRPr="00002F5B">
        <w:rPr>
          <w:bCs/>
          <w:szCs w:val="24"/>
        </w:rPr>
        <w:t xml:space="preserve">extent to </w:t>
      </w:r>
      <w:r w:rsidR="00002F5B" w:rsidRPr="00002F5B">
        <w:rPr>
          <w:bCs/>
          <w:szCs w:val="24"/>
        </w:rPr>
        <w:lastRenderedPageBreak/>
        <w:t xml:space="preserve">which 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w:t>
      </w:r>
      <w:r w:rsidR="005F2875">
        <w:rPr>
          <w:szCs w:val="24"/>
        </w:rPr>
        <w:t>reliminary study</w:t>
      </w:r>
      <w:r w:rsidR="00ED5394">
        <w:rPr>
          <w:szCs w:val="24"/>
        </w:rPr>
        <w:t xml:space="preserve">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S</w:t>
      </w:r>
      <w:r w:rsidR="00D124F4">
        <w:rPr>
          <w:bCs/>
          <w:szCs w:val="24"/>
        </w:rPr>
        <w:t xml:space="preserve">elf-regulation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476ACBDD" w:rsidR="0043765F" w:rsidRDefault="00B720B2" w:rsidP="000967D7">
      <w:pPr>
        <w:spacing w:after="0" w:line="480" w:lineRule="auto"/>
        <w:ind w:left="0" w:firstLine="720"/>
        <w:rPr>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w:t>
      </w:r>
      <w:r w:rsidR="001227C9">
        <w:rPr>
          <w:szCs w:val="24"/>
        </w:rPr>
        <w:t xml:space="preserve"> iteratively (i.e., adding one fixed effect to the model at a time)</w:t>
      </w:r>
      <w:r w:rsidRPr="008C7178">
        <w:rPr>
          <w:szCs w:val="24"/>
        </w:rPr>
        <w:t xml:space="preserve">, 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Our best performing non-null model</w:t>
      </w:r>
      <w:r w:rsidR="00D358EF">
        <w:rPr>
          <w:szCs w:val="24"/>
        </w:rPr>
        <w:t xml:space="preserve"> </w:t>
      </w:r>
      <w:r w:rsidR="004B4A25">
        <w:rPr>
          <w:szCs w:val="24"/>
        </w:rPr>
        <w:t>-</w:t>
      </w:r>
      <w:r w:rsidR="00D358EF">
        <w:rPr>
          <w:szCs w:val="24"/>
        </w:rPr>
        <w:t>-</w:t>
      </w:r>
      <w:r w:rsidRPr="008C7178">
        <w:rPr>
          <w:szCs w:val="24"/>
        </w:rPr>
        <w:t xml:space="preserve"> including only 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w:t>
      </w:r>
      <w:r w:rsidR="00D358EF">
        <w:rPr>
          <w:szCs w:val="24"/>
        </w:rPr>
        <w:t xml:space="preserve"> </w:t>
      </w:r>
      <w:r w:rsidR="004B4A25">
        <w:rPr>
          <w:szCs w:val="24"/>
        </w:rPr>
        <w:t>-</w:t>
      </w:r>
      <w:r w:rsidR="00D358EF">
        <w:rPr>
          <w:szCs w:val="24"/>
        </w:rPr>
        <w:t>-</w:t>
      </w:r>
      <w:r w:rsidRPr="008C7178">
        <w:rPr>
          <w:szCs w:val="24"/>
        </w:rPr>
        <w:t xml:space="preserve">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every one</w:t>
      </w:r>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w:t>
      </w:r>
      <w:r w:rsidR="004B4A25">
        <w:rPr>
          <w:szCs w:val="24"/>
        </w:rPr>
        <w:t xml:space="preserve">strong </w:t>
      </w:r>
      <w:r w:rsidRPr="008C7178">
        <w:rPr>
          <w:szCs w:val="24"/>
        </w:rPr>
        <w:t xml:space="preserve">evidence to support that emotional intensity predicts strategy usage in </w:t>
      </w:r>
      <w:r w:rsidR="0043765F">
        <w:rPr>
          <w:szCs w:val="24"/>
        </w:rPr>
        <w:t>this dynamic, high-intensity</w:t>
      </w:r>
      <w:r w:rsidRPr="008C7178">
        <w:rPr>
          <w:szCs w:val="24"/>
        </w:rPr>
        <w:t xml:space="preserve"> </w:t>
      </w:r>
      <w:r w:rsidR="0043765F">
        <w:rPr>
          <w:szCs w:val="24"/>
        </w:rPr>
        <w:t>situation</w:t>
      </w:r>
      <w:r w:rsidRPr="008C7178">
        <w:rPr>
          <w:szCs w:val="24"/>
        </w:rPr>
        <w:t>.</w:t>
      </w:r>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69504" behindDoc="0" locked="0" layoutInCell="1" allowOverlap="1" wp14:anchorId="4803ED69" wp14:editId="7F9F593A">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Group 8" o:spid="_x0000_s1037" style="position:absolute;left:0;text-align:left;margin-left:-1.45pt;margin-top:19.2pt;width:472.45pt;height:442.85pt;z-index:251669504;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764B65DA" w14:textId="32AD1319" w:rsidR="003A18DB" w:rsidRPr="00DD7AA5" w:rsidRDefault="003A18DB" w:rsidP="003A18DB">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954723">
        <w:rPr>
          <w:bCs/>
          <w:szCs w:val="24"/>
        </w:rPr>
        <w:instrText xml:space="preserve"> ADDIN ZOTERO_ITEM CSL_CITATION {"citationID":"JxunO7xU","properties":{"formattedCitation":"(Dorman Ilan et al., 2019)","plainCitation":"(Dorman Ilan et al., 2019)","noteIndex":0},"citationItems":[{"id":1759,"uris":["http://zotero.org/users/6239255/items/L53SNUG2"],"itemData":{"id":1759,"type":"article-journal","abstract":"Being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9C0B1F" w:rsidRPr="00FC686E">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w:t>
      </w:r>
      <w:r w:rsidR="003A4A12">
        <w:rPr>
          <w:bCs/>
          <w:szCs w:val="24"/>
        </w:rPr>
        <w:t xml:space="preserve">attempts to </w:t>
      </w:r>
      <w:r w:rsidR="009C0B1F">
        <w:rPr>
          <w:bCs/>
          <w:szCs w:val="24"/>
        </w:rPr>
        <w:t>replicat</w:t>
      </w:r>
      <w:r w:rsidR="003A4A12">
        <w:rPr>
          <w:bCs/>
          <w:szCs w:val="24"/>
        </w:rPr>
        <w:t>e it</w:t>
      </w:r>
      <w:r w:rsidR="009C0B1F">
        <w:rPr>
          <w:bCs/>
          <w:szCs w:val="24"/>
        </w:rPr>
        <w:t xml:space="preserve"> beyond lab settings ha</w:t>
      </w:r>
      <w:r w:rsidR="003A4A12">
        <w:rPr>
          <w:bCs/>
          <w:szCs w:val="24"/>
        </w:rPr>
        <w:t>ve</w:t>
      </w:r>
      <w:r w:rsidR="009C0B1F">
        <w:rPr>
          <w:bCs/>
          <w:szCs w:val="24"/>
        </w:rPr>
        <w:t xml:space="preserve">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r w:rsidR="0000303C">
        <w:rPr>
          <w:bCs/>
          <w:szCs w:val="24"/>
        </w:rPr>
        <w:t xml:space="preserve"> -</w:t>
      </w:r>
      <w:r w:rsidR="00843ACF">
        <w:rPr>
          <w:bCs/>
          <w:szCs w:val="24"/>
        </w:rPr>
        <w:t>-</w:t>
      </w:r>
      <w:r w:rsidR="009C0B1F">
        <w:rPr>
          <w:bCs/>
          <w:szCs w:val="24"/>
        </w:rPr>
        <w:t xml:space="preserve"> as assessed by the RAT test</w:t>
      </w:r>
      <w:r w:rsidR="0000303C">
        <w:rPr>
          <w:bCs/>
          <w:szCs w:val="24"/>
        </w:rPr>
        <w:t xml:space="preserve"> </w:t>
      </w:r>
      <w:r w:rsidR="00861E10">
        <w:rPr>
          <w:bCs/>
          <w:szCs w:val="24"/>
        </w:rPr>
        <w:t>–</w:t>
      </w:r>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[-0.044, 0.010]</w:t>
      </w:r>
      <w:r>
        <w:rPr>
          <w:bCs/>
          <w:szCs w:val="24"/>
        </w:rPr>
        <w:t xml:space="preserve">, </w:t>
      </w:r>
      <w:r w:rsidRPr="00BE73D6">
        <w:rPr>
          <w:bCs/>
          <w:i/>
          <w:iCs/>
          <w:szCs w:val="24"/>
        </w:rPr>
        <w:t>p</w:t>
      </w:r>
      <w:r>
        <w:rPr>
          <w:bCs/>
          <w:szCs w:val="24"/>
        </w:rPr>
        <w:t xml:space="preserve"> </w:t>
      </w:r>
      <w:r>
        <w:rPr>
          <w:bCs/>
          <w:szCs w:val="24"/>
        </w:rPr>
        <w:lastRenderedPageBreak/>
        <w:t xml:space="preserve">= 0.21), </w:t>
      </w:r>
      <w:r w:rsidR="009C0B1F">
        <w:rPr>
          <w:bCs/>
          <w:szCs w:val="24"/>
        </w:rPr>
        <w:t>even when adjusting for baseline cognitive load as assessed both prior to exposure and one-week later</w:t>
      </w:r>
      <w:r>
        <w:rPr>
          <w:bCs/>
          <w:szCs w:val="24"/>
        </w:rPr>
        <w:t>.</w:t>
      </w:r>
    </w:p>
    <w:p w14:paraId="59073843" w14:textId="6D89209D"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954723">
        <w:rPr>
          <w:bCs/>
          <w:szCs w:val="24"/>
        </w:rPr>
        <w:instrText xml:space="preserve"> ADDIN ZOTERO_ITEM CSL_CITATION {"citationID":"Xocunk5q","properties":{"formattedCitation":"(Denny et al., 2014)","plainCitation":"(Denny et al., 2014)","noteIndex":0},"citationItems":[{"id":1784,"uris":["http://zotero.org/users/6239255/items/SHNBSNW9"],"itemData":{"id":1784,"type":"article-journal","abstract":"Expectations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Pr="00FC686E">
        <w:t>(Denny et al., 2014)</w:t>
      </w:r>
      <w:r>
        <w:rPr>
          <w:bCs/>
          <w:szCs w:val="24"/>
        </w:rPr>
        <w:fldChar w:fldCharType="end"/>
      </w:r>
      <w:r>
        <w:rPr>
          <w:bCs/>
          <w:szCs w:val="24"/>
        </w:rPr>
        <w:t xml:space="preserve">, motivations to participate </w:t>
      </w:r>
      <w:r>
        <w:rPr>
          <w:bCs/>
          <w:szCs w:val="24"/>
        </w:rPr>
        <w:fldChar w:fldCharType="begin"/>
      </w:r>
      <w:r w:rsidR="00954723">
        <w:rPr>
          <w:bCs/>
          <w:szCs w:val="24"/>
        </w:rPr>
        <w:instrText xml:space="preserve"> ADDIN ZOTERO_ITEM CSL_CITATION {"citationID":"mIL9LwmK","properties":{"formattedCitation":"(Tamir, 2016)","plainCitation":"(Tamir, 2016)","noteIndex":0},"citationItems":[{"id":838,"uris":["http://zotero.org/users/6239255/items/87I2Q5BQ"],"itemData":{"id":838,"type":"article-journal","abstract":"Emotion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Pr="00FC686E">
        <w:t>(Tamir, 2016)</w:t>
      </w:r>
      <w:r>
        <w:rPr>
          <w:bCs/>
          <w:szCs w:val="24"/>
        </w:rPr>
        <w:fldChar w:fldCharType="end"/>
      </w:r>
      <w:r>
        <w:rPr>
          <w:bCs/>
          <w:szCs w:val="24"/>
        </w:rPr>
        <w:t xml:space="preserve">, attitudes towards fear and haunted houses </w:t>
      </w:r>
      <w:r>
        <w:rPr>
          <w:bCs/>
          <w:szCs w:val="24"/>
        </w:rPr>
        <w:fldChar w:fldCharType="begin"/>
      </w:r>
      <w:r w:rsidR="00954723">
        <w:rPr>
          <w:bCs/>
          <w:szCs w:val="24"/>
        </w:rPr>
        <w:instrText xml:space="preserve"> ADDIN ZOTERO_ITEM CSL_CITATION {"citationID":"cvXKJQpk","properties":{"formattedCitation":"(Argyriou &amp; Lee, 2020)","plainCitation":"(Argyriou &amp; Lee, 2020)","noteIndex":0},"citationItems":[{"id":1413,"uris":["http://zotero.org/users/6239255/items/PXBP8UL8"],"itemData":{"id":1413,"type":"article-journal","abstract":"Background: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Pr="00FC686E">
        <w:t>(Argyriou &amp; Lee, 2020)</w:t>
      </w:r>
      <w:r>
        <w:rPr>
          <w:bCs/>
          <w:szCs w:val="24"/>
        </w:rPr>
        <w:fldChar w:fldCharType="end"/>
      </w:r>
      <w:r>
        <w:rPr>
          <w:bCs/>
          <w:szCs w:val="24"/>
        </w:rPr>
        <w:t>,</w:t>
      </w:r>
      <w:r w:rsidR="00452B94">
        <w:rPr>
          <w:bCs/>
          <w:szCs w:val="24"/>
        </w:rPr>
        <w:t xml:space="preserve"> participant</w:t>
      </w:r>
      <w:r>
        <w:rPr>
          <w:bCs/>
          <w:szCs w:val="24"/>
        </w:rPr>
        <w:t xml:space="preserve"> sex </w:t>
      </w:r>
      <w:r>
        <w:rPr>
          <w:bCs/>
          <w:szCs w:val="24"/>
        </w:rPr>
        <w:fldChar w:fldCharType="begin"/>
      </w:r>
      <w:r w:rsidR="00954723">
        <w:rPr>
          <w:bCs/>
          <w:szCs w:val="24"/>
        </w:rPr>
        <w:instrText xml:space="preserve"> ADDIN ZOTERO_ITEM CSL_CITATION {"citationID":"KSGE5xIE","properties":{"formattedCitation":"(McRae et al., 2008)","plainCitation":"(McRae et al., 2008)","noteIndex":0},"citationItems":[{"id":2547,"uris":["http://zotero.org/users/6239255/items/LDXUXAFD"],"itemData":{"id":2547,"type":"article-journal","abstract":"Despite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Pr="0067300A">
        <w:t>(McRae et al., 2008)</w:t>
      </w:r>
      <w:r>
        <w:rPr>
          <w:bCs/>
          <w:szCs w:val="24"/>
        </w:rPr>
        <w:fldChar w:fldCharType="end"/>
      </w:r>
      <w:r>
        <w:rPr>
          <w:bCs/>
          <w:szCs w:val="24"/>
        </w:rPr>
        <w:t xml:space="preserve">, age </w:t>
      </w:r>
      <w:r>
        <w:rPr>
          <w:bCs/>
          <w:szCs w:val="24"/>
        </w:rPr>
        <w:fldChar w:fldCharType="begin"/>
      </w:r>
      <w:r w:rsidR="00954723">
        <w:rPr>
          <w:bCs/>
          <w:szCs w:val="24"/>
        </w:rPr>
        <w:instrText xml:space="preserve"> ADDIN ZOTERO_ITEM CSL_CITATION {"citationID":"rW9wpsrF","properties":{"formattedCitation":"(Blanchard-Fields et al., 2004)","plainCitation":"(Blanchard-Fields et al., 2004)","noteIndex":0},"citationItems":[{"id":2910,"uris":["http://zotero.org/users/6239255/items/MMRW8MTN"],"itemData":{"id":2910,"type":"article-journal","abstract":"We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Pr="0067300A">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954723">
        <w:rPr>
          <w:bCs/>
          <w:szCs w:val="24"/>
        </w:rPr>
        <w:instrText xml:space="preserve"> ADDIN ZOTERO_ITEM CSL_CITATION {"citationID":"REk9Ex04","properties":{"formattedCitation":"(Aldao et al., 2010)","plainCitation":"(Aldao et al., 2010)","noteIndex":0},"citationItems":[{"id":1383,"uris":["http://zotero.org/users/6239255/items/7PJ2MECG"],"itemData":{"id":1383,"type":"article-journal","abstract":"We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Pr="0067300A">
        <w:t>(Aldao et al., 2010)</w:t>
      </w:r>
      <w:r>
        <w:rPr>
          <w:bCs/>
          <w:szCs w:val="24"/>
        </w:rPr>
        <w:fldChar w:fldCharType="end"/>
      </w:r>
      <w:r>
        <w:rPr>
          <w:bCs/>
          <w:szCs w:val="24"/>
        </w:rPr>
        <w:t xml:space="preserve">, regulation tendencies (ERQ) </w:t>
      </w:r>
      <w:r>
        <w:rPr>
          <w:bCs/>
          <w:szCs w:val="24"/>
        </w:rPr>
        <w:fldChar w:fldCharType="begin"/>
      </w:r>
      <w:r w:rsidR="00954723">
        <w:rPr>
          <w:bCs/>
          <w:szCs w:val="24"/>
        </w:rPr>
        <w:instrText xml:space="preserve"> ADDIN ZOTERO_ITEM CSL_CITATION {"citationID":"6quLRYpj","properties":{"formattedCitation":"(Gross &amp; John, 2003)","plainCitation":"(Gross &amp; John, 2003)","noteIndex":0},"citationItems":[{"id":1971,"uris":["http://zotero.org/users/6239255/items/P9VEKZLF"],"itemData":{"id":1971,"type":"article-journal","abstract":"Five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Pr="00D656A0">
        <w:t>(Gross &amp; John, 2003)</w:t>
      </w:r>
      <w:r>
        <w:rPr>
          <w:bCs/>
          <w:szCs w:val="24"/>
        </w:rPr>
        <w:fldChar w:fldCharType="end"/>
      </w:r>
      <w:r>
        <w:rPr>
          <w:bCs/>
          <w:szCs w:val="24"/>
        </w:rPr>
        <w:t xml:space="preserve">, time of day, and presence of peers. </w:t>
      </w:r>
    </w:p>
    <w:p w14:paraId="0506585B" w14:textId="1FE6B667" w:rsidR="003A18DB" w:rsidRPr="000960FE" w:rsidRDefault="003A18DB" w:rsidP="003A18DB">
      <w:pPr>
        <w:spacing w:after="0" w:line="480" w:lineRule="auto"/>
        <w:ind w:left="0" w:firstLine="720"/>
        <w:rPr>
          <w:bCs/>
          <w:szCs w:val="24"/>
        </w:rPr>
      </w:pPr>
      <w:r>
        <w:rPr>
          <w:bCs/>
          <w:szCs w:val="24"/>
        </w:rPr>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or 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xml:space="preserve">, </w:t>
      </w:r>
      <w:r w:rsidR="00843ACF">
        <w:rPr>
          <w:bCs/>
          <w:szCs w:val="24"/>
        </w:rPr>
        <w:t xml:space="preserve">participant </w:t>
      </w:r>
      <w:r w:rsidRPr="0095040B">
        <w:rPr>
          <w:bCs/>
          <w:szCs w:val="24"/>
        </w:rPr>
        <w:t>sex</w:t>
      </w:r>
      <w:r>
        <w:rPr>
          <w:bCs/>
          <w:szCs w:val="24"/>
        </w:rPr>
        <w:t xml:space="preserve"> (t(73) = </w:t>
      </w:r>
      <w:r>
        <w:rPr>
          <w:bCs/>
          <w:szCs w:val="24"/>
        </w:rPr>
        <w:lastRenderedPageBreak/>
        <w:t>1.54,</w:t>
      </w:r>
      <w:r w:rsidR="0022476E">
        <w:rPr>
          <w:bCs/>
          <w:szCs w:val="24"/>
        </w:rPr>
        <w:t xml:space="preserve"> </w:t>
      </w:r>
      <w:r w:rsidR="0022476E">
        <w:rPr>
          <w:bCs/>
          <w:i/>
          <w:iCs/>
          <w:szCs w:val="24"/>
        </w:rPr>
        <w:t>95% 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2C88E284" w14:textId="1542DA18" w:rsidR="003E0416" w:rsidRDefault="003A18DB" w:rsidP="003E0416">
      <w:pPr>
        <w:spacing w:after="0" w:line="480" w:lineRule="auto"/>
        <w:ind w:left="0" w:firstLine="720"/>
        <w:rPr>
          <w:ins w:id="99" w:author="Billy Mitchell" w:date="2024-07-12T22:28:00Z" w16du:dateUtc="2024-07-13T02:28:00Z"/>
          <w:szCs w:val="24"/>
        </w:rPr>
      </w:pPr>
      <w:r w:rsidRPr="00BE73D6">
        <w:rPr>
          <w:b/>
          <w:bCs/>
          <w:szCs w:val="24"/>
        </w:rPr>
        <w:t>Multiverse approach also failed to explain strategy usage.</w:t>
      </w:r>
      <w:r w:rsidR="009C0B1F">
        <w:rPr>
          <w:szCs w:val="24"/>
        </w:rPr>
        <w:t xml:space="preserve"> W</w:t>
      </w:r>
      <w:r w:rsidR="0043765F">
        <w:rPr>
          <w:szCs w:val="24"/>
        </w:rPr>
        <w:t xml:space="preserve">e expanded </w:t>
      </w:r>
      <w:r w:rsidR="009C0B1F">
        <w:rPr>
          <w:szCs w:val="24"/>
        </w:rPr>
        <w:t xml:space="preserve">the scope of our primary analyses </w:t>
      </w:r>
      <w:r w:rsidR="0043765F">
        <w:rPr>
          <w:szCs w:val="24"/>
        </w:rPr>
        <w:t>and conducted additional explora</w:t>
      </w:r>
      <w:r w:rsidR="004D2275" w:rsidRPr="004D2275">
        <w:rPr>
          <w:szCs w:val="24"/>
        </w:rPr>
        <w:t>tory</w:t>
      </w:r>
      <w:r w:rsidR="004D2275">
        <w:rPr>
          <w:szCs w:val="24"/>
        </w:rPr>
        <w:t xml:space="preserve"> analys</w:t>
      </w:r>
      <w:r w:rsidR="009C0B1F">
        <w:rPr>
          <w:szCs w:val="24"/>
        </w:rPr>
        <w:t>e</w:t>
      </w:r>
      <w:r w:rsidR="0043765F">
        <w:rPr>
          <w:szCs w:val="24"/>
        </w:rPr>
        <w:t xml:space="preserve">s </w:t>
      </w:r>
      <w:r w:rsidR="004D2275">
        <w:rPr>
          <w:szCs w:val="24"/>
        </w:rPr>
        <w:t xml:space="preserve">to determine whether a stronger association between strategy </w:t>
      </w:r>
      <w:r w:rsidR="00131503">
        <w:rPr>
          <w:szCs w:val="24"/>
        </w:rPr>
        <w:t>usage</w:t>
      </w:r>
      <w:r w:rsidR="004D2275">
        <w:rPr>
          <w:szCs w:val="24"/>
        </w:rPr>
        <w:t xml:space="preserve"> and affective intensity</w:t>
      </w:r>
      <w:r w:rsidR="008E6857">
        <w:rPr>
          <w:szCs w:val="24"/>
        </w:rPr>
        <w:t xml:space="preserve"> could be found</w:t>
      </w:r>
      <w:r w:rsidR="004D2275">
        <w:rPr>
          <w:szCs w:val="24"/>
        </w:rPr>
        <w:t xml:space="preserve"> using</w:t>
      </w:r>
      <w:r w:rsidR="009C0B1F">
        <w:rPr>
          <w:szCs w:val="24"/>
        </w:rPr>
        <w:t xml:space="preserve"> different</w:t>
      </w:r>
      <w:r w:rsidR="004D2275">
        <w:rPr>
          <w:szCs w:val="24"/>
        </w:rPr>
        <w:t xml:space="preserve"> </w:t>
      </w:r>
      <w:r w:rsidR="009C0B1F">
        <w:rPr>
          <w:szCs w:val="24"/>
        </w:rPr>
        <w:t>inclusion criteria</w:t>
      </w:r>
      <w:r w:rsidR="008E6857">
        <w:rPr>
          <w:szCs w:val="24"/>
        </w:rPr>
        <w:t>,</w:t>
      </w:r>
      <w:r w:rsidR="004D2275">
        <w:rPr>
          <w:szCs w:val="24"/>
        </w:rPr>
        <w:t xml:space="preserve"> comparing engagement strategies (i.e., reappraisal) to disengagement strategies (i.e., suppression, distraction) as defined in the broader literature (</w:t>
      </w:r>
      <w:r w:rsidR="00516B60">
        <w:rPr>
          <w:szCs w:val="24"/>
        </w:rPr>
        <w:t xml:space="preserve">e.g., </w:t>
      </w:r>
      <w:r w:rsidR="00516B60">
        <w:rPr>
          <w:szCs w:val="24"/>
        </w:rPr>
        <w:fldChar w:fldCharType="begin"/>
      </w:r>
      <w:r w:rsidR="00954723">
        <w:rPr>
          <w:szCs w:val="24"/>
        </w:rPr>
        <w:instrText xml:space="preserve"> ADDIN ZOTERO_ITEM CSL_CITATION {"citationID":"yrRNPrrA","properties":{"formattedCitation":"(Dixon-Gordon et al., 2015)","plainCitation":"(Dixon-Gordon et al., 2015)","dontUpdate":true,"noteIndex":0},"citationItems":[{"id":1767,"uris":["http://zotero.org/users/6239255/items/YYQ7GI3R"],"itemData":{"id":1767,"type":"article-journal","abstract":"Emerging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sidR="00516B60">
        <w:rPr>
          <w:szCs w:val="24"/>
        </w:rPr>
        <w:fldChar w:fldCharType="separate"/>
      </w:r>
      <w:r w:rsidR="00516B60" w:rsidRPr="00516B60">
        <w:t>Dixon-Gordon et al., 2015)</w:t>
      </w:r>
      <w:r w:rsidR="00516B60">
        <w:rPr>
          <w:szCs w:val="24"/>
        </w:rPr>
        <w:fldChar w:fldCharType="end"/>
      </w:r>
      <w:r w:rsidR="00B07DD0">
        <w:rPr>
          <w:szCs w:val="24"/>
        </w:rPr>
        <w:t xml:space="preserve"> and including </w:t>
      </w:r>
      <w:r w:rsidR="00B07DD0" w:rsidRPr="00B07DD0">
        <w:rPr>
          <w:szCs w:val="24"/>
        </w:rPr>
        <w:t>contra-hedonic regulation activity (i.e., downregulating positive emotion)</w:t>
      </w:r>
      <w:r w:rsidR="00B07DD0">
        <w:rPr>
          <w:szCs w:val="24"/>
        </w:rPr>
        <w:t>.</w:t>
      </w:r>
      <w:r w:rsidR="00B07DD0" w:rsidRPr="00B07DD0">
        <w:rPr>
          <w:szCs w:val="24"/>
        </w:rPr>
        <w:t xml:space="preserve"> </w:t>
      </w:r>
      <w:r w:rsidR="00B07DD0">
        <w:rPr>
          <w:szCs w:val="24"/>
        </w:rPr>
        <w:t>We found only a single model which surpassed nominal statistical thresholds of significance in model fit (</w:t>
      </w:r>
      <w:r w:rsidR="00B07DD0" w:rsidRPr="009527CE">
        <w:rPr>
          <w:i/>
          <w:iCs/>
          <w:szCs w:val="24"/>
        </w:rPr>
        <w:t>ICC</w:t>
      </w:r>
      <w:r w:rsidR="00B07DD0">
        <w:rPr>
          <w:szCs w:val="24"/>
        </w:rPr>
        <w:t xml:space="preserve"> = 0.37; </w:t>
      </w:r>
      <w:r w:rsidR="00B07DD0" w:rsidRPr="009527CE">
        <w:rPr>
          <w:i/>
          <w:iCs/>
          <w:szCs w:val="24"/>
        </w:rPr>
        <w:t>p</w:t>
      </w:r>
      <w:r w:rsidR="00B07DD0">
        <w:rPr>
          <w:szCs w:val="24"/>
        </w:rPr>
        <w:t xml:space="preserve"> = 0.04 when compared to null), but which did not maintain significance after adjusting to maintain a family-wise error rate (</w:t>
      </w:r>
      <w:r w:rsidR="00B07DD0">
        <w:rPr>
          <w:i/>
          <w:iCs/>
          <w:szCs w:val="24"/>
        </w:rPr>
        <w:t>p</w:t>
      </w:r>
      <w:r w:rsidR="00B07DD0">
        <w:rPr>
          <w:szCs w:val="24"/>
        </w:rPr>
        <w:t xml:space="preserve"> = 0.32).  Details and results of this analysis can be found in the </w:t>
      </w:r>
      <w:r w:rsidR="00B07DD0">
        <w:rPr>
          <w:b/>
          <w:bCs/>
          <w:szCs w:val="24"/>
        </w:rPr>
        <w:t>Supplementary Materials</w:t>
      </w:r>
      <w:r w:rsidR="00B07DD0">
        <w:rPr>
          <w:szCs w:val="24"/>
        </w:rPr>
        <w:t xml:space="preserve">. </w:t>
      </w:r>
    </w:p>
    <w:p w14:paraId="725B196F" w14:textId="1CD73103" w:rsidR="003E0416" w:rsidRPr="003E0416" w:rsidRDefault="00710F71" w:rsidP="003E0416">
      <w:pPr>
        <w:spacing w:after="0" w:line="480" w:lineRule="auto"/>
        <w:ind w:left="0" w:firstLine="720"/>
        <w:rPr>
          <w:szCs w:val="24"/>
        </w:rPr>
      </w:pPr>
      <w:ins w:id="100" w:author="Billy Mitchell" w:date="2024-07-13T00:38:00Z">
        <w:r w:rsidRPr="00710F71">
          <w:rPr>
            <w:b/>
            <w:bCs/>
            <w:szCs w:val="24"/>
            <w:rPrChange w:id="101" w:author="Billy Mitchell" w:date="2024-07-13T00:38:00Z" w16du:dateUtc="2024-07-13T04:38:00Z">
              <w:rPr>
                <w:szCs w:val="24"/>
              </w:rPr>
            </w:rPrChange>
          </w:rPr>
          <w:t>Manipulated emotion intensity does not predict regulation</w:t>
        </w:r>
      </w:ins>
      <w:ins w:id="102" w:author="Billy Mitchell" w:date="2024-07-13T00:38:00Z" w16du:dateUtc="2024-07-13T04:38:00Z">
        <w:r>
          <w:rPr>
            <w:szCs w:val="24"/>
          </w:rPr>
          <w:t xml:space="preserve">. </w:t>
        </w:r>
      </w:ins>
      <w:ins w:id="103" w:author="Billy Mitchell" w:date="2024-07-12T23:45:00Z" w16du:dateUtc="2024-07-13T03:45:00Z">
        <w:r w:rsidR="003069BE">
          <w:rPr>
            <w:szCs w:val="24"/>
          </w:rPr>
          <w:t>Altho</w:t>
        </w:r>
      </w:ins>
      <w:ins w:id="104" w:author="Billy Mitchell" w:date="2024-07-12T23:46:00Z" w16du:dateUtc="2024-07-13T03:46:00Z">
        <w:r w:rsidR="003069BE">
          <w:rPr>
            <w:szCs w:val="24"/>
          </w:rPr>
          <w:t>ugh we lack explicit standardized ratings for each event within the haunted house, each section was designed to either elicit low- or high-intensity emotional reactions</w:t>
        </w:r>
      </w:ins>
      <w:ins w:id="105" w:author="Billy Mitchell" w:date="2024-07-12T23:47:00Z" w16du:dateUtc="2024-07-13T03:47:00Z">
        <w:r w:rsidR="003069BE">
          <w:rPr>
            <w:szCs w:val="24"/>
          </w:rPr>
          <w:t>. As such, by specifying the intensity category of the section i</w:t>
        </w:r>
      </w:ins>
      <w:ins w:id="106" w:author="Billy Mitchell" w:date="2024-07-12T23:48:00Z" w16du:dateUtc="2024-07-13T03:48:00Z">
        <w:r w:rsidR="003069BE">
          <w:rPr>
            <w:szCs w:val="24"/>
          </w:rPr>
          <w:t xml:space="preserve">n which each event occurred as a predictor predicting regulation outcome, we were able to conduct one additional exploratory analysis with </w:t>
        </w:r>
      </w:ins>
      <w:ins w:id="107" w:author="Billy Mitchell" w:date="2024-07-12T23:49:00Z" w16du:dateUtc="2024-07-13T03:49:00Z">
        <w:r w:rsidR="003069BE">
          <w:rPr>
            <w:szCs w:val="24"/>
          </w:rPr>
          <w:t>a design that imperfectly</w:t>
        </w:r>
      </w:ins>
      <w:ins w:id="108" w:author="Billy Mitchell" w:date="2024-07-12T23:54:00Z" w16du:dateUtc="2024-07-13T03:54:00Z">
        <w:r w:rsidR="00580E79">
          <w:rPr>
            <w:szCs w:val="24"/>
          </w:rPr>
          <w:t>-</w:t>
        </w:r>
      </w:ins>
      <w:ins w:id="109" w:author="Billy Mitchell" w:date="2024-07-12T23:49:00Z" w16du:dateUtc="2024-07-13T03:49:00Z">
        <w:r w:rsidR="003069BE">
          <w:rPr>
            <w:szCs w:val="24"/>
          </w:rPr>
          <w:t>but</w:t>
        </w:r>
      </w:ins>
      <w:ins w:id="110" w:author="Billy Mitchell" w:date="2024-07-12T23:54:00Z" w16du:dateUtc="2024-07-13T03:54:00Z">
        <w:r w:rsidR="00580E79">
          <w:rPr>
            <w:szCs w:val="24"/>
          </w:rPr>
          <w:t>-</w:t>
        </w:r>
      </w:ins>
      <w:ins w:id="111" w:author="Billy Mitchell" w:date="2024-07-12T23:49:00Z" w16du:dateUtc="2024-07-13T03:49:00Z">
        <w:r w:rsidR="003069BE">
          <w:rPr>
            <w:szCs w:val="24"/>
          </w:rPr>
          <w:t>more</w:t>
        </w:r>
      </w:ins>
      <w:ins w:id="112" w:author="Billy Mitchell" w:date="2024-07-12T23:54:00Z" w16du:dateUtc="2024-07-13T03:54:00Z">
        <w:r w:rsidR="00580E79">
          <w:rPr>
            <w:szCs w:val="24"/>
          </w:rPr>
          <w:t>-</w:t>
        </w:r>
      </w:ins>
      <w:ins w:id="113" w:author="Billy Mitchell" w:date="2024-07-12T23:49:00Z" w16du:dateUtc="2024-07-13T03:49:00Z">
        <w:r w:rsidR="003069BE">
          <w:rPr>
            <w:szCs w:val="24"/>
          </w:rPr>
          <w:lastRenderedPageBreak/>
          <w:t xml:space="preserve">closely resembled the emotion manipulation exhibited in lab studies. </w:t>
        </w:r>
      </w:ins>
      <w:ins w:id="114" w:author="Billy Mitchell" w:date="2024-07-12T23:59:00Z" w16du:dateUtc="2024-07-13T03:59:00Z">
        <w:r w:rsidR="00580E79">
          <w:rPr>
            <w:szCs w:val="24"/>
          </w:rPr>
          <w:t>A paired t-test</w:t>
        </w:r>
      </w:ins>
      <w:ins w:id="115" w:author="Billy Mitchell" w:date="2024-07-13T00:01:00Z" w16du:dateUtc="2024-07-13T04:01:00Z">
        <w:r w:rsidR="00580E79">
          <w:rPr>
            <w:szCs w:val="24"/>
          </w:rPr>
          <w:t xml:space="preserve"> - </w:t>
        </w:r>
      </w:ins>
      <w:ins w:id="116" w:author="Billy Mitchell" w:date="2024-07-12T23:59:00Z" w16du:dateUtc="2024-07-13T03:59:00Z">
        <w:r w:rsidR="00580E79">
          <w:rPr>
            <w:szCs w:val="24"/>
          </w:rPr>
          <w:t>using r</w:t>
        </w:r>
      </w:ins>
      <w:ins w:id="117" w:author="Billy Mitchell" w:date="2024-07-12T23:57:00Z" w16du:dateUtc="2024-07-13T03:57:00Z">
        <w:r w:rsidR="00580E79">
          <w:rPr>
            <w:szCs w:val="24"/>
          </w:rPr>
          <w:t>atings</w:t>
        </w:r>
      </w:ins>
      <w:ins w:id="118" w:author="Billy Mitchell" w:date="2024-07-12T23:58:00Z" w16du:dateUtc="2024-07-13T03:58:00Z">
        <w:r w:rsidR="00580E79">
          <w:rPr>
            <w:szCs w:val="24"/>
          </w:rPr>
          <w:t xml:space="preserve"> of fear that</w:t>
        </w:r>
      </w:ins>
      <w:ins w:id="119" w:author="Billy Mitchell" w:date="2024-07-12T23:57:00Z" w16du:dateUtc="2024-07-13T03:57:00Z">
        <w:r w:rsidR="00580E79">
          <w:rPr>
            <w:szCs w:val="24"/>
          </w:rPr>
          <w:t xml:space="preserve"> subjects </w:t>
        </w:r>
      </w:ins>
      <w:ins w:id="120" w:author="Billy Mitchell" w:date="2024-07-12T23:58:00Z" w16du:dateUtc="2024-07-13T03:58:00Z">
        <w:r w:rsidR="00580E79">
          <w:rPr>
            <w:szCs w:val="24"/>
          </w:rPr>
          <w:t xml:space="preserve">self-reported </w:t>
        </w:r>
      </w:ins>
      <w:ins w:id="121" w:author="Billy Mitchell" w:date="2024-07-12T23:59:00Z" w16du:dateUtc="2024-07-13T03:59:00Z">
        <w:r w:rsidR="00580E79">
          <w:rPr>
            <w:szCs w:val="24"/>
          </w:rPr>
          <w:t xml:space="preserve">on a 5-point numeric scale </w:t>
        </w:r>
      </w:ins>
      <w:ins w:id="122" w:author="Billy Mitchell" w:date="2024-07-12T23:58:00Z" w16du:dateUtc="2024-07-13T03:58:00Z">
        <w:r w:rsidR="00580E79">
          <w:rPr>
            <w:szCs w:val="24"/>
          </w:rPr>
          <w:t>after each</w:t>
        </w:r>
      </w:ins>
      <w:ins w:id="123" w:author="Billy Mitchell" w:date="2024-07-12T23:59:00Z" w16du:dateUtc="2024-07-13T03:59:00Z">
        <w:r w:rsidR="00580E79">
          <w:rPr>
            <w:szCs w:val="24"/>
          </w:rPr>
          <w:t xml:space="preserve"> section</w:t>
        </w:r>
      </w:ins>
      <w:ins w:id="124" w:author="Billy Mitchell" w:date="2024-07-13T00:01:00Z" w16du:dateUtc="2024-07-13T04:01:00Z">
        <w:r w:rsidR="00580E79">
          <w:rPr>
            <w:szCs w:val="24"/>
          </w:rPr>
          <w:t xml:space="preserve"> during exposure -</w:t>
        </w:r>
      </w:ins>
      <w:ins w:id="125" w:author="Billy Mitchell" w:date="2024-07-12T23:58:00Z" w16du:dateUtc="2024-07-13T03:58:00Z">
        <w:r w:rsidR="00580E79">
          <w:rPr>
            <w:szCs w:val="24"/>
          </w:rPr>
          <w:t xml:space="preserve"> </w:t>
        </w:r>
      </w:ins>
      <w:ins w:id="126" w:author="Billy Mitchell" w:date="2024-07-12T23:59:00Z" w16du:dateUtc="2024-07-13T03:59:00Z">
        <w:r w:rsidR="00580E79">
          <w:rPr>
            <w:szCs w:val="24"/>
          </w:rPr>
          <w:t xml:space="preserve">confirmed that </w:t>
        </w:r>
      </w:ins>
      <w:ins w:id="127" w:author="Billy Mitchell" w:date="2024-07-13T00:00:00Z" w16du:dateUtc="2024-07-13T04:00:00Z">
        <w:r w:rsidR="00580E79">
          <w:rPr>
            <w:szCs w:val="24"/>
          </w:rPr>
          <w:t>subjects</w:t>
        </w:r>
      </w:ins>
      <w:ins w:id="128" w:author="Billy Mitchell" w:date="2024-07-13T00:01:00Z" w16du:dateUtc="2024-07-13T04:01:00Z">
        <w:r w:rsidR="00580E79">
          <w:rPr>
            <w:szCs w:val="24"/>
          </w:rPr>
          <w:t xml:space="preserve"> experienced the high-intensity sections with s</w:t>
        </w:r>
      </w:ins>
      <w:ins w:id="129" w:author="Billy Mitchell" w:date="2024-07-13T00:02:00Z" w16du:dateUtc="2024-07-13T04:02:00Z">
        <w:r w:rsidR="00580E79">
          <w:rPr>
            <w:szCs w:val="24"/>
          </w:rPr>
          <w:t>ignificantly more fear than the low-intensity sections (</w:t>
        </w:r>
      </w:ins>
      <w:ins w:id="130" w:author="Billy Mitchell" w:date="2024-07-13T00:03:00Z" w16du:dateUtc="2024-07-13T04:03:00Z">
        <w:r w:rsidR="00807561" w:rsidRPr="00BE73D6">
          <w:rPr>
            <w:bCs/>
            <w:i/>
            <w:iCs/>
            <w:szCs w:val="24"/>
          </w:rPr>
          <w:t>x</w:t>
        </w:r>
        <w:r w:rsidR="00807561">
          <w:rPr>
            <w:bCs/>
            <w:i/>
            <w:iCs/>
            <w:szCs w:val="24"/>
            <w:vertAlign w:val="subscript"/>
          </w:rPr>
          <w:t xml:space="preserve"> </w:t>
        </w:r>
        <w:r w:rsidR="00807561">
          <w:rPr>
            <w:bCs/>
            <w:i/>
            <w:iCs/>
            <w:szCs w:val="24"/>
            <w:vertAlign w:val="subscript"/>
          </w:rPr>
          <w:t>high</w:t>
        </w:r>
        <w:r w:rsidR="00807561" w:rsidRPr="00A62570">
          <w:rPr>
            <w:bCs/>
            <w:szCs w:val="24"/>
          </w:rPr>
          <w:t xml:space="preserve"> = </w:t>
        </w:r>
        <w:r w:rsidR="00807561">
          <w:rPr>
            <w:bCs/>
            <w:szCs w:val="24"/>
          </w:rPr>
          <w:t>3.38</w:t>
        </w:r>
        <w:r w:rsidR="00807561" w:rsidRPr="00A62570">
          <w:rPr>
            <w:bCs/>
            <w:szCs w:val="24"/>
          </w:rPr>
          <w:t xml:space="preserve"> </w:t>
        </w:r>
        <w:r w:rsidR="00807561" w:rsidRPr="00BE73D6">
          <w:rPr>
            <w:bCs/>
            <w:i/>
            <w:iCs/>
            <w:szCs w:val="24"/>
          </w:rPr>
          <w:t>x</w:t>
        </w:r>
        <w:r w:rsidR="00807561">
          <w:rPr>
            <w:bCs/>
            <w:i/>
            <w:iCs/>
            <w:szCs w:val="24"/>
            <w:vertAlign w:val="subscript"/>
          </w:rPr>
          <w:t xml:space="preserve"> </w:t>
        </w:r>
        <w:r w:rsidR="00807561">
          <w:rPr>
            <w:bCs/>
            <w:i/>
            <w:iCs/>
            <w:szCs w:val="24"/>
            <w:vertAlign w:val="subscript"/>
          </w:rPr>
          <w:t xml:space="preserve">low </w:t>
        </w:r>
        <w:r w:rsidR="00807561" w:rsidRPr="00A62570">
          <w:rPr>
            <w:bCs/>
            <w:szCs w:val="24"/>
          </w:rPr>
          <w:t xml:space="preserve">= </w:t>
        </w:r>
        <w:r w:rsidR="00807561">
          <w:rPr>
            <w:bCs/>
            <w:szCs w:val="24"/>
          </w:rPr>
          <w:t>1</w:t>
        </w:r>
      </w:ins>
      <w:ins w:id="131" w:author="Billy Mitchell" w:date="2024-07-13T00:21:00Z" w16du:dateUtc="2024-07-13T04:21:00Z">
        <w:r w:rsidR="00E964CD">
          <w:rPr>
            <w:bCs/>
            <w:szCs w:val="24"/>
          </w:rPr>
          <w:t>.</w:t>
        </w:r>
      </w:ins>
      <w:ins w:id="132" w:author="Billy Mitchell" w:date="2024-07-13T00:03:00Z" w16du:dateUtc="2024-07-13T04:03:00Z">
        <w:r w:rsidR="00807561">
          <w:rPr>
            <w:bCs/>
            <w:szCs w:val="24"/>
          </w:rPr>
          <w:t>9</w:t>
        </w:r>
      </w:ins>
      <w:ins w:id="133" w:author="Billy Mitchell" w:date="2024-07-13T00:21:00Z" w16du:dateUtc="2024-07-13T04:21:00Z">
        <w:r w:rsidR="00E964CD">
          <w:rPr>
            <w:bCs/>
            <w:szCs w:val="24"/>
          </w:rPr>
          <w:t>0</w:t>
        </w:r>
      </w:ins>
      <w:ins w:id="134" w:author="Billy Mitchell" w:date="2024-07-13T00:03:00Z" w16du:dateUtc="2024-07-13T04:03:00Z">
        <w:r w:rsidR="00807561" w:rsidRPr="00A62570">
          <w:rPr>
            <w:bCs/>
            <w:szCs w:val="24"/>
          </w:rPr>
          <w:t xml:space="preserve">, </w:t>
        </w:r>
        <w:r w:rsidR="00807561" w:rsidRPr="00BE73D6">
          <w:rPr>
            <w:bCs/>
            <w:i/>
            <w:iCs/>
            <w:szCs w:val="24"/>
          </w:rPr>
          <w:t>95% CI</w:t>
        </w:r>
        <w:r w:rsidR="00807561" w:rsidRPr="00A62570">
          <w:rPr>
            <w:bCs/>
            <w:szCs w:val="24"/>
          </w:rPr>
          <w:t xml:space="preserve"> = [</w:t>
        </w:r>
        <w:r w:rsidR="00807561">
          <w:rPr>
            <w:bCs/>
            <w:szCs w:val="24"/>
          </w:rPr>
          <w:t>1.35</w:t>
        </w:r>
        <w:r w:rsidR="00807561" w:rsidRPr="00A62570">
          <w:rPr>
            <w:bCs/>
            <w:szCs w:val="24"/>
          </w:rPr>
          <w:t xml:space="preserve">, </w:t>
        </w:r>
        <w:r w:rsidR="00807561">
          <w:rPr>
            <w:bCs/>
            <w:szCs w:val="24"/>
          </w:rPr>
          <w:t>1.61</w:t>
        </w:r>
        <w:r w:rsidR="00807561" w:rsidRPr="00A62570">
          <w:rPr>
            <w:bCs/>
            <w:szCs w:val="24"/>
          </w:rPr>
          <w:t>]</w:t>
        </w:r>
        <w:r w:rsidR="00807561">
          <w:rPr>
            <w:bCs/>
            <w:szCs w:val="24"/>
          </w:rPr>
          <w:t>,</w:t>
        </w:r>
        <w:r w:rsidR="00807561" w:rsidRPr="00A62570">
          <w:rPr>
            <w:bCs/>
            <w:szCs w:val="24"/>
          </w:rPr>
          <w:t xml:space="preserve"> </w:t>
        </w:r>
        <w:r w:rsidR="00807561" w:rsidRPr="00A62570">
          <w:rPr>
            <w:bCs/>
            <w:i/>
            <w:iCs/>
            <w:szCs w:val="24"/>
          </w:rPr>
          <w:t>t</w:t>
        </w:r>
        <w:r w:rsidR="00807561" w:rsidRPr="00A62570">
          <w:rPr>
            <w:bCs/>
            <w:szCs w:val="24"/>
          </w:rPr>
          <w:t>(</w:t>
        </w:r>
      </w:ins>
      <w:ins w:id="135" w:author="Billy Mitchell" w:date="2024-07-13T00:04:00Z" w16du:dateUtc="2024-07-13T04:04:00Z">
        <w:r w:rsidR="00807561">
          <w:rPr>
            <w:bCs/>
            <w:szCs w:val="24"/>
          </w:rPr>
          <w:t>235.0</w:t>
        </w:r>
      </w:ins>
      <w:ins w:id="136" w:author="Billy Mitchell" w:date="2024-07-13T00:03:00Z" w16du:dateUtc="2024-07-13T04:03:00Z">
        <w:r w:rsidR="00807561">
          <w:rPr>
            <w:bCs/>
            <w:szCs w:val="24"/>
          </w:rPr>
          <w:t>)</w:t>
        </w:r>
        <w:r w:rsidR="00807561" w:rsidRPr="00A62570">
          <w:rPr>
            <w:bCs/>
            <w:szCs w:val="24"/>
          </w:rPr>
          <w:t xml:space="preserve"> = </w:t>
        </w:r>
      </w:ins>
      <w:ins w:id="137" w:author="Billy Mitchell" w:date="2024-07-13T00:25:00Z" w16du:dateUtc="2024-07-13T04:25:00Z">
        <w:r w:rsidR="00042DD8">
          <w:rPr>
            <w:bCs/>
            <w:szCs w:val="24"/>
          </w:rPr>
          <w:t>22.9</w:t>
        </w:r>
      </w:ins>
      <w:ins w:id="138" w:author="Billy Mitchell" w:date="2024-07-13T00:03:00Z" w16du:dateUtc="2024-07-13T04:03:00Z">
        <w:r w:rsidR="00807561" w:rsidRPr="00A62570">
          <w:rPr>
            <w:bCs/>
            <w:szCs w:val="24"/>
          </w:rPr>
          <w:t xml:space="preserve">, </w:t>
        </w:r>
        <w:r w:rsidR="00807561" w:rsidRPr="00BE73D6">
          <w:rPr>
            <w:bCs/>
            <w:i/>
            <w:iCs/>
            <w:szCs w:val="24"/>
          </w:rPr>
          <w:t xml:space="preserve">p </w:t>
        </w:r>
      </w:ins>
      <w:ins w:id="139" w:author="Billy Mitchell" w:date="2024-07-13T00:04:00Z" w16du:dateUtc="2024-07-13T04:04:00Z">
        <w:r w:rsidR="00807561">
          <w:rPr>
            <w:bCs/>
            <w:szCs w:val="24"/>
          </w:rPr>
          <w:t>&lt;</w:t>
        </w:r>
      </w:ins>
      <w:ins w:id="140" w:author="Billy Mitchell" w:date="2024-07-13T00:03:00Z" w16du:dateUtc="2024-07-13T04:03:00Z">
        <w:r w:rsidR="00807561" w:rsidRPr="00A62570">
          <w:rPr>
            <w:bCs/>
            <w:szCs w:val="24"/>
          </w:rPr>
          <w:t xml:space="preserve"> 0.</w:t>
        </w:r>
      </w:ins>
      <w:ins w:id="141" w:author="Billy Mitchell" w:date="2024-07-13T00:04:00Z" w16du:dateUtc="2024-07-13T04:04:00Z">
        <w:r w:rsidR="00807561">
          <w:rPr>
            <w:bCs/>
            <w:szCs w:val="24"/>
          </w:rPr>
          <w:t>001</w:t>
        </w:r>
      </w:ins>
      <w:ins w:id="142" w:author="Billy Mitchell" w:date="2024-07-13T00:02:00Z" w16du:dateUtc="2024-07-13T04:02:00Z">
        <w:r w:rsidR="00580E79">
          <w:rPr>
            <w:szCs w:val="24"/>
          </w:rPr>
          <w:t>).</w:t>
        </w:r>
      </w:ins>
      <w:ins w:id="143" w:author="Billy Mitchell" w:date="2024-07-13T00:19:00Z" w16du:dateUtc="2024-07-13T04:19:00Z">
        <w:r w:rsidR="00E964CD">
          <w:rPr>
            <w:szCs w:val="24"/>
          </w:rPr>
          <w:t xml:space="preserve"> The same trend was observed</w:t>
        </w:r>
      </w:ins>
      <w:ins w:id="144" w:author="Billy Mitchell" w:date="2024-07-13T00:20:00Z" w16du:dateUtc="2024-07-13T04:20:00Z">
        <w:r w:rsidR="00E964CD">
          <w:rPr>
            <w:szCs w:val="24"/>
          </w:rPr>
          <w:t xml:space="preserve"> when using the self-reported intensity of individuals emotions reported by subjects</w:t>
        </w:r>
      </w:ins>
      <w:ins w:id="145" w:author="Billy Mitchell" w:date="2024-07-13T00:25:00Z" w16du:dateUtc="2024-07-13T04:25:00Z">
        <w:r w:rsidR="00042DD8">
          <w:rPr>
            <w:szCs w:val="24"/>
          </w:rPr>
          <w:t xml:space="preserve"> in a Welch’s t-test</w:t>
        </w:r>
      </w:ins>
      <w:ins w:id="146" w:author="Billy Mitchell" w:date="2024-07-13T00:20:00Z" w16du:dateUtc="2024-07-13T04:20:00Z">
        <w:r w:rsidR="00E964CD">
          <w:rPr>
            <w:szCs w:val="24"/>
          </w:rPr>
          <w:t xml:space="preserve">, though it </w:t>
        </w:r>
      </w:ins>
      <w:ins w:id="147" w:author="Billy Mitchell" w:date="2024-07-13T00:21:00Z" w16du:dateUtc="2024-07-13T04:21:00Z">
        <w:r w:rsidR="00E964CD">
          <w:rPr>
            <w:szCs w:val="24"/>
          </w:rPr>
          <w:t>fell short of statistical significance (</w:t>
        </w:r>
        <w:r w:rsidR="00E964CD" w:rsidRPr="00BE73D6">
          <w:rPr>
            <w:bCs/>
            <w:i/>
            <w:iCs/>
            <w:szCs w:val="24"/>
          </w:rPr>
          <w:t>x</w:t>
        </w:r>
        <w:r w:rsidR="00E964CD">
          <w:rPr>
            <w:bCs/>
            <w:i/>
            <w:iCs/>
            <w:szCs w:val="24"/>
            <w:vertAlign w:val="subscript"/>
          </w:rPr>
          <w:t xml:space="preserve"> high</w:t>
        </w:r>
        <w:r w:rsidR="00E964CD" w:rsidRPr="00A62570">
          <w:rPr>
            <w:bCs/>
            <w:szCs w:val="24"/>
          </w:rPr>
          <w:t xml:space="preserve"> = </w:t>
        </w:r>
        <w:r w:rsidR="00E964CD">
          <w:rPr>
            <w:bCs/>
            <w:szCs w:val="24"/>
          </w:rPr>
          <w:t>2.41</w:t>
        </w:r>
        <w:r w:rsidR="00E964CD" w:rsidRPr="00A62570">
          <w:rPr>
            <w:bCs/>
            <w:szCs w:val="24"/>
          </w:rPr>
          <w:t xml:space="preserve"> </w:t>
        </w:r>
        <w:r w:rsidR="00E964CD" w:rsidRPr="00BE73D6">
          <w:rPr>
            <w:bCs/>
            <w:i/>
            <w:iCs/>
            <w:szCs w:val="24"/>
          </w:rPr>
          <w:t>x</w:t>
        </w:r>
        <w:r w:rsidR="00E964CD">
          <w:rPr>
            <w:bCs/>
            <w:i/>
            <w:iCs/>
            <w:szCs w:val="24"/>
            <w:vertAlign w:val="subscript"/>
          </w:rPr>
          <w:t xml:space="preserve"> low </w:t>
        </w:r>
        <w:r w:rsidR="00E964CD" w:rsidRPr="00A62570">
          <w:rPr>
            <w:bCs/>
            <w:szCs w:val="24"/>
          </w:rPr>
          <w:t xml:space="preserve">= </w:t>
        </w:r>
        <w:r w:rsidR="00E964CD">
          <w:rPr>
            <w:bCs/>
            <w:szCs w:val="24"/>
          </w:rPr>
          <w:t>2.18</w:t>
        </w:r>
        <w:r w:rsidR="00E964CD" w:rsidRPr="00A62570">
          <w:rPr>
            <w:bCs/>
            <w:szCs w:val="24"/>
          </w:rPr>
          <w:t xml:space="preserve">, </w:t>
        </w:r>
        <w:r w:rsidR="00E964CD" w:rsidRPr="00BE73D6">
          <w:rPr>
            <w:bCs/>
            <w:i/>
            <w:iCs/>
            <w:szCs w:val="24"/>
          </w:rPr>
          <w:t>95% CI</w:t>
        </w:r>
        <w:r w:rsidR="00E964CD" w:rsidRPr="00A62570">
          <w:rPr>
            <w:bCs/>
            <w:szCs w:val="24"/>
          </w:rPr>
          <w:t xml:space="preserve"> = [</w:t>
        </w:r>
        <w:r w:rsidR="00E964CD">
          <w:rPr>
            <w:bCs/>
            <w:szCs w:val="24"/>
          </w:rPr>
          <w:t>-0.02</w:t>
        </w:r>
        <w:r w:rsidR="00E964CD" w:rsidRPr="00A62570">
          <w:rPr>
            <w:bCs/>
            <w:szCs w:val="24"/>
          </w:rPr>
          <w:t xml:space="preserve">, </w:t>
        </w:r>
      </w:ins>
      <w:ins w:id="148" w:author="Billy Mitchell" w:date="2024-07-13T00:22:00Z" w16du:dateUtc="2024-07-13T04:22:00Z">
        <w:r w:rsidR="00E964CD">
          <w:rPr>
            <w:bCs/>
            <w:szCs w:val="24"/>
          </w:rPr>
          <w:t>0.48</w:t>
        </w:r>
      </w:ins>
      <w:ins w:id="149" w:author="Billy Mitchell" w:date="2024-07-13T00:21:00Z" w16du:dateUtc="2024-07-13T04:21:00Z">
        <w:r w:rsidR="00E964CD" w:rsidRPr="00A62570">
          <w:rPr>
            <w:bCs/>
            <w:szCs w:val="24"/>
          </w:rPr>
          <w:t>]</w:t>
        </w:r>
        <w:r w:rsidR="00E964CD">
          <w:rPr>
            <w:bCs/>
            <w:szCs w:val="24"/>
          </w:rPr>
          <w:t>,</w:t>
        </w:r>
        <w:r w:rsidR="00E964CD" w:rsidRPr="00A62570">
          <w:rPr>
            <w:bCs/>
            <w:szCs w:val="24"/>
          </w:rPr>
          <w:t xml:space="preserve"> </w:t>
        </w:r>
        <w:r w:rsidR="00E964CD" w:rsidRPr="00A62570">
          <w:rPr>
            <w:bCs/>
            <w:i/>
            <w:iCs/>
            <w:szCs w:val="24"/>
          </w:rPr>
          <w:t>t</w:t>
        </w:r>
        <w:r w:rsidR="00E964CD" w:rsidRPr="00A62570">
          <w:rPr>
            <w:bCs/>
            <w:szCs w:val="24"/>
          </w:rPr>
          <w:t>(</w:t>
        </w:r>
      </w:ins>
      <w:ins w:id="150" w:author="Billy Mitchell" w:date="2024-07-13T00:22:00Z" w16du:dateUtc="2024-07-13T04:22:00Z">
        <w:r w:rsidR="00E964CD">
          <w:rPr>
            <w:bCs/>
            <w:szCs w:val="24"/>
          </w:rPr>
          <w:t>4</w:t>
        </w:r>
      </w:ins>
      <w:ins w:id="151" w:author="Billy Mitchell" w:date="2024-07-13T00:23:00Z" w16du:dateUtc="2024-07-13T04:23:00Z">
        <w:r w:rsidR="00E964CD">
          <w:rPr>
            <w:bCs/>
            <w:szCs w:val="24"/>
          </w:rPr>
          <w:t>7.6</w:t>
        </w:r>
      </w:ins>
      <w:ins w:id="152" w:author="Billy Mitchell" w:date="2024-07-13T00:21:00Z" w16du:dateUtc="2024-07-13T04:21:00Z">
        <w:r w:rsidR="00E964CD">
          <w:rPr>
            <w:bCs/>
            <w:szCs w:val="24"/>
          </w:rPr>
          <w:t>)</w:t>
        </w:r>
        <w:r w:rsidR="00E964CD" w:rsidRPr="00A62570">
          <w:rPr>
            <w:bCs/>
            <w:szCs w:val="24"/>
          </w:rPr>
          <w:t xml:space="preserve"> = </w:t>
        </w:r>
      </w:ins>
      <w:ins w:id="153" w:author="Billy Mitchell" w:date="2024-07-13T00:23:00Z" w16du:dateUtc="2024-07-13T04:23:00Z">
        <w:r w:rsidR="00E964CD">
          <w:rPr>
            <w:bCs/>
            <w:szCs w:val="24"/>
          </w:rPr>
          <w:t>1.82</w:t>
        </w:r>
      </w:ins>
      <w:ins w:id="154" w:author="Billy Mitchell" w:date="2024-07-13T00:21:00Z" w16du:dateUtc="2024-07-13T04:21:00Z">
        <w:r w:rsidR="00E964CD" w:rsidRPr="00A62570">
          <w:rPr>
            <w:bCs/>
            <w:szCs w:val="24"/>
          </w:rPr>
          <w:t xml:space="preserve">, </w:t>
        </w:r>
        <w:r w:rsidR="00E964CD" w:rsidRPr="00BE73D6">
          <w:rPr>
            <w:bCs/>
            <w:i/>
            <w:iCs/>
            <w:szCs w:val="24"/>
          </w:rPr>
          <w:t xml:space="preserve">p </w:t>
        </w:r>
      </w:ins>
      <w:ins w:id="155" w:author="Billy Mitchell" w:date="2024-07-13T00:23:00Z" w16du:dateUtc="2024-07-13T04:23:00Z">
        <w:r w:rsidR="00E964CD">
          <w:rPr>
            <w:bCs/>
            <w:szCs w:val="24"/>
          </w:rPr>
          <w:t>= 0.075</w:t>
        </w:r>
      </w:ins>
      <w:ins w:id="156" w:author="Billy Mitchell" w:date="2024-07-13T00:21:00Z" w16du:dateUtc="2024-07-13T04:21:00Z">
        <w:r w:rsidR="00E964CD">
          <w:rPr>
            <w:szCs w:val="24"/>
          </w:rPr>
          <w:t>)</w:t>
        </w:r>
      </w:ins>
      <w:ins w:id="157" w:author="Billy Mitchell" w:date="2024-07-13T00:24:00Z" w16du:dateUtc="2024-07-13T04:24:00Z">
        <w:r w:rsidR="00042DD8">
          <w:rPr>
            <w:szCs w:val="24"/>
          </w:rPr>
          <w:t xml:space="preserve">. </w:t>
        </w:r>
      </w:ins>
      <w:ins w:id="158" w:author="Billy Mitchell" w:date="2024-07-13T00:25:00Z" w16du:dateUtc="2024-07-13T04:25:00Z">
        <w:r w:rsidR="00042DD8">
          <w:rPr>
            <w:szCs w:val="24"/>
          </w:rPr>
          <w:t xml:space="preserve">Using a </w:t>
        </w:r>
        <w:r w:rsidR="00042DD8" w:rsidRPr="00042DD8">
          <w:rPr>
            <w:szCs w:val="24"/>
          </w:rPr>
          <w:t>Pearson's Chi-squared test with Yates' continuity correction</w:t>
        </w:r>
        <w:r w:rsidR="00042DD8">
          <w:rPr>
            <w:szCs w:val="24"/>
          </w:rPr>
          <w:t xml:space="preserve">, we again </w:t>
        </w:r>
      </w:ins>
      <w:ins w:id="159" w:author="Billy Mitchell" w:date="2024-07-13T00:26:00Z" w16du:dateUtc="2024-07-13T04:26:00Z">
        <w:r w:rsidR="00042DD8">
          <w:rPr>
            <w:szCs w:val="24"/>
          </w:rPr>
          <w:t>found no association between the categorical intensity of the section in which each event occurred and the regulation behavior that followed each event (</w:t>
        </w:r>
      </w:ins>
      <w:ins w:id="160" w:author="Billy Mitchell" w:date="2024-07-13T00:27:00Z" w16du:dateUtc="2024-07-13T04:27:00Z">
        <w:r w:rsidR="00042DD8" w:rsidRPr="00A73457">
          <w:rPr>
            <w:rFonts w:ascii="Calibri" w:hAnsi="Calibri" w:cs="Calibri"/>
            <w:i/>
            <w:iCs/>
            <w:szCs w:val="24"/>
          </w:rPr>
          <w:t>χ2</w:t>
        </w:r>
        <w:r w:rsidR="00042DD8" w:rsidRPr="00485060">
          <w:rPr>
            <w:szCs w:val="24"/>
          </w:rPr>
          <w:t>(</w:t>
        </w:r>
        <w:r w:rsidR="00042DD8">
          <w:rPr>
            <w:szCs w:val="24"/>
          </w:rPr>
          <w:t xml:space="preserve">1, </w:t>
        </w:r>
        <w:r w:rsidR="00042DD8" w:rsidRPr="0094060F">
          <w:rPr>
            <w:i/>
            <w:iCs/>
            <w:szCs w:val="24"/>
          </w:rPr>
          <w:t>N</w:t>
        </w:r>
        <w:r w:rsidR="00042DD8">
          <w:rPr>
            <w:szCs w:val="24"/>
          </w:rPr>
          <w:t xml:space="preserve"> = </w:t>
        </w:r>
      </w:ins>
      <w:ins w:id="161" w:author="Billy Mitchell" w:date="2024-07-13T00:28:00Z" w16du:dateUtc="2024-07-13T04:28:00Z">
        <w:r w:rsidR="00042DD8">
          <w:rPr>
            <w:szCs w:val="24"/>
          </w:rPr>
          <w:t>231</w:t>
        </w:r>
      </w:ins>
      <w:ins w:id="162" w:author="Billy Mitchell" w:date="2024-07-13T00:27:00Z" w16du:dateUtc="2024-07-13T04:27:00Z">
        <w:r w:rsidR="00042DD8" w:rsidRPr="00485060">
          <w:rPr>
            <w:szCs w:val="24"/>
          </w:rPr>
          <w:t>)</w:t>
        </w:r>
        <w:r w:rsidR="00042DD8">
          <w:rPr>
            <w:szCs w:val="24"/>
            <w:vertAlign w:val="superscript"/>
          </w:rPr>
          <w:t xml:space="preserve"> </w:t>
        </w:r>
        <w:r w:rsidR="00042DD8">
          <w:rPr>
            <w:szCs w:val="24"/>
          </w:rPr>
          <w:t>= 0.</w:t>
        </w:r>
      </w:ins>
      <w:ins w:id="163" w:author="Billy Mitchell" w:date="2024-07-13T00:28:00Z" w16du:dateUtc="2024-07-13T04:28:00Z">
        <w:r w:rsidR="00042DD8">
          <w:rPr>
            <w:szCs w:val="24"/>
          </w:rPr>
          <w:t>002</w:t>
        </w:r>
      </w:ins>
      <w:ins w:id="164" w:author="Billy Mitchell" w:date="2024-07-13T00:27:00Z" w16du:dateUtc="2024-07-13T04:27:00Z">
        <w:r w:rsidR="00042DD8" w:rsidRPr="00BE73D6">
          <w:rPr>
            <w:i/>
            <w:iCs/>
            <w:szCs w:val="24"/>
          </w:rPr>
          <w:t>, p</w:t>
        </w:r>
        <w:r w:rsidR="00042DD8">
          <w:rPr>
            <w:szCs w:val="24"/>
          </w:rPr>
          <w:t xml:space="preserve"> = </w:t>
        </w:r>
      </w:ins>
      <w:ins w:id="165" w:author="Billy Mitchell" w:date="2024-07-13T00:28:00Z" w16du:dateUtc="2024-07-13T04:28:00Z">
        <w:r w:rsidR="00042DD8">
          <w:rPr>
            <w:szCs w:val="24"/>
          </w:rPr>
          <w:t>0.964</w:t>
        </w:r>
      </w:ins>
      <w:ins w:id="166" w:author="Billy Mitchell" w:date="2024-07-13T00:26:00Z" w16du:dateUtc="2024-07-13T04:26:00Z">
        <w:r w:rsidR="00042DD8">
          <w:rPr>
            <w:szCs w:val="24"/>
          </w:rPr>
          <w:t>).</w:t>
        </w:r>
      </w:ins>
      <w:ins w:id="167" w:author="Billy Mitchell" w:date="2024-07-13T00:29:00Z" w16du:dateUtc="2024-07-13T04:29:00Z">
        <w:r w:rsidR="00042DD8">
          <w:rPr>
            <w:szCs w:val="24"/>
          </w:rPr>
          <w:t xml:space="preserve"> Among events in low-intensity sections, forty per</w:t>
        </w:r>
      </w:ins>
      <w:ins w:id="168" w:author="Billy Mitchell" w:date="2024-07-13T00:30:00Z" w16du:dateUtc="2024-07-13T04:30:00Z">
        <w:r w:rsidR="00042DD8">
          <w:rPr>
            <w:szCs w:val="24"/>
          </w:rPr>
          <w:t>cent (40%) were regulated via reappraisal and sixty percent (60%) were regulated via distraction and among high-intensity section events, 42.7% of events were regulated via reappraisal and 57.3</w:t>
        </w:r>
      </w:ins>
      <w:ins w:id="169" w:author="Billy Mitchell" w:date="2024-07-13T00:31:00Z" w16du:dateUtc="2024-07-13T04:31:00Z">
        <w:r w:rsidR="00042DD8">
          <w:rPr>
            <w:szCs w:val="24"/>
          </w:rPr>
          <w:t>% of events were regulated via distraction. Although</w:t>
        </w:r>
      </w:ins>
      <w:ins w:id="170" w:author="Billy Mitchell" w:date="2024-07-13T00:32:00Z" w16du:dateUtc="2024-07-13T04:32:00Z">
        <w:r w:rsidR="00042DD8">
          <w:rPr>
            <w:szCs w:val="24"/>
          </w:rPr>
          <w:t xml:space="preserve"> this approach is low resolution, it at least suggests that this null relationship isn’t simply </w:t>
        </w:r>
      </w:ins>
      <w:ins w:id="171" w:author="Billy Mitchell" w:date="2024-07-13T00:33:00Z" w16du:dateUtc="2024-07-13T04:33:00Z">
        <w:r w:rsidR="00042DD8">
          <w:rPr>
            <w:szCs w:val="24"/>
          </w:rPr>
          <w:t>because our predictor (i.e., self-reported emotion intensity) is a product of self-regulation, and thus already reduced.</w:t>
        </w:r>
      </w:ins>
      <w:ins w:id="172" w:author="Billy Mitchell" w:date="2024-07-13T00:32:00Z" w16du:dateUtc="2024-07-13T04:32:00Z">
        <w:r w:rsidR="00042DD8">
          <w:rPr>
            <w:szCs w:val="24"/>
          </w:rPr>
          <w:t xml:space="preserve"> </w:t>
        </w:r>
      </w:ins>
    </w:p>
    <w:p w14:paraId="245DDEE9" w14:textId="53A9D385" w:rsidR="00CB06CC" w:rsidRDefault="007335E6" w:rsidP="00710F71">
      <w:pPr>
        <w:spacing w:after="0" w:line="480" w:lineRule="auto"/>
        <w:ind w:left="0" w:firstLine="720"/>
        <w:rPr>
          <w:szCs w:val="24"/>
        </w:rPr>
      </w:pPr>
      <w:r w:rsidRPr="008C7178">
        <w:rPr>
          <w:b/>
          <w:szCs w:val="24"/>
        </w:rPr>
        <w:t xml:space="preserve">Regulatory strategy </w:t>
      </w:r>
      <w:r>
        <w:rPr>
          <w:b/>
          <w:szCs w:val="24"/>
        </w:rPr>
        <w:t>usage</w:t>
      </w:r>
      <w:r w:rsidRPr="008C7178">
        <w:rPr>
          <w:b/>
          <w:szCs w:val="24"/>
        </w:rPr>
        <w:t xml:space="preserve"> and intensity interact to predict regulatory success. </w:t>
      </w:r>
      <w:r w:rsidRPr="008C7178">
        <w:rPr>
          <w:szCs w:val="24"/>
        </w:rPr>
        <w:t>Following our emotional intensity analyses, we</w:t>
      </w:r>
      <w:r>
        <w:rPr>
          <w:szCs w:val="24"/>
        </w:rPr>
        <w:t xml:space="preserve"> explored how strategy usage moderated the relationship between intensity and success,</w:t>
      </w:r>
      <w:r w:rsidRPr="008C7178">
        <w:rPr>
          <w:szCs w:val="24"/>
        </w:rPr>
        <w:t xml:space="preserve"> </w:t>
      </w:r>
      <w:r>
        <w:rPr>
          <w:szCs w:val="24"/>
        </w:rPr>
        <w:t>as</w:t>
      </w:r>
      <w:r w:rsidR="00CA33B1">
        <w:rPr>
          <w:szCs w:val="24"/>
        </w:rPr>
        <w:t xml:space="preserve"> using distraction during</w:t>
      </w:r>
      <w:r>
        <w:rPr>
          <w:szCs w:val="24"/>
        </w:rPr>
        <w:t xml:space="preserve"> </w:t>
      </w:r>
      <w:r w:rsidRPr="008C7178">
        <w:rPr>
          <w:szCs w:val="24"/>
        </w:rPr>
        <w:t xml:space="preserve">high-intensity </w:t>
      </w:r>
      <w:r w:rsidR="00CA33B1">
        <w:rPr>
          <w:szCs w:val="24"/>
        </w:rPr>
        <w:t>emotional states</w:t>
      </w:r>
      <w:r w:rsidRPr="008C7178">
        <w:rPr>
          <w:szCs w:val="24"/>
        </w:rPr>
        <w:t xml:space="preserve"> should more successfully regulate emotions than using reappraisal</w:t>
      </w:r>
      <w:r>
        <w:rPr>
          <w:szCs w:val="24"/>
        </w:rPr>
        <w:t xml:space="preserve"> </w:t>
      </w:r>
      <w:r>
        <w:rPr>
          <w:szCs w:val="24"/>
        </w:rPr>
        <w:fldChar w:fldCharType="begin"/>
      </w:r>
      <w:r w:rsidR="00954723">
        <w:rPr>
          <w:szCs w:val="24"/>
        </w:rPr>
        <w:instrText xml:space="preserve"> ADDIN ZOTERO_ITEM CSL_CITATION {"citationID":"v6Ia3tmW","properties":{"formattedCitation":"(Sheppes et al., 2011)","plainCitation":"(Sheppes et al., 2011)","noteIndex":0},"citationItems":[{"id":2082,"uris":["http://zotero.org/users/6239255/items/9CJBAWJC"],"itemData":{"id":2082,"type":"article-journal","abstract":"Despite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(Sheppes et al., 2011)</w:t>
      </w:r>
      <w:r>
        <w:rPr>
          <w:szCs w:val="24"/>
        </w:rPr>
        <w:fldChar w:fldCharType="end"/>
      </w:r>
      <w:r w:rsidRPr="008C7178">
        <w:rPr>
          <w:szCs w:val="24"/>
        </w:rPr>
        <w:t>. After constructing a series of multilevel linear models and again following an information theoretic approach, we found that our best-performing model did indeed include an interaction between strategy usage and emotional intensity (</w:t>
      </w:r>
      <w:r w:rsidRPr="009527CE">
        <w:rPr>
          <w:i/>
          <w:iCs/>
          <w:szCs w:val="24"/>
        </w:rPr>
        <w:t>ICC</w:t>
      </w:r>
      <w:r w:rsidRPr="008C7178">
        <w:rPr>
          <w:szCs w:val="24"/>
        </w:rPr>
        <w:t xml:space="preserve"> = 0.42, </w:t>
      </w:r>
      <w:r w:rsidRPr="009527CE">
        <w:rPr>
          <w:i/>
          <w:iCs/>
          <w:szCs w:val="24"/>
        </w:rPr>
        <w:t>p</w:t>
      </w:r>
      <w:r w:rsidRPr="008C7178">
        <w:rPr>
          <w:szCs w:val="24"/>
        </w:rPr>
        <w:t xml:space="preserve"> = 0.003) and found that interaction to be significant (</w:t>
      </w:r>
      <w:r w:rsidRPr="009527CE">
        <w:rPr>
          <w:i/>
          <w:iCs/>
          <w:szCs w:val="24"/>
        </w:rPr>
        <w:t>β</w:t>
      </w:r>
      <w:r w:rsidRPr="008C7178">
        <w:rPr>
          <w:szCs w:val="24"/>
        </w:rPr>
        <w:t xml:space="preserve"> = 0.25, </w:t>
      </w:r>
      <w:r w:rsidRPr="009527CE">
        <w:rPr>
          <w:i/>
          <w:iCs/>
          <w:szCs w:val="24"/>
        </w:rPr>
        <w:t>95% CI</w:t>
      </w:r>
      <w:r w:rsidRPr="008C7178">
        <w:rPr>
          <w:szCs w:val="24"/>
        </w:rPr>
        <w:t xml:space="preserve"> = [0.09, 0.42], </w:t>
      </w:r>
      <w:r w:rsidRPr="009527CE">
        <w:rPr>
          <w:i/>
          <w:iCs/>
          <w:szCs w:val="24"/>
        </w:rPr>
        <w:t>p</w:t>
      </w:r>
      <w:r w:rsidRPr="008C7178">
        <w:rPr>
          <w:szCs w:val="24"/>
        </w:rPr>
        <w:t xml:space="preserve"> = 0.003). However, a simple slopes analysis revealed </w:t>
      </w:r>
      <w:r w:rsidRPr="008C7178">
        <w:rPr>
          <w:szCs w:val="24"/>
        </w:rPr>
        <w:lastRenderedPageBreak/>
        <w:t>a surprising finding: no relationship was observed between regulatory success and emotional intensity for events regulated via reappraisal (</w:t>
      </w:r>
      <w:r w:rsidRPr="009527CE">
        <w:rPr>
          <w:i/>
          <w:iCs/>
          <w:szCs w:val="24"/>
        </w:rPr>
        <w:t>β</w:t>
      </w:r>
      <w:r w:rsidRPr="008C7178">
        <w:rPr>
          <w:szCs w:val="24"/>
        </w:rPr>
        <w:t xml:space="preserve"> = -0.03, </w:t>
      </w:r>
      <w:r w:rsidRPr="009527CE">
        <w:rPr>
          <w:i/>
          <w:iCs/>
          <w:szCs w:val="24"/>
        </w:rPr>
        <w:t>95% CI</w:t>
      </w:r>
      <w:r w:rsidRPr="008C7178">
        <w:rPr>
          <w:szCs w:val="24"/>
        </w:rPr>
        <w:t xml:space="preserve"> = [-0.16, 0.10], </w:t>
      </w:r>
      <w:r w:rsidRPr="009527CE">
        <w:rPr>
          <w:i/>
          <w:iCs/>
          <w:szCs w:val="24"/>
        </w:rPr>
        <w:t>p</w:t>
      </w:r>
      <w:r w:rsidRPr="008C7178">
        <w:rPr>
          <w:szCs w:val="24"/>
        </w:rPr>
        <w:t xml:space="preserve"> = 0.70), but regulatory success was </w:t>
      </w:r>
      <w:r w:rsidRPr="00BE73D6">
        <w:rPr>
          <w:i/>
          <w:iCs/>
          <w:szCs w:val="24"/>
        </w:rPr>
        <w:t>negatively</w:t>
      </w:r>
      <w:r w:rsidRPr="008C7178">
        <w:rPr>
          <w:szCs w:val="24"/>
        </w:rPr>
        <w:t xml:space="preserve"> associated with emotional intensity for distraction</w:t>
      </w:r>
      <w:r>
        <w:rPr>
          <w:szCs w:val="24"/>
        </w:rPr>
        <w:t>-</w:t>
      </w:r>
      <w:r w:rsidRPr="008C7178">
        <w:rPr>
          <w:szCs w:val="24"/>
        </w:rPr>
        <w:t>regulated events (</w:t>
      </w:r>
      <w:r w:rsidRPr="009527CE">
        <w:rPr>
          <w:i/>
          <w:iCs/>
          <w:szCs w:val="24"/>
        </w:rPr>
        <w:t>β</w:t>
      </w:r>
      <w:r w:rsidRPr="008C7178">
        <w:rPr>
          <w:szCs w:val="24"/>
        </w:rPr>
        <w:t xml:space="preserve"> = -0.28, </w:t>
      </w:r>
      <w:r w:rsidRPr="009527CE">
        <w:rPr>
          <w:i/>
          <w:iCs/>
          <w:szCs w:val="24"/>
        </w:rPr>
        <w:t>95% CI</w:t>
      </w:r>
      <w:r w:rsidRPr="008C7178">
        <w:rPr>
          <w:szCs w:val="24"/>
        </w:rPr>
        <w:t xml:space="preserve"> = [-0.40, -0.16], </w:t>
      </w:r>
      <w:r w:rsidRPr="009527CE">
        <w:rPr>
          <w:i/>
          <w:iCs/>
          <w:szCs w:val="24"/>
        </w:rPr>
        <w:t>p</w:t>
      </w:r>
      <w:r w:rsidRPr="008C7178">
        <w:rPr>
          <w:szCs w:val="24"/>
        </w:rPr>
        <w:t xml:space="preserve"> &lt; 0.001)</w:t>
      </w:r>
      <w:r>
        <w:rPr>
          <w:szCs w:val="24"/>
        </w:rPr>
        <w:t xml:space="preserve"> </w:t>
      </w:r>
      <w:r>
        <w:t>(</w:t>
      </w:r>
      <w:r>
        <w:rPr>
          <w:b/>
          <w:bCs/>
        </w:rPr>
        <w:t>Fig. 4</w:t>
      </w:r>
      <w:r w:rsidRPr="00EB0294">
        <w:t>)</w:t>
      </w:r>
      <w:r w:rsidRPr="008C7178">
        <w:rPr>
          <w:szCs w:val="24"/>
        </w:rPr>
        <w:t xml:space="preserve">. </w:t>
      </w:r>
      <w:r>
        <w:rPr>
          <w:szCs w:val="24"/>
        </w:rPr>
        <w:t xml:space="preserve">In other words, each standard deviation unit increase in emotional intensity yielded a -0.28 standard deviation decrease in the reported </w:t>
      </w:r>
      <w:r w:rsidR="00CA33B1">
        <w:rPr>
          <w:szCs w:val="24"/>
        </w:rPr>
        <w:t>effectiveness</w:t>
      </w:r>
      <w:r>
        <w:rPr>
          <w:szCs w:val="24"/>
        </w:rPr>
        <w:t xml:space="preserve"> of distraction, but not reappraisal, as an </w:t>
      </w:r>
      <w:r w:rsidR="006021D3">
        <w:rPr>
          <w:szCs w:val="24"/>
        </w:rPr>
        <w:t>ER</w:t>
      </w:r>
      <w:r>
        <w:rPr>
          <w:szCs w:val="24"/>
        </w:rPr>
        <w:t xml:space="preserve"> strategy. Though the extant literature from comparable lab studies should motivate us to expect the efficacy of distraction to increase and reappraisal to decrease as affective intensity increases, </w:t>
      </w:r>
      <w:r w:rsidRPr="008C7178">
        <w:rPr>
          <w:szCs w:val="24"/>
        </w:rPr>
        <w:t xml:space="preserve">our data </w:t>
      </w:r>
      <w:r>
        <w:rPr>
          <w:szCs w:val="24"/>
        </w:rPr>
        <w:t xml:space="preserve">seems to document a deviation from this pattern </w:t>
      </w:r>
      <w:r w:rsidR="00AB1536">
        <w:rPr>
          <w:szCs w:val="24"/>
        </w:rPr>
        <w:t>in a</w:t>
      </w:r>
      <w:r>
        <w:rPr>
          <w:szCs w:val="24"/>
        </w:rPr>
        <w:t xml:space="preserve"> </w:t>
      </w:r>
      <w:r w:rsidRPr="008C7178">
        <w:rPr>
          <w:szCs w:val="24"/>
        </w:rPr>
        <w:t xml:space="preserve">high-intensity, </w:t>
      </w:r>
      <w:r>
        <w:rPr>
          <w:szCs w:val="24"/>
        </w:rPr>
        <w:t>quasi-natural</w:t>
      </w:r>
      <w:r w:rsidRPr="008C7178">
        <w:rPr>
          <w:szCs w:val="24"/>
        </w:rPr>
        <w:t>istic settin</w:t>
      </w:r>
      <w:r>
        <w:rPr>
          <w:szCs w:val="24"/>
        </w:rPr>
        <w:t xml:space="preserve">g: distraction appeared to be less </w:t>
      </w:r>
      <w:r w:rsidR="00EC2B97">
        <w:rPr>
          <w:szCs w:val="24"/>
        </w:rPr>
        <w:t>–</w:t>
      </w:r>
      <w:r>
        <w:rPr>
          <w:szCs w:val="24"/>
        </w:rPr>
        <w:t xml:space="preserve"> not more </w:t>
      </w:r>
      <w:r w:rsidR="00EC2B97">
        <w:rPr>
          <w:szCs w:val="24"/>
        </w:rPr>
        <w:t>–</w:t>
      </w:r>
      <w:r>
        <w:rPr>
          <w:szCs w:val="24"/>
        </w:rPr>
        <w:t xml:space="preserve"> successful as affective intensity increased.</w:t>
      </w:r>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03296" behindDoc="0" locked="0" layoutInCell="1" allowOverlap="1" wp14:anchorId="08E487E8" wp14:editId="1F2EF0FF">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487E8" id="Group 24" o:spid="_x0000_s1040" style="position:absolute;left:0;text-align:left;margin-left:1.85pt;margin-top:8.75pt;width:466.75pt;height:434.6pt;z-index:251703296"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74B3A9E8" w:rsidR="00654027" w:rsidRDefault="00245CC6" w:rsidP="0094060F">
      <w:pPr>
        <w:spacing w:after="160" w:line="259" w:lineRule="auto"/>
        <w:ind w:left="0" w:firstLine="720"/>
        <w:rPr>
          <w:b/>
          <w:szCs w:val="24"/>
        </w:rPr>
      </w:pPr>
      <w:r>
        <w:rPr>
          <w:b/>
          <w:szCs w:val="24"/>
        </w:rPr>
        <w:t>STUDY</w:t>
      </w:r>
      <w:r w:rsidR="00B720B2" w:rsidRPr="008C7178">
        <w:rPr>
          <w:b/>
          <w:szCs w:val="24"/>
        </w:rPr>
        <w:t xml:space="preserve"> </w:t>
      </w:r>
      <w:r w:rsidR="00876B93">
        <w:rPr>
          <w:b/>
          <w:szCs w:val="24"/>
        </w:rPr>
        <w:t>2</w:t>
      </w:r>
      <w:r w:rsidR="00B720B2" w:rsidRPr="008C7178">
        <w:rPr>
          <w:b/>
          <w:szCs w:val="24"/>
        </w:rPr>
        <w:t xml:space="preserve"> </w:t>
      </w:r>
      <w:r w:rsidR="00D03243">
        <w:rPr>
          <w:b/>
          <w:szCs w:val="24"/>
        </w:rPr>
        <w:t>METHODS</w:t>
      </w:r>
    </w:p>
    <w:p w14:paraId="5F906E6B" w14:textId="21ECAC44" w:rsidR="008126E0" w:rsidRDefault="004F39AA" w:rsidP="002C6E4D">
      <w:pPr>
        <w:spacing w:after="0" w:line="480" w:lineRule="auto"/>
        <w:ind w:left="0" w:firstLine="720"/>
        <w:rPr>
          <w:szCs w:val="24"/>
        </w:rPr>
      </w:pPr>
      <w:r>
        <w:rPr>
          <w:szCs w:val="24"/>
        </w:rPr>
        <w:t>Hypothesized models across</w:t>
      </w:r>
      <w:r w:rsidR="002C6E4D">
        <w:rPr>
          <w:szCs w:val="24"/>
        </w:rPr>
        <w:t xml:space="preserve"> </w:t>
      </w:r>
      <w:r>
        <w:rPr>
          <w:szCs w:val="24"/>
        </w:rPr>
        <w:t xml:space="preserve">a </w:t>
      </w:r>
      <w:r w:rsidR="002C6E4D">
        <w:rPr>
          <w:szCs w:val="24"/>
        </w:rPr>
        <w:t>p</w:t>
      </w:r>
      <w:r w:rsidR="005F2875">
        <w:rPr>
          <w:szCs w:val="24"/>
        </w:rPr>
        <w:t>reliminary</w:t>
      </w:r>
      <w:r w:rsidR="002C6E4D">
        <w:rPr>
          <w:szCs w:val="24"/>
        </w:rPr>
        <w:t xml:space="preserve"> study and </w:t>
      </w:r>
      <w:r w:rsidR="00245CC6">
        <w:rPr>
          <w:szCs w:val="24"/>
        </w:rPr>
        <w:t>Study</w:t>
      </w:r>
      <w:r w:rsidR="00B720B2" w:rsidRPr="008C7178">
        <w:rPr>
          <w:szCs w:val="24"/>
        </w:rPr>
        <w:t xml:space="preserve">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Pr>
          <w:szCs w:val="24"/>
        </w:rPr>
        <w:t xml:space="preserve"> Exploratory models found that the relationship may appear, albeit weakly, when including positive and negative emotions,</w:t>
      </w:r>
      <w:r w:rsidR="0000303C">
        <w:rPr>
          <w:szCs w:val="24"/>
        </w:rPr>
        <w:t xml:space="preserve"> but the effect did not survive adjustments for multiple comparisons. </w:t>
      </w:r>
      <w:del w:id="173" w:author="Billy Mitchell" w:date="2024-06-03T13:09:00Z" w16du:dateUtc="2024-06-03T17:09:00Z">
        <w:r w:rsidR="00861E10" w:rsidDel="00393F57">
          <w:rPr>
            <w:szCs w:val="24"/>
          </w:rPr>
          <w:pgNum/>
        </w:r>
        <w:r w:rsidR="00861E10" w:rsidDel="00393F57">
          <w:rPr>
            <w:szCs w:val="24"/>
          </w:rPr>
          <w:delText>ilm</w:delText>
        </w:r>
      </w:del>
      <w:ins w:id="174" w:author="Billy Mitchell" w:date="2024-06-03T13:09:00Z" w16du:dateUtc="2024-06-03T17:09:00Z">
        <w:r w:rsidR="00393F57">
          <w:rPr>
            <w:szCs w:val="24"/>
          </w:rPr>
          <w:t>This</w:t>
        </w:r>
      </w:ins>
      <w:r>
        <w:rPr>
          <w:szCs w:val="24"/>
        </w:rPr>
        <w:t xml:space="preserve"> lack of an effect may be due to distraction being less </w:t>
      </w:r>
      <w:r>
        <w:rPr>
          <w:szCs w:val="24"/>
        </w:rPr>
        <w:lastRenderedPageBreak/>
        <w:t>successful than hypothesized in this complex, multimodal experience</w:t>
      </w:r>
      <w:ins w:id="175" w:author="Billy Mitchell" w:date="2024-06-03T13:09:00Z" w16du:dateUtc="2024-06-03T17:09:00Z">
        <w:r w:rsidR="00393F57">
          <w:rPr>
            <w:szCs w:val="24"/>
          </w:rPr>
          <w:t xml:space="preserve">, though lack of experimental control </w:t>
        </w:r>
      </w:ins>
      <w:ins w:id="176" w:author="Billy Mitchell" w:date="2024-06-03T13:11:00Z" w16du:dateUtc="2024-06-03T17:11:00Z">
        <w:r w:rsidR="002475A8">
          <w:rPr>
            <w:szCs w:val="24"/>
          </w:rPr>
          <w:t>obscured</w:t>
        </w:r>
      </w:ins>
      <w:ins w:id="177" w:author="Billy Mitchell" w:date="2024-06-03T13:09:00Z" w16du:dateUtc="2024-06-03T17:09:00Z">
        <w:r w:rsidR="00393F57">
          <w:rPr>
            <w:szCs w:val="24"/>
          </w:rPr>
          <w:t xml:space="preserve"> what intensity</w:t>
        </w:r>
      </w:ins>
      <w:ins w:id="178" w:author="Billy Mitchell" w:date="2024-06-03T13:11:00Z" w16du:dateUtc="2024-06-03T17:11:00Z">
        <w:r w:rsidR="002475A8">
          <w:rPr>
            <w:szCs w:val="24"/>
          </w:rPr>
          <w:t xml:space="preserve"> represented</w:t>
        </w:r>
      </w:ins>
      <w:ins w:id="179" w:author="Billy Mitchell" w:date="2024-06-03T13:10:00Z" w16du:dateUtc="2024-06-03T17:10:00Z">
        <w:r w:rsidR="00393F57">
          <w:rPr>
            <w:szCs w:val="24"/>
          </w:rPr>
          <w:t xml:space="preserve"> in this context</w:t>
        </w:r>
      </w:ins>
      <w:ins w:id="180" w:author="Billy Mitchell" w:date="2024-06-03T13:12:00Z" w16du:dateUtc="2024-06-03T17:12:00Z">
        <w:r w:rsidR="00231B74">
          <w:rPr>
            <w:szCs w:val="24"/>
          </w:rPr>
          <w:t xml:space="preserve"> [[MAKE THE TRANSITION HERE BETTER]]</w:t>
        </w:r>
      </w:ins>
      <w:r>
        <w:rPr>
          <w:szCs w:val="24"/>
        </w:rPr>
        <w:t>.</w:t>
      </w:r>
      <w:r w:rsidR="00B720B2" w:rsidRPr="008C7178">
        <w:rPr>
          <w:szCs w:val="24"/>
        </w:rPr>
        <w:t xml:space="preserve"> </w:t>
      </w:r>
      <w:r w:rsidR="0000303C">
        <w:rPr>
          <w:szCs w:val="24"/>
        </w:rPr>
        <w:t>As such, w</w:t>
      </w:r>
      <w:r w:rsidR="002C6E4D">
        <w:rPr>
          <w:szCs w:val="24"/>
        </w:rPr>
        <w:t xml:space="preserve">e </w:t>
      </w:r>
      <w:r w:rsidR="0000303C">
        <w:rPr>
          <w:szCs w:val="24"/>
        </w:rPr>
        <w:t>theorized</w:t>
      </w:r>
      <w:r w:rsidR="002C6E4D">
        <w:rPr>
          <w:szCs w:val="24"/>
        </w:rPr>
        <w:t xml:space="preserve"> that participants exposed to similar information outside of the complex, multimodal environment would likely still demonstrate </w:t>
      </w:r>
      <w:r w:rsidR="006021D3">
        <w:rPr>
          <w:szCs w:val="24"/>
        </w:rPr>
        <w:t>ER</w:t>
      </w:r>
      <w:r w:rsidR="002C6E4D">
        <w:rPr>
          <w:szCs w:val="24"/>
        </w:rPr>
        <w:t xml:space="preserve"> </w:t>
      </w:r>
      <w:r w:rsidR="00131503">
        <w:rPr>
          <w:szCs w:val="24"/>
        </w:rPr>
        <w:t>usage</w:t>
      </w:r>
      <w:r w:rsidR="002C6E4D">
        <w:rPr>
          <w:szCs w:val="24"/>
        </w:rPr>
        <w:t xml:space="preserve"> patterns in line with the extant literature.</w:t>
      </w:r>
      <w:r w:rsidR="00804B41">
        <w:rPr>
          <w:szCs w:val="24"/>
        </w:rPr>
        <w:t xml:space="preserve"> We hypothesized th</w:t>
      </w:r>
      <w:r w:rsidR="002B4BE0">
        <w:rPr>
          <w:szCs w:val="24"/>
        </w:rPr>
        <w:t xml:space="preserve">at </w:t>
      </w:r>
      <w:r w:rsidR="00562C94">
        <w:rPr>
          <w:szCs w:val="24"/>
        </w:rPr>
        <w:t xml:space="preserve">generating a </w:t>
      </w:r>
      <w:r w:rsidR="002B4BE0">
        <w:rPr>
          <w:szCs w:val="24"/>
        </w:rPr>
        <w:t>decontextual</w:t>
      </w:r>
      <w:r w:rsidR="00562C94">
        <w:rPr>
          <w:szCs w:val="24"/>
        </w:rPr>
        <w:t xml:space="preserve">ized representation of the experience with only the </w:t>
      </w:r>
      <w:r w:rsidR="002B4BE0">
        <w:rPr>
          <w:szCs w:val="24"/>
        </w:rPr>
        <w:t>relevant information</w:t>
      </w:r>
      <w:r w:rsidR="00562C94">
        <w:rPr>
          <w:szCs w:val="24"/>
        </w:rPr>
        <w:t xml:space="preserve"> (i.e., description of event, emotions felt, intensity of emotions)</w:t>
      </w:r>
      <w:r w:rsidR="00D326AE">
        <w:rPr>
          <w:szCs w:val="24"/>
        </w:rPr>
        <w:t xml:space="preserve"> present</w:t>
      </w:r>
      <w:r w:rsidR="00A632A5">
        <w:rPr>
          <w:szCs w:val="24"/>
        </w:rPr>
        <w:t xml:space="preserve"> and asking participants to simulate or forecast how they might self-regulate </w:t>
      </w:r>
      <w:r w:rsidR="00562C94">
        <w:rPr>
          <w:szCs w:val="24"/>
        </w:rPr>
        <w:t>w</w:t>
      </w:r>
      <w:r w:rsidR="002B4BE0">
        <w:rPr>
          <w:szCs w:val="24"/>
        </w:rPr>
        <w:t xml:space="preserve">ould </w:t>
      </w:r>
      <w:r w:rsidR="00562C94">
        <w:rPr>
          <w:szCs w:val="24"/>
        </w:rPr>
        <w:t>reproduce the</w:t>
      </w:r>
      <w:r w:rsidR="002B4BE0">
        <w:rPr>
          <w:szCs w:val="24"/>
        </w:rPr>
        <w:t xml:space="preserve"> positive association between the emotional intensity of an experience and the frequency of choosing disengagement over engagement regulation strategies. </w:t>
      </w:r>
    </w:p>
    <w:p w14:paraId="2E7F39AA" w14:textId="108A602F" w:rsidR="00654027" w:rsidRDefault="002C6E4D" w:rsidP="002C6E4D">
      <w:pPr>
        <w:spacing w:after="0" w:line="480" w:lineRule="auto"/>
        <w:ind w:left="0" w:firstLine="720"/>
        <w:rPr>
          <w:szCs w:val="24"/>
        </w:rPr>
      </w:pPr>
      <w:r>
        <w:rPr>
          <w:szCs w:val="24"/>
        </w:rPr>
        <w:t xml:space="preserve">Although using audiovisual recordings from the experience would have been ideal, we were unable to obtain permission to record such data during </w:t>
      </w:r>
      <w:r w:rsidR="00C21522">
        <w:rPr>
          <w:szCs w:val="24"/>
        </w:rPr>
        <w:t xml:space="preserve">the </w:t>
      </w:r>
      <w:r>
        <w:rPr>
          <w:szCs w:val="24"/>
        </w:rPr>
        <w:t xml:space="preserve">previous studies. However, </w:t>
      </w:r>
      <w:r w:rsidR="00B7719A">
        <w:rPr>
          <w:szCs w:val="24"/>
        </w:rPr>
        <w:t>w</w:t>
      </w:r>
      <w:r>
        <w:rPr>
          <w:szCs w:val="24"/>
        </w:rPr>
        <w:t xml:space="preserve">e </w:t>
      </w:r>
      <w:r w:rsidR="00D326AE">
        <w:rPr>
          <w:szCs w:val="24"/>
        </w:rPr>
        <w:t>had</w:t>
      </w:r>
      <w:r>
        <w:rPr>
          <w:szCs w:val="24"/>
        </w:rPr>
        <w:t xml:space="preserve"> access to the </w:t>
      </w:r>
      <w:r w:rsidR="00183114">
        <w:rPr>
          <w:szCs w:val="24"/>
        </w:rPr>
        <w:t xml:space="preserve">descriptive </w:t>
      </w:r>
      <w:r>
        <w:rPr>
          <w:szCs w:val="24"/>
        </w:rPr>
        <w:t>information reported by participants who experienced these events</w:t>
      </w:r>
      <w:r w:rsidR="00804B41">
        <w:rPr>
          <w:szCs w:val="24"/>
        </w:rPr>
        <w:t xml:space="preserve"> (i.e., their text-formatted memories of the events)</w:t>
      </w:r>
      <w:r>
        <w:rPr>
          <w:szCs w:val="24"/>
        </w:rPr>
        <w:t>.</w:t>
      </w:r>
      <w:r w:rsidR="00C21522">
        <w:rPr>
          <w:szCs w:val="24"/>
        </w:rPr>
        <w:t xml:space="preserve"> If </w:t>
      </w:r>
      <w:r w:rsidR="00804B41">
        <w:rPr>
          <w:szCs w:val="24"/>
        </w:rPr>
        <w:t>there is a difference between</w:t>
      </w:r>
      <w:r w:rsidR="00C21522">
        <w:rPr>
          <w:szCs w:val="24"/>
        </w:rPr>
        <w:t xml:space="preserve"> participants </w:t>
      </w:r>
      <w:r w:rsidR="00183114">
        <w:rPr>
          <w:szCs w:val="24"/>
        </w:rPr>
        <w:t xml:space="preserve">simulating (i.e., </w:t>
      </w:r>
      <w:r w:rsidR="0000303C">
        <w:rPr>
          <w:szCs w:val="24"/>
        </w:rPr>
        <w:t xml:space="preserve">strategy </w:t>
      </w:r>
      <w:r w:rsidR="00183114">
        <w:rPr>
          <w:szCs w:val="24"/>
        </w:rPr>
        <w:t>forecasting) self-regulation</w:t>
      </w:r>
      <w:r w:rsidR="00C21522">
        <w:rPr>
          <w:szCs w:val="24"/>
        </w:rPr>
        <w:t xml:space="preserve"> and participants </w:t>
      </w:r>
      <w:r w:rsidR="00183114">
        <w:rPr>
          <w:szCs w:val="24"/>
        </w:rPr>
        <w:t xml:space="preserve">performing (i.e., </w:t>
      </w:r>
      <w:r w:rsidR="0000303C">
        <w:rPr>
          <w:szCs w:val="24"/>
        </w:rPr>
        <w:t>strategy us</w:t>
      </w:r>
      <w:r w:rsidR="00183114">
        <w:rPr>
          <w:szCs w:val="24"/>
        </w:rPr>
        <w:t>ing) self-regulation</w:t>
      </w:r>
      <w:r w:rsidR="00C21522">
        <w:rPr>
          <w:szCs w:val="24"/>
        </w:rPr>
        <w:t xml:space="preserve">, it </w:t>
      </w:r>
      <w:r w:rsidR="00183114">
        <w:rPr>
          <w:szCs w:val="24"/>
        </w:rPr>
        <w:t xml:space="preserve">may </w:t>
      </w:r>
      <w:r w:rsidR="00C21522">
        <w:rPr>
          <w:szCs w:val="24"/>
        </w:rPr>
        <w:t xml:space="preserve">further emphasize the complications that </w:t>
      </w:r>
      <w:r w:rsidR="00183114">
        <w:rPr>
          <w:szCs w:val="24"/>
        </w:rPr>
        <w:t>dynamic</w:t>
      </w:r>
      <w:r w:rsidR="00C21522">
        <w:rPr>
          <w:szCs w:val="24"/>
        </w:rPr>
        <w:t xml:space="preserve">, multimodal contexts introduce to the </w:t>
      </w:r>
      <w:r w:rsidR="006021D3">
        <w:rPr>
          <w:szCs w:val="24"/>
        </w:rPr>
        <w:t>ER</w:t>
      </w:r>
      <w:r w:rsidR="00C21522">
        <w:rPr>
          <w:szCs w:val="24"/>
        </w:rPr>
        <w:t xml:space="preserve"> space. I</w:t>
      </w:r>
      <w:r>
        <w:rPr>
          <w:szCs w:val="24"/>
        </w:rPr>
        <w:t>n</w:t>
      </w:r>
      <w:r w:rsidR="00245CC6">
        <w:rPr>
          <w:szCs w:val="24"/>
        </w:rPr>
        <w:t xml:space="preserve"> Study</w:t>
      </w:r>
      <w:r>
        <w:rPr>
          <w:szCs w:val="24"/>
        </w:rPr>
        <w:t xml:space="preserve"> 2, a novel set of participants were presented with information about</w:t>
      </w:r>
      <w:r w:rsidR="00B7719A">
        <w:rPr>
          <w:szCs w:val="24"/>
        </w:rPr>
        <w:t xml:space="preserve"> the</w:t>
      </w:r>
      <w:r>
        <w:rPr>
          <w:szCs w:val="24"/>
        </w:rPr>
        <w:t xml:space="preserve"> events</w:t>
      </w:r>
      <w:r w:rsidR="00B7719A">
        <w:rPr>
          <w:szCs w:val="24"/>
        </w:rPr>
        <w:t xml:space="preserve"> that motivated </w:t>
      </w:r>
      <w:r w:rsidR="006021D3">
        <w:rPr>
          <w:szCs w:val="24"/>
        </w:rPr>
        <w:t>ER</w:t>
      </w:r>
      <w:r w:rsidR="00B7719A">
        <w:rPr>
          <w:szCs w:val="24"/>
        </w:rPr>
        <w:t xml:space="preserve"> </w:t>
      </w:r>
      <w:r>
        <w:rPr>
          <w:szCs w:val="24"/>
        </w:rPr>
        <w:t>reported by p</w:t>
      </w:r>
      <w:r w:rsidR="005F2875">
        <w:rPr>
          <w:szCs w:val="24"/>
        </w:rPr>
        <w:t>reliminary study</w:t>
      </w:r>
      <w:r>
        <w:rPr>
          <w:szCs w:val="24"/>
        </w:rPr>
        <w:t xml:space="preserve"> participants</w:t>
      </w:r>
      <w:r w:rsidR="00804B41">
        <w:rPr>
          <w:szCs w:val="24"/>
        </w:rPr>
        <w:t xml:space="preserve"> (</w:t>
      </w:r>
      <w:r w:rsidR="00EC3FBC">
        <w:rPr>
          <w:szCs w:val="24"/>
        </w:rPr>
        <w:t>events available within OSF repository</w:t>
      </w:r>
      <w:r w:rsidR="00B7719A">
        <w:rPr>
          <w:szCs w:val="24"/>
        </w:rPr>
        <w:t xml:space="preserve">), but not the regulatory behaviors participants used, </w:t>
      </w:r>
      <w:r>
        <w:rPr>
          <w:szCs w:val="24"/>
        </w:rPr>
        <w:t xml:space="preserve">and asked to </w:t>
      </w:r>
      <w:r w:rsidR="00F720C7">
        <w:rPr>
          <w:szCs w:val="24"/>
        </w:rPr>
        <w:t>predict</w:t>
      </w:r>
      <w:r>
        <w:rPr>
          <w:szCs w:val="24"/>
        </w:rPr>
        <w:t xml:space="preserve"> </w:t>
      </w:r>
      <w:r w:rsidR="00F720C7">
        <w:rPr>
          <w:szCs w:val="24"/>
        </w:rPr>
        <w:t xml:space="preserve">which </w:t>
      </w:r>
      <w:r>
        <w:rPr>
          <w:szCs w:val="24"/>
        </w:rPr>
        <w:t xml:space="preserve">regulation strategy </w:t>
      </w:r>
      <w:r w:rsidR="00F720C7">
        <w:rPr>
          <w:szCs w:val="24"/>
        </w:rPr>
        <w:t xml:space="preserve">they would </w:t>
      </w:r>
      <w:r>
        <w:rPr>
          <w:szCs w:val="24"/>
        </w:rPr>
        <w:t xml:space="preserve">employ based upon the information provided.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49A48B69"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yrs, </w:t>
      </w:r>
      <w:r w:rsidRPr="00BE73D6">
        <w:rPr>
          <w:i/>
          <w:iCs/>
          <w:szCs w:val="24"/>
        </w:rPr>
        <w:t>range</w:t>
      </w:r>
      <w:r w:rsidRPr="008C7178">
        <w:rPr>
          <w:szCs w:val="24"/>
        </w:rPr>
        <w:t xml:space="preserve"> = 18 -75 yrs, </w:t>
      </w:r>
      <w:r w:rsidRPr="008C7178">
        <w:rPr>
          <w:i/>
          <w:szCs w:val="24"/>
        </w:rPr>
        <w:t>sd</w:t>
      </w:r>
      <w:r w:rsidR="00627DB3">
        <w:rPr>
          <w:i/>
          <w:szCs w:val="24"/>
        </w:rPr>
        <w:t xml:space="preserve"> </w:t>
      </w:r>
      <w:r w:rsidRPr="008C7178">
        <w:rPr>
          <w:i/>
          <w:szCs w:val="24"/>
          <w:vertAlign w:val="subscript"/>
        </w:rPr>
        <w:t>age</w:t>
      </w:r>
      <w:r w:rsidRPr="008C7178">
        <w:rPr>
          <w:szCs w:val="24"/>
        </w:rPr>
        <w:t xml:space="preserve"> = 14.31 yrs</w:t>
      </w:r>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 xml:space="preserve">2 non-binary) consented to an IRB-approved </w:t>
      </w:r>
      <w:r w:rsidRPr="008C7178">
        <w:rPr>
          <w:szCs w:val="24"/>
        </w:rPr>
        <w:lastRenderedPageBreak/>
        <w:t>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 xml:space="preserve">Participants completed the study on Qualtrics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 </w:t>
      </w:r>
      <w:r w:rsidR="0061398C">
        <w:rPr>
          <w:szCs w:val="24"/>
        </w:rPr>
        <w:t>The racial identity of participants were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 xml:space="preserve">via </w:t>
      </w:r>
      <w:r w:rsidR="005E2671" w:rsidRPr="00231B74">
        <w:rPr>
          <w:i/>
          <w:iCs/>
          <w:szCs w:val="24"/>
          <w:rPrChange w:id="181" w:author="Billy Mitchell" w:date="2024-06-03T13:13:00Z" w16du:dateUtc="2024-06-03T17:13:00Z">
            <w:rPr>
              <w:szCs w:val="24"/>
            </w:rPr>
          </w:rPrChange>
        </w:rPr>
        <w:t xml:space="preserve">a priori </w:t>
      </w:r>
      <w:r w:rsidR="005E2671">
        <w:rPr>
          <w:szCs w:val="24"/>
        </w:rPr>
        <w:t>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9), and scoring a Q Recaptcha Score lower than 0.7, indicating significant bot activity (</w:t>
      </w:r>
      <w:r w:rsidRPr="00BE73D6">
        <w:rPr>
          <w:i/>
          <w:iCs/>
          <w:szCs w:val="24"/>
        </w:rPr>
        <w:t>n</w:t>
      </w:r>
      <w:r w:rsidRPr="008C7178">
        <w:rPr>
          <w:szCs w:val="24"/>
        </w:rPr>
        <w:t xml:space="preserve"> = 2). Participants were paid at a rate of $10.25/hr. </w:t>
      </w:r>
    </w:p>
    <w:p w14:paraId="1FAB05EF" w14:textId="3D6B6E8C" w:rsidR="00EB6E76" w:rsidRPr="00EB6E76" w:rsidRDefault="00B720B2" w:rsidP="00D729E1">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negatively-valenced </w:t>
      </w:r>
      <w:r w:rsidR="00245B8B">
        <w:rPr>
          <w:szCs w:val="24"/>
        </w:rPr>
        <w:t>p</w:t>
      </w:r>
      <w:r w:rsidR="005F2875">
        <w:rPr>
          <w:szCs w:val="24"/>
        </w:rPr>
        <w:t>reliminary</w:t>
      </w:r>
      <w:r w:rsidR="00245B8B">
        <w:rPr>
          <w:szCs w:val="24"/>
        </w:rPr>
        <w:t xml:space="preserve"> study</w:t>
      </w:r>
      <w:r w:rsidRPr="008C7178">
        <w:rPr>
          <w:szCs w:val="24"/>
        </w:rPr>
        <w:t xml:space="preserve"> events regulated through either reappraisal or distraction were 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r w:rsidR="00D729E1" w:rsidRPr="00D729E1">
        <w:rPr>
          <w:szCs w:val="24"/>
        </w:rPr>
        <w:t>mak</w:t>
      </w:r>
      <w:r w:rsidR="00D729E1">
        <w:rPr>
          <w:szCs w:val="24"/>
        </w:rPr>
        <w:t>ing</w:t>
      </w:r>
      <w:r w:rsidR="00D729E1" w:rsidRPr="00D729E1">
        <w:rPr>
          <w:szCs w:val="24"/>
        </w:rPr>
        <w:t xml:space="preserve"> an effort to remind </w:t>
      </w:r>
      <w:r w:rsidR="00D729E1">
        <w:rPr>
          <w:szCs w:val="24"/>
        </w:rPr>
        <w:t>one</w:t>
      </w:r>
      <w:r w:rsidR="00D729E1" w:rsidRPr="00D729E1">
        <w:rPr>
          <w:szCs w:val="24"/>
        </w:rPr>
        <w:t xml:space="preserve">self that the people are just actors who are using props, rather than </w:t>
      </w:r>
      <w:r w:rsidR="00D729E1" w:rsidRPr="00D729E1">
        <w:rPr>
          <w:szCs w:val="24"/>
        </w:rPr>
        <w:lastRenderedPageBreak/>
        <w:t xml:space="preserve">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ate for lunch rather than focusing on the zombies coming after you</w:t>
      </w:r>
      <w:r w:rsidR="00D729E1">
        <w:rPr>
          <w:szCs w:val="24"/>
        </w:rPr>
        <w:t>, for reappraisal and distraction 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applying both categories </w:t>
      </w:r>
      <w:r w:rsidRPr="008C7178">
        <w:rPr>
          <w:szCs w:val="24"/>
        </w:rPr>
        <w:t>before the primary task began</w:t>
      </w:r>
      <w:r w:rsidR="00EB0294">
        <w:rPr>
          <w:szCs w:val="24"/>
        </w:rPr>
        <w:t xml:space="preserve"> </w:t>
      </w:r>
      <w:r w:rsidR="00EB0294">
        <w:t>(</w:t>
      </w:r>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w:t>
      </w:r>
      <w:r w:rsidR="003D5F69">
        <w:rPr>
          <w:szCs w:val="24"/>
        </w:rPr>
        <w:t>original regulation strategy user</w:t>
      </w:r>
      <w:r w:rsidRPr="008C7178">
        <w:rPr>
          <w:szCs w:val="24"/>
        </w:rPr>
        <w:t xml:space="preserve">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as needed to complete the task. </w:t>
      </w:r>
      <w:r w:rsidRPr="008C7178">
        <w:rPr>
          <w:szCs w:val="24"/>
        </w:rPr>
        <w:t xml:space="preserve">Following the primary task, participants </w:t>
      </w:r>
      <w:r w:rsidR="00EF043F">
        <w:rPr>
          <w:noProof/>
          <w:szCs w:val="24"/>
        </w:rPr>
        <mc:AlternateContent>
          <mc:Choice Requires="wpg">
            <w:drawing>
              <wp:anchor distT="0" distB="0" distL="114300" distR="114300" simplePos="0" relativeHeight="251724800" behindDoc="0" locked="0" layoutInCell="1" allowOverlap="1" wp14:anchorId="0B9A2155" wp14:editId="0408472A">
                <wp:simplePos x="0" y="0"/>
                <wp:positionH relativeFrom="column">
                  <wp:posOffset>-209550</wp:posOffset>
                </wp:positionH>
                <wp:positionV relativeFrom="paragraph">
                  <wp:posOffset>4168775</wp:posOffset>
                </wp:positionV>
                <wp:extent cx="6440170" cy="4057015"/>
                <wp:effectExtent l="0" t="0" r="0" b="635"/>
                <wp:wrapSquare wrapText="bothSides"/>
                <wp:docPr id="2126645868" name="Group 2"/>
                <wp:cNvGraphicFramePr/>
                <a:graphic xmlns:a="http://schemas.openxmlformats.org/drawingml/2006/main">
                  <a:graphicData uri="http://schemas.microsoft.com/office/word/2010/wordprocessingGroup">
                    <wpg:wgp>
                      <wpg:cNvGrpSpPr/>
                      <wpg:grpSpPr>
                        <a:xfrm>
                          <a:off x="0" y="0"/>
                          <a:ext cx="6440170" cy="4057015"/>
                          <a:chOff x="0" y="-47625"/>
                          <a:chExt cx="6440170" cy="4057350"/>
                        </a:xfrm>
                      </wpg:grpSpPr>
                      <pic:pic xmlns:pic="http://schemas.openxmlformats.org/drawingml/2006/picture">
                        <pic:nvPicPr>
                          <pic:cNvPr id="683117757" name="Picture 1" descr="A diagram of a comparison between a question and a reappraisal&#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38125" y="-47625"/>
                            <a:ext cx="5943600" cy="3266440"/>
                          </a:xfrm>
                          <a:prstGeom prst="rect">
                            <a:avLst/>
                          </a:prstGeom>
                        </pic:spPr>
                      </pic:pic>
                      <wps:wsp>
                        <wps:cNvPr id="20" name="Text Box 2"/>
                        <wps:cNvSpPr txBox="1">
                          <a:spLocks noChangeArrowheads="1"/>
                        </wps:cNvSpPr>
                        <wps:spPr bwMode="auto">
                          <a:xfrm>
                            <a:off x="0" y="3295650"/>
                            <a:ext cx="6440170" cy="714075"/>
                          </a:xfrm>
                          <a:prstGeom prst="rect">
                            <a:avLst/>
                          </a:prstGeom>
                          <a:solidFill>
                            <a:srgbClr val="FFFFFF"/>
                          </a:solidFill>
                          <a:ln w="9525">
                            <a:noFill/>
                            <a:miter lim="800000"/>
                            <a:headEnd/>
                            <a:tailEnd/>
                          </a:ln>
                        </wps:spPr>
                        <wps:txb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B9A2155" id="_x0000_s1045" style="position:absolute;left:0;text-align:left;margin-left:-16.5pt;margin-top:328.25pt;width:507.1pt;height:319.45pt;z-index:251724800;mso-height-relative:margin" coordorigin=",-476" coordsize="64401,4057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">
                <v:shape id="Picture 1" o:spid="_x0000_s1046" type="#_x0000_t75" alt="A diagram of a comparison between a question and a reappraisal&#10;&#10;Description automatically generated" style="position:absolute;left:2381;top:-476;width:59436;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">
                  <v:imagedata r:id="rId33" o:title="A diagram of a comparison between a question and a reappraisal&#10;&#10;Description automatically generated"/>
                </v:shape>
                <v:shape id="Text Box 2" o:spid="_x0000_s1047" type="#_x0000_t202" style="position:absolute;top:32956;width:64401;height:7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v:textbox>
                </v:shape>
                <w10:wrap type="square"/>
              </v:group>
            </w:pict>
          </mc:Fallback>
        </mc:AlternateContent>
      </w:r>
      <w:r w:rsidRPr="008C7178">
        <w:rPr>
          <w:szCs w:val="24"/>
        </w:rPr>
        <w:t xml:space="preserve">completed individual </w:t>
      </w:r>
      <w:r w:rsidRPr="008C7178">
        <w:rPr>
          <w:szCs w:val="24"/>
        </w:rPr>
        <w:lastRenderedPageBreak/>
        <w:t>difference measures</w:t>
      </w:r>
      <w:r w:rsidR="00793BCC">
        <w:rPr>
          <w:szCs w:val="24"/>
        </w:rPr>
        <w:t>, including the Emotion Regulation Questionnaire</w:t>
      </w:r>
      <w:r w:rsidR="00F720C7">
        <w:rPr>
          <w:szCs w:val="24"/>
        </w:rPr>
        <w:t xml:space="preserve"> (ERQ)</w:t>
      </w:r>
      <w:r w:rsidR="00793BCC">
        <w:rPr>
          <w:szCs w:val="24"/>
        </w:rPr>
        <w:t>, the Difficulties with 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Participants completed the study in 33.7 minutes on average (</w:t>
      </w:r>
      <w:r w:rsidR="00AA18EC" w:rsidRPr="00AA18EC">
        <w:rPr>
          <w:i/>
          <w:iCs/>
          <w:szCs w:val="24"/>
        </w:rPr>
        <w:t>median</w:t>
      </w:r>
      <w:r w:rsidR="009F52D2">
        <w:rPr>
          <w:szCs w:val="24"/>
        </w:rPr>
        <w:t xml:space="preserve"> = 31.5 minutes, </w:t>
      </w:r>
      <w:r w:rsidR="009F52D2" w:rsidRPr="00BE73D6">
        <w:rPr>
          <w:i/>
          <w:iCs/>
          <w:szCs w:val="24"/>
        </w:rPr>
        <w:t>sd</w:t>
      </w:r>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2479036E"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whether the affective intensity</w:t>
      </w:r>
      <w:r w:rsidR="003D5F69">
        <w:rPr>
          <w:szCs w:val="24"/>
        </w:rPr>
        <w:t xml:space="preserve"> </w:t>
      </w:r>
      <w:r w:rsidR="0000303C">
        <w:rPr>
          <w:szCs w:val="24"/>
        </w:rPr>
        <w:t xml:space="preserve">that </w:t>
      </w:r>
      <w:r w:rsidR="003D5F69">
        <w:rPr>
          <w:szCs w:val="24"/>
        </w:rPr>
        <w:t>strategy users</w:t>
      </w:r>
      <w:r>
        <w:rPr>
          <w:szCs w:val="24"/>
        </w:rPr>
        <w:t xml:space="preserve"> reported influenced the strategies</w:t>
      </w:r>
      <w:r w:rsidR="003D5F69">
        <w:rPr>
          <w:szCs w:val="24"/>
        </w:rPr>
        <w:t xml:space="preserve"> that strategy </w:t>
      </w:r>
      <w:r>
        <w:rPr>
          <w:szCs w:val="24"/>
        </w:rPr>
        <w:t xml:space="preserve">forecasters </w:t>
      </w:r>
      <w:r w:rsidR="0000303C">
        <w:rPr>
          <w:szCs w:val="24"/>
        </w:rPr>
        <w:t>predicted</w:t>
      </w:r>
      <w:r>
        <w:rPr>
          <w:szCs w:val="24"/>
        </w:rPr>
        <w:t xml:space="preserve">, </w:t>
      </w:r>
      <w:r w:rsidRPr="008C7178">
        <w:rPr>
          <w:szCs w:val="24"/>
        </w:rPr>
        <w:t>we again specified mixed effect binary logistic regressions accounting for the random effect of participant</w:t>
      </w:r>
      <w:r>
        <w:rPr>
          <w:szCs w:val="24"/>
        </w:rPr>
        <w:t xml:space="preserve"> (both </w:t>
      </w:r>
      <w:r w:rsidR="003D5F69">
        <w:rPr>
          <w:szCs w:val="24"/>
        </w:rPr>
        <w:t xml:space="preserve">the strategy </w:t>
      </w:r>
      <w:r>
        <w:rPr>
          <w:szCs w:val="24"/>
        </w:rPr>
        <w:t xml:space="preserve">forecaster and </w:t>
      </w:r>
      <w:r w:rsidR="003D5F69">
        <w:rPr>
          <w:szCs w:val="24"/>
        </w:rPr>
        <w:t>strategy use</w:t>
      </w:r>
      <w:r>
        <w:rPr>
          <w:szCs w:val="24"/>
        </w:rPr>
        <w:t>r</w:t>
      </w:r>
      <w:r w:rsidR="003D5F69">
        <w:rPr>
          <w:szCs w:val="24"/>
        </w:rPr>
        <w:t xml:space="preserve"> of each observation</w:t>
      </w:r>
      <w:r>
        <w:rPr>
          <w:szCs w:val="24"/>
        </w:rPr>
        <w:t>)</w:t>
      </w:r>
      <w:r w:rsidRPr="008C7178">
        <w:rPr>
          <w:szCs w:val="24"/>
        </w:rPr>
        <w:t xml:space="preserve"> using the “lme4” package </w:t>
      </w:r>
      <w:r w:rsidR="0047236C">
        <w:rPr>
          <w:szCs w:val="24"/>
        </w:rPr>
        <w:fldChar w:fldCharType="begin"/>
      </w:r>
      <w:r w:rsidR="00954723">
        <w:rPr>
          <w:szCs w:val="24"/>
        </w:rPr>
        <w:instrText xml:space="preserve"> ADDIN ZOTERO_ITEM CSL_CITATION {"citationID":"ZvSvGNIu","properties":{"formattedCitation":"(Bates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Pr="008C7178">
        <w:rPr>
          <w:szCs w:val="24"/>
        </w:rPr>
        <w:t xml:space="preserve"> in R </w:t>
      </w:r>
      <w:r w:rsidR="0047236C">
        <w:rPr>
          <w:szCs w:val="24"/>
        </w:rPr>
        <w:fldChar w:fldCharType="begin"/>
      </w:r>
      <w:r w:rsidR="00954723">
        <w:rPr>
          <w:szCs w:val="24"/>
        </w:rPr>
        <w:instrText xml:space="preserve"> ADDIN ZOTERO_ITEM CSL_CITATION {"citationID":"512dpecX","properties":{"formattedCitation":"(R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w:t>
      </w:r>
      <w:r w:rsidRPr="0094060F">
        <w:rPr>
          <w:i/>
          <w:iCs/>
          <w:szCs w:val="24"/>
        </w:rPr>
        <w:t>ICC</w:t>
      </w:r>
      <w:r w:rsidRPr="008C7178">
        <w:rPr>
          <w:szCs w:val="24"/>
        </w:rPr>
        <w:t xml:space="preserve">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AsPredicted</w:t>
      </w:r>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w:t>
      </w:r>
      <w:r w:rsidR="0000303C">
        <w:rPr>
          <w:szCs w:val="24"/>
        </w:rPr>
        <w:t xml:space="preserve">events </w:t>
      </w:r>
      <w:r w:rsidR="005E2671">
        <w:rPr>
          <w:szCs w:val="24"/>
        </w:rPr>
        <w:t xml:space="preserve">met our outlined criteria than initially determined. </w:t>
      </w:r>
    </w:p>
    <w:p w14:paraId="7533E633" w14:textId="4F7A7ED2" w:rsidR="00654027" w:rsidRDefault="00245CC6" w:rsidP="00182F3C">
      <w:pPr>
        <w:spacing w:after="160" w:line="259" w:lineRule="auto"/>
        <w:ind w:left="0" w:firstLine="0"/>
        <w:rPr>
          <w:b/>
          <w:szCs w:val="24"/>
        </w:rPr>
      </w:pPr>
      <w:r>
        <w:rPr>
          <w:b/>
          <w:szCs w:val="24"/>
        </w:rPr>
        <w:t>STUDY</w:t>
      </w:r>
      <w:r w:rsidR="00876B93">
        <w:rPr>
          <w:b/>
          <w:szCs w:val="24"/>
        </w:rPr>
        <w:t xml:space="preserve"> 2 </w:t>
      </w:r>
      <w:r w:rsidR="00B720B2" w:rsidRPr="008C7178">
        <w:rPr>
          <w:b/>
          <w:szCs w:val="24"/>
        </w:rPr>
        <w:t>RESULTS</w:t>
      </w:r>
    </w:p>
    <w:p w14:paraId="26CFD219" w14:textId="5B5AB2CB"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analyses aimed to determine whether relevant trait differences existed between the sample of </w:t>
      </w:r>
      <w:r w:rsidR="003D5F69">
        <w:rPr>
          <w:bCs/>
          <w:szCs w:val="24"/>
        </w:rPr>
        <w:t xml:space="preserve">strategy forecasters </w:t>
      </w:r>
      <w:r w:rsidR="005D3AA4">
        <w:rPr>
          <w:bCs/>
          <w:szCs w:val="24"/>
        </w:rPr>
        <w:t>and the</w:t>
      </w:r>
      <w:r w:rsidR="003D5F69">
        <w:rPr>
          <w:bCs/>
          <w:szCs w:val="24"/>
        </w:rPr>
        <w:t xml:space="preserve"> sample of strategy users</w:t>
      </w:r>
      <w:r w:rsidR="00525080">
        <w:rPr>
          <w:bCs/>
          <w:szCs w:val="24"/>
        </w:rPr>
        <w:t xml:space="preserve">. If such differences exist, they would limit our ability to associate differences in regulatory </w:t>
      </w:r>
      <w:r w:rsidR="00131503">
        <w:rPr>
          <w:bCs/>
          <w:szCs w:val="24"/>
        </w:rPr>
        <w:t>forecasting</w:t>
      </w:r>
      <w:r w:rsidR="00525080">
        <w:rPr>
          <w:bCs/>
          <w:szCs w:val="24"/>
        </w:rPr>
        <w:t xml:space="preserve"> or usage to differences in presentation and context. Both p</w:t>
      </w:r>
      <w:r w:rsidR="005F2875">
        <w:rPr>
          <w:bCs/>
          <w:szCs w:val="24"/>
        </w:rPr>
        <w:t>reliminary</w:t>
      </w:r>
      <w:r w:rsidR="00525080">
        <w:rPr>
          <w:bCs/>
          <w:szCs w:val="24"/>
        </w:rPr>
        <w:t xml:space="preserve"> and </w:t>
      </w:r>
      <w:r w:rsidR="00245CC6">
        <w:rPr>
          <w:bCs/>
          <w:szCs w:val="24"/>
        </w:rPr>
        <w:t>Study</w:t>
      </w:r>
      <w:r w:rsidR="00525080">
        <w:rPr>
          <w:bCs/>
          <w:szCs w:val="24"/>
        </w:rPr>
        <w:t xml:space="preserve">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r w:rsidR="00A62570" w:rsidRPr="00BE73D6">
        <w:rPr>
          <w:bCs/>
          <w:i/>
          <w:iCs/>
          <w:szCs w:val="24"/>
        </w:rPr>
        <w:t>x</w:t>
      </w:r>
      <w:r w:rsidR="0000303C">
        <w:rPr>
          <w:bCs/>
          <w:i/>
          <w:iCs/>
          <w:szCs w:val="24"/>
          <w:vertAlign w:val="subscript"/>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29.9</w:t>
      </w:r>
      <w:r w:rsidR="00E163E0">
        <w:rPr>
          <w:bCs/>
          <w:szCs w:val="24"/>
        </w:rPr>
        <w:t>,</w:t>
      </w:r>
      <w:r w:rsidR="00A62570" w:rsidRPr="00A62570">
        <w:rPr>
          <w:bCs/>
          <w:szCs w:val="24"/>
        </w:rPr>
        <w:t xml:space="preserve"> </w:t>
      </w:r>
      <w:r w:rsidR="00A62570" w:rsidRPr="00BE73D6">
        <w:rPr>
          <w:bCs/>
          <w:i/>
          <w:iCs/>
          <w:szCs w:val="24"/>
        </w:rPr>
        <w:t>x</w:t>
      </w:r>
      <w:r w:rsidR="0000303C">
        <w:rPr>
          <w:bCs/>
          <w:i/>
          <w:iCs/>
          <w:szCs w:val="24"/>
          <w:vertAlign w:val="subscript"/>
        </w:rPr>
        <w:t xml:space="preserve"> </w:t>
      </w:r>
      <w:r w:rsidR="004B0D7D">
        <w:rPr>
          <w:bCs/>
          <w:i/>
          <w:iCs/>
          <w:szCs w:val="24"/>
          <w:vertAlign w:val="subscript"/>
        </w:rPr>
        <w:t>f</w:t>
      </w:r>
      <w:r w:rsidR="003D5F69">
        <w:rPr>
          <w:bCs/>
          <w:i/>
          <w:iCs/>
          <w:szCs w:val="24"/>
          <w:vertAlign w:val="subscript"/>
        </w:rPr>
        <w:t>orecasters</w:t>
      </w:r>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r w:rsidR="00A62570" w:rsidRPr="00A62570">
        <w:rPr>
          <w:bCs/>
          <w:i/>
          <w:iCs/>
          <w:szCs w:val="24"/>
        </w:rPr>
        <w:t>t</w:t>
      </w:r>
      <w:r w:rsidR="00A62570" w:rsidRPr="00A62570">
        <w:rPr>
          <w:bCs/>
          <w:szCs w:val="24"/>
        </w:rPr>
        <w:t>(4</w:t>
      </w:r>
      <w:r w:rsidR="00A73457">
        <w:rPr>
          <w:bCs/>
          <w:szCs w:val="24"/>
        </w:rPr>
        <w:t>4.6</w:t>
      </w:r>
      <w:ins w:id="182" w:author="Billy Mitchell" w:date="2024-07-13T00:04:00Z" w16du:dateUtc="2024-07-13T04:04:00Z">
        <w:r w:rsidR="00807561">
          <w:rPr>
            <w:bCs/>
            <w:szCs w:val="24"/>
          </w:rPr>
          <w:t>)</w:t>
        </w:r>
      </w:ins>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w:t>
      </w:r>
      <w:r w:rsidR="00A62570" w:rsidRPr="00A62570">
        <w:rPr>
          <w:bCs/>
          <w:szCs w:val="24"/>
        </w:rPr>
        <w:lastRenderedPageBreak/>
        <w:t>differences were observed between the two groups for the expressive suppression ERQ subscale (</w:t>
      </w:r>
      <w:r w:rsidR="00A62570" w:rsidRPr="00BE73D6">
        <w:rPr>
          <w:bCs/>
          <w:i/>
          <w:iCs/>
          <w:szCs w:val="24"/>
        </w:rPr>
        <w:t>x</w:t>
      </w:r>
      <w:r w:rsidR="0000303C">
        <w:rPr>
          <w:bCs/>
          <w:i/>
          <w:iCs/>
          <w:szCs w:val="24"/>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12.5, </w:t>
      </w:r>
      <w:r w:rsidR="00A62570" w:rsidRPr="00BE73D6">
        <w:rPr>
          <w:bCs/>
          <w:i/>
          <w:iCs/>
          <w:szCs w:val="24"/>
        </w:rPr>
        <w:t>x</w:t>
      </w:r>
      <w:r w:rsidR="0000303C">
        <w:rPr>
          <w:bCs/>
          <w:i/>
          <w:iCs/>
          <w:szCs w:val="24"/>
        </w:rPr>
        <w:t xml:space="preserve"> </w:t>
      </w:r>
      <w:r w:rsidR="004B0D7D">
        <w:rPr>
          <w:bCs/>
          <w:i/>
          <w:iCs/>
          <w:szCs w:val="24"/>
          <w:vertAlign w:val="subscript"/>
        </w:rPr>
        <w:t>f</w:t>
      </w:r>
      <w:r w:rsidR="003D5F69">
        <w:rPr>
          <w:bCs/>
          <w:i/>
          <w:iCs/>
          <w:szCs w:val="24"/>
          <w:vertAlign w:val="subscript"/>
        </w:rPr>
        <w:t>orecasters</w:t>
      </w:r>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r w:rsidR="00A62570" w:rsidRPr="00BE73D6">
        <w:rPr>
          <w:bCs/>
          <w:i/>
          <w:iCs/>
          <w:szCs w:val="24"/>
        </w:rPr>
        <w:t>t</w:t>
      </w:r>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of the suppression subscale is unclear in this context, as suppression is not directly tested and neither subscale proved to be predictive of strategy usage during our p</w:t>
      </w:r>
      <w:r w:rsidR="005F2875">
        <w:rPr>
          <w:bCs/>
          <w:szCs w:val="24"/>
        </w:rPr>
        <w:t>reliminary study</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r w:rsidR="00A62570" w:rsidRPr="00BE73D6">
        <w:rPr>
          <w:bCs/>
          <w:i/>
          <w:iCs/>
          <w:szCs w:val="24"/>
        </w:rPr>
        <w:t>x</w:t>
      </w:r>
      <w:r w:rsidR="004B0D7D">
        <w:rPr>
          <w:bCs/>
          <w:i/>
          <w:iCs/>
          <w:szCs w:val="24"/>
          <w:vertAlign w:val="subscript"/>
        </w:rPr>
        <w:t xml:space="preserve"> u</w:t>
      </w:r>
      <w:r w:rsidR="003D5F69">
        <w:rPr>
          <w:bCs/>
          <w:i/>
          <w:iCs/>
          <w:szCs w:val="24"/>
          <w:vertAlign w:val="subscript"/>
        </w:rPr>
        <w:t>sers</w:t>
      </w:r>
      <w:r w:rsidR="00A62570" w:rsidRPr="00BE73D6">
        <w:rPr>
          <w:bCs/>
          <w:i/>
          <w:iCs/>
          <w:szCs w:val="24"/>
        </w:rPr>
        <w:t xml:space="preserve"> </w:t>
      </w:r>
      <w:r w:rsidR="00A62570" w:rsidRPr="00A62570">
        <w:rPr>
          <w:bCs/>
          <w:szCs w:val="24"/>
        </w:rPr>
        <w:t>= 33.6</w:t>
      </w:r>
      <w:r w:rsidR="00E163E0">
        <w:rPr>
          <w:bCs/>
          <w:szCs w:val="24"/>
        </w:rPr>
        <w:t xml:space="preserve">, </w:t>
      </w:r>
      <w:r w:rsidR="00A62570" w:rsidRPr="00A62570">
        <w:rPr>
          <w:bCs/>
          <w:szCs w:val="24"/>
        </w:rPr>
        <w:t xml:space="preserve"> </w:t>
      </w:r>
      <w:r w:rsidR="00A62570" w:rsidRPr="00BE73D6">
        <w:rPr>
          <w:bCs/>
          <w:i/>
          <w:iCs/>
          <w:szCs w:val="24"/>
        </w:rPr>
        <w:t>x</w:t>
      </w:r>
      <w:r w:rsidR="004B0D7D">
        <w:rPr>
          <w:bCs/>
          <w:i/>
          <w:iCs/>
          <w:szCs w:val="24"/>
          <w:vertAlign w:val="subscript"/>
        </w:rPr>
        <w:t xml:space="preserve"> f</w:t>
      </w:r>
      <w:r w:rsidR="003D5F69">
        <w:rPr>
          <w:bCs/>
          <w:i/>
          <w:iCs/>
          <w:szCs w:val="24"/>
          <w:vertAlign w:val="subscript"/>
        </w:rPr>
        <w:t xml:space="preserve">orecasters </w:t>
      </w:r>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was not possible because it was not administered to p</w:t>
      </w:r>
      <w:r w:rsidR="005F2875">
        <w:rPr>
          <w:bCs/>
          <w:szCs w:val="24"/>
        </w:rPr>
        <w:t>reliminary study</w:t>
      </w:r>
      <w:r w:rsidR="00D84F4E">
        <w:rPr>
          <w:bCs/>
          <w:szCs w:val="24"/>
        </w:rPr>
        <w:t xml:space="preserve"> participants. </w:t>
      </w:r>
    </w:p>
    <w:p w14:paraId="7669DE8E" w14:textId="41EC174B"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w:t>
      </w:r>
      <w:r w:rsidR="004B0D7D">
        <w:rPr>
          <w:bCs/>
          <w:szCs w:val="24"/>
        </w:rPr>
        <w:t xml:space="preserve"> -</w:t>
      </w:r>
      <w:r w:rsidR="002809C2">
        <w:rPr>
          <w:bCs/>
          <w:szCs w:val="24"/>
        </w:rPr>
        <w:t>-</w:t>
      </w:r>
      <w:r w:rsidR="00D84F4E">
        <w:rPr>
          <w:bCs/>
          <w:szCs w:val="24"/>
        </w:rPr>
        <w:t xml:space="preserve"> containing only the affective intensity of </w:t>
      </w:r>
      <w:r w:rsidR="004B0D7D">
        <w:rPr>
          <w:bCs/>
          <w:szCs w:val="24"/>
        </w:rPr>
        <w:t>strategy users</w:t>
      </w:r>
      <w:r w:rsidR="00D84F4E">
        <w:rPr>
          <w:bCs/>
          <w:szCs w:val="24"/>
        </w:rPr>
        <w:t xml:space="preserve"> as a predictor</w:t>
      </w:r>
      <w:r w:rsidRPr="008C7178">
        <w:rPr>
          <w:szCs w:val="24"/>
        </w:rPr>
        <w:t xml:space="preserve"> to predict </w:t>
      </w:r>
      <w:r w:rsidR="004B0D7D">
        <w:rPr>
          <w:szCs w:val="24"/>
        </w:rPr>
        <w:t>strategy forecasters</w:t>
      </w:r>
      <w:r w:rsidR="00D84F4E">
        <w:rPr>
          <w:szCs w:val="24"/>
        </w:rPr>
        <w:t xml:space="preserve">’ </w:t>
      </w:r>
      <w:r w:rsidR="004B0D7D">
        <w:rPr>
          <w:szCs w:val="24"/>
        </w:rPr>
        <w:t>predictions -</w:t>
      </w:r>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r w:rsidR="007D6EF7">
        <w:rPr>
          <w:szCs w:val="24"/>
        </w:rPr>
        <w:t xml:space="preserve">, </w:t>
      </w:r>
      <w:r w:rsidR="007D6EF7" w:rsidRPr="0094060F">
        <w:rPr>
          <w:i/>
          <w:iCs/>
          <w:szCs w:val="24"/>
        </w:rPr>
        <w:t>N</w:t>
      </w:r>
      <w:r w:rsidR="007D6EF7">
        <w:rPr>
          <w:szCs w:val="24"/>
        </w:rPr>
        <w:t xml:space="preserve"> = 25232</w:t>
      </w:r>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w:t>
      </w:r>
      <w:r w:rsidR="003D5F69">
        <w:rPr>
          <w:szCs w:val="24"/>
        </w:rPr>
        <w:t xml:space="preserve">predicted </w:t>
      </w:r>
      <w:r w:rsidR="00D84F4E">
        <w:rPr>
          <w:szCs w:val="24"/>
        </w:rPr>
        <w:t>cho</w:t>
      </w:r>
      <w:r w:rsidR="003D5F69">
        <w:rPr>
          <w:szCs w:val="24"/>
        </w:rPr>
        <w:t>osing</w:t>
      </w:r>
      <w:r w:rsidR="00D84F4E">
        <w:rPr>
          <w:szCs w:val="24"/>
        </w:rPr>
        <w:t xml:space="preserv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bookmarkStart w:id="183" w:name="_Hlk171722865"/>
      <w:r w:rsidR="00A73457" w:rsidRPr="00A73457">
        <w:rPr>
          <w:rFonts w:ascii="Calibri" w:hAnsi="Calibri" w:cs="Calibri"/>
          <w:i/>
          <w:iCs/>
          <w:szCs w:val="24"/>
        </w:rPr>
        <w:t>χ2</w:t>
      </w:r>
      <w:r w:rsidR="007E50F7" w:rsidRPr="00485060">
        <w:rPr>
          <w:szCs w:val="24"/>
        </w:rPr>
        <w:t>(</w:t>
      </w:r>
      <w:r w:rsidR="007E50F7">
        <w:rPr>
          <w:szCs w:val="24"/>
        </w:rPr>
        <w:t>1</w:t>
      </w:r>
      <w:r w:rsidR="00861E10">
        <w:rPr>
          <w:szCs w:val="24"/>
        </w:rPr>
        <w:t xml:space="preserve">, </w:t>
      </w:r>
      <w:r w:rsidR="00861E10" w:rsidRPr="0094060F">
        <w:rPr>
          <w:i/>
          <w:iCs/>
          <w:szCs w:val="24"/>
        </w:rPr>
        <w:t>N</w:t>
      </w:r>
      <w:r w:rsidR="007D6EF7">
        <w:rPr>
          <w:szCs w:val="24"/>
        </w:rPr>
        <w:t xml:space="preserve"> </w:t>
      </w:r>
      <w:r w:rsidR="00861E10">
        <w:rPr>
          <w:szCs w:val="24"/>
        </w:rPr>
        <w:t>=</w:t>
      </w:r>
      <w:r w:rsidR="007D6EF7">
        <w:rPr>
          <w:szCs w:val="24"/>
        </w:rPr>
        <w:t xml:space="preserve"> 25232</w:t>
      </w:r>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bookmarkEnd w:id="183"/>
      <w:r w:rsidR="00564115">
        <w:rPr>
          <w:szCs w:val="24"/>
        </w:rPr>
        <w:t>;</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ins w:id="184" w:author="Billy Mitchell" w:date="2024-06-03T13:14:00Z" w16du:dateUtc="2024-06-03T17:14:00Z">
        <w:r w:rsidR="00231B74">
          <w:rPr>
            <w:szCs w:val="24"/>
          </w:rPr>
          <w:t xml:space="preserve"> </w:t>
        </w:r>
      </w:ins>
    </w:p>
    <w:p w14:paraId="1500E9B8" w14:textId="5B37D39E" w:rsidR="00BA2525" w:rsidRDefault="004B0D7D" w:rsidP="009F52D2">
      <w:pPr>
        <w:spacing w:after="0" w:line="480" w:lineRule="auto"/>
        <w:ind w:left="0" w:firstLine="720"/>
        <w:rPr>
          <w:bCs/>
          <w:szCs w:val="24"/>
        </w:rPr>
      </w:pPr>
      <w:r>
        <w:rPr>
          <w:b/>
          <w:szCs w:val="24"/>
        </w:rPr>
        <w:lastRenderedPageBreak/>
        <w:t>Strategy forecasters</w:t>
      </w:r>
      <w:r w:rsidR="00CE7A92">
        <w:rPr>
          <w:b/>
          <w:szCs w:val="24"/>
        </w:rPr>
        <w:t xml:space="preserve"> matched </w:t>
      </w:r>
      <w:r>
        <w:rPr>
          <w:b/>
          <w:szCs w:val="24"/>
        </w:rPr>
        <w:t>strategy users</w:t>
      </w:r>
      <w:r w:rsidR="00CE7A92">
        <w:rPr>
          <w:b/>
          <w:szCs w:val="24"/>
        </w:rPr>
        <w:t xml:space="preserve">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is a measure of sensitivity that quantifies the ability to distinguish between signal and noise in a binary decision task</w:t>
      </w:r>
      <w:r w:rsidR="00774C33">
        <w:t>, and thus, can be used to determine whether congruency in strategy betwe</w:t>
      </w:r>
      <w:r w:rsidR="003D5F69">
        <w:t>en</w:t>
      </w:r>
      <w:r w:rsidR="00183114">
        <w:t xml:space="preserve"> </w:t>
      </w:r>
      <w:r w:rsidR="003D5F69">
        <w:t xml:space="preserve">strategy forecasters </w:t>
      </w:r>
      <w:r w:rsidR="00774C33">
        <w:t xml:space="preserve">and </w:t>
      </w:r>
      <w:r w:rsidR="003D5F69">
        <w:t>strategy users</w:t>
      </w:r>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 xml:space="preserve">strategy was used by a </w:t>
      </w:r>
      <w:r w:rsidR="002C65D6">
        <w:t>strategy use participant</w:t>
      </w:r>
      <w:r w:rsidR="00577985" w:rsidRPr="00577985">
        <w:t xml:space="preserve"> and </w:t>
      </w:r>
      <w:r w:rsidR="003D5F69">
        <w:t>predicted</w:t>
      </w:r>
      <w:r w:rsidR="00577985">
        <w:t xml:space="preserve"> by a</w:t>
      </w:r>
      <w:r w:rsidR="002C65D6">
        <w:t xml:space="preserve"> strategy forecasting</w:t>
      </w:r>
      <w:r w:rsidR="00577985">
        <w:t xml:space="preserve">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r w:rsidR="002C65D6">
        <w:t xml:space="preserve"> strategy use participant</w:t>
      </w:r>
      <w:r w:rsidR="00183114">
        <w:t xml:space="preserve"> </w:t>
      </w:r>
      <w:r w:rsidR="00577985">
        <w:t xml:space="preserve">but was </w:t>
      </w:r>
      <w:r w:rsidR="003D5F69">
        <w:t>predicted</w:t>
      </w:r>
      <w:r w:rsidR="00577985">
        <w:t xml:space="preserve"> by </w:t>
      </w:r>
      <w:r w:rsidR="002C65D6">
        <w:t xml:space="preserve">strategy </w:t>
      </w:r>
      <w:r w:rsidR="00183114">
        <w:t>forecast</w:t>
      </w:r>
      <w:r w:rsidR="002C65D6">
        <w:t>ing participant</w:t>
      </w:r>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w:t>
      </w:r>
      <w:r w:rsidR="005F2875">
        <w:t xml:space="preserve">reliminary study </w:t>
      </w:r>
      <w:r w:rsidR="00562C94">
        <w:t>observations used distraction)</w:t>
      </w:r>
      <w:r w:rsidR="00774C33">
        <w:t xml:space="preserve"> through the incorporation of a bias parameter. Using this approach</w:t>
      </w:r>
      <w:r w:rsidR="00CE7A92">
        <w:t xml:space="preserve">, we found that </w:t>
      </w:r>
      <w:r w:rsidR="003D5F69">
        <w:t xml:space="preserve">strategy </w:t>
      </w:r>
      <w:r w:rsidR="00183114">
        <w:t>forecast</w:t>
      </w:r>
      <w:r w:rsidR="003D5F69">
        <w:t>ing</w:t>
      </w:r>
      <w:r w:rsidR="00CE7A92">
        <w:t xml:space="preserve"> participants matched </w:t>
      </w:r>
      <w:r w:rsidR="00183114">
        <w:t>the experiences</w:t>
      </w:r>
      <w:r>
        <w:t xml:space="preserve"> of</w:t>
      </w:r>
      <w:r w:rsidR="00183114">
        <w:t xml:space="preserve"> </w:t>
      </w:r>
      <w:r w:rsidR="003D5F69">
        <w:t xml:space="preserve">strategy using </w:t>
      </w:r>
      <w:r w:rsidR="00183114">
        <w:t>participants</w:t>
      </w:r>
      <w:r w:rsidR="00CE7A92">
        <w:t xml:space="preserve"> in their selection of reappraisal nearly at chance (</w:t>
      </w:r>
      <w:r w:rsidR="00CE7A92" w:rsidRPr="00BE73D6">
        <w:rPr>
          <w:i/>
          <w:iCs/>
        </w:rPr>
        <w:t>d</w:t>
      </w:r>
      <w:r w:rsidR="0075725E" w:rsidRPr="00BE73D6">
        <w:rPr>
          <w:i/>
          <w:iCs/>
        </w:rPr>
        <w:t>’</w:t>
      </w:r>
      <w:r w:rsidR="00CE7A92" w:rsidRPr="00BE73D6">
        <w:rPr>
          <w:i/>
          <w:iCs/>
        </w:rPr>
        <w:t xml:space="preserve"> </w:t>
      </w:r>
      <w:r w:rsidR="00CE7A92">
        <w:t>= -0.08) but were below chance in matching distraction (</w:t>
      </w:r>
      <w:r w:rsidR="00CE7A92" w:rsidRPr="00774C33">
        <w:t>d</w:t>
      </w:r>
      <w:r w:rsidR="0075725E">
        <w:t>’</w:t>
      </w:r>
      <w:r w:rsidR="00CE7A92">
        <w:t xml:space="preserve"> = -0.41)</w:t>
      </w:r>
      <w:r w:rsidR="00EB0294">
        <w:t xml:space="preserve"> (</w:t>
      </w:r>
      <w:r w:rsidR="00EB0294">
        <w:rPr>
          <w:b/>
          <w:bCs/>
        </w:rPr>
        <w:t xml:space="preserve">Fig. </w:t>
      </w:r>
      <w:r w:rsidR="00372E6A">
        <w:rPr>
          <w:b/>
          <w:bCs/>
        </w:rPr>
        <w:t>6</w:t>
      </w:r>
      <w:r w:rsidR="00EB0294" w:rsidRPr="00EB0294">
        <w:t>)</w:t>
      </w:r>
      <w:r w:rsidR="00CE7A92">
        <w:t>. The difference in selection congruency between these strategies was significant as determined by a paired samples t-test</w:t>
      </w:r>
      <w:r w:rsidR="00577985" w:rsidRPr="00577985">
        <w:rPr>
          <w:bCs/>
          <w:szCs w:val="24"/>
        </w:rPr>
        <w:t xml:space="preserve"> (</w:t>
      </w:r>
      <w:r w:rsidR="00577985" w:rsidRPr="00BE73D6">
        <w:rPr>
          <w:bCs/>
          <w:i/>
          <w:iCs/>
          <w:szCs w:val="24"/>
        </w:rPr>
        <w:t>x</w:t>
      </w:r>
      <w:r>
        <w:rPr>
          <w:bCs/>
          <w:i/>
          <w:iCs/>
          <w:szCs w:val="24"/>
        </w:rPr>
        <w:t xml:space="preserve"> </w:t>
      </w:r>
      <w:r w:rsidR="00CE7A92" w:rsidRPr="00BE73D6">
        <w:rPr>
          <w:bCs/>
          <w:i/>
          <w:iCs/>
          <w:szCs w:val="24"/>
          <w:vertAlign w:val="subscript"/>
        </w:rPr>
        <w:t>diff</w:t>
      </w:r>
      <w:r w:rsidR="00577985" w:rsidRPr="00BE73D6">
        <w:rPr>
          <w:bCs/>
          <w:i/>
          <w:iCs/>
          <w:szCs w:val="24"/>
        </w:rPr>
        <w:t xml:space="preserve"> </w:t>
      </w:r>
      <w:r w:rsidR="00577985" w:rsidRPr="00577985">
        <w:rPr>
          <w:bCs/>
          <w:szCs w:val="24"/>
        </w:rPr>
        <w:t xml:space="preserve">= </w:t>
      </w:r>
      <w:r w:rsidR="00CE7A92">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sidR="00CE7A92">
        <w:rPr>
          <w:bCs/>
          <w:szCs w:val="24"/>
        </w:rPr>
        <w:t>0.313</w:t>
      </w:r>
      <w:r w:rsidR="00577985" w:rsidRPr="00577985">
        <w:rPr>
          <w:bCs/>
          <w:szCs w:val="24"/>
        </w:rPr>
        <w:t xml:space="preserve">, </w:t>
      </w:r>
      <w:r w:rsidR="00CE7A92">
        <w:rPr>
          <w:bCs/>
          <w:szCs w:val="24"/>
        </w:rPr>
        <w:t>0.342</w:t>
      </w:r>
      <w:r w:rsidR="00E163E0">
        <w:rPr>
          <w:bCs/>
          <w:szCs w:val="24"/>
        </w:rPr>
        <w:t>]</w:t>
      </w:r>
      <w:r w:rsidR="00577985" w:rsidRPr="00577985">
        <w:rPr>
          <w:bCs/>
          <w:szCs w:val="24"/>
        </w:rPr>
        <w:t xml:space="preserve">, </w:t>
      </w:r>
      <w:r w:rsidR="00577985" w:rsidRPr="00BE73D6">
        <w:rPr>
          <w:bCs/>
          <w:i/>
          <w:iCs/>
          <w:szCs w:val="24"/>
        </w:rPr>
        <w:t>t</w:t>
      </w:r>
      <w:r w:rsidR="00577985" w:rsidRPr="00577985">
        <w:rPr>
          <w:bCs/>
          <w:szCs w:val="24"/>
        </w:rPr>
        <w:t>(</w:t>
      </w:r>
      <w:r w:rsidR="00CE7A92">
        <w:rPr>
          <w:bCs/>
          <w:szCs w:val="24"/>
        </w:rPr>
        <w:t>149)</w:t>
      </w:r>
      <w:r w:rsidR="00577985" w:rsidRPr="00577985">
        <w:rPr>
          <w:bCs/>
          <w:szCs w:val="24"/>
        </w:rPr>
        <w:t xml:space="preserve"> = </w:t>
      </w:r>
      <w:r w:rsidR="00CE7A92">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sidR="00CE7A92">
        <w:rPr>
          <w:bCs/>
          <w:szCs w:val="24"/>
        </w:rPr>
        <w:t>, suggesting that differences in the deployment of distraction</w:t>
      </w:r>
      <w:r w:rsidR="002B4BE0">
        <w:rPr>
          <w:bCs/>
          <w:szCs w:val="24"/>
        </w:rPr>
        <w:t xml:space="preserve"> between the two groups</w:t>
      </w:r>
      <w:r w:rsidR="00CE7A92">
        <w:rPr>
          <w:bCs/>
          <w:szCs w:val="24"/>
        </w:rPr>
        <w:t xml:space="preserve"> may be driving differences in how predictive affective intensity was towards strategy </w:t>
      </w:r>
      <w:r w:rsidR="00131503">
        <w:rPr>
          <w:bCs/>
          <w:szCs w:val="24"/>
        </w:rPr>
        <w:t>forecast</w:t>
      </w:r>
      <w:r w:rsidR="00CE7A92">
        <w:rPr>
          <w:bCs/>
          <w:szCs w:val="24"/>
        </w:rPr>
        <w:t xml:space="preserve"> or usage across these two contexts</w:t>
      </w:r>
      <w:r w:rsidR="00577985">
        <w:rPr>
          <w:bCs/>
          <w:szCs w:val="24"/>
        </w:rPr>
        <w:t>.</w:t>
      </w:r>
      <w:r w:rsidR="002B4BE0">
        <w:rPr>
          <w:bCs/>
          <w:szCs w:val="24"/>
        </w:rPr>
        <w:t xml:space="preserve"> </w:t>
      </w:r>
      <w:r w:rsidR="006E3035">
        <w:rPr>
          <w:bCs/>
          <w:szCs w:val="24"/>
        </w:rPr>
        <w:t xml:space="preserve">The distribution of strategy selection differed between our </w:t>
      </w:r>
      <w:r w:rsidR="002C65D6">
        <w:rPr>
          <w:bCs/>
          <w:szCs w:val="24"/>
        </w:rPr>
        <w:t>strategy forecasting</w:t>
      </w:r>
      <w:r w:rsidR="006E3035">
        <w:rPr>
          <w:bCs/>
          <w:szCs w:val="24"/>
        </w:rPr>
        <w:t xml:space="preserve"> sample and </w:t>
      </w:r>
      <w:r w:rsidR="002C65D6">
        <w:rPr>
          <w:bCs/>
          <w:szCs w:val="24"/>
        </w:rPr>
        <w:t>strategy use</w:t>
      </w:r>
      <w:r w:rsidR="006E3035">
        <w:rPr>
          <w:bCs/>
          <w:szCs w:val="24"/>
        </w:rPr>
        <w:t xml:space="preserve"> sample, as distraction was</w:t>
      </w:r>
      <w:r w:rsidR="004F2368">
        <w:rPr>
          <w:bCs/>
          <w:szCs w:val="24"/>
        </w:rPr>
        <w:t xml:space="preserve"> only selected in 48.8% of observations for </w:t>
      </w:r>
      <w:r w:rsidR="00245CC6">
        <w:rPr>
          <w:bCs/>
          <w:szCs w:val="24"/>
        </w:rPr>
        <w:t>Study</w:t>
      </w:r>
      <w:r w:rsidR="004F2368">
        <w:rPr>
          <w:bCs/>
          <w:szCs w:val="24"/>
        </w:rPr>
        <w:t xml:space="preserve"> 2.</w:t>
      </w:r>
      <w:r w:rsidR="00577985">
        <w:rPr>
          <w:bCs/>
          <w:szCs w:val="24"/>
        </w:rPr>
        <w:t xml:space="preserve"> </w:t>
      </w:r>
      <w:r w:rsidR="00EC3FBC">
        <w:rPr>
          <w:bCs/>
          <w:szCs w:val="24"/>
        </w:rPr>
        <w:t xml:space="preserve">Taken together, </w:t>
      </w:r>
      <w:r w:rsidR="006E3035">
        <w:rPr>
          <w:bCs/>
          <w:szCs w:val="24"/>
        </w:rPr>
        <w:t xml:space="preserve">we found that 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5EE65C3D" w14:textId="7E88B87C" w:rsidR="00EF043F" w:rsidRDefault="00EF043F" w:rsidP="0043784E">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50048" behindDoc="0" locked="0" layoutInCell="1" allowOverlap="1" wp14:anchorId="798C8863" wp14:editId="05328FBC">
                <wp:simplePos x="0" y="0"/>
                <wp:positionH relativeFrom="margin">
                  <wp:posOffset>-210185</wp:posOffset>
                </wp:positionH>
                <wp:positionV relativeFrom="paragraph">
                  <wp:posOffset>19685</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8" style="position:absolute;left:0;text-align:left;margin-left:-16.55pt;margin-top:1.55pt;width:507.1pt;height:408pt;z-index:251650048;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DAhOEv3wAAAAkBAAAPAAAAZHJzL2Rvd25yZXYu&#10;eG1sTI9Ba8JAEIXvhf6HZQq96WYbWmLMRkTanqRQLRRvYzImwexsyK5J/PddT/U0M7zHm+9lq8m0&#10;YqDeNZY1qHkEgriwZcOVhp/9xywB4Txyia1l0nAlB6v88SHDtLQjf9Ow85UIIexS1FB736VSuqIm&#10;g25uO+KgnWxv0Iezr2TZ4xjCTStfouhNGmw4fKixo01NxXl3MRo+RxzXsXoftufT5nrYv379bhVp&#10;/fw0rZcgPE3+3ww3/IAOeWA62guXTrQaZnGsglXDbQR9kaiwHDUkaqFA5pm8b5D/AQ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v:textbox>
                </v:shape>
                <w10:wrap type="square" anchorx="margin"/>
              </v:group>
            </w:pict>
          </mc:Fallback>
        </mc:AlternateContent>
      </w:r>
    </w:p>
    <w:p w14:paraId="23235465" w14:textId="5E1A7617" w:rsidR="0043784E" w:rsidRDefault="00245CC6" w:rsidP="0043784E">
      <w:pPr>
        <w:spacing w:after="160" w:line="259" w:lineRule="auto"/>
        <w:ind w:left="0" w:firstLine="0"/>
        <w:rPr>
          <w:b/>
          <w:szCs w:val="24"/>
        </w:rPr>
      </w:pPr>
      <w:r>
        <w:rPr>
          <w:b/>
          <w:szCs w:val="24"/>
        </w:rPr>
        <w:t>STUDY</w:t>
      </w:r>
      <w:r w:rsidR="0043784E" w:rsidRPr="008C7178">
        <w:rPr>
          <w:b/>
          <w:szCs w:val="24"/>
        </w:rPr>
        <w:t xml:space="preserve"> </w:t>
      </w:r>
      <w:r w:rsidR="0043784E">
        <w:rPr>
          <w:b/>
          <w:szCs w:val="24"/>
        </w:rPr>
        <w:t>3</w:t>
      </w:r>
      <w:r w:rsidR="0043784E" w:rsidRPr="008C7178">
        <w:rPr>
          <w:b/>
          <w:szCs w:val="24"/>
        </w:rPr>
        <w:t xml:space="preserve"> </w:t>
      </w:r>
      <w:r w:rsidR="0043784E">
        <w:rPr>
          <w:b/>
          <w:szCs w:val="24"/>
        </w:rPr>
        <w:t>METHODS</w:t>
      </w:r>
    </w:p>
    <w:p w14:paraId="7A6A9864" w14:textId="0C0109D0"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w:t>
      </w:r>
      <w:r w:rsidR="004361BA">
        <w:rPr>
          <w:szCs w:val="24"/>
        </w:rPr>
        <w:t xml:space="preserve"> ‘strategy users</w:t>
      </w:r>
      <w:r>
        <w:rPr>
          <w:szCs w:val="24"/>
        </w:rPr>
        <w:t xml:space="preserve">’ were more likely to forecast </w:t>
      </w:r>
      <w:r w:rsidR="0030735C">
        <w:rPr>
          <w:szCs w:val="24"/>
        </w:rPr>
        <w:t>using</w:t>
      </w:r>
      <w:r>
        <w:rPr>
          <w:szCs w:val="24"/>
        </w:rPr>
        <w:t xml:space="preserve"> distraction to regulate events described as high intensity and reappraisal for events described as being of a lower intensity. The different results observed in these </w:t>
      </w:r>
      <w:r w:rsidR="00E60680">
        <w:rPr>
          <w:szCs w:val="24"/>
        </w:rPr>
        <w:t>studie</w:t>
      </w:r>
      <w:r>
        <w:rPr>
          <w:szCs w:val="24"/>
        </w:rPr>
        <w:t xml:space="preserve">s are difficult to compare, though, as </w:t>
      </w:r>
      <w:r w:rsidR="004361BA">
        <w:rPr>
          <w:szCs w:val="24"/>
        </w:rPr>
        <w:t>many</w:t>
      </w:r>
      <w:r>
        <w:rPr>
          <w:szCs w:val="24"/>
        </w:rPr>
        <w:t xml:space="preserve"> features differ between the approaches. Participants in Study 1 experienced the haunted house, </w:t>
      </w:r>
      <w:r w:rsidR="002119A8">
        <w:rPr>
          <w:szCs w:val="24"/>
        </w:rPr>
        <w:t xml:space="preserve">were not trained or prompted to self-regulate, </w:t>
      </w:r>
      <w:r>
        <w:rPr>
          <w:szCs w:val="24"/>
        </w:rPr>
        <w:t>experienced the emotions that they reported</w:t>
      </w:r>
      <w:r w:rsidR="002119A8">
        <w:rPr>
          <w:szCs w:val="24"/>
        </w:rPr>
        <w:t>,</w:t>
      </w:r>
      <w:r>
        <w:rPr>
          <w:szCs w:val="24"/>
        </w:rPr>
        <w:t xml:space="preserve"> and reported the regulatory strategies that </w:t>
      </w:r>
      <w:r>
        <w:rPr>
          <w:szCs w:val="24"/>
        </w:rPr>
        <w:lastRenderedPageBreak/>
        <w:t>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strategies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w:t>
      </w:r>
      <w:ins w:id="185" w:author="Billy Mitchell" w:date="2024-06-03T13:15:00Z" w16du:dateUtc="2024-06-03T17:15:00Z">
        <w:r w:rsidR="00231B74">
          <w:rPr>
            <w:szCs w:val="24"/>
          </w:rPr>
          <w:t>, instead prioritizing [[REMIND READERS AGAIN WHAT WE AIMED TO DO]]</w:t>
        </w:r>
      </w:ins>
      <w:r w:rsidR="002119A8">
        <w:rPr>
          <w:szCs w:val="24"/>
        </w:rPr>
        <w:t>.</w:t>
      </w:r>
      <w:r w:rsidR="00EB36F4">
        <w:rPr>
          <w:szCs w:val="24"/>
        </w:rPr>
        <w:t xml:space="preserve"> A study </w:t>
      </w:r>
      <w:r w:rsidR="00DB5573">
        <w:rPr>
          <w:szCs w:val="24"/>
        </w:rPr>
        <w:t xml:space="preserve">which keeps instruction and stimulus exposure constant while differing the type of regulation (i.e., </w:t>
      </w:r>
      <w:r w:rsidR="004361BA">
        <w:rPr>
          <w:szCs w:val="24"/>
        </w:rPr>
        <w:t xml:space="preserve">strategy </w:t>
      </w:r>
      <w:r w:rsidR="00DB5573">
        <w:rPr>
          <w:szCs w:val="24"/>
        </w:rPr>
        <w:t xml:space="preserve">forecasting v. usage) measured would be more conducive for direct comparisons of these two </w:t>
      </w:r>
      <w:r w:rsidR="004B0D7D">
        <w:rPr>
          <w:szCs w:val="24"/>
        </w:rPr>
        <w:t xml:space="preserve">regulation </w:t>
      </w:r>
      <w:r w:rsidR="00DB5573">
        <w:rPr>
          <w:szCs w:val="24"/>
        </w:rPr>
        <w:t xml:space="preserve">processes. </w:t>
      </w:r>
      <w:r w:rsidR="002119A8">
        <w:rPr>
          <w:szCs w:val="24"/>
        </w:rPr>
        <w:t>Study 3 attempted to rectify these discrepancies using a 2 between (condition: forecast v. experience) x 2 within (intensity: low v. high) mixed study design.</w:t>
      </w:r>
      <w:r w:rsidR="00627DB3">
        <w:rPr>
          <w:szCs w:val="24"/>
        </w:rPr>
        <w:t xml:space="preserve"> </w:t>
      </w:r>
      <w:r w:rsidR="004B0D7D">
        <w:rPr>
          <w:szCs w:val="24"/>
        </w:rPr>
        <w:t>Because</w:t>
      </w:r>
      <w:r w:rsidR="002119A8">
        <w:rPr>
          <w:szCs w:val="24"/>
        </w:rPr>
        <w:t xml:space="preserve"> we could not incorporate an immersive experiential component such as in Study 1</w:t>
      </w:r>
      <w:r w:rsidR="0005772E">
        <w:rPr>
          <w:szCs w:val="24"/>
        </w:rPr>
        <w:t xml:space="preserve"> in this experimental design</w:t>
      </w:r>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655584A7" w:rsidR="0043784E" w:rsidRDefault="00CF68A1" w:rsidP="00F76B51">
      <w:pPr>
        <w:spacing w:after="0" w:line="480" w:lineRule="auto"/>
        <w:ind w:left="0" w:firstLine="720"/>
        <w:rPr>
          <w:szCs w:val="24"/>
        </w:rPr>
      </w:pPr>
      <w:r>
        <w:rPr>
          <w:szCs w:val="24"/>
        </w:rPr>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r w:rsidR="004361BA">
        <w:rPr>
          <w:szCs w:val="24"/>
        </w:rPr>
        <w:t>strategy user</w:t>
      </w:r>
      <w:r>
        <w:rPr>
          <w:szCs w:val="24"/>
        </w:rPr>
        <w:t>”</w:t>
      </w:r>
      <w:r w:rsidR="007344B0" w:rsidRPr="007344B0">
        <w:rPr>
          <w:szCs w:val="24"/>
        </w:rPr>
        <w:t xml:space="preserve"> condition w</w:t>
      </w:r>
      <w:r w:rsidR="007344B0">
        <w:rPr>
          <w:szCs w:val="24"/>
        </w:rPr>
        <w:t>ould</w:t>
      </w:r>
      <w:r w:rsidR="007344B0" w:rsidRPr="007344B0">
        <w:rPr>
          <w:szCs w:val="24"/>
        </w:rPr>
        <w:t xml:space="preserve"> not demonstrate a relationship between stimulus intensity and regulation</w:t>
      </w:r>
      <w:r w:rsidR="007344B0">
        <w:rPr>
          <w:szCs w:val="24"/>
        </w:rPr>
        <w:t xml:space="preserve"> </w:t>
      </w:r>
      <w:r w:rsidR="007344B0" w:rsidRPr="007344B0">
        <w:rPr>
          <w:szCs w:val="24"/>
        </w:rPr>
        <w:t xml:space="preserve">strategy usage, while participants in the </w:t>
      </w:r>
      <w:r>
        <w:rPr>
          <w:szCs w:val="24"/>
        </w:rPr>
        <w:t>“</w:t>
      </w:r>
      <w:r w:rsidR="004361BA">
        <w:rPr>
          <w:szCs w:val="24"/>
        </w:rPr>
        <w:t xml:space="preserve">strategy </w:t>
      </w:r>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conditions demonstrated characteristics of this canonical relationship; however, important differences </w:t>
      </w:r>
      <w:r>
        <w:rPr>
          <w:szCs w:val="24"/>
        </w:rPr>
        <w:t xml:space="preserve">in </w:t>
      </w:r>
      <w:r w:rsidR="006021D3">
        <w:rPr>
          <w:szCs w:val="24"/>
        </w:rPr>
        <w:t>ER</w:t>
      </w:r>
      <w:r>
        <w:rPr>
          <w:szCs w:val="24"/>
        </w:rPr>
        <w:t xml:space="preserve"> strategy and </w:t>
      </w:r>
      <w:r>
        <w:rPr>
          <w:szCs w:val="24"/>
        </w:rPr>
        <w:lastRenderedPageBreak/>
        <w:t xml:space="preserve">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1CCEF4F4"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yrs,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yrs, </w:t>
      </w:r>
      <w:r w:rsidRPr="008C7178">
        <w:rPr>
          <w:i/>
          <w:szCs w:val="24"/>
        </w:rPr>
        <w:t>sd</w:t>
      </w:r>
      <w:r w:rsidR="004B0D7D">
        <w:rPr>
          <w:i/>
          <w:szCs w:val="24"/>
        </w:rPr>
        <w:t xml:space="preserve"> </w:t>
      </w:r>
      <w:r w:rsidRPr="008C7178">
        <w:rPr>
          <w:i/>
          <w:szCs w:val="24"/>
          <w:vertAlign w:val="subscript"/>
        </w:rPr>
        <w:t>age</w:t>
      </w:r>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yrs</w:t>
      </w:r>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r w:rsidR="00900CF5">
        <w:rPr>
          <w:szCs w:val="24"/>
        </w:rPr>
        <w:t>Pavlovia</w:t>
      </w:r>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t>
      </w:r>
      <w:r w:rsidR="004B0D7D">
        <w:rPr>
          <w:szCs w:val="24"/>
        </w:rPr>
        <w:t>was</w:t>
      </w:r>
      <w:r>
        <w:rPr>
          <w:szCs w:val="24"/>
        </w:rPr>
        <w:t xml:space="preserv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How much do you enjoy watching horror movies</w:t>
      </w:r>
      <w:r w:rsidR="00E46207">
        <w:rPr>
          <w:szCs w:val="24"/>
        </w:rPr>
        <w:t>”, the average participant response was a 2.95 on a scale from 0 to 6, with 0 corresponding to “Not at all” and 6 corresponding to “Extremely” (</w:t>
      </w:r>
      <w:r w:rsidR="00E46207">
        <w:rPr>
          <w:i/>
          <w:iCs/>
          <w:szCs w:val="24"/>
        </w:rPr>
        <w:t xml:space="preserve">median </w:t>
      </w:r>
      <w:r w:rsidR="00E46207">
        <w:rPr>
          <w:szCs w:val="24"/>
        </w:rPr>
        <w:t xml:space="preserve"> = 3, </w:t>
      </w:r>
      <w:r w:rsidR="00E46207">
        <w:rPr>
          <w:i/>
          <w:iCs/>
          <w:szCs w:val="24"/>
        </w:rPr>
        <w:t xml:space="preserve">sd </w:t>
      </w:r>
      <w:r w:rsidR="00E46207">
        <w:rPr>
          <w:szCs w:val="24"/>
        </w:rPr>
        <w:t xml:space="preserve"> = 2.16).</w:t>
      </w:r>
    </w:p>
    <w:p w14:paraId="778D27EA" w14:textId="4A97F8E6" w:rsidR="0043784E" w:rsidRDefault="0043784E" w:rsidP="0043784E">
      <w:pPr>
        <w:spacing w:after="0" w:line="480" w:lineRule="auto"/>
        <w:ind w:left="0" w:firstLine="720"/>
        <w:rPr>
          <w:b/>
          <w:szCs w:val="24"/>
        </w:rPr>
      </w:pPr>
      <w:r w:rsidRPr="008C7178">
        <w:rPr>
          <w:szCs w:val="24"/>
        </w:rPr>
        <w:t xml:space="preserve">Sample size was determined </w:t>
      </w:r>
      <w:r>
        <w:rPr>
          <w:szCs w:val="24"/>
        </w:rPr>
        <w:t xml:space="preserve">via </w:t>
      </w:r>
      <w:r w:rsidRPr="00231B74">
        <w:rPr>
          <w:i/>
          <w:iCs/>
          <w:szCs w:val="24"/>
          <w:rPrChange w:id="187" w:author="Billy Mitchell" w:date="2024-06-03T13:17:00Z" w16du:dateUtc="2024-06-03T17:17:00Z">
            <w:rPr>
              <w:szCs w:val="24"/>
            </w:rPr>
          </w:rPrChange>
        </w:rPr>
        <w:t>a priori</w:t>
      </w:r>
      <w:r>
        <w:rPr>
          <w:szCs w:val="24"/>
        </w:rPr>
        <w:t xml:space="preserve">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the most conservative effect size observed in our previous studies</w:t>
      </w:r>
      <w:r w:rsidRPr="005E2671">
        <w:rPr>
          <w:szCs w:val="24"/>
        </w:rPr>
        <w:t xml:space="preserve"> (</w:t>
      </w:r>
      <w:r w:rsidRPr="00E9258A">
        <w:rPr>
          <w:i/>
          <w:iCs/>
          <w:szCs w:val="24"/>
        </w:rPr>
        <w:t>OR</w:t>
      </w:r>
      <w:r w:rsidRPr="005E2671">
        <w:rPr>
          <w:szCs w:val="24"/>
        </w:rPr>
        <w:t xml:space="preserve"> =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 xml:space="preserve">rolific to account for </w:t>
      </w:r>
      <w:r w:rsidR="00994776">
        <w:rPr>
          <w:szCs w:val="24"/>
        </w:rPr>
        <w:lastRenderedPageBreak/>
        <w:t>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2DA309FC"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Participants completed a web browser-based task built primarily with jsPsyc</w:t>
      </w:r>
      <w:r w:rsidR="006660F3">
        <w:rPr>
          <w:bCs/>
          <w:szCs w:val="24"/>
        </w:rPr>
        <w:t xml:space="preserve">h v7.0 </w:t>
      </w:r>
      <w:r w:rsidR="006660F3">
        <w:rPr>
          <w:bCs/>
          <w:szCs w:val="24"/>
        </w:rPr>
        <w:fldChar w:fldCharType="begin"/>
      </w:r>
      <w:r w:rsidR="00954723">
        <w:rPr>
          <w:bCs/>
          <w:szCs w:val="24"/>
        </w:rPr>
        <w:instrText xml:space="preserve"> ADDIN ZOTERO_ITEM CSL_CITATION {"citationID":"44qiNOpV","properties":{"formattedCitation":"(De Leeuw et al., 2023)","plainCitation":"(De Leeuw et al., 2023)","noteIndex":0},"citationItems":[{"id":5,"uris":["http://zotero.org/users/6239255/items/FL9BMH7Q"],"itemData":{"id":5,"type":"article-journal","abstract":"It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6660F3" w:rsidRPr="006660F3">
        <w:t>(De Leeuw et al., 2023)</w:t>
      </w:r>
      <w:r w:rsidR="006660F3">
        <w:rPr>
          <w:bCs/>
          <w:szCs w:val="24"/>
        </w:rPr>
        <w:fldChar w:fldCharType="end"/>
      </w:r>
      <w:r w:rsidR="008B658E">
        <w:rPr>
          <w:bCs/>
          <w:szCs w:val="24"/>
        </w:rPr>
        <w:t>. Following consent and a disclaimer regarding the content of the stimuli (i.e., gore, violence, mature language, harm to self or others), participants were instructed to complete the study in an isolated, distraction free space without 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was exited. Mobile devices, tablets, and screens with a resolution of less than 700 x 1250 pixels</w:t>
      </w:r>
      <w:r w:rsidR="000A4B63">
        <w:rPr>
          <w:bCs/>
          <w:szCs w:val="24"/>
        </w:rPr>
        <w:t xml:space="preserve"> were eligible to participate. </w:t>
      </w:r>
    </w:p>
    <w:p w14:paraId="41F8AF46" w14:textId="543953D8"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stimulus, participants were asked, “How intense are the negative emotions that you feel before 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progressing. As participants moved the slider thumb, the value corresponding to its position </w:t>
      </w:r>
      <w:r w:rsidR="00EE5298">
        <w:rPr>
          <w:bCs/>
          <w:szCs w:val="24"/>
        </w:rPr>
        <w:t>was vis</w:t>
      </w:r>
      <w:r w:rsidR="004B0D7D">
        <w:rPr>
          <w:bCs/>
          <w:szCs w:val="24"/>
        </w:rPr>
        <w:t>ualized</w:t>
      </w:r>
      <w:r w:rsidR="00EE5298">
        <w:rPr>
          <w:bCs/>
          <w:szCs w:val="24"/>
        </w:rPr>
        <w:t xml:space="preserve"> and </w:t>
      </w:r>
      <w:r>
        <w:rPr>
          <w:bCs/>
          <w:szCs w:val="24"/>
        </w:rPr>
        <w:t>updated</w:t>
      </w:r>
      <w:r w:rsidR="00EE5298">
        <w:rPr>
          <w:bCs/>
          <w:szCs w:val="24"/>
        </w:rPr>
        <w:t xml:space="preserve"> accordingly</w:t>
      </w:r>
      <w:r>
        <w:rPr>
          <w:bCs/>
          <w:szCs w:val="24"/>
        </w:rPr>
        <w:t xml:space="preserve">. Video order was randomized. After each video, participants </w:t>
      </w:r>
      <w:r>
        <w:rPr>
          <w:bCs/>
          <w:szCs w:val="24"/>
        </w:rPr>
        <w:lastRenderedPageBreak/>
        <w:t>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63BEC8A4"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r w:rsidR="00C25BA7">
        <w:rPr>
          <w:bCs/>
          <w:i/>
          <w:szCs w:val="24"/>
        </w:rPr>
        <w:t>Superhost</w:t>
      </w:r>
      <w:r w:rsidR="00673E31">
        <w:rPr>
          <w:bCs/>
          <w:i/>
          <w:szCs w:val="24"/>
        </w:rPr>
        <w:t xml:space="preserve"> </w:t>
      </w:r>
      <w:r w:rsidR="00673E31">
        <w:rPr>
          <w:bCs/>
          <w:iCs/>
          <w:szCs w:val="24"/>
        </w:rPr>
        <w:t>(</w:t>
      </w:r>
      <w:r w:rsidR="00AE7182">
        <w:rPr>
          <w:bCs/>
          <w:iCs/>
          <w:szCs w:val="24"/>
        </w:rPr>
        <w:t>Superchill</w:t>
      </w:r>
      <w:r w:rsidR="00673E31">
        <w:rPr>
          <w:bCs/>
          <w:iCs/>
          <w:szCs w:val="24"/>
        </w:rPr>
        <w:t>)</w:t>
      </w:r>
      <w:r>
        <w:rPr>
          <w:bCs/>
          <w:szCs w:val="24"/>
        </w:rPr>
        <w:t>.</w:t>
      </w:r>
      <w:r w:rsidR="00C25BA7">
        <w:rPr>
          <w:bCs/>
          <w:szCs w:val="24"/>
        </w:rPr>
        <w:t xml:space="preserve"> Forty hypothesis-blind independent raters watched and rated these clips, as well as six other</w:t>
      </w:r>
      <w:r w:rsidR="004B0D7D">
        <w:rPr>
          <w:bCs/>
          <w:szCs w:val="24"/>
        </w:rPr>
        <w:t xml:space="preserve"> films</w:t>
      </w:r>
      <w:r w:rsidR="00C25BA7">
        <w:rPr>
          <w:bCs/>
          <w:szCs w:val="24"/>
        </w:rPr>
        <w:t xml:space="preserve">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0.25 – 6.05)</w:t>
      </w:r>
      <w:r w:rsidR="004B0D7D">
        <w:rPr>
          <w:bCs/>
          <w:i/>
          <w:iCs/>
          <w:szCs w:val="24"/>
        </w:rPr>
        <w:t xml:space="preserve"> </w:t>
      </w:r>
      <w:r w:rsidR="00BE7B8B">
        <w:rPr>
          <w:bCs/>
          <w:i/>
          <w:iCs/>
          <w:szCs w:val="24"/>
        </w:rPr>
        <w:t>-</w:t>
      </w:r>
      <w:r w:rsidR="004B0D7D">
        <w:rPr>
          <w:bCs/>
          <w:i/>
          <w:iCs/>
          <w:szCs w:val="24"/>
        </w:rPr>
        <w:t>-</w:t>
      </w:r>
      <w:r w:rsidR="00453A37">
        <w:rPr>
          <w:bCs/>
          <w:i/>
          <w:iCs/>
          <w:szCs w:val="24"/>
        </w:rPr>
        <w:t xml:space="preserve">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w:t>
      </w:r>
      <w:r w:rsidR="004B0D7D">
        <w:rPr>
          <w:bCs/>
          <w:iCs/>
          <w:szCs w:val="24"/>
        </w:rPr>
        <w:t xml:space="preserve"> -</w:t>
      </w:r>
      <w:r w:rsidR="00BE7B8B">
        <w:rPr>
          <w:bCs/>
          <w:iCs/>
          <w:szCs w:val="24"/>
        </w:rPr>
        <w:t>-</w:t>
      </w:r>
      <w:r w:rsidR="00453A37">
        <w:rPr>
          <w:bCs/>
          <w:iCs/>
          <w:szCs w:val="24"/>
        </w:rPr>
        <w:t xml:space="preserve"> and negative median valence scores (i.e., values below 50</w:t>
      </w:r>
      <w:r w:rsidR="00C21314">
        <w:rPr>
          <w:bCs/>
          <w:iCs/>
          <w:szCs w:val="24"/>
        </w:rPr>
        <w:t xml:space="preserve">; </w:t>
      </w:r>
      <w:r w:rsidR="00C21314" w:rsidRPr="00485060">
        <w:rPr>
          <w:bCs/>
          <w:i/>
          <w:iCs/>
          <w:szCs w:val="24"/>
        </w:rPr>
        <w:t>x̄</w:t>
      </w:r>
      <w:r w:rsidR="002C65D6">
        <w:rPr>
          <w:bCs/>
          <w:i/>
          <w:iCs/>
          <w:szCs w:val="24"/>
        </w:rPr>
        <w:t xml:space="preserve"> </w:t>
      </w:r>
      <w:r w:rsidR="00C21314" w:rsidRPr="00485060">
        <w:rPr>
          <w:bCs/>
          <w:i/>
          <w:szCs w:val="24"/>
          <w:vertAlign w:val="subscript"/>
        </w:rPr>
        <w:t>Vicious Fun</w:t>
      </w:r>
      <w:r w:rsidR="00C21314">
        <w:rPr>
          <w:bCs/>
          <w:szCs w:val="24"/>
        </w:rPr>
        <w:t xml:space="preserve"> = 15, </w:t>
      </w:r>
      <w:r w:rsidR="00C21314" w:rsidRPr="00E633F1">
        <w:rPr>
          <w:bCs/>
          <w:i/>
          <w:iCs/>
          <w:szCs w:val="24"/>
        </w:rPr>
        <w:t>x̄</w:t>
      </w:r>
      <w:r w:rsidR="002C65D6">
        <w:rPr>
          <w:bCs/>
          <w:i/>
          <w:iCs/>
          <w:szCs w:val="24"/>
        </w:rPr>
        <w:t xml:space="preserve"> </w:t>
      </w:r>
      <w:r w:rsidR="00C21314">
        <w:rPr>
          <w:bCs/>
          <w:i/>
          <w:szCs w:val="24"/>
          <w:vertAlign w:val="subscript"/>
        </w:rPr>
        <w:t xml:space="preserve">The </w:t>
      </w:r>
      <w:r w:rsidR="00C21314" w:rsidRPr="00485060">
        <w:rPr>
          <w:bCs/>
          <w:i/>
          <w:szCs w:val="24"/>
          <w:vertAlign w:val="subscript"/>
        </w:rPr>
        <w:t>Marshes</w:t>
      </w:r>
      <w:r w:rsidR="00C21314">
        <w:rPr>
          <w:bCs/>
          <w:i/>
          <w:szCs w:val="24"/>
          <w:vertAlign w:val="subscript"/>
        </w:rPr>
        <w:t xml:space="preserve"> </w:t>
      </w:r>
      <w:r w:rsidR="00C21314">
        <w:rPr>
          <w:bCs/>
          <w:szCs w:val="24"/>
        </w:rPr>
        <w:t xml:space="preserve"> = 01.5, </w:t>
      </w:r>
      <w:r w:rsidR="00C21314" w:rsidRPr="00E633F1">
        <w:rPr>
          <w:bCs/>
          <w:i/>
          <w:iCs/>
          <w:szCs w:val="24"/>
        </w:rPr>
        <w:t>x̄</w:t>
      </w:r>
      <w:r w:rsidR="002C65D6">
        <w:rPr>
          <w:bCs/>
          <w:i/>
          <w:iCs/>
          <w:szCs w:val="24"/>
        </w:rPr>
        <w:t xml:space="preserve"> </w:t>
      </w:r>
      <w:r w:rsidR="00C21314">
        <w:rPr>
          <w:bCs/>
          <w:i/>
          <w:szCs w:val="24"/>
          <w:vertAlign w:val="subscript"/>
        </w:rPr>
        <w:t xml:space="preserve">Head Count </w:t>
      </w:r>
      <w:r w:rsidR="00C21314">
        <w:rPr>
          <w:bCs/>
          <w:szCs w:val="24"/>
        </w:rPr>
        <w:t xml:space="preserve"> = 33.5, </w:t>
      </w:r>
      <w:r w:rsidR="00C21314" w:rsidRPr="00E633F1">
        <w:rPr>
          <w:bCs/>
          <w:i/>
          <w:iCs/>
          <w:szCs w:val="24"/>
        </w:rPr>
        <w:t>x̄</w:t>
      </w:r>
      <w:r w:rsidR="002C65D6">
        <w:rPr>
          <w:bCs/>
          <w:i/>
          <w:iCs/>
          <w:szCs w:val="24"/>
        </w:rPr>
        <w:t xml:space="preserve"> </w:t>
      </w:r>
      <w:r w:rsidR="00C21314">
        <w:rPr>
          <w:bCs/>
          <w:i/>
          <w:szCs w:val="24"/>
          <w:vertAlign w:val="subscript"/>
        </w:rPr>
        <w:t xml:space="preserve">Superhost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r w:rsidR="00453A37" w:rsidRPr="00BE73D6">
        <w:rPr>
          <w:bCs/>
          <w:i/>
          <w:iCs/>
          <w:szCs w:val="24"/>
        </w:rPr>
        <w:t>x̄</w:t>
      </w:r>
      <w:r w:rsidR="002C65D6">
        <w:rPr>
          <w:bCs/>
          <w:i/>
          <w:iCs/>
          <w:szCs w:val="24"/>
        </w:rPr>
        <w:t xml:space="preserve"> </w:t>
      </w:r>
      <w:r w:rsidR="00453A37" w:rsidRPr="00BE73D6">
        <w:rPr>
          <w:bCs/>
          <w:i/>
          <w:szCs w:val="24"/>
          <w:vertAlign w:val="subscript"/>
        </w:rPr>
        <w:t>Vicious Fun</w:t>
      </w:r>
      <w:r w:rsidR="00453A37">
        <w:rPr>
          <w:bCs/>
          <w:szCs w:val="24"/>
        </w:rPr>
        <w:t xml:space="preserve"> = 77.5, </w:t>
      </w:r>
      <w:r w:rsidR="00453A37" w:rsidRPr="00E633F1">
        <w:rPr>
          <w:bCs/>
          <w:i/>
          <w:iCs/>
          <w:szCs w:val="24"/>
        </w:rPr>
        <w:t>x̄</w:t>
      </w:r>
      <w:r w:rsidR="002C65D6">
        <w:rPr>
          <w:bCs/>
          <w:i/>
          <w:iCs/>
          <w:szCs w:val="24"/>
        </w:rPr>
        <w:t xml:space="preserve"> </w:t>
      </w:r>
      <w:r w:rsidR="00453A37">
        <w:rPr>
          <w:bCs/>
          <w:i/>
          <w:szCs w:val="24"/>
          <w:vertAlign w:val="subscript"/>
        </w:rPr>
        <w:t xml:space="preserve">The </w:t>
      </w:r>
      <w:r w:rsidR="00453A37" w:rsidRPr="00BE73D6">
        <w:rPr>
          <w:bCs/>
          <w:i/>
          <w:szCs w:val="24"/>
          <w:vertAlign w:val="subscript"/>
        </w:rPr>
        <w:t>Marshes</w:t>
      </w:r>
      <w:r w:rsidR="00453A37">
        <w:rPr>
          <w:bCs/>
          <w:i/>
          <w:szCs w:val="24"/>
          <w:vertAlign w:val="subscript"/>
        </w:rPr>
        <w:t xml:space="preserve"> </w:t>
      </w:r>
      <w:r w:rsidR="00453A37">
        <w:rPr>
          <w:bCs/>
          <w:szCs w:val="24"/>
        </w:rPr>
        <w:t xml:space="preserve"> = 70, </w:t>
      </w:r>
      <w:r w:rsidR="00453A37" w:rsidRPr="00E633F1">
        <w:rPr>
          <w:bCs/>
          <w:i/>
          <w:iCs/>
          <w:szCs w:val="24"/>
        </w:rPr>
        <w:t>x̄</w:t>
      </w:r>
      <w:r w:rsidR="002C65D6">
        <w:rPr>
          <w:bCs/>
          <w:i/>
          <w:iCs/>
          <w:szCs w:val="24"/>
        </w:rPr>
        <w:t xml:space="preserve"> </w:t>
      </w:r>
      <w:r w:rsidR="00453A37">
        <w:rPr>
          <w:bCs/>
          <w:i/>
          <w:szCs w:val="24"/>
          <w:vertAlign w:val="subscript"/>
        </w:rPr>
        <w:t xml:space="preserve">Head Count </w:t>
      </w:r>
      <w:r w:rsidR="00453A37">
        <w:rPr>
          <w:bCs/>
          <w:szCs w:val="24"/>
        </w:rPr>
        <w:t xml:space="preserve"> = 50.7, </w:t>
      </w:r>
      <w:r w:rsidR="00453A37" w:rsidRPr="00E633F1">
        <w:rPr>
          <w:bCs/>
          <w:i/>
          <w:iCs/>
          <w:szCs w:val="24"/>
        </w:rPr>
        <w:t>x̄</w:t>
      </w:r>
      <w:r w:rsidR="002C65D6">
        <w:rPr>
          <w:bCs/>
          <w:i/>
          <w:iCs/>
          <w:szCs w:val="24"/>
        </w:rPr>
        <w:t xml:space="preserve"> </w:t>
      </w:r>
      <w:r w:rsidR="00453A37">
        <w:rPr>
          <w:bCs/>
          <w:i/>
          <w:szCs w:val="24"/>
          <w:vertAlign w:val="subscript"/>
        </w:rPr>
        <w:t xml:space="preserve">Superhost </w:t>
      </w:r>
      <w:r w:rsidR="00453A37">
        <w:rPr>
          <w:bCs/>
          <w:szCs w:val="24"/>
        </w:rPr>
        <w:t xml:space="preserve"> = 58.5</w:t>
      </w:r>
      <w:r w:rsidR="00453A37">
        <w:rPr>
          <w:bCs/>
          <w:iCs/>
          <w:szCs w:val="24"/>
        </w:rPr>
        <w:t>) and minimal variance around those values. This allowed us to attempt to manipulate the affective experiences of participants to influence self-regulation behaviors.</w:t>
      </w:r>
    </w:p>
    <w:p w14:paraId="7D413D68" w14:textId="2BF529CC" w:rsidR="0043784E" w:rsidRPr="00877709" w:rsidRDefault="00453A37" w:rsidP="00877709">
      <w:pPr>
        <w:spacing w:after="0" w:line="480" w:lineRule="auto"/>
        <w:ind w:left="0" w:firstLine="720"/>
        <w:rPr>
          <w:bCs/>
          <w:szCs w:val="24"/>
        </w:rPr>
      </w:pPr>
      <w:r>
        <w:rPr>
          <w:bCs/>
          <w:iCs/>
          <w:szCs w:val="24"/>
        </w:rPr>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assigned to either a “</w:t>
      </w:r>
      <w:r w:rsidR="004361BA">
        <w:rPr>
          <w:bCs/>
          <w:szCs w:val="24"/>
        </w:rPr>
        <w:t>strategy use</w:t>
      </w:r>
      <w:r w:rsidR="004454BA">
        <w:rPr>
          <w:bCs/>
          <w:szCs w:val="24"/>
        </w:rPr>
        <w:t xml:space="preserve">” </w:t>
      </w:r>
      <w:r w:rsidR="00877709">
        <w:rPr>
          <w:bCs/>
          <w:szCs w:val="24"/>
        </w:rPr>
        <w:t>(</w:t>
      </w:r>
      <w:r w:rsidR="00877709" w:rsidRPr="00BE73D6">
        <w:rPr>
          <w:bCs/>
          <w:i/>
          <w:iCs/>
          <w:szCs w:val="24"/>
        </w:rPr>
        <w:t>n</w:t>
      </w:r>
      <w:r w:rsidR="00877709">
        <w:rPr>
          <w:bCs/>
          <w:szCs w:val="24"/>
        </w:rPr>
        <w:t xml:space="preserve"> = 130) </w:t>
      </w:r>
      <w:r w:rsidR="004454BA">
        <w:rPr>
          <w:bCs/>
          <w:szCs w:val="24"/>
        </w:rPr>
        <w:t>or “</w:t>
      </w:r>
      <w:r w:rsidR="004361BA">
        <w:rPr>
          <w:bCs/>
          <w:szCs w:val="24"/>
        </w:rPr>
        <w:t xml:space="preserve">strategy </w:t>
      </w:r>
      <w:r w:rsidR="004454BA">
        <w:rPr>
          <w:bCs/>
          <w:szCs w:val="24"/>
        </w:rPr>
        <w:t>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 xml:space="preserve">Which </w:t>
      </w:r>
      <w:r w:rsidR="004454BA" w:rsidRPr="004454BA">
        <w:rPr>
          <w:bCs/>
          <w:szCs w:val="24"/>
        </w:rPr>
        <w:lastRenderedPageBreak/>
        <w:t>strategy, if any, did you use to regulate your negative emotions while watching this clip?</w:t>
      </w:r>
      <w:r w:rsidR="00D07F46">
        <w:rPr>
          <w:bCs/>
          <w:szCs w:val="24"/>
        </w:rPr>
        <w:t>” (</w:t>
      </w:r>
      <w:r w:rsidR="004361BA">
        <w:rPr>
          <w:bCs/>
          <w:szCs w:val="24"/>
        </w:rPr>
        <w:t>strategy use</w:t>
      </w:r>
      <w:r w:rsidR="00D07F46">
        <w:rPr>
          <w:bCs/>
          <w:szCs w:val="24"/>
        </w:rPr>
        <w:t xml:space="preserve">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w:t>
      </w:r>
      <w:r w:rsidR="004361BA">
        <w:rPr>
          <w:bCs/>
          <w:szCs w:val="24"/>
        </w:rPr>
        <w:t xml:space="preserve">strategy </w:t>
      </w:r>
      <w:r w:rsidR="00D07F46">
        <w:rPr>
          <w:bCs/>
          <w:szCs w:val="24"/>
        </w:rPr>
        <w:t>forecast condition)</w:t>
      </w:r>
      <w:r w:rsidR="004454BA">
        <w:rPr>
          <w:bCs/>
          <w:szCs w:val="24"/>
        </w:rPr>
        <w:t>. Participants responded to this question by selecting either “Reappraisal”, “Distraction”, or “Neither”. The order in which these options appeared were randomized for each participant. Reminders of what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 xml:space="preserve">articipants in the </w:t>
      </w:r>
      <w:r w:rsidR="004361BA">
        <w:rPr>
          <w:bCs/>
          <w:szCs w:val="24"/>
        </w:rPr>
        <w:t>strategy use</w:t>
      </w:r>
      <w:r w:rsidR="004454BA">
        <w:rPr>
          <w:bCs/>
          <w:szCs w:val="24"/>
        </w:rPr>
        <w:t xml:space="preserv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you diverted your 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 xml:space="preserve">articipants in the </w:t>
      </w:r>
      <w:r w:rsidR="004361BA">
        <w:rPr>
          <w:bCs/>
          <w:szCs w:val="24"/>
        </w:rPr>
        <w:t xml:space="preserve">strategy </w:t>
      </w:r>
      <w:r w:rsidR="004454BA">
        <w:rPr>
          <w:bCs/>
          <w:szCs w:val="24"/>
        </w:rPr>
        <w:t>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r w:rsidR="002C65D6">
        <w:rPr>
          <w:bCs/>
          <w:szCs w:val="24"/>
        </w:rPr>
        <w:t xml:space="preserve">Note that a potential discrepancy exists between the phrasing of our </w:t>
      </w:r>
      <w:r w:rsidR="00035A91">
        <w:rPr>
          <w:bCs/>
          <w:szCs w:val="24"/>
        </w:rPr>
        <w:t xml:space="preserve">strategy forecast </w:t>
      </w:r>
      <w:r w:rsidR="002C65D6">
        <w:rPr>
          <w:bCs/>
          <w:szCs w:val="24"/>
        </w:rPr>
        <w:t xml:space="preserve">instructions (“Which strategy … </w:t>
      </w:r>
      <w:r w:rsidR="002C65D6" w:rsidRPr="0094060F">
        <w:rPr>
          <w:bCs/>
          <w:i/>
          <w:iCs/>
          <w:szCs w:val="24"/>
        </w:rPr>
        <w:t>would</w:t>
      </w:r>
      <w:r w:rsidR="002C65D6">
        <w:rPr>
          <w:bCs/>
          <w:szCs w:val="24"/>
        </w:rPr>
        <w:t xml:space="preserve"> you predict…) and reminders (“…if they </w:t>
      </w:r>
      <w:r w:rsidR="002C65D6" w:rsidRPr="0094060F">
        <w:rPr>
          <w:bCs/>
          <w:i/>
          <w:iCs/>
          <w:szCs w:val="24"/>
        </w:rPr>
        <w:t>should</w:t>
      </w:r>
      <w:r w:rsidR="002C65D6">
        <w:rPr>
          <w:bCs/>
          <w:szCs w:val="24"/>
        </w:rPr>
        <w:t xml:space="preserve"> …”) which we discuss further in the limitations. </w:t>
      </w:r>
      <w:r w:rsidR="00066452">
        <w:rPr>
          <w:bCs/>
          <w:szCs w:val="24"/>
        </w:rPr>
        <w:t>If participants selected neither, they were not asked 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w:t>
      </w:r>
      <w:r w:rsidR="00BC1899">
        <w:rPr>
          <w:bCs/>
          <w:szCs w:val="24"/>
        </w:rPr>
        <w:t>. Labels included</w:t>
      </w:r>
      <w:r w:rsidR="00066452">
        <w:rPr>
          <w:bCs/>
          <w:szCs w:val="24"/>
        </w:rPr>
        <w:t xml:space="preserve"> “Not at all”</w:t>
      </w:r>
      <w:r w:rsidR="00BC1899">
        <w:rPr>
          <w:bCs/>
          <w:szCs w:val="24"/>
        </w:rPr>
        <w:t>, “Slightly”, “Somewhat”, “Moderately”, “Considerably”, “Very Much”, and</w:t>
      </w:r>
      <w:r w:rsidR="00066452">
        <w:rPr>
          <w:bCs/>
          <w:szCs w:val="24"/>
        </w:rPr>
        <w:t xml:space="preserve"> “Extremely”</w:t>
      </w:r>
      <w:r w:rsidR="00CE2307">
        <w:rPr>
          <w:bCs/>
          <w:szCs w:val="24"/>
        </w:rPr>
        <w:t xml:space="preserve">. Participants responded to questions for each clip in the order that they clips were watched and a </w:t>
      </w:r>
      <w:r w:rsidR="00CE2307">
        <w:rPr>
          <w:bCs/>
          <w:szCs w:val="24"/>
        </w:rPr>
        <w:lastRenderedPageBreak/>
        <w:t xml:space="preserve">still from each clip was centrally-placed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r w:rsidR="0043784E" w:rsidRPr="00E9258A">
        <w:rPr>
          <w:i/>
          <w:iCs/>
          <w:szCs w:val="24"/>
        </w:rPr>
        <w:t>sd</w:t>
      </w:r>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For additional information, see our OSF repository containing all task materials, including instructions and texts (</w:t>
      </w:r>
      <w:r w:rsidR="00AE7182">
        <w:rPr>
          <w:i/>
          <w:iCs/>
          <w:szCs w:val="24"/>
        </w:rPr>
        <w:t xml:space="preserve">See </w:t>
      </w:r>
      <w:r w:rsidR="00AE7182" w:rsidRPr="00245B8B">
        <w:rPr>
          <w:b/>
          <w:bCs/>
          <w:szCs w:val="24"/>
        </w:rPr>
        <w:t>Open Practices</w:t>
      </w:r>
      <w:r w:rsidR="00AE7182">
        <w:rPr>
          <w:szCs w:val="24"/>
        </w:rPr>
        <w:t>).</w:t>
      </w:r>
    </w:p>
    <w:p w14:paraId="4ADDB34B" w14:textId="29CCFFDE"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 xml:space="preserve">participants used or </w:t>
      </w:r>
      <w:r w:rsidR="00035A91">
        <w:rPr>
          <w:szCs w:val="24"/>
        </w:rPr>
        <w:t>predicted</w:t>
      </w:r>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954723">
        <w:rPr>
          <w:szCs w:val="24"/>
        </w:rPr>
        <w:instrText xml:space="preserve"> ADDIN ZOTERO_ITEM CSL_CITATION {"citationID":"xdouIw6m","properties":{"formattedCitation":"(Bates et al., 2015)","plainCitation":"(Bates et al., 2015)","noteIndex":0},"citationItems":[{"id":1658,"uris":["http://zotero.org/users/6239255/items/Z7A3NCR9"],"itemData":{"id":1658,"type":"article-journal","container-title":"Journal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Pr="0047236C">
        <w:t>(Bates et al., 2015)</w:t>
      </w:r>
      <w:r>
        <w:rPr>
          <w:szCs w:val="24"/>
        </w:rPr>
        <w:fldChar w:fldCharType="end"/>
      </w:r>
      <w:r w:rsidRPr="008C7178">
        <w:rPr>
          <w:szCs w:val="24"/>
        </w:rPr>
        <w:t xml:space="preserve"> in R </w:t>
      </w:r>
      <w:r>
        <w:rPr>
          <w:szCs w:val="24"/>
        </w:rPr>
        <w:fldChar w:fldCharType="begin"/>
      </w:r>
      <w:r w:rsidR="00954723">
        <w:rPr>
          <w:szCs w:val="24"/>
        </w:rPr>
        <w:instrText xml:space="preserve"> ADDIN ZOTERO_ITEM CSL_CITATION {"citationID":"q0So4Nwe","properties":{"formattedCitation":"(R Core Team, 2022)","plainCitation":"(R Core Team, 2022)","noteIndex":0},"citationItems":[{"id":1391,"uris":["http://zotero.org/users/6239255/items/GVI8ZWGN"],"itemData":{"id":1391,"type":"software","event-place":"Vienna,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47236C">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w:t>
      </w:r>
      <w:r w:rsidRPr="0094060F">
        <w:rPr>
          <w:i/>
          <w:iCs/>
          <w:szCs w:val="24"/>
        </w:rPr>
        <w:t>ICC</w:t>
      </w:r>
      <w:r w:rsidRPr="008C7178">
        <w:rPr>
          <w:szCs w:val="24"/>
        </w:rPr>
        <w:t xml:space="preserve">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AsPredicted</w:t>
      </w:r>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0085268A" w:rsidR="0043784E" w:rsidRDefault="00245CC6" w:rsidP="0043784E">
      <w:pPr>
        <w:spacing w:after="160" w:line="259" w:lineRule="auto"/>
        <w:ind w:left="0" w:firstLine="0"/>
        <w:rPr>
          <w:b/>
          <w:szCs w:val="24"/>
        </w:rPr>
      </w:pPr>
      <w:r>
        <w:rPr>
          <w:b/>
          <w:szCs w:val="24"/>
        </w:rPr>
        <w:t>STUDY</w:t>
      </w:r>
      <w:r w:rsidR="0043784E">
        <w:rPr>
          <w:b/>
          <w:szCs w:val="24"/>
        </w:rPr>
        <w:t xml:space="preserve"> </w:t>
      </w:r>
      <w:r w:rsidR="00856353">
        <w:rPr>
          <w:b/>
          <w:szCs w:val="24"/>
        </w:rPr>
        <w:t>3</w:t>
      </w:r>
      <w:r w:rsidR="0043784E">
        <w:rPr>
          <w:b/>
          <w:szCs w:val="24"/>
        </w:rPr>
        <w:t xml:space="preserve"> </w:t>
      </w:r>
      <w:r w:rsidR="0043784E" w:rsidRPr="008C7178">
        <w:rPr>
          <w:b/>
          <w:szCs w:val="24"/>
        </w:rPr>
        <w:t>RESULTS</w:t>
      </w:r>
    </w:p>
    <w:p w14:paraId="30AED7FB" w14:textId="78439C5D"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low- and high-intensity stimuli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r w:rsidR="00035A91">
        <w:rPr>
          <w:bCs/>
          <w:i/>
          <w:iCs/>
          <w:szCs w:val="24"/>
          <w:vertAlign w:val="subscript"/>
        </w:rPr>
        <w:t>h</w:t>
      </w:r>
      <w:r w:rsidR="00607B5A">
        <w:rPr>
          <w:bCs/>
          <w:i/>
          <w:iCs/>
          <w:szCs w:val="24"/>
          <w:vertAlign w:val="subscript"/>
        </w:rPr>
        <w:t xml:space="preserve">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r w:rsidR="00035A91">
        <w:rPr>
          <w:bCs/>
          <w:i/>
          <w:iCs/>
          <w:szCs w:val="24"/>
          <w:vertAlign w:val="subscript"/>
        </w:rPr>
        <w:t>l</w:t>
      </w:r>
      <w:r w:rsidR="00607B5A">
        <w:rPr>
          <w:bCs/>
          <w:i/>
          <w:iCs/>
          <w:szCs w:val="24"/>
          <w:vertAlign w:val="subscript"/>
        </w:rPr>
        <w:t>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r w:rsidR="00607B5A">
        <w:rPr>
          <w:bCs/>
          <w:i/>
          <w:iCs/>
          <w:szCs w:val="24"/>
        </w:rPr>
        <w:t>t</w:t>
      </w:r>
      <w:r w:rsidR="00607B5A">
        <w:rPr>
          <w:bCs/>
          <w:szCs w:val="24"/>
        </w:rPr>
        <w:t xml:space="preserve">(948.1) = 6.61, </w:t>
      </w:r>
      <w:r w:rsidR="00607B5A">
        <w:rPr>
          <w:bCs/>
          <w:i/>
          <w:iCs/>
          <w:szCs w:val="24"/>
        </w:rPr>
        <w:t>p</w:t>
      </w:r>
      <w:r w:rsidR="00607B5A">
        <w:rPr>
          <w:bCs/>
          <w:szCs w:val="24"/>
        </w:rPr>
        <w:t xml:space="preserve"> &lt; 0.001). The average baseline intensity (i.e., intensity assessed prior to each video) was 27.4 pts </w:t>
      </w:r>
      <w:r w:rsidR="00607B5A">
        <w:rPr>
          <w:bCs/>
          <w:szCs w:val="24"/>
        </w:rPr>
        <w:lastRenderedPageBreak/>
        <w:t>(</w:t>
      </w:r>
      <w:r w:rsidR="00607B5A">
        <w:rPr>
          <w:bCs/>
          <w:i/>
          <w:iCs/>
          <w:szCs w:val="24"/>
        </w:rPr>
        <w:t>median</w:t>
      </w:r>
      <w:r w:rsidR="00607B5A">
        <w:rPr>
          <w:bCs/>
          <w:szCs w:val="24"/>
        </w:rPr>
        <w:t xml:space="preserve"> = 19, </w:t>
      </w:r>
      <w:r w:rsidR="00607B5A">
        <w:rPr>
          <w:bCs/>
          <w:i/>
          <w:iCs/>
          <w:szCs w:val="24"/>
        </w:rPr>
        <w:t xml:space="preserve">sd </w:t>
      </w:r>
      <w:r w:rsidR="00607B5A">
        <w:rPr>
          <w:bCs/>
          <w:szCs w:val="24"/>
        </w:rPr>
        <w:t xml:space="preserve"> = 27.0) while the average post-exposure intensity was 47.1 pts (</w:t>
      </w:r>
      <w:r w:rsidR="00607B5A">
        <w:rPr>
          <w:bCs/>
          <w:i/>
          <w:iCs/>
          <w:szCs w:val="24"/>
        </w:rPr>
        <w:t>median</w:t>
      </w:r>
      <w:r w:rsidR="00607B5A">
        <w:rPr>
          <w:bCs/>
          <w:szCs w:val="24"/>
        </w:rPr>
        <w:t xml:space="preserve"> = 50, </w:t>
      </w:r>
      <w:r w:rsidR="00607B5A">
        <w:rPr>
          <w:bCs/>
          <w:i/>
          <w:iCs/>
          <w:szCs w:val="24"/>
        </w:rPr>
        <w:t xml:space="preserve">sd </w:t>
      </w:r>
      <w:r w:rsidR="00607B5A">
        <w:rPr>
          <w:bCs/>
          <w:szCs w:val="24"/>
        </w:rPr>
        <w:t xml:space="preserve">= </w:t>
      </w:r>
      <w:r w:rsidR="005D7490">
        <w:rPr>
          <w:bCs/>
          <w:szCs w:val="24"/>
        </w:rPr>
        <w:t>30.9</w:t>
      </w:r>
      <w:r w:rsidR="00607B5A">
        <w:rPr>
          <w:bCs/>
          <w:szCs w:val="24"/>
        </w:rPr>
        <w:t>)</w:t>
      </w:r>
      <w:r w:rsidR="005D7490">
        <w:rPr>
          <w:bCs/>
          <w:szCs w:val="24"/>
        </w:rPr>
        <w:t>.</w:t>
      </w:r>
    </w:p>
    <w:p w14:paraId="178A31D6" w14:textId="71667605" w:rsidR="001A2CE8" w:rsidRPr="00BE73D6" w:rsidRDefault="004361BA" w:rsidP="00BE73D6">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reported no differences in emotional intensity. </w:t>
      </w:r>
      <w:r w:rsidR="005D7490">
        <w:rPr>
          <w:bCs/>
          <w:szCs w:val="24"/>
        </w:rPr>
        <w:t xml:space="preserve">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w:t>
      </w:r>
      <w:r>
        <w:rPr>
          <w:bCs/>
          <w:szCs w:val="24"/>
        </w:rPr>
        <w:t>strategy users</w:t>
      </w:r>
      <w:r w:rsidR="005D7490">
        <w:rPr>
          <w:bCs/>
          <w:szCs w:val="24"/>
        </w:rPr>
        <w:t xml:space="preserve"> and forecasters both before (</w:t>
      </w:r>
      <w:r w:rsidR="005D7490" w:rsidRPr="00E633F1">
        <w:rPr>
          <w:bCs/>
          <w:i/>
          <w:iCs/>
          <w:szCs w:val="24"/>
        </w:rPr>
        <w:t>x̄</w:t>
      </w:r>
      <w:r w:rsidR="005D7490">
        <w:rPr>
          <w:bCs/>
          <w:i/>
          <w:iCs/>
          <w:szCs w:val="24"/>
        </w:rPr>
        <w:t xml:space="preserve"> </w:t>
      </w:r>
      <w:r w:rsidR="00035A91">
        <w:rPr>
          <w:bCs/>
          <w:i/>
          <w:iCs/>
          <w:szCs w:val="24"/>
          <w:vertAlign w:val="subscript"/>
        </w:rPr>
        <w:t>u</w:t>
      </w:r>
      <w:r>
        <w:rPr>
          <w:bCs/>
          <w:i/>
          <w:iCs/>
          <w:szCs w:val="24"/>
          <w:vertAlign w:val="subscript"/>
        </w:rPr>
        <w:t>ser</w:t>
      </w:r>
      <w:r w:rsidR="005D7490">
        <w:rPr>
          <w:bCs/>
          <w:i/>
          <w:iCs/>
          <w:szCs w:val="24"/>
          <w:vertAlign w:val="subscript"/>
        </w:rPr>
        <w:t xml:space="preserv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w:t>
      </w:r>
      <w:r w:rsidR="005D7490">
        <w:rPr>
          <w:bCs/>
          <w:i/>
          <w:iCs/>
          <w:szCs w:val="24"/>
          <w:vertAlign w:val="subscript"/>
        </w:rPr>
        <w:t>orecast</w:t>
      </w:r>
      <w:r>
        <w:rPr>
          <w:bCs/>
          <w:i/>
          <w:iCs/>
          <w:szCs w:val="24"/>
          <w:vertAlign w:val="subscript"/>
        </w:rPr>
        <w:t>er</w:t>
      </w:r>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after (</w:t>
      </w:r>
      <w:r w:rsidR="005D7490" w:rsidRPr="00E633F1">
        <w:rPr>
          <w:bCs/>
          <w:i/>
          <w:iCs/>
          <w:szCs w:val="24"/>
        </w:rPr>
        <w:t>x̄</w:t>
      </w:r>
      <w:r w:rsidR="005D7490">
        <w:rPr>
          <w:bCs/>
          <w:i/>
          <w:iCs/>
          <w:szCs w:val="24"/>
        </w:rPr>
        <w:t xml:space="preserve"> </w:t>
      </w:r>
      <w:r w:rsidR="00035A91">
        <w:rPr>
          <w:bCs/>
          <w:i/>
          <w:iCs/>
          <w:szCs w:val="24"/>
          <w:vertAlign w:val="subscript"/>
        </w:rPr>
        <w:t>user</w:t>
      </w:r>
      <w:r w:rsidR="005D7490">
        <w:rPr>
          <w:bCs/>
          <w:i/>
          <w:iCs/>
          <w:szCs w:val="24"/>
          <w:vertAlign w:val="subscript"/>
        </w:rPr>
        <w:t xml:space="preserve">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forecaster</w:t>
      </w:r>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r>
        <w:rPr>
          <w:bCs/>
          <w:szCs w:val="24"/>
        </w:rPr>
        <w:t>Strategy f</w:t>
      </w:r>
      <w:r w:rsidR="00C736BF">
        <w:rPr>
          <w:bCs/>
          <w:szCs w:val="24"/>
        </w:rPr>
        <w:t xml:space="preserve">orecasters and </w:t>
      </w:r>
      <w:r>
        <w:rPr>
          <w:bCs/>
          <w:szCs w:val="24"/>
        </w:rPr>
        <w:t>users</w:t>
      </w:r>
      <w:r w:rsidR="00C736BF">
        <w:rPr>
          <w:bCs/>
          <w:szCs w:val="24"/>
        </w:rPr>
        <w:t xml:space="preserve">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05117CC" w:rsidR="001A2CE8" w:rsidRPr="00BE73D6" w:rsidRDefault="001A2CE8" w:rsidP="00BE73D6">
      <w:pPr>
        <w:spacing w:after="0" w:line="480" w:lineRule="auto"/>
        <w:ind w:left="0" w:firstLine="720"/>
        <w:rPr>
          <w:bCs/>
          <w:szCs w:val="24"/>
        </w:rPr>
      </w:pPr>
      <w:r>
        <w:rPr>
          <w:b/>
          <w:szCs w:val="24"/>
        </w:rPr>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r w:rsidR="00035A91">
        <w:rPr>
          <w:bCs/>
          <w:i/>
          <w:iCs/>
          <w:szCs w:val="24"/>
          <w:vertAlign w:val="subscript"/>
        </w:rPr>
        <w:t>r</w:t>
      </w:r>
      <w:r w:rsidR="00040ACE">
        <w:rPr>
          <w:bCs/>
          <w:i/>
          <w:iCs/>
          <w:szCs w:val="24"/>
          <w:vertAlign w:val="subscript"/>
        </w:rPr>
        <w:t xml:space="preserve">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t>x̄</w:t>
      </w:r>
      <w:r w:rsidR="00040ACE">
        <w:rPr>
          <w:bCs/>
          <w:i/>
          <w:iCs/>
          <w:szCs w:val="24"/>
        </w:rPr>
        <w:t xml:space="preserve"> </w:t>
      </w:r>
      <w:r w:rsidR="00035A91">
        <w:rPr>
          <w:bCs/>
          <w:i/>
          <w:iCs/>
          <w:szCs w:val="24"/>
          <w:vertAlign w:val="subscript"/>
        </w:rPr>
        <w:t>u</w:t>
      </w:r>
      <w:r w:rsidR="00040ACE">
        <w:rPr>
          <w:bCs/>
          <w:i/>
          <w:iCs/>
          <w:szCs w:val="24"/>
          <w:vertAlign w:val="subscript"/>
        </w:rPr>
        <w:t>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w:t>
      </w:r>
      <w:r w:rsidR="00040ACE">
        <w:rPr>
          <w:bCs/>
          <w:szCs w:val="24"/>
        </w:rPr>
        <w:lastRenderedPageBreak/>
        <w:t xml:space="preserve">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70490958" w:rsidR="004737B7" w:rsidRDefault="00EF043F" w:rsidP="004737B7">
      <w:pPr>
        <w:spacing w:after="0" w:line="480" w:lineRule="auto"/>
        <w:ind w:left="0" w:firstLine="720"/>
        <w:rPr>
          <w:szCs w:val="24"/>
        </w:rPr>
      </w:pPr>
      <w:r>
        <w:rPr>
          <w:b/>
          <w:noProof/>
          <w:szCs w:val="24"/>
        </w:rPr>
        <mc:AlternateContent>
          <mc:Choice Requires="wpg">
            <w:drawing>
              <wp:anchor distT="0" distB="0" distL="114300" distR="114300" simplePos="0" relativeHeight="251710464" behindDoc="0" locked="0" layoutInCell="1" allowOverlap="1" wp14:anchorId="21D9FD11" wp14:editId="4897374A">
                <wp:simplePos x="0" y="0"/>
                <wp:positionH relativeFrom="column">
                  <wp:posOffset>-466725</wp:posOffset>
                </wp:positionH>
                <wp:positionV relativeFrom="paragraph">
                  <wp:posOffset>4683125</wp:posOffset>
                </wp:positionV>
                <wp:extent cx="6652813" cy="3542665"/>
                <wp:effectExtent l="0" t="0" r="0" b="635"/>
                <wp:wrapSquare wrapText="bothSides"/>
                <wp:docPr id="1668765886" name="Group 7"/>
                <wp:cNvGraphicFramePr/>
                <a:graphic xmlns:a="http://schemas.openxmlformats.org/drawingml/2006/main">
                  <a:graphicData uri="http://schemas.microsoft.com/office/word/2010/wordprocessingGroup">
                    <wpg:wgp>
                      <wpg:cNvGrpSpPr/>
                      <wpg:grpSpPr>
                        <a:xfrm>
                          <a:off x="0" y="0"/>
                          <a:ext cx="6652813" cy="3542665"/>
                          <a:chOff x="38100" y="9525"/>
                          <a:chExt cx="6652813" cy="3542665"/>
                        </a:xfrm>
                      </wpg:grpSpPr>
                      <pic:pic xmlns:pic="http://schemas.openxmlformats.org/drawingml/2006/picture">
                        <pic:nvPicPr>
                          <pic:cNvPr id="1128814979" name="Picture 6"/>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638" r="16780"/>
                          <a:stretch/>
                        </pic:blipFill>
                        <pic:spPr bwMode="auto">
                          <a:xfrm>
                            <a:off x="3384468" y="95003"/>
                            <a:ext cx="3306445" cy="3092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9680229" name="Picture 5"/>
                          <pic:cNvPicPr>
                            <a:picLocks noChangeAspect="1"/>
                          </pic:cNvPicPr>
                        </pic:nvPicPr>
                        <pic:blipFill rotWithShape="1">
                          <a:blip r:embed="rId39" cstate="print">
                            <a:alphaModFix/>
                            <a:extLst>
                              <a:ext uri="{28A0092B-C50C-407E-A947-70E740481C1C}">
                                <a14:useLocalDpi xmlns:a14="http://schemas.microsoft.com/office/drawing/2010/main" val="0"/>
                              </a:ext>
                            </a:extLst>
                          </a:blip>
                          <a:srcRect r="18848"/>
                          <a:stretch/>
                        </pic:blipFill>
                        <pic:spPr bwMode="auto">
                          <a:xfrm>
                            <a:off x="142504" y="106878"/>
                            <a:ext cx="3208020" cy="3096260"/>
                          </a:xfrm>
                          <a:prstGeom prst="rect">
                            <a:avLst/>
                          </a:prstGeom>
                          <a:noFill/>
                          <a:ln>
                            <a:noFill/>
                          </a:ln>
                          <a:extLst>
                            <a:ext uri="{53640926-AAD7-44D8-BBD7-CCE9431645EC}">
                              <a14:shadowObscured xmlns:a14="http://schemas.microsoft.com/office/drawing/2010/main"/>
                            </a:ext>
                          </a:extLst>
                        </pic:spPr>
                      </pic:pic>
                      <wpg:grpSp>
                        <wpg:cNvPr id="1859633289" name="Group 26"/>
                        <wpg:cNvGrpSpPr/>
                        <wpg:grpSpPr>
                          <a:xfrm>
                            <a:off x="38100" y="9525"/>
                            <a:ext cx="6646545" cy="3542665"/>
                            <a:chOff x="-76200" y="-28579"/>
                            <a:chExt cx="6646545" cy="3543114"/>
                          </a:xfrm>
                        </wpg:grpSpPr>
                        <wpg:grpSp>
                          <wpg:cNvPr id="1995014516" name="Group 25"/>
                          <wpg:cNvGrpSpPr/>
                          <wpg:grpSpPr>
                            <a:xfrm>
                              <a:off x="130619" y="208115"/>
                              <a:ext cx="6439726" cy="3306420"/>
                              <a:chOff x="130628" y="196340"/>
                              <a:chExt cx="6440170" cy="3308107"/>
                            </a:xfrm>
                          </wpg:grpSpPr>
                          <wpg:grpSp>
                            <wpg:cNvPr id="1202226608" name="Group 20"/>
                            <wpg:cNvGrpSpPr/>
                            <wpg:grpSpPr>
                              <a:xfrm>
                                <a:off x="753696" y="196340"/>
                                <a:ext cx="4016228" cy="747622"/>
                                <a:chOff x="753696" y="196340"/>
                                <a:chExt cx="4016228" cy="747622"/>
                              </a:xfrm>
                            </wpg:grpSpPr>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40" cstate="print">
                                  <a:alphaModFix/>
                                  <a:extLst>
                                    <a:ext uri="{28A0092B-C50C-407E-A947-70E740481C1C}">
                                      <a14:useLocalDpi xmlns:a14="http://schemas.microsoft.com/office/drawing/2010/main" val="0"/>
                                    </a:ext>
                                  </a:extLst>
                                </a:blip>
                                <a:srcRect l="82945" t="37468" r="1546" b="47282"/>
                                <a:stretch/>
                              </pic:blipFill>
                              <pic:spPr bwMode="auto">
                                <a:xfrm>
                                  <a:off x="753696" y="196340"/>
                                  <a:ext cx="990317" cy="7297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2756997" name="Picture 18"/>
                                <pic:cNvPicPr>
                                  <a:picLocks noChangeAspect="1"/>
                                </pic:cNvPicPr>
                              </pic:nvPicPr>
                              <pic:blipFill rotWithShape="1">
                                <a:blip r:embed="rId41" cstate="print">
                                  <a:alphaModFix/>
                                  <a:extLst>
                                    <a:ext uri="{28A0092B-C50C-407E-A947-70E740481C1C}">
                                      <a14:useLocalDpi xmlns:a14="http://schemas.microsoft.com/office/drawing/2010/main" val="0"/>
                                    </a:ext>
                                  </a:extLst>
                                </a:blip>
                                <a:srcRect l="84109" t="38502" r="1550" b="46769"/>
                                <a:stretch/>
                              </pic:blipFill>
                              <pic:spPr bwMode="auto">
                                <a:xfrm>
                                  <a:off x="3944387" y="268338"/>
                                  <a:ext cx="825537" cy="675624"/>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76200" y="-28579"/>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21D9FD11" id="Group 7" o:spid="_x0000_s1055" style="position:absolute;left:0;text-align:left;margin-left:-36.75pt;margin-top:368.75pt;width:523.85pt;height:278.95pt;z-index:251710464;mso-width-relative:margin;mso-height-relative:margin" coordorigin="381,95" coordsize="66528,354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8OBnOJADWCiMXGCTzOaTWbTecTmdTueT2&#10;fT+gUGhUOiUWjUeDPl7u1yNtZwUTKB+0ictowAOXzGqVuuV2vV+wWGxWOyWWzWevt1pKC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fDgZziQA1gojFxgk8zmk1m03nE5nU7nk9n0/oFBoVDolFo1Hgz5e7tcjbWcFEygftInLaMADl8xq&#10;lbrldr1fsFhsVjslls1nr7daSg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3w4Gc4kANYKIxcYJPM5pNZtN5xOZ1O55PZ9P6BQaFQ6&#10;JRaNR4M+Xu7XI21nBRMoH7SJy2jAA5fMapW65Xa9X7BYbFY7JZbNZ6+3WkoK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pu1yklZJOCksSC6TzOaTWbTecTmdTueT2&#10;fT+gUGhUOiUWjUeDPF8vdiONtwVyGFEUichxPniXzGqVuuV2vV+wWGxWOyWWzWevrVuNK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abtcpJWSTgpLEguk8zmk1m03nE5nU7nk9n0/oFBoVDolFo1HgzxfL3YjjbcFchhRFInIcT54l8xq&#10;lbrldr1fsFhsVjslls1nr61bjS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2m7XKSVkk4KSxILpPM5pNZtN5xOZ1O55PZ9P6BQaFQ6&#10;JRaNR4M8Xy92I423BXIYURSJyHE+eJfMapW65Xa9X7BYbFY7JZbNZ6+tW40q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BfAQAAsgEAAM0BAADuAQAADAIAAAUCAAA/AgAA8wEAABkCAADvAQAAvAEAAMIB&#10;AADhAQAA+wEAABYCAAA2AgAAwgEAAM0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">
                <v:shape id="Picture 6" o:spid="_x0000_s1056" type="#_x0000_t75" style="position:absolute;left:33844;top:950;width:33065;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">
                  <v:imagedata r:id="rId42" o:title="" cropleft="2384f" cropright="10997f"/>
                </v:shape>
                <v:shape id="Picture 5" o:spid="_x0000_s1057" type="#_x0000_t75" style="position:absolute;left:1425;top:1068;width:32080;height:3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">
                  <v:imagedata r:id="rId43" o:title="" cropright="12352f"/>
                </v:shape>
                <v:group id="Group 26" o:spid="_x0000_s1058" style="position:absolute;left:381;top:95;width:66465;height:35426" coordorigin="-762,-285" coordsize="66465,3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">
                  <v:group id="Group 25" o:spid="_x0000_s1059" style="position:absolute;left:1306;top:2081;width:64397;height:33064" coordorigin="1306,1963" coordsize="64401,3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60" style="position:absolute;left:7536;top:1963;width:40163;height:7476" coordorigin="7536,1963" coordsize="40162,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shape id="Picture 19" o:spid="_x0000_s1061" type="#_x0000_t75" alt="A graph of a graph&#10;&#10;Description automatically generated with medium confidence" style="position:absolute;left:7536;top:1963;width:9904;height: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">
                        <v:imagedata r:id="rId44" o:title="A graph of a graph&#10;&#10;Description automatically generated with medium confidence" croptop="24555f" cropbottom="30987f" cropleft="54359f" cropright="1013f"/>
                      </v:shape>
                      <v:shape id="Picture 18" o:spid="_x0000_s1062" type="#_x0000_t75" style="position:absolute;left:39443;top:2683;width:8256;height: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">
                        <v:imagedata r:id="rId45" o:title="" croptop="25233f" cropbottom="30651f" cropleft="55122f" cropright="1016f"/>
                      </v:shape>
                    </v:group>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v:textbox>
                    </v:shape>
                  </v:group>
                  <v:shape id="Text Box 2" o:spid="_x0000_s1064" type="#_x0000_t202" style="position:absolute;left:-762;top:-285;width:49161;height:4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v:textbox>
                  </v:shape>
                </v:group>
                <w10:wrap type="square"/>
              </v:group>
            </w:pict>
          </mc:Fallback>
        </mc:AlternateContent>
      </w:r>
      <w:r w:rsidR="002C65D6">
        <w:rPr>
          <w:b/>
          <w:szCs w:val="24"/>
        </w:rPr>
        <w:t>Strategy f</w:t>
      </w:r>
      <w:r w:rsidR="004737B7">
        <w:rPr>
          <w:b/>
          <w:szCs w:val="24"/>
        </w:rPr>
        <w:t xml:space="preserve">orecasters </w:t>
      </w:r>
      <w:r w:rsidR="009D429D">
        <w:rPr>
          <w:b/>
          <w:szCs w:val="24"/>
        </w:rPr>
        <w:t xml:space="preserve">anticipated </w:t>
      </w:r>
      <w:r w:rsidR="007079B4">
        <w:rPr>
          <w:b/>
          <w:szCs w:val="24"/>
        </w:rPr>
        <w:t>regulat</w:t>
      </w:r>
      <w:r w:rsidR="009D429D">
        <w:rPr>
          <w:b/>
          <w:szCs w:val="24"/>
        </w:rPr>
        <w:t>ing</w:t>
      </w:r>
      <w:r w:rsidR="007079B4">
        <w:rPr>
          <w:b/>
          <w:szCs w:val="24"/>
        </w:rPr>
        <w:t xml:space="preserve"> more often than </w:t>
      </w:r>
      <w:r w:rsidR="002C65D6">
        <w:rPr>
          <w:b/>
          <w:szCs w:val="24"/>
        </w:rPr>
        <w:t>strategy users</w:t>
      </w:r>
      <w:r w:rsidR="007079B4">
        <w:rPr>
          <w:b/>
          <w:szCs w:val="24"/>
        </w:rPr>
        <w:t xml:space="preserve">; </w:t>
      </w:r>
      <w:r w:rsidR="002C65D6">
        <w:rPr>
          <w:b/>
          <w:szCs w:val="24"/>
        </w:rPr>
        <w:t>Strategy users</w:t>
      </w:r>
      <w:r w:rsidR="007079B4">
        <w:rPr>
          <w:b/>
          <w:szCs w:val="24"/>
        </w:rPr>
        <w:t xml:space="preserve"> reappraised more often than </w:t>
      </w:r>
      <w:r w:rsidR="002C65D6">
        <w:rPr>
          <w:b/>
          <w:szCs w:val="24"/>
        </w:rPr>
        <w:t xml:space="preserve">strategy </w:t>
      </w:r>
      <w:r w:rsidR="007079B4">
        <w:rPr>
          <w:b/>
          <w:szCs w:val="24"/>
        </w:rPr>
        <w:t xml:space="preserve">forecasters. </w:t>
      </w:r>
      <w:r w:rsidR="004737B7">
        <w:rPr>
          <w:bCs/>
          <w:szCs w:val="24"/>
        </w:rPr>
        <w:t xml:space="preserve">Overall, reappraisal was used or </w:t>
      </w:r>
      <w:r w:rsidR="00AE7182">
        <w:rPr>
          <w:bCs/>
          <w:szCs w:val="24"/>
        </w:rPr>
        <w:t xml:space="preserve">forecasted </w:t>
      </w:r>
      <w:r w:rsidR="004737B7">
        <w:rPr>
          <w:bCs/>
          <w:szCs w:val="24"/>
        </w:rPr>
        <w:t xml:space="preserve">in 33.1% of trials, distraction was used or </w:t>
      </w:r>
      <w:r w:rsidR="00AE7182">
        <w:rPr>
          <w:bCs/>
          <w:szCs w:val="24"/>
        </w:rPr>
        <w:t>forecasted</w:t>
      </w:r>
      <w:r w:rsidR="004737B7">
        <w:rPr>
          <w:bCs/>
          <w:szCs w:val="24"/>
        </w:rPr>
        <w:t xml:space="preserve"> in 28.5% of trials, and 36.7% of trials were left unregulated or without either </w:t>
      </w:r>
      <w:r w:rsidR="00463F45">
        <w:rPr>
          <w:bCs/>
          <w:szCs w:val="24"/>
        </w:rPr>
        <w:t>option</w:t>
      </w:r>
      <w:r w:rsidR="004737B7">
        <w:rPr>
          <w:bCs/>
          <w:szCs w:val="24"/>
        </w:rPr>
        <w:t xml:space="preserve"> being </w:t>
      </w:r>
      <w:r w:rsidR="00463F45">
        <w:rPr>
          <w:bCs/>
          <w:szCs w:val="24"/>
        </w:rPr>
        <w:t>forecasted</w:t>
      </w:r>
      <w:r w:rsidR="004737B7">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w:t>
      </w:r>
      <w:r w:rsidR="002C65D6">
        <w:rPr>
          <w:bCs/>
          <w:szCs w:val="24"/>
        </w:rPr>
        <w:t xml:space="preserve">strategy </w:t>
      </w:r>
      <w:r w:rsidR="001346D5">
        <w:rPr>
          <w:bCs/>
          <w:szCs w:val="24"/>
        </w:rPr>
        <w:t xml:space="preserve">forecasters and </w:t>
      </w:r>
      <w:r w:rsidR="002C65D6">
        <w:rPr>
          <w:bCs/>
          <w:szCs w:val="24"/>
        </w:rPr>
        <w:t>users</w:t>
      </w:r>
      <w:r w:rsidR="001346D5">
        <w:rPr>
          <w:bCs/>
          <w:szCs w:val="24"/>
        </w:rPr>
        <w:t xml:space="preserve"> left trials unregulated </w:t>
      </w:r>
      <w:r w:rsidR="001346D5">
        <w:rPr>
          <w:szCs w:val="24"/>
        </w:rPr>
        <w:t>(</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w:t>
      </w:r>
      <w:r w:rsidR="00CE1DD0">
        <w:rPr>
          <w:szCs w:val="24"/>
        </w:rPr>
        <w:t xml:space="preserve"> </w:t>
      </w:r>
      <w:r w:rsidR="00C21314">
        <w:rPr>
          <w:szCs w:val="24"/>
        </w:rPr>
        <w:t>953)</w:t>
      </w:r>
      <w:r w:rsidR="00CE1DD0">
        <w:rPr>
          <w:szCs w:val="24"/>
        </w:rPr>
        <w:t xml:space="preserve"> </w:t>
      </w:r>
      <w:r w:rsidR="00C21314">
        <w:rPr>
          <w:szCs w:val="24"/>
        </w:rPr>
        <w:t>=</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xml:space="preserve">. More precisely, </w:t>
      </w:r>
      <w:r w:rsidR="002C65D6">
        <w:rPr>
          <w:szCs w:val="24"/>
        </w:rPr>
        <w:t>strategy users</w:t>
      </w:r>
      <w:r w:rsidR="007079B4" w:rsidRPr="007079B4">
        <w:rPr>
          <w:szCs w:val="24"/>
        </w:rPr>
        <w:t xml:space="preserve">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xml:space="preserve">. Additionally, </w:t>
      </w:r>
      <w:r w:rsidR="002C65D6">
        <w:rPr>
          <w:szCs w:val="24"/>
        </w:rPr>
        <w:t>strategy users</w:t>
      </w:r>
      <w:r w:rsidR="007079B4" w:rsidRPr="007079B4">
        <w:rPr>
          <w:szCs w:val="24"/>
        </w:rPr>
        <w:t xml:space="preserve"> </w:t>
      </w:r>
      <w:r w:rsidR="007079B4">
        <w:rPr>
          <w:szCs w:val="24"/>
        </w:rPr>
        <w:t xml:space="preserve">reported </w:t>
      </w:r>
      <w:r w:rsidR="007079B4">
        <w:rPr>
          <w:szCs w:val="24"/>
        </w:rPr>
        <w:lastRenderedPageBreak/>
        <w:t xml:space="preserve">using </w:t>
      </w:r>
      <w:r w:rsidR="007079B4" w:rsidRPr="007079B4">
        <w:rPr>
          <w:szCs w:val="24"/>
        </w:rPr>
        <w:t>reappraisal</w:t>
      </w:r>
      <w:r w:rsidR="007079B4">
        <w:rPr>
          <w:szCs w:val="24"/>
        </w:rPr>
        <w:t xml:space="preserve"> (59.8%) slightly more often than distraction (40.2%) while </w:t>
      </w:r>
      <w:r w:rsidR="002C65D6">
        <w:rPr>
          <w:szCs w:val="24"/>
        </w:rPr>
        <w:t xml:space="preserve">strategy </w:t>
      </w:r>
      <w:r w:rsidR="007079B4">
        <w:rPr>
          <w:szCs w:val="24"/>
        </w:rPr>
        <w:t>f</w:t>
      </w:r>
      <w:r w:rsidR="007079B4" w:rsidRPr="007079B4">
        <w:rPr>
          <w:szCs w:val="24"/>
        </w:rPr>
        <w:t xml:space="preserve">orecasters </w:t>
      </w:r>
      <w:r w:rsidR="00DB5573">
        <w:rPr>
          <w:szCs w:val="24"/>
        </w:rPr>
        <w:t>predicted choosing</w:t>
      </w:r>
      <w:r w:rsidR="007079B4" w:rsidRPr="007079B4">
        <w:rPr>
          <w:szCs w:val="24"/>
        </w:rPr>
        <w:t xml:space="preserv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3C368B83" w14:textId="5ECE1071" w:rsidR="00EF043F" w:rsidRPr="00BE73D6" w:rsidRDefault="002C65D6" w:rsidP="005D7490">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sidR="005229B3">
        <w:rPr>
          <w:bCs/>
          <w:szCs w:val="24"/>
        </w:rPr>
        <w:t xml:space="preserve"> These models were built iteratively, adding one effect at a time.</w:t>
      </w:r>
      <w:r w:rsidR="00F137C4">
        <w:rPr>
          <w:bCs/>
          <w:szCs w:val="24"/>
        </w:rPr>
        <w:t xml:space="preserve"> Our best fitting model included all four terms </w:t>
      </w:r>
      <w:r w:rsidR="00F137C4" w:rsidRPr="00245B8B">
        <w:rPr>
          <w:szCs w:val="24"/>
        </w:rPr>
        <w:t>(</w:t>
      </w:r>
      <w:r w:rsidR="00A73457" w:rsidRPr="00A73457">
        <w:rPr>
          <w:i/>
          <w:iCs/>
          <w:szCs w:val="24"/>
        </w:rPr>
        <w:t>χ2</w:t>
      </w:r>
      <w:r w:rsidR="005229B3">
        <w:rPr>
          <w:szCs w:val="24"/>
        </w:rPr>
        <w:t>(1</w:t>
      </w:r>
      <w:r w:rsidR="002F3862">
        <w:rPr>
          <w:szCs w:val="24"/>
        </w:rPr>
        <w:t xml:space="preserve">, </w:t>
      </w:r>
      <w:r w:rsidR="002F3862">
        <w:rPr>
          <w:i/>
          <w:iCs/>
          <w:szCs w:val="24"/>
        </w:rPr>
        <w:t xml:space="preserve">N </w:t>
      </w:r>
      <w:r w:rsidR="002F3862">
        <w:rPr>
          <w:szCs w:val="24"/>
        </w:rPr>
        <w:t>= 597</w:t>
      </w:r>
      <w:r w:rsidR="005229B3">
        <w:rPr>
          <w:szCs w:val="24"/>
        </w:rPr>
        <w:t>) =</w:t>
      </w:r>
      <w:r w:rsidR="00F137C4" w:rsidRPr="00245B8B">
        <w:rPr>
          <w:szCs w:val="24"/>
        </w:rPr>
        <w:t xml:space="preserve"> </w:t>
      </w:r>
      <w:r w:rsidR="00F137C4" w:rsidRPr="00F137C4">
        <w:rPr>
          <w:szCs w:val="24"/>
        </w:rPr>
        <w:t>4.205</w:t>
      </w:r>
      <w:r w:rsidR="005229B3">
        <w:rPr>
          <w:szCs w:val="24"/>
        </w:rPr>
        <w:t xml:space="preserve">, </w:t>
      </w:r>
      <w:r w:rsidR="005229B3">
        <w:rPr>
          <w:i/>
          <w:iCs/>
          <w:szCs w:val="24"/>
        </w:rPr>
        <w:t>p</w:t>
      </w:r>
      <w:r w:rsidR="005229B3">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r w:rsidR="009D429D" w:rsidRPr="00245B8B">
        <w:rPr>
          <w:szCs w:val="24"/>
        </w:rPr>
        <w:t xml:space="preserve">], </w:t>
      </w:r>
      <w:r w:rsidR="009D429D">
        <w:rPr>
          <w:szCs w:val="24"/>
        </w:rPr>
        <w:t>p</w:t>
      </w:r>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best fit. Only the addition of the reappraisal ERQ subscale improved model fit above that of our hypothesized model </w:t>
      </w:r>
      <w:r w:rsidR="00C5047E" w:rsidRPr="00245B8B">
        <w:rPr>
          <w:szCs w:val="24"/>
        </w:rPr>
        <w:t>(</w:t>
      </w:r>
      <w:r w:rsidR="00A73457" w:rsidRPr="00A73457">
        <w:rPr>
          <w:i/>
          <w:iCs/>
          <w:szCs w:val="24"/>
        </w:rPr>
        <w:t>χ2</w:t>
      </w:r>
      <w:r w:rsidR="005229B3">
        <w:rPr>
          <w:szCs w:val="24"/>
        </w:rPr>
        <w:t>(1</w:t>
      </w:r>
      <w:r w:rsidR="001F3AD3">
        <w:rPr>
          <w:szCs w:val="24"/>
        </w:rPr>
        <w:t xml:space="preserve">, </w:t>
      </w:r>
      <w:r w:rsidR="001F3AD3">
        <w:rPr>
          <w:i/>
          <w:iCs/>
          <w:szCs w:val="24"/>
        </w:rPr>
        <w:t xml:space="preserve">N </w:t>
      </w:r>
      <w:r w:rsidR="001F3AD3">
        <w:rPr>
          <w:szCs w:val="24"/>
        </w:rPr>
        <w:t>= 597</w:t>
      </w:r>
      <w:r w:rsidR="005229B3">
        <w:rPr>
          <w:szCs w:val="24"/>
        </w:rPr>
        <w:t>)=</w:t>
      </w:r>
      <w:r w:rsidR="00C5047E" w:rsidRPr="00245B8B">
        <w:rPr>
          <w:szCs w:val="24"/>
        </w:rPr>
        <w:t xml:space="preserve"> </w:t>
      </w:r>
      <w:r w:rsidR="00C5047E" w:rsidRPr="00C5047E">
        <w:rPr>
          <w:szCs w:val="24"/>
        </w:rPr>
        <w:t>9.3587</w:t>
      </w:r>
      <w:r w:rsidR="005229B3">
        <w:rPr>
          <w:szCs w:val="24"/>
        </w:rPr>
        <w:t xml:space="preserve">, </w:t>
      </w:r>
      <w:r w:rsidR="005229B3">
        <w:rPr>
          <w:i/>
          <w:iCs/>
          <w:szCs w:val="24"/>
        </w:rPr>
        <w:t>p</w:t>
      </w:r>
      <w:r w:rsidR="005229B3">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r w:rsidR="00C5047E" w:rsidRPr="00245B8B">
        <w:rPr>
          <w:szCs w:val="24"/>
        </w:rPr>
        <w:t xml:space="preserve">], </w:t>
      </w:r>
      <w:r w:rsidR="00C5047E">
        <w:rPr>
          <w:szCs w:val="24"/>
        </w:rPr>
        <w:t xml:space="preserve"> </w:t>
      </w:r>
      <w:r w:rsidR="00C5047E" w:rsidRPr="00E633F1">
        <w:rPr>
          <w:i/>
          <w:iCs/>
          <w:szCs w:val="24"/>
        </w:rPr>
        <w:t>p</w:t>
      </w:r>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condition is moderating the relationship between affective intensity and strategy </w:t>
      </w:r>
      <w:r w:rsidR="00463F45">
        <w:rPr>
          <w:szCs w:val="24"/>
        </w:rPr>
        <w:t>usage/forecasting</w:t>
      </w:r>
      <w:r w:rsidR="002E666C">
        <w:rPr>
          <w:szCs w:val="24"/>
        </w:rPr>
        <w:t xml:space="preserve">. More specifically, at high intensities both </w:t>
      </w:r>
      <w:r>
        <w:rPr>
          <w:szCs w:val="24"/>
        </w:rPr>
        <w:t xml:space="preserve">strategy </w:t>
      </w:r>
      <w:r w:rsidR="002E666C">
        <w:rPr>
          <w:szCs w:val="24"/>
        </w:rPr>
        <w:t xml:space="preserve">forecasters and </w:t>
      </w:r>
      <w:r>
        <w:rPr>
          <w:szCs w:val="24"/>
        </w:rPr>
        <w:t>us</w:t>
      </w:r>
      <w:r w:rsidR="002E666C">
        <w:rPr>
          <w:szCs w:val="24"/>
        </w:rPr>
        <w:t xml:space="preserve">ers are similar in their likelihood of </w:t>
      </w:r>
      <w:r w:rsidR="00DB5573">
        <w:rPr>
          <w:szCs w:val="24"/>
        </w:rPr>
        <w:t xml:space="preserve">predicting or </w:t>
      </w:r>
      <w:r w:rsidR="002E666C">
        <w:rPr>
          <w:szCs w:val="24"/>
        </w:rPr>
        <w:t>using distraction</w:t>
      </w:r>
      <w:r w:rsidR="00DB5573">
        <w:rPr>
          <w:szCs w:val="24"/>
        </w:rPr>
        <w:t>, respectively</w:t>
      </w:r>
      <w:r w:rsidR="002E666C">
        <w:rPr>
          <w:szCs w:val="24"/>
        </w:rPr>
        <w:t>. However, in congruence with</w:t>
      </w:r>
      <w:r w:rsidR="0042769C">
        <w:rPr>
          <w:szCs w:val="24"/>
        </w:rPr>
        <w:t xml:space="preserve"> forecasters </w:t>
      </w:r>
      <w:r w:rsidR="00463F45">
        <w:rPr>
          <w:szCs w:val="24"/>
        </w:rPr>
        <w:t xml:space="preserve">predicting to </w:t>
      </w:r>
      <w:r w:rsidR="00035A91">
        <w:rPr>
          <w:szCs w:val="24"/>
        </w:rPr>
        <w:t xml:space="preserve">choose </w:t>
      </w:r>
      <w:r w:rsidR="0042769C">
        <w:rPr>
          <w:szCs w:val="24"/>
        </w:rPr>
        <w:t>reappraisal less than</w:t>
      </w:r>
      <w:r w:rsidR="002E666C">
        <w:rPr>
          <w:szCs w:val="24"/>
        </w:rPr>
        <w:t xml:space="preserve"> </w:t>
      </w:r>
      <w:r>
        <w:rPr>
          <w:szCs w:val="24"/>
        </w:rPr>
        <w:t>strategy users</w:t>
      </w:r>
      <w:r w:rsidR="002E666C">
        <w:rPr>
          <w:szCs w:val="24"/>
        </w:rPr>
        <w:t xml:space="preserve"> </w:t>
      </w:r>
      <w:r w:rsidR="00463F45">
        <w:rPr>
          <w:szCs w:val="24"/>
        </w:rPr>
        <w:t>used it in practice</w:t>
      </w:r>
      <w:r w:rsidR="0042769C">
        <w:rPr>
          <w:szCs w:val="24"/>
        </w:rPr>
        <w:t>,</w:t>
      </w:r>
      <w:r w:rsidR="002E666C">
        <w:rPr>
          <w:szCs w:val="24"/>
        </w:rPr>
        <w:t xml:space="preserve"> </w:t>
      </w:r>
      <w:r>
        <w:rPr>
          <w:szCs w:val="24"/>
        </w:rPr>
        <w:t xml:space="preserve">strategy </w:t>
      </w:r>
      <w:r w:rsidR="002E666C">
        <w:rPr>
          <w:szCs w:val="24"/>
        </w:rPr>
        <w:t>forecasters are less likely</w:t>
      </w:r>
      <w:r w:rsidR="00DB5573">
        <w:rPr>
          <w:szCs w:val="24"/>
        </w:rPr>
        <w:t xml:space="preserve"> to predict choosing reappraisal</w:t>
      </w:r>
      <w:r w:rsidR="002E666C">
        <w:rPr>
          <w:szCs w:val="24"/>
        </w:rPr>
        <w:t xml:space="preserve"> than </w:t>
      </w:r>
      <w:r>
        <w:rPr>
          <w:szCs w:val="24"/>
        </w:rPr>
        <w:t>strategy users</w:t>
      </w:r>
      <w:r w:rsidR="002E666C">
        <w:rPr>
          <w:szCs w:val="24"/>
        </w:rPr>
        <w:t xml:space="preserve"> </w:t>
      </w:r>
      <w:r w:rsidR="00DB5573">
        <w:rPr>
          <w:szCs w:val="24"/>
        </w:rPr>
        <w:t>were to use</w:t>
      </w:r>
      <w:r w:rsidR="002E666C">
        <w:rPr>
          <w:szCs w:val="24"/>
        </w:rPr>
        <w:t xml:space="preserve"> reappraisal</w:t>
      </w:r>
      <w:r w:rsidR="00DB5573">
        <w:rPr>
          <w:szCs w:val="24"/>
        </w:rPr>
        <w:t xml:space="preserve"> at lower intensities</w:t>
      </w:r>
      <w:r w:rsidR="002E666C">
        <w:rPr>
          <w:szCs w:val="24"/>
        </w:rPr>
        <w:t xml:space="preserve"> </w: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17AB0694" w14:textId="6FC1437E" w:rsidR="00463F45" w:rsidRDefault="00EF043F">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29920" behindDoc="0" locked="0" layoutInCell="1" allowOverlap="1" wp14:anchorId="19426110" wp14:editId="37CD141F">
                <wp:simplePos x="0" y="0"/>
                <wp:positionH relativeFrom="column">
                  <wp:posOffset>-232410</wp:posOffset>
                </wp:positionH>
                <wp:positionV relativeFrom="paragraph">
                  <wp:posOffset>3169285</wp:posOffset>
                </wp:positionV>
                <wp:extent cx="6439535" cy="5039806"/>
                <wp:effectExtent l="0" t="0" r="0" b="8890"/>
                <wp:wrapSquare wrapText="bothSides"/>
                <wp:docPr id="1801217974" name="Group 10"/>
                <wp:cNvGraphicFramePr/>
                <a:graphic xmlns:a="http://schemas.openxmlformats.org/drawingml/2006/main">
                  <a:graphicData uri="http://schemas.microsoft.com/office/word/2010/wordprocessingGroup">
                    <wpg:wgp>
                      <wpg:cNvGrpSpPr/>
                      <wpg:grpSpPr>
                        <a:xfrm>
                          <a:off x="0" y="0"/>
                          <a:ext cx="6439535" cy="5039806"/>
                          <a:chOff x="0" y="0"/>
                          <a:chExt cx="6439535" cy="5039806"/>
                        </a:xfrm>
                      </wpg:grpSpPr>
                      <wpg:grpSp>
                        <wpg:cNvPr id="19224483" name="Group 9"/>
                        <wpg:cNvGrpSpPr/>
                        <wpg:grpSpPr>
                          <a:xfrm>
                            <a:off x="0" y="0"/>
                            <a:ext cx="6439535" cy="5039806"/>
                            <a:chOff x="0" y="-243083"/>
                            <a:chExt cx="6439535" cy="5040510"/>
                          </a:xfrm>
                        </wpg:grpSpPr>
                        <wps:wsp>
                          <wps:cNvPr id="1262287050" name="Text Box 2"/>
                          <wps:cNvSpPr txBox="1">
                            <a:spLocks noChangeArrowheads="1"/>
                          </wps:cNvSpPr>
                          <wps:spPr bwMode="auto">
                            <a:xfrm>
                              <a:off x="0" y="4167578"/>
                              <a:ext cx="6439535" cy="629849"/>
                            </a:xfrm>
                            <a:prstGeom prst="rect">
                              <a:avLst/>
                            </a:prstGeom>
                            <a:solidFill>
                              <a:srgbClr val="FFFFFF"/>
                            </a:solidFill>
                            <a:ln w="9525">
                              <a:noFill/>
                              <a:miter lim="800000"/>
                              <a:headEnd/>
                              <a:tailEnd/>
                            </a:ln>
                          </wps:spPr>
                          <wps:txb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wps:txbx>
                          <wps:bodyPr rot="0" vert="horz" wrap="square" lIns="91440" tIns="45720" rIns="91440" bIns="45720" anchor="t" anchorCtr="0">
                            <a:noAutofit/>
                          </wps:bodyPr>
                        </wps:wsp>
                        <pic:pic xmlns:pic="http://schemas.openxmlformats.org/drawingml/2006/picture">
                          <pic:nvPicPr>
                            <pic:cNvPr id="486820580" name="Picture 8"/>
                            <pic:cNvPicPr>
                              <a:picLocks noChangeAspect="1"/>
                            </pic:cNvPicPr>
                          </pic:nvPicPr>
                          <pic:blipFill rotWithShape="1">
                            <a:blip r:embed="rId46" cstate="print">
                              <a:extLst>
                                <a:ext uri="{28A0092B-C50C-407E-A947-70E740481C1C}">
                                  <a14:useLocalDpi xmlns:a14="http://schemas.microsoft.com/office/drawing/2010/main" val="0"/>
                                </a:ext>
                              </a:extLst>
                            </a:blip>
                            <a:srcRect r="25603"/>
                            <a:stretch/>
                          </pic:blipFill>
                          <pic:spPr bwMode="auto">
                            <a:xfrm>
                              <a:off x="653144" y="-243083"/>
                              <a:ext cx="5047012" cy="4369102"/>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49451081" name="Picture 8" descr="A diagram of different types of lines&#10;&#10;Description automatically generated with medium confidence"/>
                          <pic:cNvPicPr>
                            <a:picLocks noChangeAspect="1"/>
                          </pic:cNvPicPr>
                        </pic:nvPicPr>
                        <pic:blipFill rotWithShape="1">
                          <a:blip r:embed="rId47" cstate="print">
                            <a:extLst>
                              <a:ext uri="{28A0092B-C50C-407E-A947-70E740481C1C}">
                                <a14:useLocalDpi xmlns:a14="http://schemas.microsoft.com/office/drawing/2010/main" val="0"/>
                              </a:ext>
                            </a:extLst>
                          </a:blip>
                          <a:srcRect l="74796" t="37266" r="1397" b="44097"/>
                          <a:stretch/>
                        </pic:blipFill>
                        <pic:spPr bwMode="auto">
                          <a:xfrm>
                            <a:off x="1876301" y="878774"/>
                            <a:ext cx="1412875" cy="712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9426110" id="Group 10" o:spid="_x0000_s1065" style="position:absolute;left:0;text-align:left;margin-left:-18.3pt;margin-top:249.55pt;width:507.05pt;height:396.85pt;z-index:251729920" coordsize="64395,5039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OHw7m433K935CwGBw0&#10;IRMEwTEHq6m+33S9LXZgaGBaIAraMVi8ZipQu5URpZLphjctl8xmc1m85nc9n9BodFo9JpdNp9Rq&#10;dVq9Zrddr9hsdls9pNIC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">
                <v:group id="Group 9" o:spid="_x0000_s1066" style="position:absolute;width:64395;height:50398" coordorigin=",-2430" coordsize="64395,5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">
                  <v:shape id="Text Box 2" o:spid="_x0000_s1067" type="#_x0000_t202" style="position:absolute;top:41675;width:6439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v:textbox>
                  </v:shape>
                  <v:shape id="Picture 8" o:spid="_x0000_s1068" type="#_x0000_t75" style="position:absolute;left:6531;top:-2430;width:50470;height:4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">
                    <v:imagedata r:id="rId48" o:title="" cropright="16779f"/>
                  </v:shape>
                </v:group>
                <v:shape id="Picture 8" o:spid="_x0000_s1069" type="#_x0000_t75" alt="A diagram of different types of lines&#10;&#10;Description automatically generated with medium confidence" style="position:absolute;left:18763;top:8787;width:14128;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">
                  <v:imagedata r:id="rId49" o:title="A diagram of different types of lines&#10;&#10;Description automatically generated with medium confidence" croptop="24423f" cropbottom="28899f" cropleft="49018f" cropright="916f"/>
                </v:shape>
                <w10:wrap type="square"/>
              </v:group>
            </w:pict>
          </mc:Fallback>
        </mc:AlternateContent>
      </w:r>
      <w:r w:rsidR="002C65D6">
        <w:rPr>
          <w:b/>
          <w:szCs w:val="24"/>
        </w:rPr>
        <w:t>Strategy f</w:t>
      </w:r>
      <w:r w:rsidR="001A2CE8">
        <w:rPr>
          <w:b/>
          <w:szCs w:val="24"/>
        </w:rPr>
        <w:t xml:space="preserve">orecasters and </w:t>
      </w:r>
      <w:r w:rsidR="002C65D6">
        <w:rPr>
          <w:b/>
          <w:szCs w:val="24"/>
        </w:rPr>
        <w:t>users</w:t>
      </w:r>
      <w:r w:rsidR="001A2CE8">
        <w:rPr>
          <w:b/>
          <w:szCs w:val="24"/>
        </w:rPr>
        <w:t xml:space="preserve"> differ in regulation </w:t>
      </w:r>
      <w:r w:rsidR="006C597D">
        <w:rPr>
          <w:b/>
          <w:szCs w:val="24"/>
        </w:rPr>
        <w:t>effort</w:t>
      </w:r>
      <w:r w:rsidR="001A2CE8">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r w:rsidR="005C74A1">
        <w:rPr>
          <w:bCs/>
          <w:i/>
          <w:iCs/>
          <w:szCs w:val="24"/>
        </w:rPr>
        <w:t>F</w:t>
      </w:r>
      <w:r w:rsidR="005C74A1">
        <w:rPr>
          <w:bCs/>
          <w:szCs w:val="24"/>
        </w:rPr>
        <w:t>(1, 215) = 0.392, p = 0.532)</w:t>
      </w:r>
      <w:r w:rsidR="00463F45">
        <w:rPr>
          <w:bCs/>
          <w:szCs w:val="24"/>
        </w:rPr>
        <w:t>. H</w:t>
      </w:r>
      <w:r w:rsidR="005C74A1">
        <w:rPr>
          <w:bCs/>
          <w:szCs w:val="24"/>
        </w:rPr>
        <w:t xml:space="preserve">owever, the participants in the </w:t>
      </w:r>
      <w:r w:rsidR="002C65D6">
        <w:rPr>
          <w:bCs/>
          <w:szCs w:val="24"/>
        </w:rPr>
        <w:t>use</w:t>
      </w:r>
      <w:r w:rsidR="005C74A1">
        <w:rPr>
          <w:bCs/>
          <w:szCs w:val="24"/>
        </w:rPr>
        <w:t xml:space="preserve"> condition did differ from participants in the forecasting condition in how effortful regulation was across strategies, even when adjusting for strategy usage/</w:t>
      </w:r>
      <w:r w:rsidR="00131503">
        <w:rPr>
          <w:bCs/>
          <w:szCs w:val="24"/>
        </w:rPr>
        <w:t>forecast</w:t>
      </w:r>
      <w:r w:rsidR="005C74A1">
        <w:rPr>
          <w:bCs/>
          <w:szCs w:val="24"/>
        </w:rPr>
        <w:t xml:space="preserve"> (</w:t>
      </w:r>
      <w:r w:rsidR="005C74A1">
        <w:rPr>
          <w:bCs/>
          <w:i/>
          <w:iCs/>
          <w:szCs w:val="24"/>
        </w:rPr>
        <w:t>F</w:t>
      </w:r>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xml:space="preserve">; experiencers reported that reappraisal was more </w:t>
      </w:r>
      <w:r w:rsidR="00463F45">
        <w:rPr>
          <w:bCs/>
          <w:szCs w:val="24"/>
        </w:rPr>
        <w:lastRenderedPageBreak/>
        <w:t>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r w:rsidR="00035A91">
        <w:rPr>
          <w:bCs/>
          <w:i/>
          <w:iCs/>
          <w:szCs w:val="24"/>
          <w:vertAlign w:val="subscript"/>
        </w:rPr>
        <w:t>user</w:t>
      </w:r>
      <w:r w:rsidR="000C5A68">
        <w:rPr>
          <w:bCs/>
          <w:i/>
          <w:iCs/>
          <w:szCs w:val="24"/>
          <w:vertAlign w:val="subscript"/>
        </w:rPr>
        <w:t xml:space="preserv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r w:rsidR="00035A91">
        <w:rPr>
          <w:bCs/>
          <w:i/>
          <w:iCs/>
          <w:szCs w:val="24"/>
          <w:vertAlign w:val="subscript"/>
        </w:rPr>
        <w:t>f</w:t>
      </w:r>
      <w:r w:rsidR="000C5A68">
        <w:rPr>
          <w:bCs/>
          <w:i/>
          <w:iCs/>
          <w:szCs w:val="24"/>
          <w:vertAlign w:val="subscript"/>
        </w:rPr>
        <w:t>orecast</w:t>
      </w:r>
      <w:r w:rsidR="00035A91">
        <w:rPr>
          <w:bCs/>
          <w:i/>
          <w:iCs/>
          <w:szCs w:val="24"/>
          <w:vertAlign w:val="subscript"/>
        </w:rPr>
        <w:t>er</w:t>
      </w:r>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r w:rsidR="00D359DD">
        <w:rPr>
          <w:bCs/>
          <w:i/>
          <w:iCs/>
          <w:noProof/>
          <w:szCs w:val="24"/>
        </w:rPr>
        <mc:AlternateContent>
          <mc:Choice Requires="wpg">
            <w:drawing>
              <wp:anchor distT="0" distB="0" distL="114300" distR="114300" simplePos="0" relativeHeight="251732992" behindDoc="0" locked="0" layoutInCell="1" allowOverlap="1" wp14:anchorId="57BF8CA8" wp14:editId="664CAD24">
                <wp:simplePos x="0" y="0"/>
                <wp:positionH relativeFrom="column">
                  <wp:posOffset>3833495</wp:posOffset>
                </wp:positionH>
                <wp:positionV relativeFrom="paragraph">
                  <wp:posOffset>2105025</wp:posOffset>
                </wp:positionV>
                <wp:extent cx="2077720" cy="4512310"/>
                <wp:effectExtent l="0" t="0" r="0" b="2540"/>
                <wp:wrapSquare wrapText="bothSides"/>
                <wp:docPr id="942315329" name="Group 14"/>
                <wp:cNvGraphicFramePr/>
                <a:graphic xmlns:a="http://schemas.openxmlformats.org/drawingml/2006/main">
                  <a:graphicData uri="http://schemas.microsoft.com/office/word/2010/wordprocessingGroup">
                    <wpg:wgp>
                      <wpg:cNvGrpSpPr/>
                      <wpg:grpSpPr>
                        <a:xfrm>
                          <a:off x="0" y="0"/>
                          <a:ext cx="2077720" cy="4512310"/>
                          <a:chOff x="0" y="0"/>
                          <a:chExt cx="2077720" cy="4512310"/>
                        </a:xfrm>
                      </wpg:grpSpPr>
                      <wpg:grpSp>
                        <wpg:cNvPr id="259954199" name="Group 13"/>
                        <wpg:cNvGrpSpPr/>
                        <wpg:grpSpPr>
                          <a:xfrm>
                            <a:off x="0" y="0"/>
                            <a:ext cx="2077720" cy="4512310"/>
                            <a:chOff x="0" y="0"/>
                            <a:chExt cx="2077720" cy="4512310"/>
                          </a:xfrm>
                        </wpg:grpSpPr>
                        <pic:pic xmlns:pic="http://schemas.openxmlformats.org/drawingml/2006/picture">
                          <pic:nvPicPr>
                            <pic:cNvPr id="118663087" name="Picture 11" descr="A graph of a graph with red and blue points&#10;&#10;Description automatically generated with medium confidence"/>
                            <pic:cNvPicPr>
                              <a:picLocks noChangeAspect="1"/>
                            </pic:cNvPicPr>
                          </pic:nvPicPr>
                          <pic:blipFill rotWithShape="1">
                            <a:blip r:embed="rId50" cstate="print">
                              <a:alphaModFix/>
                              <a:extLst>
                                <a:ext uri="{28A0092B-C50C-407E-A947-70E740481C1C}">
                                  <a14:useLocalDpi xmlns:a14="http://schemas.microsoft.com/office/drawing/2010/main" val="0"/>
                                </a:ext>
                              </a:extLst>
                            </a:blip>
                            <a:srcRect l="79948" t="5131" b="4328"/>
                            <a:stretch/>
                          </pic:blipFill>
                          <pic:spPr bwMode="auto">
                            <a:xfrm>
                              <a:off x="1290637" y="190500"/>
                              <a:ext cx="732790" cy="3308985"/>
                            </a:xfrm>
                            <a:prstGeom prst="rect">
                              <a:avLst/>
                            </a:prstGeom>
                            <a:noFill/>
                            <a:ln>
                              <a:noFill/>
                            </a:ln>
                            <a:extLst>
                              <a:ext uri="{53640926-AAD7-44D8-BBD7-CCE9431645EC}">
                                <a14:shadowObscured xmlns:a14="http://schemas.microsoft.com/office/drawing/2010/main"/>
                              </a:ext>
                            </a:extLst>
                          </pic:spPr>
                        </pic:pic>
                        <wpg:grpSp>
                          <wpg:cNvPr id="51407788" name="Group 12"/>
                          <wpg:cNvGrpSpPr/>
                          <wpg:grpSpPr>
                            <a:xfrm>
                              <a:off x="0" y="0"/>
                              <a:ext cx="2077720" cy="4512310"/>
                              <a:chOff x="0" y="0"/>
                              <a:chExt cx="2077720" cy="4512310"/>
                            </a:xfrm>
                          </wpg:grpSpPr>
                          <pic:pic xmlns:pic="http://schemas.openxmlformats.org/drawingml/2006/picture">
                            <pic:nvPicPr>
                              <pic:cNvPr id="1285012987" name="Picture 11"/>
                              <pic:cNvPicPr>
                                <a:picLocks noChangeAspect="1"/>
                              </pic:cNvPicPr>
                            </pic:nvPicPr>
                            <pic:blipFill rotWithShape="1">
                              <a:blip r:embed="rId51" cstate="print">
                                <a:alphaModFix/>
                                <a:extLst>
                                  <a:ext uri="{28A0092B-C50C-407E-A947-70E740481C1C}">
                                    <a14:useLocalDpi xmlns:a14="http://schemas.microsoft.com/office/drawing/2010/main" val="0"/>
                                  </a:ext>
                                </a:extLst>
                              </a:blip>
                              <a:srcRect l="4688" t="5652" r="64713" b="3807"/>
                              <a:stretch/>
                            </pic:blipFill>
                            <pic:spPr bwMode="auto">
                              <a:xfrm>
                                <a:off x="171449" y="209550"/>
                                <a:ext cx="1119187" cy="3310890"/>
                              </a:xfrm>
                              <a:prstGeom prst="rect">
                                <a:avLst/>
                              </a:prstGeom>
                              <a:noFill/>
                              <a:ln>
                                <a:noFill/>
                              </a:ln>
                              <a:extLst>
                                <a:ext uri="{53640926-AAD7-44D8-BBD7-CCE9431645EC}">
                                  <a14:shadowObscured xmlns:a14="http://schemas.microsoft.com/office/drawing/2010/main"/>
                                </a:ext>
                              </a:extLst>
                            </pic:spPr>
                          </pic:pic>
                          <wpg:grpSp>
                            <wpg:cNvPr id="778733193" name="Group 28"/>
                            <wpg:cNvGrpSpPr/>
                            <wpg:grpSpPr>
                              <a:xfrm>
                                <a:off x="0" y="0"/>
                                <a:ext cx="2077720" cy="4512310"/>
                                <a:chOff x="0" y="0"/>
                                <a:chExt cx="2077752" cy="4512937"/>
                              </a:xfrm>
                            </wpg:grpSpPr>
                            <wpg:grpSp>
                              <wpg:cNvPr id="1471866261" name="Group 12"/>
                              <wpg:cNvGrpSpPr/>
                              <wpg:grpSpPr>
                                <a:xfrm>
                                  <a:off x="0" y="0"/>
                                  <a:ext cx="949459" cy="3657600"/>
                                  <a:chOff x="0" y="0"/>
                                  <a:chExt cx="949590" cy="3657600"/>
                                </a:xfrm>
                              </wpg:grpSpPr>
                              <wpg:grpSp>
                                <wpg:cNvPr id="1843222630" name="Group 10"/>
                                <wpg:cNvGrpSpPr/>
                                <wpg:grpSpPr>
                                  <a:xfrm>
                                    <a:off x="0" y="0"/>
                                    <a:ext cx="949590" cy="3657600"/>
                                    <a:chOff x="0" y="0"/>
                                    <a:chExt cx="949590"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r="93880"/>
                                    <a:stretch/>
                                  </pic:blipFill>
                                  <pic:spPr>
                                    <a:xfrm>
                                      <a:off x="0" y="0"/>
                                      <a:ext cx="223871" cy="3657600"/>
                                    </a:xfrm>
                                    <a:prstGeom prst="rect">
                                      <a:avLst/>
                                    </a:prstGeom>
                                  </pic:spPr>
                                </pic:pic>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actually had. </w:t>
                                    </w:r>
                                  </w:p>
                                </w:txbxContent>
                              </wps:txbx>
                              <wps:bodyPr rot="0" vert="horz" wrap="square" lIns="91440" tIns="45720" rIns="91440" bIns="45720" anchor="t" anchorCtr="0">
                                <a:noAutofit/>
                              </wps:bodyPr>
                            </wps:wsp>
                          </wpg:grpSp>
                        </wpg:grpSp>
                      </wpg:grpSp>
                      <pic:pic xmlns:pic="http://schemas.openxmlformats.org/drawingml/2006/picture">
                        <pic:nvPicPr>
                          <pic:cNvPr id="1837370854" name="Picture 8" descr="A diagram of different types of lines&#10;&#10;Description automatically generated with medium confidence"/>
                          <pic:cNvPicPr>
                            <a:picLocks noChangeAspect="1"/>
                          </pic:cNvPicPr>
                        </pic:nvPicPr>
                        <pic:blipFill rotWithShape="1">
                          <a:blip r:embed="rId53" cstate="print">
                            <a:extLst>
                              <a:ext uri="{28A0092B-C50C-407E-A947-70E740481C1C}">
                                <a14:useLocalDpi xmlns:a14="http://schemas.microsoft.com/office/drawing/2010/main" val="0"/>
                              </a:ext>
                            </a:extLst>
                          </a:blip>
                          <a:srcRect l="74796" t="37266" r="1397" b="44097"/>
                          <a:stretch/>
                        </pic:blipFill>
                        <pic:spPr bwMode="auto">
                          <a:xfrm>
                            <a:off x="604837" y="2524125"/>
                            <a:ext cx="1323975" cy="6673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7BF8CA8" id="Group 14" o:spid="_x0000_s1070" style="position:absolute;left:0;text-align:left;margin-left:301.85pt;margin-top:165.75pt;width:163.6pt;height:355.3pt;z-index:251732992" coordsize="20777,4512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wEwrtfsKjkpcwOJxWLxmNx2PyGRyWTymVy2XzGZzWbAF+zmfueDkMEkeGseg1Gp1Wr1mt12v&#10;2Gx2Wz2m122ugI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FgA&#10;OLgoWxzpyGJyWTymVy2XzGZzWbzmdz2f0F3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">
                <v:group id="Group 13" o:spid="_x0000_s1071"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">
                  <v:shape id="Picture 11" o:spid="_x0000_s1072" type="#_x0000_t75" alt="A graph of a graph with red and blue points&#10;&#10;Description automatically generated with medium confidence" style="position:absolute;left:12906;top:1905;width:7328;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">
                    <v:imagedata r:id="rId54" o:title="A graph of a graph with red and blue points&#10;&#10;Description automatically generated with medium confidence" croptop="3363f" cropbottom="2836f" cropleft="52395f"/>
                  </v:shape>
                  <v:group id="Group 12" o:spid="_x0000_s1073"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">
                    <v:shape id="Picture 11" o:spid="_x0000_s1074" type="#_x0000_t75" style="position:absolute;left:1714;top:2095;width:11192;height:3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">
                      <v:imagedata r:id="rId55" o:title="" croptop="3704f" cropbottom="2495f" cropleft="3072f" cropright="42410f"/>
                    </v:shape>
                    <v:group id="Group 28" o:spid="_x0000_s1075" style="position:absolute;width:20777;height:45123" coordsize="20777,4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">
                      <v:group id="Group 12" o:spid="_x0000_s1076" style="position:absolute;width:9494;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_x0000_s1077" style="position:absolute;width:9495;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shape id="Picture 6" o:spid="_x0000_s1078" type="#_x0000_t75" alt="A graph with red and blue points&#10;&#10;Description automatically generated" style="position:absolute;width:223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">
                            <v:imagedata r:id="rId56" o:title="A graph with red and blue points&#10;&#10;Description automatically generated" cropright="61525f"/>
                          </v:shape>
                          <v:shape id="Text Box 9" o:spid="_x0000_s1079"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80"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shape id="Text Box 2" o:spid="_x0000_s1081"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actually had. </w:t>
                              </w:r>
                            </w:p>
                          </w:txbxContent>
                        </v:textbox>
                      </v:shape>
                    </v:group>
                  </v:group>
                </v:group>
                <v:shape id="Picture 8" o:spid="_x0000_s1082" type="#_x0000_t75" alt="A diagram of different types of lines&#10;&#10;Description automatically generated with medium confidence" style="position:absolute;left:6048;top:25241;width:13240;height:6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">
                  <v:imagedata r:id="rId57" o:title="A diagram of different types of lines&#10;&#10;Description automatically generated with medium confidence" croptop="24423f" cropbottom="28899f" cropleft="49018f" cropright="916f"/>
                </v:shape>
                <w10:wrap type="square"/>
              </v:group>
            </w:pict>
          </mc:Fallback>
        </mc:AlternateContent>
      </w:r>
      <w:r w:rsidR="000C5A68">
        <w:rPr>
          <w:bCs/>
          <w:i/>
          <w:iCs/>
          <w:szCs w:val="24"/>
        </w:rPr>
        <w:t>t</w:t>
      </w:r>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1B7808C6" w:rsidR="0043784E" w:rsidRDefault="00B33C41" w:rsidP="00BE73D6">
      <w:pPr>
        <w:spacing w:after="0" w:line="480" w:lineRule="auto"/>
        <w:ind w:left="0" w:firstLine="720"/>
        <w:rPr>
          <w:b/>
          <w:szCs w:val="24"/>
        </w:rPr>
      </w:pPr>
      <w:r>
        <w:rPr>
          <w:b/>
          <w:szCs w:val="24"/>
        </w:rPr>
        <w:t>Strategy f</w:t>
      </w:r>
      <w:r w:rsidR="00463F45">
        <w:rPr>
          <w:b/>
          <w:szCs w:val="24"/>
        </w:rPr>
        <w:t xml:space="preserve">orecasters and </w:t>
      </w:r>
      <w:r>
        <w:rPr>
          <w:b/>
          <w:szCs w:val="24"/>
        </w:rPr>
        <w:t>us</w:t>
      </w:r>
      <w:r w:rsidR="00463F45">
        <w:rPr>
          <w:b/>
          <w:szCs w:val="24"/>
        </w:rPr>
        <w:t>e</w:t>
      </w:r>
      <w:r w:rsidR="000446C3">
        <w:rPr>
          <w:b/>
          <w:szCs w:val="24"/>
        </w:rPr>
        <w:t>r</w:t>
      </w:r>
      <w:r w:rsidR="00463F45">
        <w:rPr>
          <w:b/>
          <w:szCs w:val="24"/>
        </w:rPr>
        <w:t xml:space="preserv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r w:rsidR="00035A91">
        <w:rPr>
          <w:bCs/>
          <w:i/>
          <w:iCs/>
          <w:szCs w:val="24"/>
          <w:vertAlign w:val="subscript"/>
        </w:rPr>
        <w:t>r</w:t>
      </w:r>
      <w:r w:rsidR="00304D13">
        <w:rPr>
          <w:bCs/>
          <w:i/>
          <w:iCs/>
          <w:szCs w:val="24"/>
          <w:vertAlign w:val="subscript"/>
        </w:rPr>
        <w:t xml:space="preserve">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d</w:t>
      </w:r>
      <w:r w:rsidR="00304D13">
        <w:rPr>
          <w:bCs/>
          <w:i/>
          <w:iCs/>
          <w:szCs w:val="24"/>
          <w:vertAlign w:val="subscript"/>
        </w:rPr>
        <w:t>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r w:rsidR="00035A91">
        <w:rPr>
          <w:bCs/>
          <w:i/>
          <w:iCs/>
          <w:szCs w:val="24"/>
          <w:vertAlign w:val="subscript"/>
        </w:rPr>
        <w:t>u</w:t>
      </w:r>
      <w:r>
        <w:rPr>
          <w:bCs/>
          <w:i/>
          <w:iCs/>
          <w:szCs w:val="24"/>
          <w:vertAlign w:val="subscript"/>
        </w:rPr>
        <w:t>sers</w:t>
      </w:r>
      <w:r w:rsidR="00304D13">
        <w:rPr>
          <w:bCs/>
          <w:i/>
          <w:iCs/>
          <w:szCs w:val="24"/>
          <w:vertAlign w:val="subscript"/>
        </w:rPr>
        <w:t xml:space="preserv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f</w:t>
      </w:r>
      <w:r w:rsidR="00304D13">
        <w:rPr>
          <w:bCs/>
          <w:i/>
          <w:iCs/>
          <w:szCs w:val="24"/>
          <w:vertAlign w:val="subscript"/>
        </w:rPr>
        <w:t>orecast</w:t>
      </w:r>
      <w:r>
        <w:rPr>
          <w:bCs/>
          <w:i/>
          <w:iCs/>
          <w:szCs w:val="24"/>
          <w:vertAlign w:val="subscript"/>
        </w:rPr>
        <w:t>ers</w:t>
      </w:r>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significant difference</w:t>
      </w:r>
      <w:r w:rsidR="00463F45" w:rsidRPr="00463F45">
        <w:rPr>
          <w:noProof/>
          <w:szCs w:val="24"/>
        </w:rPr>
        <w:t xml:space="preserve"> </w:t>
      </w:r>
      <w:r w:rsidR="00D9730E">
        <w:rPr>
          <w:bCs/>
          <w:szCs w:val="24"/>
        </w:rPr>
        <w:t xml:space="preserve">between </w:t>
      </w:r>
      <w:r>
        <w:rPr>
          <w:bCs/>
          <w:szCs w:val="24"/>
        </w:rPr>
        <w:t>strategy users</w:t>
      </w:r>
      <w:r w:rsidR="00D9730E">
        <w:rPr>
          <w:bCs/>
          <w:szCs w:val="24"/>
        </w:rPr>
        <w:t xml:space="preserve"> and forecasters in how effectively distraction reduces affective intensity (</w:t>
      </w:r>
      <w:r w:rsidR="00D9730E" w:rsidRPr="00E633F1">
        <w:rPr>
          <w:bCs/>
          <w:i/>
          <w:iCs/>
          <w:szCs w:val="24"/>
        </w:rPr>
        <w:t>x̄</w:t>
      </w:r>
      <w:r>
        <w:rPr>
          <w:bCs/>
          <w:i/>
          <w:iCs/>
          <w:szCs w:val="24"/>
        </w:rPr>
        <w:t xml:space="preserve"> </w:t>
      </w:r>
      <w:r w:rsidR="00035A91">
        <w:rPr>
          <w:bCs/>
          <w:i/>
          <w:iCs/>
          <w:szCs w:val="24"/>
          <w:vertAlign w:val="subscript"/>
        </w:rPr>
        <w:t>u</w:t>
      </w:r>
      <w:r>
        <w:rPr>
          <w:bCs/>
          <w:i/>
          <w:iCs/>
          <w:szCs w:val="24"/>
          <w:vertAlign w:val="subscript"/>
        </w:rPr>
        <w:t>sers</w:t>
      </w:r>
      <w:r w:rsidR="00D9730E">
        <w:rPr>
          <w:bCs/>
          <w:i/>
          <w:iCs/>
          <w:szCs w:val="24"/>
          <w:vertAlign w:val="subscript"/>
        </w:rPr>
        <w:t xml:space="preserv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r w:rsidR="00035A91">
        <w:rPr>
          <w:bCs/>
          <w:i/>
          <w:iCs/>
          <w:szCs w:val="24"/>
          <w:vertAlign w:val="subscript"/>
        </w:rPr>
        <w:t>f</w:t>
      </w:r>
      <w:r w:rsidR="00D9730E">
        <w:rPr>
          <w:bCs/>
          <w:i/>
          <w:iCs/>
          <w:szCs w:val="24"/>
          <w:vertAlign w:val="subscript"/>
        </w:rPr>
        <w:t>orecast</w:t>
      </w:r>
      <w:r>
        <w:rPr>
          <w:bCs/>
          <w:i/>
          <w:iCs/>
          <w:szCs w:val="24"/>
          <w:vertAlign w:val="subscript"/>
        </w:rPr>
        <w:t>ers</w:t>
      </w:r>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r w:rsidR="00D9730E">
        <w:rPr>
          <w:bCs/>
          <w:i/>
          <w:iCs/>
          <w:szCs w:val="24"/>
        </w:rPr>
        <w:t>t</w:t>
      </w:r>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mispredict the effectiveness of distraction, but not reappraisal, within these settings. </w:t>
      </w:r>
      <w:r w:rsidR="0043784E">
        <w:rPr>
          <w:b/>
          <w:szCs w:val="24"/>
        </w:rPr>
        <w:br w:type="page"/>
      </w:r>
    </w:p>
    <w:p w14:paraId="58B0197E" w14:textId="0B573066" w:rsidR="00654027" w:rsidRDefault="00B720B2" w:rsidP="00FE44DA">
      <w:pPr>
        <w:spacing w:after="160" w:line="259" w:lineRule="auto"/>
        <w:ind w:left="0" w:firstLine="0"/>
        <w:rPr>
          <w:b/>
          <w:szCs w:val="24"/>
        </w:rPr>
      </w:pPr>
      <w:r w:rsidRPr="008C7178">
        <w:rPr>
          <w:b/>
          <w:szCs w:val="24"/>
        </w:rPr>
        <w:lastRenderedPageBreak/>
        <w:t>GENERAL DISCUSSION</w:t>
      </w:r>
      <w:bookmarkStart w:id="188" w:name="_Hlk120030645"/>
    </w:p>
    <w:p w14:paraId="19A92E23" w14:textId="335F5238" w:rsidR="00654027" w:rsidRDefault="00C42BA3" w:rsidP="000967D7">
      <w:pPr>
        <w:spacing w:after="0" w:line="480" w:lineRule="auto"/>
        <w:ind w:left="0" w:firstLine="720"/>
        <w:rPr>
          <w:szCs w:val="24"/>
        </w:rPr>
      </w:pPr>
      <w:r>
        <w:rPr>
          <w:szCs w:val="24"/>
        </w:rPr>
        <w:t>Three</w:t>
      </w:r>
      <w:r w:rsidR="00B720B2" w:rsidRPr="008C7178">
        <w:rPr>
          <w:szCs w:val="24"/>
        </w:rPr>
        <w:t xml:space="preserve"> </w:t>
      </w:r>
      <w:r w:rsidR="00E60680">
        <w:rPr>
          <w:szCs w:val="24"/>
        </w:rPr>
        <w:t>studie</w:t>
      </w:r>
      <w:r w:rsidR="00B720B2" w:rsidRPr="008C7178">
        <w:rPr>
          <w:szCs w:val="24"/>
        </w:rPr>
        <w:t xml:space="preserve">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xml:space="preserve">. </w:t>
      </w:r>
      <w:r w:rsidR="00245CC6">
        <w:rPr>
          <w:szCs w:val="24"/>
        </w:rPr>
        <w:t>Study</w:t>
      </w:r>
      <w:r w:rsidR="00B720B2" w:rsidRPr="008C7178">
        <w:rPr>
          <w:szCs w:val="24"/>
        </w:rPr>
        <w:t xml:space="preserve"> 1 tasked untrained participants </w:t>
      </w:r>
      <w:r w:rsidR="00415735">
        <w:rPr>
          <w:szCs w:val="24"/>
        </w:rPr>
        <w:t>with</w:t>
      </w:r>
      <w:r w:rsidR="00B720B2" w:rsidRPr="008C7178">
        <w:rPr>
          <w:szCs w:val="24"/>
        </w:rPr>
        <w:t xml:space="preserve"> recall</w:t>
      </w:r>
      <w:r w:rsidR="00415735">
        <w:rPr>
          <w:szCs w:val="24"/>
        </w:rPr>
        <w:t>ing</w:t>
      </w:r>
      <w:r w:rsidR="00B720B2" w:rsidRPr="008C7178">
        <w:rPr>
          <w:szCs w:val="24"/>
        </w:rPr>
        <w:t xml:space="preserve"> emotional and spontaneous regulatory behaviors in a surprise recall task after exposure</w:t>
      </w:r>
      <w:r w:rsidR="00415735">
        <w:rPr>
          <w:szCs w:val="24"/>
        </w:rPr>
        <w:t xml:space="preserve"> to a high-intensity multi-modal context (a haunted house)</w:t>
      </w:r>
      <w:r w:rsidR="00B720B2" w:rsidRPr="008C7178">
        <w:rPr>
          <w:szCs w:val="24"/>
        </w:rPr>
        <w:t xml:space="preserv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00245CC6">
        <w:rPr>
          <w:szCs w:val="24"/>
        </w:rPr>
        <w:t>Study</w:t>
      </w:r>
      <w:r w:rsidR="00B720B2" w:rsidRPr="008C7178">
        <w:rPr>
          <w:szCs w:val="24"/>
        </w:rPr>
        <w:t xml:space="preserve">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 xml:space="preserve">usage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participants actually experienced</w:t>
      </w:r>
      <w:r w:rsidR="00B720B2" w:rsidRPr="008C7178">
        <w:rPr>
          <w:szCs w:val="24"/>
        </w:rPr>
        <w:t>.</w:t>
      </w:r>
      <w:r>
        <w:rPr>
          <w:szCs w:val="24"/>
        </w:rPr>
        <w:t xml:space="preserve"> However, </w:t>
      </w:r>
      <w:r w:rsidR="00B33C41">
        <w:rPr>
          <w:szCs w:val="24"/>
        </w:rPr>
        <w:t xml:space="preserve">strategy </w:t>
      </w:r>
      <w:r>
        <w:rPr>
          <w:szCs w:val="24"/>
        </w:rPr>
        <w:t xml:space="preserve">forecasters overpredicted how often distraction was used by </w:t>
      </w:r>
      <w:r w:rsidR="00B33C41">
        <w:rPr>
          <w:szCs w:val="24"/>
        </w:rPr>
        <w:t>participants who regulated within the haunted house (i.e., strategy users)</w:t>
      </w:r>
      <w:r>
        <w:rPr>
          <w:szCs w:val="24"/>
        </w:rPr>
        <w:t xml:space="preserve">. Study 3 measured differences between </w:t>
      </w:r>
      <w:r w:rsidR="00B33C41">
        <w:rPr>
          <w:szCs w:val="24"/>
        </w:rPr>
        <w:t>strategy users</w:t>
      </w:r>
      <w:r>
        <w:rPr>
          <w:szCs w:val="24"/>
        </w:rPr>
        <w:t xml:space="preserve"> and forecasters regarding </w:t>
      </w:r>
      <w:r w:rsidR="006021D3">
        <w:rPr>
          <w:szCs w:val="24"/>
        </w:rPr>
        <w:t>ER</w:t>
      </w:r>
      <w:r>
        <w:rPr>
          <w:szCs w:val="24"/>
        </w:rPr>
        <w:t xml:space="preserve"> within the same study and found significant differences</w:t>
      </w:r>
      <w:r w:rsidR="007B2779">
        <w:rPr>
          <w:szCs w:val="24"/>
        </w:rPr>
        <w:t xml:space="preserve"> between </w:t>
      </w:r>
      <w:r w:rsidR="00B33C41">
        <w:rPr>
          <w:szCs w:val="24"/>
        </w:rPr>
        <w:t xml:space="preserve">strategy </w:t>
      </w:r>
      <w:r w:rsidR="007B2779">
        <w:rPr>
          <w:szCs w:val="24"/>
        </w:rPr>
        <w:t xml:space="preserve">forecasters and </w:t>
      </w:r>
      <w:r w:rsidR="00B33C41">
        <w:rPr>
          <w:szCs w:val="24"/>
        </w:rPr>
        <w:t>us</w:t>
      </w:r>
      <w:r w:rsidR="007B2779">
        <w:rPr>
          <w:szCs w:val="24"/>
        </w:rPr>
        <w:t>ers</w:t>
      </w:r>
      <w:r>
        <w:rPr>
          <w:szCs w:val="24"/>
        </w:rPr>
        <w:t xml:space="preserve"> in how often </w:t>
      </w:r>
      <w:r w:rsidR="007B2779">
        <w:rPr>
          <w:szCs w:val="24"/>
        </w:rPr>
        <w:t xml:space="preserve">distraction was </w:t>
      </w:r>
      <w:r w:rsidR="0039054B">
        <w:rPr>
          <w:szCs w:val="24"/>
        </w:rPr>
        <w:t>forecasted</w:t>
      </w:r>
      <w:r w:rsidR="00DB5573">
        <w:rPr>
          <w:szCs w:val="24"/>
        </w:rPr>
        <w:t xml:space="preserve"> or used</w:t>
      </w:r>
      <w:r w:rsidR="007B2779">
        <w:rPr>
          <w:szCs w:val="24"/>
        </w:rPr>
        <w:t xml:space="preserve"> </w:t>
      </w:r>
      <w:r>
        <w:rPr>
          <w:szCs w:val="24"/>
        </w:rPr>
        <w:t>and how effective the groups</w:t>
      </w:r>
      <w:r w:rsidR="007B2779">
        <w:rPr>
          <w:szCs w:val="24"/>
        </w:rPr>
        <w:t xml:space="preserve"> predicted </w:t>
      </w:r>
      <w:r w:rsidR="00DB5573">
        <w:rPr>
          <w:szCs w:val="24"/>
        </w:rPr>
        <w:t xml:space="preserve">or reported </w:t>
      </w:r>
      <w:r w:rsidR="007B2779">
        <w:rPr>
          <w:szCs w:val="24"/>
        </w:rPr>
        <w:t>distraction to be</w:t>
      </w:r>
      <w:r w:rsidR="00DB5573">
        <w:rPr>
          <w:szCs w:val="24"/>
        </w:rPr>
        <w:t>, respectively</w:t>
      </w:r>
      <w:r w:rsidR="007B2779">
        <w:rPr>
          <w:szCs w:val="24"/>
        </w:rPr>
        <w:t>.</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r w:rsidR="007B2779">
        <w:rPr>
          <w:szCs w:val="24"/>
        </w:rPr>
        <w:t>complex, 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in everyday life</w:t>
      </w:r>
      <w:r w:rsidR="00B720B2" w:rsidRPr="008C7178">
        <w:rPr>
          <w:szCs w:val="24"/>
        </w:rPr>
        <w:t xml:space="preserve"> may </w:t>
      </w:r>
      <w:r w:rsidR="007B2779">
        <w:rPr>
          <w:szCs w:val="24"/>
        </w:rPr>
        <w:t xml:space="preserve">strongly influence the efficacy and frequency with which regulatory strategies are used. </w:t>
      </w:r>
      <w:r w:rsidR="00B720B2" w:rsidRPr="008C7178">
        <w:rPr>
          <w:szCs w:val="24"/>
        </w:rPr>
        <w:t xml:space="preserve">   </w:t>
      </w:r>
    </w:p>
    <w:p w14:paraId="53B9A953" w14:textId="79E586D5"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r w:rsidR="00B22860">
        <w:rPr>
          <w:szCs w:val="24"/>
        </w:rPr>
        <w:t xml:space="preserve">add </w:t>
      </w:r>
      <w:r>
        <w:rPr>
          <w:szCs w:val="24"/>
        </w:rPr>
        <w:t>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954723">
        <w:rPr>
          <w:szCs w:val="24"/>
        </w:rPr>
        <w:instrText xml:space="preserve"> ADDIN ZOTERO_ITEM CSL_CITATION {"citationID":"wsdmws7V","properties":{"formattedCitation":"(Suri et al., 2018; Young &amp; Suri, 2020)","plainCitation":"(Suri et al., 2018; Young &amp; Suri, 2020)","noteIndex":0},"citationItems":[{"id":2127,"uris":["http://zotero.org/users/6239255/items/HJB57SEU"],"itemData":{"id":2127,"type":"article-journal","abstract":"ABSTRACTWhich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F3676B" w:rsidRPr="00F3676B">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r w:rsidR="00035A91">
        <w:rPr>
          <w:szCs w:val="24"/>
        </w:rPr>
        <w:t>;</w:t>
      </w:r>
      <w:r w:rsidR="005E73FF">
        <w:rPr>
          <w:szCs w:val="24"/>
        </w:rPr>
        <w:t xml:space="preserve"> typically distraction</w:t>
      </w:r>
      <w:r w:rsidR="00E82ED7">
        <w:rPr>
          <w:szCs w:val="24"/>
        </w:rPr>
        <w: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computational decision-</w:t>
      </w:r>
      <w:r w:rsidR="00E82ED7" w:rsidRPr="00E82ED7">
        <w:rPr>
          <w:szCs w:val="24"/>
        </w:rPr>
        <w:lastRenderedPageBreak/>
        <w:t xml:space="preserve">making frameworks of </w:t>
      </w:r>
      <w:r w:rsidR="006021D3">
        <w:rPr>
          <w:szCs w:val="24"/>
        </w:rPr>
        <w:t>ER</w:t>
      </w:r>
      <w:r w:rsidR="00E82ED7">
        <w:rPr>
          <w:szCs w:val="24"/>
        </w:rPr>
        <w:t xml:space="preserve"> </w:t>
      </w:r>
      <w:r w:rsidR="00E82ED7">
        <w:rPr>
          <w:szCs w:val="24"/>
        </w:rPr>
        <w:fldChar w:fldCharType="begin"/>
      </w:r>
      <w:r w:rsidR="00954723">
        <w:rPr>
          <w:szCs w:val="24"/>
        </w:rPr>
        <w:instrText xml:space="preserve"> ADDIN ZOTERO_ITEM CSL_CITATION {"citationID":"i4p7EEI8","properties":{"formattedCitation":"(Etkin et al., 2015)","plainCitation":"(Etkin et al., 2015)","noteIndex":0},"citationItems":[{"id":727,"uris":["http://zotero.org/users/6239255/items/6MPLBPY5"],"itemData":{"id":727,"type":"article-journal","abstract":"Emotions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E82ED7" w:rsidRPr="00E82ED7">
        <w:t>(Etkin et al., 2015)</w:t>
      </w:r>
      <w:r w:rsidR="00E82ED7">
        <w:rPr>
          <w:szCs w:val="24"/>
        </w:rPr>
        <w:fldChar w:fldCharType="end"/>
      </w:r>
      <w:r w:rsidR="00E82ED7">
        <w:rPr>
          <w:szCs w:val="24"/>
        </w:rPr>
        <w:t>. However, the unrelenting, attention-grabbing nature 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954723">
        <w:rPr>
          <w:szCs w:val="24"/>
        </w:rPr>
        <w:instrText xml:space="preserve"> ADDIN ZOTERO_ITEM CSL_CITATION {"citationID":"QzrtSgsy","properties":{"formattedCitation":"(Uusberg et al., 2019)","plainCitation":"(Uusberg et al., 2019)","noteIndex":0},"citationItems":[{"id":5260,"uris":["http://zotero.org/users/6239255/items/VEAFCWZT"],"itemData":{"id":5260,"type":"article-journal","abstract":"What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F20EDF" w:rsidRPr="00F20EDF">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r w:rsidR="00245CC6">
        <w:rPr>
          <w:szCs w:val="24"/>
        </w:rPr>
        <w:t>Studie</w:t>
      </w:r>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w:t>
      </w:r>
      <w:r w:rsidR="00CD748D">
        <w:rPr>
          <w:szCs w:val="24"/>
        </w:rPr>
        <w:t xml:space="preserve"> or predicting</w:t>
      </w:r>
      <w:r w:rsidR="005C0C32">
        <w:rPr>
          <w:szCs w:val="24"/>
        </w:rPr>
        <w:t xml:space="preserve"> reappraisal or distraction in situations when it would canonically make sense to do so. </w:t>
      </w:r>
    </w:p>
    <w:p w14:paraId="3F0174DA" w14:textId="2AAE1363"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954723">
        <w:rPr>
          <w:szCs w:val="24"/>
        </w:rPr>
        <w:instrText xml:space="preserve"> ADDIN ZOTERO_ITEM CSL_CITATION {"citationID":"qHF1Xetf","properties":{"formattedCitation":"(Bramson et al., 2023)","plainCitation":"(Bramson et al., 2023)","noteIndex":0},"citationItems":[{"id":11,"uris":["http://zotero.org/users/6239255/items/ZTSPGSIM"],"itemData":{"id":11,"type":"article-journal","abstract":"Despite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6660F3" w:rsidRPr="004C0A01">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954723">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2016)","noteIndex":0},"citationItems":[{"id":6,"uris":["http://zotero.org/users/6239255/items/SPAY8WIT"],"itemData":{"id":6,"type":"article-journal","container-title":"The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651,"uris":["http://zotero.org/users/6239255/items/SSI6FM78"],"itemData":{"id":651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D"}],"issued":{"date-parts":[["2007"]]}}},{"id":632,"uris":["http://zotero.org/users/6239255/items/BIZ5A6BW"],"itemData":{"id":632,"type":"article-journal","abstract":"Categorical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6660F3" w:rsidRPr="006660F3">
        <w:rPr>
          <w:szCs w:val="24"/>
        </w:rPr>
        <w:t>(Bramson et al., 2018; Mobbs et al., 2007; Saarimäki et al., 2016)</w:t>
      </w:r>
      <w:r w:rsidR="006660F3">
        <w:rPr>
          <w:szCs w:val="24"/>
        </w:rPr>
        <w:fldChar w:fldCharType="end"/>
      </w:r>
      <w:r w:rsidR="006660F3">
        <w:rPr>
          <w:szCs w:val="24"/>
        </w:rPr>
        <w:t xml:space="preserve">. </w:t>
      </w:r>
      <w:r w:rsidR="004C0A01">
        <w:rPr>
          <w:szCs w:val="24"/>
        </w:rPr>
        <w:t>The degree to which one is free to physically navigate their space or interact with evocative stimuli may have important implications on situational appraisals, thus informing which strategies participants predict may or may not work</w:t>
      </w:r>
      <w:r w:rsidR="0052343D">
        <w:rPr>
          <w:szCs w:val="24"/>
        </w:rPr>
        <w:t xml:space="preserve"> </w:t>
      </w:r>
      <w:r w:rsidR="0052343D">
        <w:rPr>
          <w:szCs w:val="24"/>
        </w:rPr>
        <w:fldChar w:fldCharType="begin"/>
      </w:r>
      <w:r w:rsidR="00954723">
        <w:rPr>
          <w:szCs w:val="24"/>
        </w:rPr>
        <w:instrText xml:space="preserve"> ADDIN ZOTERO_ITEM CSL_CITATION {"citationID":"IIsuZviF","properties":{"formattedCitation":"(Ridderinkhof, 2017)","plainCitation":"(Ridderinkhof, 2017)","noteIndex":0},"citationItems":[{"id":9,"uris":["http://zotero.org/users/6239255/items/DLDV98MA"],"itemData":{"id":9,"type":"article-journal","abstract":"Starting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52343D" w:rsidRPr="0052343D">
        <w:t>(Ridderinkhof,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highlights one example of this within the haunted house</w:t>
      </w:r>
      <w:r w:rsidR="00B22860">
        <w:rPr>
          <w:szCs w:val="24"/>
        </w:rPr>
        <w:t>,</w:t>
      </w:r>
      <w:r w:rsidR="004C0A01">
        <w:rPr>
          <w:szCs w:val="24"/>
        </w:rPr>
        <w:t xml:space="preserve"> as a participant was able to mitigate a negative emotional reaction by physically </w:t>
      </w:r>
      <w:r w:rsidR="004C0A01">
        <w:rPr>
          <w:szCs w:val="24"/>
        </w:rPr>
        <w:lastRenderedPageBreak/>
        <w:t>circumventing the stimulus.</w:t>
      </w:r>
      <w:r w:rsidR="00CB6F14">
        <w:rPr>
          <w:szCs w:val="24"/>
        </w:rPr>
        <w:t xml:space="preserve"> Stimulus-response paradigms which situate participants in stationary positions or lack contexts </w:t>
      </w:r>
      <w:r w:rsidR="0039054B">
        <w:rPr>
          <w:szCs w:val="24"/>
        </w:rPr>
        <w:t>enveloping</w:t>
      </w:r>
      <w:r w:rsidR="00CB6F14">
        <w:rPr>
          <w:szCs w:val="24"/>
        </w:rPr>
        <w:t xml:space="preserve"> the emotionally-evocative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44546BC7" w:rsidR="00654027" w:rsidRDefault="008F7E2F" w:rsidP="000967D7">
      <w:pPr>
        <w:spacing w:after="0" w:line="480" w:lineRule="auto"/>
        <w:ind w:left="0" w:firstLine="720"/>
        <w:rPr>
          <w:szCs w:val="24"/>
        </w:rPr>
      </w:pPr>
      <w:r>
        <w:rPr>
          <w:szCs w:val="24"/>
        </w:rPr>
        <w:t>Hot-cold</w:t>
      </w:r>
      <w:r w:rsidR="00733E94" w:rsidRPr="008C7178">
        <w:rPr>
          <w:szCs w:val="24"/>
        </w:rPr>
        <w:t xml:space="preserve"> empathy gap </w:t>
      </w:r>
      <w:r w:rsidR="00B720B2" w:rsidRPr="008C7178">
        <w:rPr>
          <w:szCs w:val="24"/>
        </w:rPr>
        <w:t>research</w:t>
      </w:r>
      <w:r w:rsidR="001213D1">
        <w:rPr>
          <w:szCs w:val="24"/>
        </w:rPr>
        <w:t xml:space="preserve">, which measures </w:t>
      </w:r>
      <w:r w:rsidR="00733E94">
        <w:rPr>
          <w:szCs w:val="24"/>
        </w:rPr>
        <w:t>forecasting differences</w:t>
      </w:r>
      <w:r w:rsidR="00733E94"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00733E94" w:rsidRPr="008C7178">
        <w:rPr>
          <w:szCs w:val="24"/>
        </w:rPr>
        <w:t>feel</w:t>
      </w:r>
      <w:r w:rsidR="00DC6428">
        <w:rPr>
          <w:szCs w:val="24"/>
        </w:rPr>
        <w:t xml:space="preserve"> hypothetically </w:t>
      </w:r>
      <w:r w:rsidR="00733E94"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954723">
        <w:rPr>
          <w:szCs w:val="24"/>
        </w:rPr>
        <w:instrText xml:space="preserve"> ADDIN ZOTERO_ITEM CSL_CITATION {"citationID":"wRPldGvD","properties":{"formattedCitation":"(Loewenstein, 1996)","plainCitation":"(Loewenstein, 1996)","noteIndex":0},"citationItems":[{"id":2481,"uris":["http://zotero.org/users/6239255/items/5ZY4QDPT"],"itemData":{"id":2481,"type":"article-journal","container-title":"Organizational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47236C" w:rsidRPr="0047236C">
        <w:t>(Loewenstein, 1996)</w:t>
      </w:r>
      <w:r w:rsidR="0047236C">
        <w:rPr>
          <w:szCs w:val="24"/>
        </w:rPr>
        <w:fldChar w:fldCharType="end"/>
      </w:r>
      <w:r w:rsidR="00733E94">
        <w:rPr>
          <w:szCs w:val="24"/>
        </w:rPr>
        <w:t>,</w:t>
      </w:r>
      <w:r w:rsidR="001213D1">
        <w:rPr>
          <w:szCs w:val="24"/>
        </w:rPr>
        <w:t xml:space="preserve"> are relevant as well</w:t>
      </w:r>
      <w:r w:rsidR="00733E94">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954723">
        <w:rPr>
          <w:szCs w:val="24"/>
        </w:rPr>
        <w:instrText xml:space="preserve"> ADDIN ZOTERO_ITEM CSL_CITATION {"citationID":"lOwqpP9j","properties":{"formattedCitation":"(Sayette et al., 2008; Van Boven &amp; Loewenstein, 2003)","plainCitation":"(Sayette et al., 2008; Van Boven &amp; Loewenstein, 2003)","noteIndex":0},"citationItems":[{"id":2043,"uris":["http://zotero.org/users/6239255/items/L5DVCVBD"],"itemData":{"id":2043,"type":"article-journal","abstract":"Many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J."}],"issued":{"date-parts":[["2008",9]]}}},{"id":1482,"uris":["http://zotero.org/users/6239255/items/WV76XXQ2"],"itemData":{"id":1482,"type":"article-journal","abstract":"The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54CD8" w:rsidRPr="00054CD8">
        <w:t>(Sayette et al., 2008; Van Boven &amp; Loewenstein, 2003)</w:t>
      </w:r>
      <w:r w:rsidR="0047236C">
        <w:rPr>
          <w:szCs w:val="24"/>
        </w:rPr>
        <w:fldChar w:fldCharType="end"/>
      </w:r>
      <w:r w:rsidR="00B720B2" w:rsidRPr="008C7178">
        <w:rPr>
          <w:szCs w:val="24"/>
        </w:rPr>
        <w:t xml:space="preserve">. Such a pattern mirrors the differences observed between </w:t>
      </w:r>
      <w:r w:rsidR="00245CC6">
        <w:rPr>
          <w:szCs w:val="24"/>
        </w:rPr>
        <w:t>Studie</w:t>
      </w:r>
      <w:r w:rsidR="00B720B2" w:rsidRPr="008C7178">
        <w:rPr>
          <w:szCs w:val="24"/>
        </w:rPr>
        <w:t xml:space="preserve">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sidR="00733E94">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954723">
        <w:rPr>
          <w:szCs w:val="24"/>
        </w:rPr>
        <w:instrText xml:space="preserve"> ADDIN ZOTERO_ITEM CSL_CITATION {"citationID":"rGEXU2eF","properties":{"formattedCitation":"(Friedman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54CD8" w:rsidRPr="00054CD8">
        <w:t>(Friedman &amp; Gustavson, 2022)</w:t>
      </w:r>
      <w:r w:rsidR="00054CD8">
        <w:rPr>
          <w:szCs w:val="24"/>
        </w:rPr>
        <w:fldChar w:fldCharType="end"/>
      </w:r>
      <w:r w:rsidR="00733E94">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954723">
        <w:rPr>
          <w:szCs w:val="24"/>
        </w:rPr>
        <w:instrText xml:space="preserve"> ADDIN ZOTERO_ITEM CSL_CITATION {"citationID":"p7SIfO5i","properties":{"formattedCitation":"(FeldmanHall et al., 2012)","plainCitation":"(FeldmanHall et al., 2012)","noteIndex":0},"citationItems":[{"id":1897,"uris":["http://zotero.org/users/6239255/items/9L5RXCV5"],"itemData":{"id":1897,"type":"article-journal","abstract":"Moral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54CD8" w:rsidRPr="00054CD8">
        <w:t>(FeldmanHall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954723">
        <w:rPr>
          <w:szCs w:val="24"/>
        </w:rPr>
        <w:instrText xml:space="preserve"> ADDIN ZOTERO_ITEM CSL_CITATION {"citationID":"oyV779D4","properties":{"formattedCitation":"(Wennerhold &amp; Friese, 2020)","plainCitation":"(Wennerhold &amp; Friese, 2020)","noteIndex":0},"citationItems":[{"id":3,"uris":["http://zotero.org/users/6239255/items/56XXYP74"],"itemData":{"id":3,"type":"article-journal","abstract":"Trait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15712" w:rsidRPr="00015712">
        <w:t>(Wennerhold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954723">
        <w:rPr>
          <w:szCs w:val="24"/>
        </w:rPr>
        <w:instrText xml:space="preserve"> ADDIN ZOTERO_ITEM CSL_CITATION {"citationID":"SpYrSwCB","properties":{"formattedCitation":"(Friedman &amp; Gustavson, 2022)","plainCitation":"(Friedman &amp; Gustavson, 2022)","noteIndex":0},"citationItems":[{"id":1853,"uris":["http://zotero.org/users/6239255/items/W8G54TLU"],"itemData":{"id":1853,"type":"article-journal","abstract":"The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15712" w:rsidRPr="00015712">
        <w:t>(Friedman &amp; Gustavson, 2022)</w:t>
      </w:r>
      <w:r w:rsidR="00015712">
        <w:rPr>
          <w:szCs w:val="24"/>
        </w:rPr>
        <w:fldChar w:fldCharType="end"/>
      </w:r>
      <w:r w:rsidR="00015712">
        <w:rPr>
          <w:szCs w:val="24"/>
        </w:rPr>
        <w:t xml:space="preserve">. Though 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954723">
        <w:rPr>
          <w:szCs w:val="24"/>
        </w:rPr>
        <w:instrText xml:space="preserve"> ADDIN ZOTERO_ITEM CSL_CITATION {"citationID":"Co8rn84t","properties":{"formattedCitation":"(Grund &amp; Carstens, 2019)","plainCitation":"(Grund &amp; Carstens, 2019)","noteIndex":0},"citationItems":[{"id":4,"uris":["http://zotero.org/users/6239255/items/5TZLJG63"],"itemData":{"id":4,"type":"article-journal","abstract":"Self-control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DA5A6D" w:rsidRPr="00DA5A6D">
        <w:t>(Grund &amp; Carstens, 2019)</w:t>
      </w:r>
      <w:r w:rsidR="00DA5A6D">
        <w:rPr>
          <w:szCs w:val="24"/>
        </w:rPr>
        <w:fldChar w:fldCharType="end"/>
      </w:r>
      <w:r w:rsidR="00DA5A6D">
        <w:rPr>
          <w:szCs w:val="24"/>
        </w:rPr>
        <w:t xml:space="preserve">. </w:t>
      </w:r>
    </w:p>
    <w:p w14:paraId="2EFB9A53" w14:textId="77A7103A" w:rsidR="00EC3FBC" w:rsidRDefault="00EC2B97" w:rsidP="00117CAD">
      <w:pPr>
        <w:spacing w:after="0" w:line="480" w:lineRule="auto"/>
        <w:ind w:left="0" w:firstLine="720"/>
        <w:rPr>
          <w:szCs w:val="24"/>
        </w:rPr>
      </w:pPr>
      <w:r w:rsidRPr="00EC2B97">
        <w:rPr>
          <w:b/>
          <w:bCs/>
          <w:szCs w:val="24"/>
        </w:rPr>
        <w:t>L</w:t>
      </w:r>
      <w:r w:rsidRPr="00BE73D6">
        <w:rPr>
          <w:b/>
          <w:bCs/>
          <w:szCs w:val="24"/>
        </w:rPr>
        <w:t>imitations</w:t>
      </w:r>
      <w:r w:rsidR="008B6873">
        <w:rPr>
          <w:b/>
          <w:bCs/>
          <w:szCs w:val="24"/>
        </w:rPr>
        <w:t xml:space="preserve"> &amp; Future Directions</w:t>
      </w:r>
      <w:r w:rsidRPr="00BE73D6">
        <w:rPr>
          <w:b/>
          <w:bCs/>
          <w:szCs w:val="24"/>
        </w:rPr>
        <w:t>.</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w:t>
      </w:r>
      <w:r w:rsidR="00034D34">
        <w:rPr>
          <w:szCs w:val="24"/>
        </w:rPr>
        <w:lastRenderedPageBreak/>
        <w:t xml:space="preserve">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954723">
        <w:rPr>
          <w:szCs w:val="24"/>
        </w:rPr>
        <w:instrText xml:space="preserve"> ADDIN ZOTERO_ITEM CSL_CITATION {"citationID":"CrEJNpg8","properties":{"formattedCitation":"(Clasen et al., 2019; Tashjian et al., 2022)","plainCitation":"(Clasen et al., 2019; Tashjian et al., 2022)","noteIndex":0},"citationItems":[{"id":1836,"uris":["http://zotero.org/users/6239255/items/VW7RHI47","http://zotero.org/users/6239255/items/LQ78SZH5"],"itemData":{"id":1836,"type":"article-journal","abstract":"We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0D4176" w:rsidRPr="000D4176">
        <w:t>(Clasen et al.,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w:t>
      </w:r>
      <w:ins w:id="189" w:author="Billy Mitchell" w:date="2024-07-13T00:40:00Z" w16du:dateUtc="2024-07-13T04:40:00Z">
        <w:r w:rsidR="00710F71">
          <w:rPr>
            <w:szCs w:val="24"/>
          </w:rPr>
          <w:t xml:space="preserve"> most of</w:t>
        </w:r>
      </w:ins>
      <w:r w:rsidR="0043784E">
        <w:rPr>
          <w:szCs w:val="24"/>
        </w:rPr>
        <w:t xml:space="preserve"> the self-report data that we did collect was captured post-exposure, not during exposure.</w:t>
      </w:r>
      <w:r w:rsidR="00034D34">
        <w:rPr>
          <w:szCs w:val="24"/>
        </w:rPr>
        <w:t xml:space="preserve"> </w:t>
      </w:r>
      <w:ins w:id="190" w:author="Billy Mitchell" w:date="2024-07-13T00:41:00Z" w16du:dateUtc="2024-07-13T04:41:00Z">
        <w:r w:rsidR="00710F71">
          <w:rPr>
            <w:szCs w:val="24"/>
          </w:rPr>
          <w:t>As previously noted, it is thus unclear whether self-reported emotion intensity</w:t>
        </w:r>
      </w:ins>
      <w:ins w:id="191" w:author="Billy Mitchell" w:date="2024-07-13T00:44:00Z" w16du:dateUtc="2024-07-13T04:44:00Z">
        <w:r w:rsidR="000A6256">
          <w:rPr>
            <w:szCs w:val="24"/>
          </w:rPr>
          <w:t xml:space="preserve"> in Study 1</w:t>
        </w:r>
      </w:ins>
      <w:ins w:id="192" w:author="Billy Mitchell" w:date="2024-07-13T00:41:00Z" w16du:dateUtc="2024-07-13T04:41:00Z">
        <w:r w:rsidR="00710F71">
          <w:rPr>
            <w:szCs w:val="24"/>
          </w:rPr>
          <w:t xml:space="preserve"> represents a precursor t</w:t>
        </w:r>
      </w:ins>
      <w:ins w:id="193" w:author="Billy Mitchell" w:date="2024-07-13T00:42:00Z" w16du:dateUtc="2024-07-13T04:42:00Z">
        <w:r w:rsidR="00710F71">
          <w:rPr>
            <w:szCs w:val="24"/>
          </w:rPr>
          <w:t xml:space="preserve">o regulation, a product of regulation, or some combination of the two. While some of our exploratory analyses suggest </w:t>
        </w:r>
      </w:ins>
      <w:ins w:id="194" w:author="Billy Mitchell" w:date="2024-07-13T00:43:00Z" w16du:dateUtc="2024-07-13T04:43:00Z">
        <w:r w:rsidR="00710F71">
          <w:rPr>
            <w:szCs w:val="24"/>
          </w:rPr>
          <w:t xml:space="preserve">that the relationship between intensity and self-regulation failed to materialize even with </w:t>
        </w:r>
      </w:ins>
      <w:ins w:id="195" w:author="Billy Mitchell" w:date="2024-07-13T00:45:00Z" w16du:dateUtc="2024-07-13T04:45:00Z">
        <w:r w:rsidR="000A6256">
          <w:rPr>
            <w:szCs w:val="24"/>
          </w:rPr>
          <w:t xml:space="preserve">stimulus </w:t>
        </w:r>
      </w:ins>
      <w:ins w:id="196" w:author="Billy Mitchell" w:date="2024-07-13T00:43:00Z" w16du:dateUtc="2024-07-13T04:43:00Z">
        <w:r w:rsidR="00710F71">
          <w:rPr>
            <w:szCs w:val="24"/>
          </w:rPr>
          <w:t xml:space="preserve">manipulation, </w:t>
        </w:r>
      </w:ins>
      <w:ins w:id="197" w:author="Billy Mitchell" w:date="2024-07-13T00:44:00Z" w16du:dateUtc="2024-07-13T04:44:00Z">
        <w:r w:rsidR="000A6256">
          <w:rPr>
            <w:szCs w:val="24"/>
          </w:rPr>
          <w:t>the results of Study 1 analyses</w:t>
        </w:r>
      </w:ins>
      <w:ins w:id="198" w:author="Billy Mitchell" w:date="2024-07-13T00:45:00Z" w16du:dateUtc="2024-07-13T04:45:00Z">
        <w:r w:rsidR="000A6256">
          <w:rPr>
            <w:szCs w:val="24"/>
          </w:rPr>
          <w:t xml:space="preserve"> may</w:t>
        </w:r>
      </w:ins>
      <w:ins w:id="199" w:author="Billy Mitchell" w:date="2024-07-13T01:24:00Z" w16du:dateUtc="2024-07-13T05:24:00Z">
        <w:r w:rsidR="00243C78">
          <w:rPr>
            <w:szCs w:val="24"/>
          </w:rPr>
          <w:t xml:space="preserve"> be</w:t>
        </w:r>
      </w:ins>
      <w:ins w:id="200" w:author="Billy Mitchell" w:date="2024-07-13T01:25:00Z" w16du:dateUtc="2024-07-13T05:25:00Z">
        <w:r w:rsidR="00243C78">
          <w:rPr>
            <w:szCs w:val="24"/>
          </w:rPr>
          <w:t xml:space="preserve"> open to interpretation.</w:t>
        </w:r>
      </w:ins>
      <w:ins w:id="201" w:author="Billy Mitchell" w:date="2024-07-13T00:44:00Z" w16du:dateUtc="2024-07-13T04:44:00Z">
        <w:r w:rsidR="000A6256">
          <w:rPr>
            <w:szCs w:val="24"/>
          </w:rPr>
          <w:t xml:space="preserve"> </w:t>
        </w:r>
      </w:ins>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w:t>
      </w:r>
      <w:r w:rsidR="00245CC6">
        <w:rPr>
          <w:szCs w:val="24"/>
        </w:rPr>
        <w:t>Study</w:t>
      </w:r>
      <w:r w:rsidR="0043784E" w:rsidRPr="0043784E">
        <w:rPr>
          <w:szCs w:val="24"/>
        </w:rPr>
        <w:t xml:space="preserve"> 2 participants</w:t>
      </w:r>
      <w:r w:rsidR="004830AC">
        <w:rPr>
          <w:szCs w:val="24"/>
        </w:rPr>
        <w:t xml:space="preserve">. Thus, we cannot compare our Study 1 and Study 2 samples along these metrics, which </w:t>
      </w:r>
      <w:r w:rsidR="0043784E" w:rsidRPr="0043784E">
        <w:rPr>
          <w:szCs w:val="24"/>
        </w:rPr>
        <w:t xml:space="preserve">explain some of the differences in regulatory behaviors between samples. </w:t>
      </w:r>
      <w:r w:rsidR="00245CC6">
        <w:rPr>
          <w:szCs w:val="24"/>
        </w:rPr>
        <w:t>Studie</w:t>
      </w:r>
      <w:r w:rsidR="007B2779">
        <w:rPr>
          <w:szCs w:val="24"/>
        </w:rPr>
        <w:t>s 2 and 3 were also conducted entirely online. Though means of standardizing the experience were attempted, we have less control than possible in an in-person context and cannot guarantee that participants were fully focused on study tasks.</w:t>
      </w:r>
      <w:r w:rsidR="0043784E" w:rsidRPr="0043784E">
        <w:rPr>
          <w:szCs w:val="24"/>
        </w:rPr>
        <w:t xml:space="preserve"> </w:t>
      </w:r>
      <w:r w:rsidR="00D57CE0">
        <w:rPr>
          <w:szCs w:val="24"/>
        </w:rPr>
        <w:t>Additionally, t</w:t>
      </w:r>
      <w:r w:rsidR="007F6DF8">
        <w:rPr>
          <w:szCs w:val="24"/>
        </w:rPr>
        <w:t xml:space="preserve">he choice to </w:t>
      </w:r>
      <w:r w:rsidR="00D57CE0">
        <w:rPr>
          <w:szCs w:val="24"/>
        </w:rPr>
        <w:t>homogenize</w:t>
      </w:r>
      <w:r w:rsidR="007F6DF8">
        <w:rPr>
          <w:szCs w:val="24"/>
        </w:rPr>
        <w:t xml:space="preserve"> stimul</w:t>
      </w:r>
      <w:r w:rsidR="00D57CE0">
        <w:rPr>
          <w:szCs w:val="24"/>
        </w:rPr>
        <w:t>i for strategy forecasters and users</w:t>
      </w:r>
      <w:r w:rsidR="007F6DF8">
        <w:rPr>
          <w:szCs w:val="24"/>
        </w:rPr>
        <w:t xml:space="preserve"> in Study 3</w:t>
      </w:r>
      <w:r w:rsidR="00D57CE0">
        <w:rPr>
          <w:szCs w:val="24"/>
        </w:rPr>
        <w:t xml:space="preserve"> may have also unintentionally homogenized the regulation processes that we intended to target</w:t>
      </w:r>
      <w:r w:rsidR="008F7E2F">
        <w:rPr>
          <w:szCs w:val="24"/>
        </w:rPr>
        <w:t>.</w:t>
      </w:r>
      <w:r w:rsidR="00D57CE0">
        <w:rPr>
          <w:szCs w:val="24"/>
        </w:rPr>
        <w:t xml:space="preserve"> </w:t>
      </w:r>
      <w:r w:rsidR="008F7E2F">
        <w:rPr>
          <w:szCs w:val="24"/>
        </w:rPr>
        <w:t>In</w:t>
      </w:r>
      <w:r w:rsidR="00D57CE0">
        <w:rPr>
          <w:szCs w:val="24"/>
        </w:rPr>
        <w:t xml:space="preserve"> other words, forecasters may have just been tempted to report the strategies that they used and </w:t>
      </w:r>
      <w:r w:rsidR="00D57CE0">
        <w:rPr>
          <w:szCs w:val="24"/>
        </w:rPr>
        <w:lastRenderedPageBreak/>
        <w:t xml:space="preserve">users may have been tempted to report what they </w:t>
      </w:r>
      <w:r w:rsidR="00D57CE0" w:rsidRPr="0094060F">
        <w:rPr>
          <w:i/>
          <w:iCs/>
          <w:szCs w:val="24"/>
        </w:rPr>
        <w:t>would</w:t>
      </w:r>
      <w:r w:rsidR="00D57CE0">
        <w:rPr>
          <w:szCs w:val="24"/>
        </w:rPr>
        <w:t xml:space="preserve"> have used had the</w:t>
      </w:r>
      <w:r w:rsidR="008F7E2F">
        <w:rPr>
          <w:szCs w:val="24"/>
        </w:rPr>
        <w:t>y</w:t>
      </w:r>
      <w:r w:rsidR="00D57CE0">
        <w:rPr>
          <w:szCs w:val="24"/>
        </w:rPr>
        <w:t xml:space="preserve"> regulated. However, the inclusion of a “no regulation” option was intended to reduce the latter possibility.</w:t>
      </w:r>
    </w:p>
    <w:p w14:paraId="6BBC55EB" w14:textId="77777777" w:rsidR="00D57CE0" w:rsidRPr="00B33C41" w:rsidRDefault="00D57CE0" w:rsidP="00D57CE0">
      <w:pPr>
        <w:spacing w:after="0" w:line="480" w:lineRule="auto"/>
        <w:ind w:left="0" w:firstLine="720"/>
        <w:rPr>
          <w:szCs w:val="24"/>
        </w:rPr>
      </w:pPr>
      <w:r>
        <w:rPr>
          <w:szCs w:val="24"/>
        </w:rPr>
        <w:t xml:space="preserve">Participants in Study 3 were initially instructed to predict what strategy they believed the average person </w:t>
      </w:r>
      <w:r>
        <w:rPr>
          <w:i/>
          <w:iCs/>
          <w:szCs w:val="24"/>
        </w:rPr>
        <w:t>would</w:t>
      </w:r>
      <w:r>
        <w:rPr>
          <w:szCs w:val="24"/>
        </w:rPr>
        <w:t xml:space="preserve"> choose while the strategy reminders phrased strategy selection as what average persons </w:t>
      </w:r>
      <w:r w:rsidRPr="007C0243">
        <w:rPr>
          <w:i/>
          <w:iCs/>
          <w:szCs w:val="24"/>
        </w:rPr>
        <w:t>should</w:t>
      </w:r>
      <w:r>
        <w:rPr>
          <w:szCs w:val="24"/>
        </w:rPr>
        <w:t xml:space="preserve"> choose. Both phrasings do imply some form of forecasting, but the former may be more likely to elicit </w:t>
      </w:r>
      <w:r>
        <w:rPr>
          <w:i/>
          <w:iCs/>
          <w:szCs w:val="24"/>
        </w:rPr>
        <w:t xml:space="preserve">descriptive </w:t>
      </w:r>
      <w:r>
        <w:rPr>
          <w:szCs w:val="24"/>
        </w:rPr>
        <w:t xml:space="preserve">forecasts and the latter more likely to elicit </w:t>
      </w:r>
      <w:r>
        <w:rPr>
          <w:i/>
          <w:iCs/>
          <w:szCs w:val="24"/>
        </w:rPr>
        <w:t>prescriptive</w:t>
      </w:r>
      <w:r>
        <w:rPr>
          <w:szCs w:val="24"/>
        </w:rPr>
        <w:t xml:space="preserve"> forecasts, and these may lead to different regulatory conclusions. For example, a person might know that they </w:t>
      </w:r>
      <w:r>
        <w:rPr>
          <w:i/>
          <w:iCs/>
          <w:szCs w:val="24"/>
        </w:rPr>
        <w:t>should</w:t>
      </w:r>
      <w:r>
        <w:rPr>
          <w:szCs w:val="24"/>
        </w:rPr>
        <w:t xml:space="preserve"> reduce stress by seeking therapy but might instead engage in maladaptive methods of stress-reduction, such as substance abuse. Choice normativity (i.e., variance around which action one </w:t>
      </w:r>
      <w:r>
        <w:rPr>
          <w:i/>
          <w:iCs/>
          <w:szCs w:val="24"/>
        </w:rPr>
        <w:t>should</w:t>
      </w:r>
      <w:r>
        <w:rPr>
          <w:szCs w:val="24"/>
        </w:rPr>
        <w:t xml:space="preserve"> take) is well-studied in health, moral, and social psychology but has been comparatively unexplored in emotion regulation. Extant ER literature highlights variance around how people regulate, but not necessarily around how they think they should regulate or how they think they would regulate. Regardless, this inconsistency may have introduced confusion into participant forecasting and the extent to which this may have had impacts upon the outcome of Study 3 is unknown. </w:t>
      </w:r>
    </w:p>
    <w:p w14:paraId="00A6FD1A" w14:textId="18050E40" w:rsidR="00061A33" w:rsidRDefault="00061A33" w:rsidP="000967D7">
      <w:pPr>
        <w:spacing w:after="0" w:line="480" w:lineRule="auto"/>
        <w:ind w:left="0" w:firstLine="720"/>
        <w:rPr>
          <w:szCs w:val="24"/>
        </w:rPr>
      </w:pPr>
      <w:r>
        <w:rPr>
          <w:szCs w:val="24"/>
        </w:rPr>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954723">
        <w:rPr>
          <w:szCs w:val="24"/>
        </w:rPr>
        <w:instrText xml:space="preserve"> ADDIN ZOTERO_ITEM CSL_CITATION {"citationID":"ZHOETgDB","properties":{"formattedCitation":"(Uusberg et al., 2019; Webb et al., 2012)","plainCitation":"(Uusberg et al., 2019; Webb et al., 2012)","noteIndex":0},"citationItems":[{"id":5260,"uris":["http://zotero.org/users/6239255/items/VEAFCWZT"],"itemData":{"id":5260,"type":"article-journal","abstract":"What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J"}],"issued":{"date-parts":[["2019"]]}}},{"id":1069,"uris":["http://zotero.org/users/6239255/items/ACQX4ZKE"],"itemData":{"id":1069,"type":"article-journal","abstract":"The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23367E" w:rsidRPr="0023367E">
        <w:t>(Uusberg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w:t>
      </w:r>
      <w:r w:rsidR="0023367E">
        <w:rPr>
          <w:szCs w:val="24"/>
        </w:rPr>
        <w:lastRenderedPageBreak/>
        <w:t>a question</w:t>
      </w:r>
      <w:r w:rsidR="004830AC">
        <w:rPr>
          <w:szCs w:val="24"/>
        </w:rPr>
        <w:t xml:space="preserve"> with sufficient power</w:t>
      </w:r>
      <w:r w:rsidR="0023367E">
        <w:rPr>
          <w:szCs w:val="24"/>
        </w:rPr>
        <w:t xml:space="preserve"> would necessitate far more observations than are available in this dataset.   </w:t>
      </w:r>
    </w:p>
    <w:p w14:paraId="7FF5C8CC" w14:textId="5EB6C195"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post-hoc analyses failed to find any association between group membership and strategy usage</w:t>
      </w:r>
      <w:r w:rsidR="00A45523">
        <w:rPr>
          <w:szCs w:val="24"/>
        </w:rPr>
        <w:t>, the group context</w:t>
      </w:r>
      <w:r w:rsidR="00B671FF">
        <w:rPr>
          <w:szCs w:val="24"/>
        </w:rPr>
        <w:t xml:space="preserve"> in which the experience occurred </w:t>
      </w:r>
      <w:r w:rsidR="00131503">
        <w:rPr>
          <w:szCs w:val="24"/>
        </w:rPr>
        <w:t xml:space="preserve">could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w:t>
      </w:r>
      <w:r w:rsidR="005F2875">
        <w:rPr>
          <w:szCs w:val="24"/>
        </w:rPr>
        <w:t>reliminary study</w:t>
      </w:r>
      <w:r w:rsidR="00131503">
        <w:rPr>
          <w:szCs w:val="24"/>
        </w:rPr>
        <w:t xml:space="preserve">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954723">
        <w:rPr>
          <w:szCs w:val="24"/>
        </w:rPr>
        <w:instrText xml:space="preserve"> ADDIN ZOTERO_ITEM CSL_CITATION {"citationID":"MFkSj63U","properties":{"formattedCitation":"(Young &amp; Suri, 2020)","plainCitation":"(Young &amp; Suri, 2020)","noteIndex":0},"citationItems":[{"id":491,"uris":["http://zotero.org/users/6239255/items/KFDUP2SQ"],"itemData":{"id":491,"type":"article-journal","abstract":"ABSTRACTEmotion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C52CA8" w:rsidRPr="00C52CA8">
        <w:t>(Young &amp; Suri, 2020)</w:t>
      </w:r>
      <w:r w:rsidR="00C52CA8">
        <w:rPr>
          <w:szCs w:val="24"/>
        </w:rPr>
        <w:fldChar w:fldCharType="end"/>
      </w:r>
      <w:r w:rsidR="00023609">
        <w:rPr>
          <w:szCs w:val="24"/>
        </w:rPr>
        <w:t xml:space="preserve">. </w:t>
      </w:r>
      <w:r w:rsidR="00B720B2" w:rsidRPr="008C7178">
        <w:rPr>
          <w:szCs w:val="24"/>
        </w:rPr>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56B0F5C" w:rsidR="00425004" w:rsidRPr="008C7178" w:rsidRDefault="00CD748D" w:rsidP="000967D7">
      <w:pPr>
        <w:spacing w:after="0" w:line="480" w:lineRule="auto"/>
        <w:ind w:left="0" w:firstLine="720"/>
        <w:rPr>
          <w:szCs w:val="24"/>
        </w:rPr>
      </w:pPr>
      <w:r>
        <w:rPr>
          <w:b/>
          <w:bCs/>
          <w:szCs w:val="24"/>
        </w:rPr>
        <w:t xml:space="preserve">Conclusion. </w:t>
      </w:r>
      <w:r w:rsidR="00B720B2" w:rsidRPr="008C7178">
        <w:rPr>
          <w:szCs w:val="24"/>
        </w:rPr>
        <w:t xml:space="preserve">Taken together, the present </w:t>
      </w:r>
      <w:r w:rsidR="00E60680">
        <w:rPr>
          <w:szCs w:val="24"/>
        </w:rPr>
        <w:t>studie</w:t>
      </w:r>
      <w:r w:rsidR="00B720B2" w:rsidRPr="008C7178">
        <w:rPr>
          <w:szCs w:val="24"/>
        </w:rPr>
        <w:t xml:space="preserve">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00B720B2" w:rsidRPr="008C7178">
        <w:rPr>
          <w:szCs w:val="24"/>
        </w:rPr>
        <w:t xml:space="preserve"> </w:t>
      </w:r>
      <w:r w:rsidR="007B2779">
        <w:rPr>
          <w:szCs w:val="24"/>
        </w:rPr>
        <w:t xml:space="preserve">dynamic, multimodal and </w:t>
      </w:r>
      <w:r w:rsidR="00B720B2" w:rsidRPr="008C7178">
        <w:rPr>
          <w:szCs w:val="24"/>
        </w:rPr>
        <w:t>high-intensity setting</w:t>
      </w:r>
      <w:r w:rsidR="007B2779">
        <w:rPr>
          <w:szCs w:val="24"/>
        </w:rPr>
        <w:t>s</w:t>
      </w:r>
      <w:r w:rsidR="00B720B2" w:rsidRPr="008C7178">
        <w:rPr>
          <w:szCs w:val="24"/>
        </w:rPr>
        <w:t xml:space="preserve"> </w:t>
      </w:r>
      <w:r w:rsidR="00B671FF">
        <w:rPr>
          <w:szCs w:val="24"/>
        </w:rPr>
        <w:t xml:space="preserve">using </w:t>
      </w:r>
      <w:r w:rsidR="00B720B2" w:rsidRPr="008C7178">
        <w:rPr>
          <w:szCs w:val="24"/>
        </w:rPr>
        <w:t xml:space="preserve">untrained participants. This approach offers an alternative means of exploring </w:t>
      </w:r>
      <w:r w:rsidR="006021D3">
        <w:rPr>
          <w:szCs w:val="24"/>
        </w:rPr>
        <w:t>ER</w:t>
      </w:r>
      <w:r w:rsidR="00B720B2" w:rsidRPr="008C7178">
        <w:rPr>
          <w:szCs w:val="24"/>
        </w:rPr>
        <w:t xml:space="preserve"> usage </w:t>
      </w:r>
      <w:r w:rsidR="001162B0">
        <w:rPr>
          <w:szCs w:val="24"/>
        </w:rPr>
        <w:t>while pursuing greater</w:t>
      </w:r>
      <w:r w:rsidR="00B720B2" w:rsidRPr="008C7178">
        <w:rPr>
          <w:szCs w:val="24"/>
        </w:rPr>
        <w:t xml:space="preserve"> ecologically-valid </w:t>
      </w:r>
      <w:r w:rsidR="001162B0">
        <w:rPr>
          <w:szCs w:val="24"/>
        </w:rPr>
        <w:t xml:space="preserve">in </w:t>
      </w:r>
      <w:r w:rsidR="001162B0">
        <w:rPr>
          <w:szCs w:val="24"/>
        </w:rPr>
        <w:lastRenderedPageBreak/>
        <w:t>study design</w:t>
      </w:r>
      <w:r w:rsidR="00B720B2" w:rsidRPr="008C7178">
        <w:rPr>
          <w:szCs w:val="24"/>
        </w:rPr>
        <w:t xml:space="preserve">. Our data and results may be of particular interest to other emotion, self-regulation, and cognitive control researchers interested in </w:t>
      </w:r>
      <w:r w:rsidR="00170D09">
        <w:rPr>
          <w:szCs w:val="24"/>
        </w:rPr>
        <w:t>quasi-natural</w:t>
      </w:r>
      <w:r w:rsidR="00B720B2" w:rsidRPr="008C7178">
        <w:rPr>
          <w:szCs w:val="24"/>
        </w:rPr>
        <w:t>istic design. In failing to replicate lab results with Stud</w:t>
      </w:r>
      <w:r w:rsidR="00512CCD">
        <w:rPr>
          <w:szCs w:val="24"/>
        </w:rPr>
        <w:t>y</w:t>
      </w:r>
      <w:r w:rsidR="00B720B2" w:rsidRPr="008C7178">
        <w:rPr>
          <w:szCs w:val="24"/>
        </w:rPr>
        <w:t xml:space="preserve"> 1 but finding a modest association in Stud</w:t>
      </w:r>
      <w:r w:rsidR="007B2779">
        <w:rPr>
          <w:szCs w:val="24"/>
        </w:rPr>
        <w:t>ies</w:t>
      </w:r>
      <w:r w:rsidR="00B720B2" w:rsidRPr="008C7178">
        <w:rPr>
          <w:szCs w:val="24"/>
        </w:rPr>
        <w:t xml:space="preserve"> </w:t>
      </w:r>
      <w:r w:rsidR="001162B0">
        <w:rPr>
          <w:szCs w:val="24"/>
        </w:rPr>
        <w:t>2</w:t>
      </w:r>
      <w:r w:rsidR="007B2779">
        <w:rPr>
          <w:szCs w:val="24"/>
        </w:rPr>
        <w:t xml:space="preserve"> and 3</w:t>
      </w:r>
      <w:r w:rsidR="00B720B2"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00B720B2" w:rsidRPr="008C7178">
        <w:rPr>
          <w:szCs w:val="24"/>
        </w:rPr>
        <w:t xml:space="preserve">, though the limitations inherent to this study leave room for other possibilities. </w:t>
      </w:r>
      <w:r w:rsidR="005622A0">
        <w:rPr>
          <w:szCs w:val="24"/>
        </w:rPr>
        <w:t xml:space="preserve">Ultimately, though, this study highlights the importance of extending what we know about regulation in relatively mundane, controlled situations to those crowded, loud, and perhaps uncontrollable contexts in which emotion regulation success could be of dire consequence. </w:t>
      </w:r>
    </w:p>
    <w:bookmarkEnd w:id="1"/>
    <w:bookmarkEnd w:id="4"/>
    <w:bookmarkEnd w:id="188"/>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62F28F38"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Ian O’Shea, Isabel Leiva, Angelique Vittone, Lauren Iglio, Kathryn Lockwood, Devlin Eckardt</w:t>
      </w:r>
      <w:r w:rsidR="0087748B">
        <w:rPr>
          <w:szCs w:val="24"/>
        </w:rPr>
        <w:t>, Adhya Gowda,</w:t>
      </w:r>
      <w:del w:id="202" w:author="Billy Mitchell" w:date="2024-07-02T15:18:00Z" w16du:dateUtc="2024-07-02T19:18:00Z">
        <w:r w:rsidR="0087748B" w:rsidRPr="003D121C" w:rsidDel="000F2F8D">
          <w:rPr>
            <w:szCs w:val="24"/>
          </w:rPr>
          <w:delText xml:space="preserve"> and</w:delText>
        </w:r>
      </w:del>
      <w:r w:rsidR="0087748B" w:rsidRPr="003D121C">
        <w:rPr>
          <w:szCs w:val="24"/>
        </w:rPr>
        <w:t xml:space="preserve"> Troy Houser</w:t>
      </w:r>
      <w:ins w:id="203" w:author="Billy Mitchell" w:date="2024-07-02T15:18:00Z" w16du:dateUtc="2024-07-02T19:18:00Z">
        <w:r w:rsidR="000F2F8D">
          <w:rPr>
            <w:szCs w:val="24"/>
          </w:rPr>
          <w:t xml:space="preserve">, </w:t>
        </w:r>
      </w:ins>
      <w:ins w:id="204" w:author="Billy Mitchell" w:date="2024-07-02T15:19:00Z" w16du:dateUtc="2024-07-02T19:19:00Z">
        <w:r w:rsidR="000F2F8D">
          <w:rPr>
            <w:szCs w:val="24"/>
          </w:rPr>
          <w:t xml:space="preserve">Marissa Ballew, </w:t>
        </w:r>
      </w:ins>
      <w:ins w:id="205" w:author="Billy Mitchell" w:date="2024-07-12T22:22:00Z" w16du:dateUtc="2024-07-13T02:22:00Z">
        <w:r w:rsidR="003E0416">
          <w:rPr>
            <w:szCs w:val="24"/>
          </w:rPr>
          <w:t xml:space="preserve">Kaitlin Dow, and </w:t>
        </w:r>
      </w:ins>
      <w:del w:id="206" w:author="Billy Mitchell" w:date="2024-07-12T22:23:00Z" w16du:dateUtc="2024-07-13T02:23:00Z">
        <w:r w:rsidR="0087748B" w:rsidRPr="003D121C" w:rsidDel="003E0416">
          <w:rPr>
            <w:szCs w:val="24"/>
          </w:rPr>
          <w:delText xml:space="preserve"> </w:delText>
        </w:r>
      </w:del>
      <w:ins w:id="207" w:author="Billy Mitchell" w:date="2024-07-12T22:23:00Z" w16du:dateUtc="2024-07-13T02:23:00Z">
        <w:r w:rsidR="003E0416" w:rsidRPr="003E0416">
          <w:rPr>
            <w:szCs w:val="24"/>
          </w:rPr>
          <w:t>Mary Nolwenn Achy</w:t>
        </w:r>
        <w:r w:rsidR="003E0416">
          <w:rPr>
            <w:szCs w:val="24"/>
          </w:rPr>
          <w:t xml:space="preserve"> </w:t>
        </w:r>
      </w:ins>
      <w:r w:rsidRPr="008C7178">
        <w:rPr>
          <w:szCs w:val="24"/>
        </w:rPr>
        <w:t xml:space="preserve">for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312D0C31"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3D4B74AE" w:rsidR="00BE19D6" w:rsidRDefault="00BE19D6" w:rsidP="00BE73D6">
      <w:pPr>
        <w:spacing w:after="0" w:line="480" w:lineRule="auto"/>
        <w:ind w:left="0" w:firstLine="0"/>
        <w:jc w:val="left"/>
        <w:rPr>
          <w:szCs w:val="24"/>
        </w:rPr>
      </w:pPr>
      <w:r>
        <w:rPr>
          <w:szCs w:val="24"/>
        </w:rPr>
        <w:t>Earlier versions of this manuscript have been available on PsyArxiv (</w:t>
      </w:r>
      <w:hyperlink r:id="rId58"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w:t>
      </w:r>
      <w:r w:rsidR="006C2724">
        <w:rPr>
          <w:szCs w:val="24"/>
        </w:rPr>
        <w:t xml:space="preserve">, </w:t>
      </w:r>
      <w:r>
        <w:rPr>
          <w:szCs w:val="24"/>
        </w:rPr>
        <w:t>2022</w:t>
      </w:r>
      <w:r w:rsidR="006C2724">
        <w:rPr>
          <w:szCs w:val="24"/>
        </w:rPr>
        <w:t>, and 2024</w:t>
      </w:r>
      <w:r>
        <w:rPr>
          <w:szCs w:val="24"/>
        </w:rPr>
        <w:t xml:space="preserve"> Society for Personality &amp; Social Psychology Conference, as well as the 2022 Society for Affective Science Conference. </w:t>
      </w:r>
      <w:ins w:id="208" w:author="Billy Mitchell" w:date="2024-07-12T22:24:00Z" w16du:dateUtc="2024-07-13T02:24:00Z">
        <w:r w:rsidR="003E0416">
          <w:rPr>
            <w:szCs w:val="24"/>
          </w:rPr>
          <w:t>A symposi</w:t>
        </w:r>
      </w:ins>
      <w:ins w:id="209" w:author="Billy Mitchell" w:date="2024-07-12T22:25:00Z" w16du:dateUtc="2024-07-13T02:25:00Z">
        <w:r w:rsidR="003E0416">
          <w:rPr>
            <w:szCs w:val="24"/>
          </w:rPr>
          <w:t xml:space="preserve">um </w:t>
        </w:r>
      </w:ins>
      <w:ins w:id="210" w:author="Billy Mitchell" w:date="2024-07-12T22:24:00Z" w16du:dateUtc="2024-07-13T02:24:00Z">
        <w:r w:rsidR="003E0416">
          <w:rPr>
            <w:szCs w:val="24"/>
          </w:rPr>
          <w:t xml:space="preserve">containing these findings was presented </w:t>
        </w:r>
      </w:ins>
      <w:ins w:id="211" w:author="Billy Mitchell" w:date="2024-07-12T22:25:00Z" w16du:dateUtc="2024-07-13T02:25:00Z">
        <w:r w:rsidR="003E0416">
          <w:rPr>
            <w:szCs w:val="24"/>
          </w:rPr>
          <w:t xml:space="preserve">during the 2024 </w:t>
        </w:r>
        <w:r w:rsidR="003E0416">
          <w:t>a</w:t>
        </w:r>
        <w:r w:rsidR="003E0416">
          <w:t xml:space="preserve">nnual </w:t>
        </w:r>
        <w:r w:rsidR="003E0416">
          <w:t>c</w:t>
        </w:r>
        <w:r w:rsidR="003E0416">
          <w:t>onference of the Association of Psychological Science</w:t>
        </w:r>
        <w:r w:rsidR="003E0416">
          <w:t xml:space="preserve">. </w:t>
        </w:r>
      </w:ins>
      <w:r>
        <w:rPr>
          <w:szCs w:val="24"/>
        </w:rPr>
        <w:t>Invited presentations using some of these data and analyses occurred in 2020 at the Temple University Motivational Behavior Seminar Series and in 2023 to the March Lab at Florida State University</w:t>
      </w:r>
      <w:r w:rsidR="006C2724">
        <w:rPr>
          <w:szCs w:val="24"/>
        </w:rPr>
        <w:t xml:space="preserve"> and Satpute Lab at Northeastern University</w:t>
      </w:r>
      <w:r>
        <w:rPr>
          <w:szCs w:val="24"/>
        </w:rPr>
        <w:t>. Stasiak et al., 2023</w:t>
      </w:r>
      <w:r w:rsidR="00512CCD">
        <w:rPr>
          <w:szCs w:val="24"/>
        </w:rPr>
        <w:t xml:space="preserve"> </w:t>
      </w:r>
      <w:r w:rsidR="00EF043F">
        <w:rPr>
          <w:szCs w:val="24"/>
        </w:rPr>
        <w:t>was published using physiological and emotion data from the preliminary study.</w:t>
      </w:r>
      <w:r w:rsidR="00512CCD">
        <w:rPr>
          <w:szCs w:val="24"/>
        </w:rPr>
        <w:t xml:space="preserve"> Cliver et al., </w:t>
      </w:r>
      <w:r w:rsidR="00672923">
        <w:rPr>
          <w:szCs w:val="24"/>
        </w:rPr>
        <w:t>In Press</w:t>
      </w:r>
      <w:r w:rsidR="00EF043F">
        <w:rPr>
          <w:szCs w:val="24"/>
        </w:rPr>
        <w:t xml:space="preserve"> was </w:t>
      </w:r>
      <w:r w:rsidR="00452B94">
        <w:rPr>
          <w:szCs w:val="24"/>
        </w:rPr>
        <w:t>accepted for publication</w:t>
      </w:r>
      <w:r w:rsidR="00EF043F">
        <w:rPr>
          <w:szCs w:val="24"/>
        </w:rPr>
        <w:t xml:space="preserve"> using memory data from the preliminary study and Study 1. </w:t>
      </w:r>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540CFCDD" w:rsidR="009A1A84" w:rsidRDefault="006725C8" w:rsidP="00BE73D6">
      <w:pPr>
        <w:spacing w:after="0" w:line="480" w:lineRule="auto"/>
        <w:ind w:left="0" w:firstLine="0"/>
        <w:jc w:val="left"/>
        <w:rPr>
          <w:szCs w:val="24"/>
        </w:rPr>
      </w:pPr>
      <w:r>
        <w:rPr>
          <w:szCs w:val="24"/>
        </w:rPr>
        <w:lastRenderedPageBreak/>
        <w:t>T</w:t>
      </w:r>
      <w:r w:rsidR="00B720B2" w:rsidRPr="008C7178">
        <w:rPr>
          <w:szCs w:val="24"/>
        </w:rPr>
        <w:t xml:space="preserve">he preregistration for </w:t>
      </w:r>
      <w:r w:rsidR="00245CC6">
        <w:rPr>
          <w:szCs w:val="24"/>
        </w:rPr>
        <w:t>Studie</w:t>
      </w:r>
      <w:r w:rsidR="00B720B2" w:rsidRPr="008C7178">
        <w:rPr>
          <w:szCs w:val="24"/>
        </w:rPr>
        <w:t xml:space="preserve">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9">
        <w:r w:rsidR="0038635A" w:rsidRPr="008C7178">
          <w:rPr>
            <w:color w:val="0563C1"/>
            <w:szCs w:val="24"/>
            <w:u w:val="single" w:color="0563C1"/>
          </w:rPr>
          <w:t>https://aspredicted.org/DP1_453</w:t>
        </w:r>
      </w:hyperlink>
      <w:hyperlink r:id="rId60">
        <w:r w:rsidR="0038635A">
          <w:rPr>
            <w:szCs w:val="24"/>
          </w:rPr>
          <w:t>,</w:t>
        </w:r>
      </w:hyperlink>
      <w:r w:rsidR="00B720B2" w:rsidRPr="008C7178">
        <w:rPr>
          <w:szCs w:val="24"/>
        </w:rPr>
        <w:t xml:space="preserve"> </w:t>
      </w:r>
      <w:hyperlink r:id="rId61" w:history="1">
        <w:r w:rsidRPr="00561755">
          <w:rPr>
            <w:rStyle w:val="Hyperlink"/>
            <w:szCs w:val="24"/>
          </w:rPr>
          <w:t>https://aspredicted.org/XXH</w:t>
        </w:r>
      </w:hyperlink>
      <w:hyperlink r:id="rId62">
        <w:r w:rsidR="00B720B2" w:rsidRPr="008C7178">
          <w:rPr>
            <w:color w:val="0563C1"/>
            <w:szCs w:val="24"/>
            <w:u w:val="single" w:color="0563C1"/>
          </w:rPr>
          <w:t>_</w:t>
        </w:r>
      </w:hyperlink>
      <w:hyperlink r:id="rId63">
        <w:r w:rsidR="00B720B2" w:rsidRPr="008C7178">
          <w:rPr>
            <w:color w:val="0563C1"/>
            <w:szCs w:val="24"/>
            <w:u w:val="single" w:color="0563C1"/>
          </w:rPr>
          <w:t>W1V</w:t>
        </w:r>
      </w:hyperlink>
      <w:hyperlink r:id="rId64">
        <w:r w:rsidR="00B720B2" w:rsidRPr="008C7178">
          <w:rPr>
            <w:szCs w:val="24"/>
          </w:rPr>
          <w:t>,</w:t>
        </w:r>
      </w:hyperlink>
      <w:r w:rsidR="00B720B2" w:rsidRPr="008C7178">
        <w:rPr>
          <w:szCs w:val="24"/>
        </w:rPr>
        <w:t xml:space="preserve"> </w:t>
      </w:r>
      <w:r w:rsidR="0038635A">
        <w:rPr>
          <w:szCs w:val="24"/>
        </w:rPr>
        <w:t xml:space="preserve">and </w:t>
      </w:r>
      <w:hyperlink r:id="rId65"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6"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t xml:space="preserve">from this data, including powerpoints and posters highlighted under the Author’s Note have been made available within this repository as well. </w:t>
      </w:r>
    </w:p>
    <w:p w14:paraId="1703A102" w14:textId="48D73E18" w:rsidR="00E75D1C" w:rsidRDefault="002F3B4A" w:rsidP="00BE73D6">
      <w:pPr>
        <w:tabs>
          <w:tab w:val="center" w:pos="4680"/>
        </w:tabs>
        <w:spacing w:after="0" w:line="480" w:lineRule="auto"/>
        <w:ind w:left="0" w:firstLine="0"/>
        <w:jc w:val="left"/>
        <w:rPr>
          <w:b/>
          <w:bCs/>
          <w:szCs w:val="24"/>
        </w:rPr>
      </w:pPr>
      <w:r w:rsidRPr="00BE73D6">
        <w:rPr>
          <w:b/>
          <w:bCs/>
          <w:szCs w:val="24"/>
        </w:rPr>
        <w:t>C</w:t>
      </w:r>
      <w:r w:rsidR="00861E10" w:rsidRPr="00BE73D6">
        <w:rPr>
          <w:b/>
          <w:bCs/>
          <w:szCs w:val="24"/>
        </w:rPr>
        <w:t>r</w:t>
      </w:r>
      <w:r w:rsidRPr="00BE73D6">
        <w:rPr>
          <w:b/>
          <w:bCs/>
          <w:szCs w:val="24"/>
        </w:rPr>
        <w:t>ediT:</w:t>
      </w:r>
    </w:p>
    <w:p w14:paraId="2BE4554D" w14:textId="5E0BB224"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 xml:space="preserve">Conceptualization, Methodology, Software, Validation, Formal analysis, Investigation, Data Curation, Writing </w:t>
      </w:r>
      <w:r w:rsidR="00861E10">
        <w:rPr>
          <w:szCs w:val="24"/>
        </w:rPr>
        <w:t>–</w:t>
      </w:r>
      <w:r w:rsidRPr="00485060">
        <w:rPr>
          <w:szCs w:val="24"/>
        </w:rPr>
        <w:t xml:space="preserve"> Original Draft, Writing </w:t>
      </w:r>
      <w:r w:rsidR="00861E10">
        <w:rPr>
          <w:szCs w:val="24"/>
        </w:rPr>
        <w:t>–</w:t>
      </w:r>
      <w:r w:rsidRPr="00485060">
        <w:rPr>
          <w:szCs w:val="24"/>
        </w:rPr>
        <w:t xml:space="preserve"> Review &amp; Editing, Visualization, Project administration</w:t>
      </w:r>
      <w:r>
        <w:rPr>
          <w:szCs w:val="24"/>
        </w:rPr>
        <w:t>.</w:t>
      </w:r>
      <w:r w:rsidRPr="00BE73D6">
        <w:rPr>
          <w:b/>
          <w:bCs/>
          <w:szCs w:val="24"/>
        </w:rPr>
        <w:t xml:space="preserve"> Joanne Stasiak</w:t>
      </w:r>
      <w:r>
        <w:rPr>
          <w:b/>
          <w:bCs/>
          <w:szCs w:val="24"/>
        </w:rPr>
        <w:t xml:space="preserve">: </w:t>
      </w:r>
      <w:r w:rsidRPr="00485060">
        <w:rPr>
          <w:szCs w:val="24"/>
        </w:rPr>
        <w:t>Conceptualization, Methodology,</w:t>
      </w:r>
      <w:r w:rsidR="00BE19D6">
        <w:rPr>
          <w:szCs w:val="24"/>
        </w:rPr>
        <w:t xml:space="preserve"> </w:t>
      </w:r>
      <w:r w:rsidRPr="00485060">
        <w:rPr>
          <w:szCs w:val="24"/>
        </w:rPr>
        <w:t xml:space="preserve">Investigation, Resources, Data Curation, Writing </w:t>
      </w:r>
      <w:r w:rsidR="00861E10">
        <w:rPr>
          <w:szCs w:val="24"/>
        </w:rPr>
        <w:t>–</w:t>
      </w:r>
      <w:r w:rsidRPr="00485060">
        <w:rPr>
          <w:szCs w:val="24"/>
        </w:rPr>
        <w:t xml:space="preserve"> Review &amp; Editing, Project administration</w:t>
      </w:r>
      <w:r>
        <w:rPr>
          <w:szCs w:val="24"/>
        </w:rPr>
        <w:t>.</w:t>
      </w:r>
      <w:r w:rsidRPr="00BE73D6">
        <w:rPr>
          <w:b/>
          <w:bCs/>
          <w:szCs w:val="24"/>
        </w:rPr>
        <w:t xml:space="preserve"> 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 xml:space="preserve">Software, Validation, Formal analysis, Writing </w:t>
      </w:r>
      <w:r w:rsidR="00861E10">
        <w:rPr>
          <w:szCs w:val="24"/>
        </w:rPr>
        <w:t>–</w:t>
      </w:r>
      <w:r w:rsidRPr="00485060">
        <w:rPr>
          <w:szCs w:val="24"/>
        </w:rPr>
        <w:t xml:space="preserve"> Review &amp; Editing</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 xml:space="preserve">Conceptualization, Resources, Writing </w:t>
      </w:r>
      <w:r w:rsidR="00861E10">
        <w:rPr>
          <w:szCs w:val="24"/>
        </w:rPr>
        <w:t>–</w:t>
      </w:r>
      <w:r w:rsidRPr="00485060">
        <w:rPr>
          <w:szCs w:val="24"/>
        </w:rPr>
        <w:t xml:space="preserve"> Review &amp; Editing, Supervision, Project administration, Funding acquisition</w:t>
      </w:r>
      <w:r>
        <w:rPr>
          <w:szCs w:val="24"/>
        </w:rPr>
        <w:t xml:space="preserve">. </w:t>
      </w:r>
      <w:r w:rsidRPr="00BE73D6">
        <w:rPr>
          <w:b/>
          <w:bCs/>
          <w:szCs w:val="24"/>
        </w:rPr>
        <w:t>Chelsea Helion</w:t>
      </w:r>
      <w:r>
        <w:rPr>
          <w:b/>
          <w:bCs/>
          <w:szCs w:val="24"/>
        </w:rPr>
        <w:t xml:space="preserve">: </w:t>
      </w:r>
      <w:r w:rsidRPr="00485060">
        <w:rPr>
          <w:szCs w:val="24"/>
        </w:rPr>
        <w:t xml:space="preserve">Conceptualization, Methodology, Resources, Writing </w:t>
      </w:r>
      <w:r w:rsidR="00861E10">
        <w:rPr>
          <w:szCs w:val="24"/>
        </w:rPr>
        <w:t>–</w:t>
      </w:r>
      <w:r w:rsidRPr="00485060">
        <w:rPr>
          <w:szCs w:val="24"/>
        </w:rPr>
        <w:t xml:space="preserve"> Review &amp; Editing, Visualization, Supervision, Project administration</w:t>
      </w:r>
      <w:r>
        <w:rPr>
          <w:szCs w:val="24"/>
        </w:rPr>
        <w:t>.</w:t>
      </w:r>
      <w:r w:rsidR="002F3B4A" w:rsidRPr="00BE73D6">
        <w:rPr>
          <w:b/>
          <w:bCs/>
          <w:szCs w:val="24"/>
        </w:rPr>
        <w:br/>
      </w:r>
    </w:p>
    <w:p w14:paraId="040D8E4E" w14:textId="7E089AB3" w:rsidR="00083D59" w:rsidRPr="00BE73D6" w:rsidRDefault="00083D59" w:rsidP="00E75D1C">
      <w:pPr>
        <w:spacing w:after="160" w:line="259" w:lineRule="auto"/>
        <w:ind w:left="0" w:firstLine="0"/>
        <w:rPr>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049B52BA" w14:textId="77777777" w:rsidR="00954723" w:rsidRDefault="00054CD8" w:rsidP="00954723">
      <w:pPr>
        <w:pStyle w:val="Bibliography"/>
      </w:pPr>
      <w:r>
        <w:fldChar w:fldCharType="begin"/>
      </w:r>
      <w:r w:rsidR="000D4176">
        <w:instrText xml:space="preserve"> ADDIN ZOTERO_BIBL {"uncited":[],"omitted":[],"custom":[]} CSL_BIBLIOGRAPHY </w:instrText>
      </w:r>
      <w:r>
        <w:fldChar w:fldCharType="separate"/>
      </w:r>
      <w:r w:rsidR="00954723">
        <w:t xml:space="preserve">Aldao, A. (2013). The Future of Emotion Regulation Research: Capturing Context. </w:t>
      </w:r>
      <w:r w:rsidR="00954723">
        <w:rPr>
          <w:i/>
          <w:iCs/>
        </w:rPr>
        <w:t>Perspectives on Psychological Science</w:t>
      </w:r>
      <w:r w:rsidR="00954723">
        <w:t xml:space="preserve">, </w:t>
      </w:r>
      <w:r w:rsidR="00954723">
        <w:rPr>
          <w:i/>
          <w:iCs/>
        </w:rPr>
        <w:t>8</w:t>
      </w:r>
      <w:r w:rsidR="00954723">
        <w:t>(2), 155–172. https://doi.org/10.1177/1745691612459518</w:t>
      </w:r>
    </w:p>
    <w:p w14:paraId="55C1503B" w14:textId="77777777" w:rsidR="00954723" w:rsidRDefault="00954723" w:rsidP="00954723">
      <w:pPr>
        <w:pStyle w:val="Bibliography"/>
      </w:pPr>
      <w:r>
        <w:t xml:space="preserve">Aldao,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742FDD25" w14:textId="77777777" w:rsidR="00954723" w:rsidRDefault="00954723" w:rsidP="00954723">
      <w:pPr>
        <w:pStyle w:val="Bibliography"/>
      </w:pPr>
      <w:r>
        <w:t xml:space="preserve">Aldao,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6B43BBFD" w14:textId="77777777" w:rsidR="00954723" w:rsidRDefault="00954723" w:rsidP="00954723">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https://doi.org/10.1016/j.jad.2020.07.060</w:t>
      </w:r>
    </w:p>
    <w:p w14:paraId="208FDA50" w14:textId="77777777" w:rsidR="00954723" w:rsidRDefault="00954723" w:rsidP="00954723">
      <w:pPr>
        <w:pStyle w:val="Bibliography"/>
      </w:pPr>
      <w:r>
        <w:t xml:space="preserve">Bates, D., Maechler, M., Bolker, B., &amp; Walker, S. (2015). Fitting Linear Mixed-Effects Models Using lme4. </w:t>
      </w:r>
      <w:r>
        <w:rPr>
          <w:i/>
          <w:iCs/>
        </w:rPr>
        <w:t>Journal of Statistical Software</w:t>
      </w:r>
      <w:r>
        <w:t xml:space="preserve">, </w:t>
      </w:r>
      <w:r>
        <w:rPr>
          <w:i/>
          <w:iCs/>
        </w:rPr>
        <w:t>67</w:t>
      </w:r>
      <w:r>
        <w:t>(1), 1–48. https://doi.org/10.18637/jss.v067.i01</w:t>
      </w:r>
    </w:p>
    <w:p w14:paraId="49B6FD36" w14:textId="77777777" w:rsidR="00954723" w:rsidRDefault="00954723" w:rsidP="00954723">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0C1CEBC5" w14:textId="77777777" w:rsidR="00954723" w:rsidRDefault="00954723" w:rsidP="00954723">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4C8D8E4D" w14:textId="77777777" w:rsidR="00954723" w:rsidRDefault="00954723" w:rsidP="00954723">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6D99007A" w14:textId="77777777" w:rsidR="00954723" w:rsidRDefault="00954723" w:rsidP="00954723">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21B446BA" w14:textId="77777777" w:rsidR="00954723" w:rsidRDefault="00954723" w:rsidP="00954723">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1C0A1188" w14:textId="77777777" w:rsidR="00954723" w:rsidRDefault="00954723" w:rsidP="00954723">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494F5E94" w14:textId="77777777" w:rsidR="00954723" w:rsidRDefault="00954723" w:rsidP="00954723">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https://doi.org/10.1080/02699931.2014.901213</w:t>
      </w:r>
    </w:p>
    <w:p w14:paraId="04EC3B3F" w14:textId="77777777" w:rsidR="00954723" w:rsidRDefault="00954723" w:rsidP="00954723">
      <w:pPr>
        <w:pStyle w:val="Bibliography"/>
      </w:pPr>
      <w:r>
        <w:t xml:space="preserve">Clasen, M., Andersen, M., &amp; Schjoedt, U. (2019). Adrenaline junkies and white-knucklers_ A quantitative study of fear management in haunted house visitors. </w:t>
      </w:r>
      <w:r>
        <w:rPr>
          <w:i/>
          <w:iCs/>
        </w:rPr>
        <w:t>Poetics</w:t>
      </w:r>
      <w:r>
        <w:t xml:space="preserve">, </w:t>
      </w:r>
      <w:r>
        <w:rPr>
          <w:i/>
          <w:iCs/>
        </w:rPr>
        <w:t>73</w:t>
      </w:r>
      <w:r>
        <w:t>, 61–71. https://doi.org/10.1016/j.poetic.2019.01.002</w:t>
      </w:r>
    </w:p>
    <w:p w14:paraId="75A98D71" w14:textId="77777777" w:rsidR="00954723" w:rsidRDefault="00954723" w:rsidP="00954723">
      <w:pPr>
        <w:pStyle w:val="Bibliography"/>
      </w:pPr>
      <w:r>
        <w:t xml:space="preserve">Cliver, K. G., Gregory, D. F., Martinez, S. A., Mitchell, W. J., Stasiak, J., Reisman, S., Helion, C., &amp; Murty, V. P. (2024). Temporal memory for threatening events encoded in a haunted house. </w:t>
      </w:r>
      <w:r>
        <w:rPr>
          <w:i/>
          <w:iCs/>
        </w:rPr>
        <w:t>Cognition &amp; Emotion</w:t>
      </w:r>
      <w:r>
        <w:t>, 1–17. https://doi.org/10.1080/02699931.2024.2338962</w:t>
      </w:r>
    </w:p>
    <w:p w14:paraId="04A412AD" w14:textId="77777777" w:rsidR="00954723" w:rsidRDefault="00954723" w:rsidP="00954723">
      <w:pPr>
        <w:pStyle w:val="Bibliography"/>
      </w:pPr>
      <w:r>
        <w:t xml:space="preserve">Colombo, D., Fernández-Álvarez, J., Suso-Ribera, C., Cipresso, P., Valev, H., Leufkens, T., Sas, C., Garcia-Palacios, A., Riva, G., &amp; Botella, C. (2020). The need for change: </w:t>
      </w:r>
      <w:r>
        <w:lastRenderedPageBreak/>
        <w:t xml:space="preserve">Understanding emotion regulation antecedents and consequences using ecological momentary assessment. </w:t>
      </w:r>
      <w:r>
        <w:rPr>
          <w:i/>
          <w:iCs/>
        </w:rPr>
        <w:t>Emotion</w:t>
      </w:r>
      <w:r>
        <w:t xml:space="preserve">, </w:t>
      </w:r>
      <w:r>
        <w:rPr>
          <w:i/>
          <w:iCs/>
        </w:rPr>
        <w:t>20</w:t>
      </w:r>
      <w:r>
        <w:t>(1), 30–36. https://doi.org/10.1037/emo0000671</w:t>
      </w:r>
    </w:p>
    <w:p w14:paraId="256D3C9C" w14:textId="77777777" w:rsidR="00954723" w:rsidRDefault="00954723" w:rsidP="00954723">
      <w:pPr>
        <w:pStyle w:val="Bibliography"/>
      </w:pPr>
      <w:r>
        <w:t xml:space="preserve">De Leeuw, J. R., Gilbert, R. A., &amp; Luchterhandt, B. (2023). jsPsych: Enabling an Open-Source CollaborativeEcosystem of Behavioral Experiments. </w:t>
      </w:r>
      <w:r>
        <w:rPr>
          <w:i/>
          <w:iCs/>
        </w:rPr>
        <w:t>Journal of Open Source Software</w:t>
      </w:r>
      <w:r>
        <w:t xml:space="preserve">, </w:t>
      </w:r>
      <w:r>
        <w:rPr>
          <w:i/>
          <w:iCs/>
        </w:rPr>
        <w:t>8</w:t>
      </w:r>
      <w:r>
        <w:t>(85), 5351. https://doi.org/10.21105/joss.05351</w:t>
      </w:r>
    </w:p>
    <w:p w14:paraId="6ABAE444" w14:textId="77777777" w:rsidR="00954723" w:rsidRDefault="00954723" w:rsidP="00954723">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https://doi.org/10.1093/scan/nss148</w:t>
      </w:r>
    </w:p>
    <w:p w14:paraId="1ED3FC5E" w14:textId="77777777" w:rsidR="00954723" w:rsidRDefault="00954723" w:rsidP="00954723">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458558B2" w14:textId="77777777" w:rsidR="00954723" w:rsidRDefault="00954723" w:rsidP="00954723">
      <w:pPr>
        <w:pStyle w:val="Bibliography"/>
      </w:pPr>
      <w:r>
        <w:t xml:space="preserve">Dixon-Gordon, K. L., Aldao,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27A8877F" w14:textId="77777777" w:rsidR="00954723" w:rsidRDefault="00954723" w:rsidP="00954723">
      <w:pPr>
        <w:pStyle w:val="Bibliography"/>
      </w:pPr>
      <w:r>
        <w:t xml:space="preserve">Dorman Ilan, S., Tamuz, N., &amp; Sheppes,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0762DD05" w14:textId="77777777" w:rsidR="00954723" w:rsidRDefault="00954723" w:rsidP="00954723">
      <w:pPr>
        <w:pStyle w:val="Bibliography"/>
      </w:pPr>
      <w:r>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76C5C009" w14:textId="77777777" w:rsidR="00954723" w:rsidRDefault="00954723" w:rsidP="00954723">
      <w:pPr>
        <w:pStyle w:val="Bibliography"/>
      </w:pPr>
      <w:r>
        <w:lastRenderedPageBreak/>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https://doi.org/10.1007/s11031-016-9597-z</w:t>
      </w:r>
    </w:p>
    <w:p w14:paraId="1B651474" w14:textId="77777777" w:rsidR="00954723" w:rsidRDefault="00954723" w:rsidP="00954723">
      <w:pPr>
        <w:pStyle w:val="Bibliography"/>
      </w:pPr>
      <w:r>
        <w:t xml:space="preserve">Etkin, A., Büchel, C., &amp; Gross, J. J. (2015). The neural bases of emotion regulation. </w:t>
      </w:r>
      <w:r>
        <w:rPr>
          <w:i/>
          <w:iCs/>
        </w:rPr>
        <w:t>Nature Reviews Neuroscience</w:t>
      </w:r>
      <w:r>
        <w:t xml:space="preserve">, </w:t>
      </w:r>
      <w:r>
        <w:rPr>
          <w:i/>
          <w:iCs/>
        </w:rPr>
        <w:t>16</w:t>
      </w:r>
      <w:r>
        <w:t>(11), 693–700. https://doi.org/10.1038/nrn4044</w:t>
      </w:r>
    </w:p>
    <w:p w14:paraId="0FCE714C" w14:textId="77777777" w:rsidR="00954723" w:rsidRDefault="00954723" w:rsidP="00954723">
      <w:pPr>
        <w:pStyle w:val="Bibliography"/>
      </w:pPr>
      <w:r>
        <w:t xml:space="preserve">FeldmanHall, O., Mobbs, D., Evans, D., Hiscox, L., Navrady,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7DDD2B33" w14:textId="77777777" w:rsidR="00954723" w:rsidRDefault="00954723" w:rsidP="00954723">
      <w:pPr>
        <w:pStyle w:val="Bibliography"/>
      </w:pPr>
      <w:r>
        <w:t xml:space="preserve">Ford, B. Q., Gross, J. J., &amp; Gruber, J. (2019). Broadening Our Field of View: The Role of Emotion Polyregulation. </w:t>
      </w:r>
      <w:r>
        <w:rPr>
          <w:i/>
          <w:iCs/>
        </w:rPr>
        <w:t>Emotion Review</w:t>
      </w:r>
      <w:r>
        <w:t xml:space="preserve">, </w:t>
      </w:r>
      <w:r>
        <w:rPr>
          <w:i/>
          <w:iCs/>
        </w:rPr>
        <w:t>11</w:t>
      </w:r>
      <w:r>
        <w:t>(3), 197–208. https://doi.org/10.1177/1754073919850314</w:t>
      </w:r>
    </w:p>
    <w:p w14:paraId="28CF4561" w14:textId="77777777" w:rsidR="00954723" w:rsidRDefault="00954723" w:rsidP="00954723">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32A56BD6" w14:textId="77777777" w:rsidR="00954723" w:rsidRDefault="00954723" w:rsidP="00954723">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0F26C32B" w14:textId="77777777" w:rsidR="00954723" w:rsidRDefault="00954723" w:rsidP="00954723">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5D19F49A" w14:textId="77777777" w:rsidR="00954723" w:rsidRDefault="00954723" w:rsidP="00954723">
      <w:pPr>
        <w:pStyle w:val="Bibliography"/>
      </w:pPr>
      <w:r>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47C9A9B0" w14:textId="77777777" w:rsidR="00954723" w:rsidRDefault="00954723" w:rsidP="00954723">
      <w:pPr>
        <w:pStyle w:val="Bibliography"/>
      </w:pPr>
      <w:r>
        <w:lastRenderedPageBreak/>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https://doi.org/10.1037/0022-3514.74.1.224</w:t>
      </w:r>
    </w:p>
    <w:p w14:paraId="1E7F9470" w14:textId="77777777" w:rsidR="00954723" w:rsidRDefault="00954723" w:rsidP="00954723">
      <w:pPr>
        <w:pStyle w:val="Bibliography"/>
      </w:pPr>
      <w:r>
        <w:t xml:space="preserve">Gross, J. J. (2002). Emotion regulation: Affective, cognitive, and social consequences. </w:t>
      </w:r>
      <w:r>
        <w:rPr>
          <w:i/>
          <w:iCs/>
        </w:rPr>
        <w:t>Psychophysiology</w:t>
      </w:r>
      <w:r>
        <w:t xml:space="preserve">, </w:t>
      </w:r>
      <w:r>
        <w:rPr>
          <w:i/>
          <w:iCs/>
        </w:rPr>
        <w:t>39</w:t>
      </w:r>
      <w:r>
        <w:t>(3), 281–291. https://doi.org/10.1017/S0048577201393198</w:t>
      </w:r>
    </w:p>
    <w:p w14:paraId="1F6E5BD0" w14:textId="77777777" w:rsidR="00954723" w:rsidRDefault="00954723" w:rsidP="00954723">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https://doi.org/10.1037/0022-3514.85.2.348</w:t>
      </w:r>
    </w:p>
    <w:p w14:paraId="67C50D35" w14:textId="77777777" w:rsidR="00954723" w:rsidRDefault="00954723" w:rsidP="00954723">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0D989182" w14:textId="77777777" w:rsidR="00954723" w:rsidRDefault="00954723" w:rsidP="00954723">
      <w:pPr>
        <w:pStyle w:val="Bibliography"/>
      </w:pPr>
      <w:r>
        <w:t xml:space="preserve">Haines, S. J., Gleeson, J., Kuppens, P., Hollenstein, T., Ciarrochi,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https://doi.org/10.1177/0956797616669086</w:t>
      </w:r>
    </w:p>
    <w:p w14:paraId="3112E73E" w14:textId="77777777" w:rsidR="00954723" w:rsidRDefault="00954723" w:rsidP="00954723">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https://doi.org/10.1037/tra0000577</w:t>
      </w:r>
    </w:p>
    <w:p w14:paraId="3D3E0626" w14:textId="77777777" w:rsidR="00954723" w:rsidRDefault="00954723" w:rsidP="00954723">
      <w:pPr>
        <w:pStyle w:val="Bibliography"/>
      </w:pPr>
      <w:r>
        <w:t xml:space="preserve">Hay, A. C., Sheppes, G., Gross, J. J., &amp; Gruber, J. (2015). Choosing how to feel: Emotion regulation choice in bipolar disorder. </w:t>
      </w:r>
      <w:r>
        <w:rPr>
          <w:i/>
          <w:iCs/>
        </w:rPr>
        <w:t>Emotion</w:t>
      </w:r>
      <w:r>
        <w:t xml:space="preserve">, </w:t>
      </w:r>
      <w:r>
        <w:rPr>
          <w:i/>
          <w:iCs/>
        </w:rPr>
        <w:t>15</w:t>
      </w:r>
      <w:r>
        <w:t>(2), 139–145. https://doi.org/10.1037/emo0000024</w:t>
      </w:r>
    </w:p>
    <w:p w14:paraId="0F7EA45E" w14:textId="77777777" w:rsidR="00954723" w:rsidRDefault="00954723" w:rsidP="00954723">
      <w:pPr>
        <w:pStyle w:val="Bibliography"/>
      </w:pPr>
      <w:r>
        <w:t xml:space="preserve">Heiy, J. E., &amp; Cheavens, J. S. (2014). Back to basics: A naturalistic assessment of the experience and regulation of emotion. </w:t>
      </w:r>
      <w:r>
        <w:rPr>
          <w:i/>
          <w:iCs/>
        </w:rPr>
        <w:t>Emotion</w:t>
      </w:r>
      <w:r>
        <w:t xml:space="preserve">, </w:t>
      </w:r>
      <w:r>
        <w:rPr>
          <w:i/>
          <w:iCs/>
        </w:rPr>
        <w:t>14</w:t>
      </w:r>
      <w:r>
        <w:t>(5), 878–891. https://doi.org/10.1037/a0037231</w:t>
      </w:r>
    </w:p>
    <w:p w14:paraId="08746558" w14:textId="77777777" w:rsidR="00954723" w:rsidRDefault="00954723" w:rsidP="00954723">
      <w:pPr>
        <w:pStyle w:val="Bibliography"/>
      </w:pPr>
      <w:r>
        <w:lastRenderedPageBreak/>
        <w:t xml:space="preserve">Kamradt, J. M., Ullsperger, J. M., &amp; Nikolas, M. A. (2014). Executive function assessment and adult attention-deficit/hyperactivity disorder: Tasks versus ratings on the Barkley Deficits in Executive Functioning Scale. </w:t>
      </w:r>
      <w:r>
        <w:rPr>
          <w:i/>
          <w:iCs/>
        </w:rPr>
        <w:t>Psychological Assessment</w:t>
      </w:r>
      <w:r>
        <w:t xml:space="preserve">, </w:t>
      </w:r>
      <w:r>
        <w:rPr>
          <w:i/>
          <w:iCs/>
        </w:rPr>
        <w:t>26</w:t>
      </w:r>
      <w:r>
        <w:t>(4), 1095–1105. https://doi.org/10.1037/pas0000006</w:t>
      </w:r>
    </w:p>
    <w:p w14:paraId="7460A779" w14:textId="77777777" w:rsidR="00954723" w:rsidRDefault="00954723" w:rsidP="00954723">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3B05CA3D" w14:textId="77777777" w:rsidR="00954723" w:rsidRDefault="00954723" w:rsidP="00954723">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682C549C" w14:textId="77777777" w:rsidR="00954723" w:rsidRDefault="00954723" w:rsidP="00954723">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07B6C555" w14:textId="77777777" w:rsidR="00954723" w:rsidRDefault="00954723" w:rsidP="00954723">
      <w:pPr>
        <w:pStyle w:val="Bibliography"/>
      </w:pPr>
      <w:r>
        <w:t xml:space="preserve">Lindquist, K. A., Wager, T. D., Kober, H., Bliss-Moreau, E., &amp; Barrett, L. F. (2012). The brain basis of emotion: A meta-analytic review. </w:t>
      </w:r>
      <w:r>
        <w:rPr>
          <w:i/>
          <w:iCs/>
        </w:rPr>
        <w:t>The Behavioral and Brain Sciences</w:t>
      </w:r>
      <w:r>
        <w:t xml:space="preserve">, </w:t>
      </w:r>
      <w:r>
        <w:rPr>
          <w:i/>
          <w:iCs/>
        </w:rPr>
        <w:t>35</w:t>
      </w:r>
      <w:r>
        <w:t>(3), 121–143. https://doi.org/10.1017/S0140525X11000446</w:t>
      </w:r>
    </w:p>
    <w:p w14:paraId="09BD0D7F" w14:textId="77777777" w:rsidR="00954723" w:rsidRDefault="00954723" w:rsidP="00954723">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34BB7CC8" w14:textId="77777777" w:rsidR="00954723" w:rsidRDefault="00954723" w:rsidP="00954723">
      <w:pPr>
        <w:pStyle w:val="Bibliography"/>
      </w:pPr>
      <w:r>
        <w:t xml:space="preserve">Malanchini,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17AECE9D" w14:textId="77777777" w:rsidR="00954723" w:rsidRDefault="00954723" w:rsidP="00954723">
      <w:pPr>
        <w:pStyle w:val="Bibliography"/>
      </w:pPr>
      <w:r>
        <w:lastRenderedPageBreak/>
        <w:t xml:space="preserve">Matthews, M., Webb, T. L., Shafir, R., Snow, M., &amp; Sheppes, G. (2021). Identifying the determinants of emotion regulation choice: A systematic review with meta-analysis. </w:t>
      </w:r>
      <w:r>
        <w:rPr>
          <w:i/>
          <w:iCs/>
        </w:rPr>
        <w:t>Cognition and Emotion</w:t>
      </w:r>
      <w:r>
        <w:t xml:space="preserve">, </w:t>
      </w:r>
      <w:r>
        <w:rPr>
          <w:i/>
          <w:iCs/>
        </w:rPr>
        <w:t>35</w:t>
      </w:r>
      <w:r>
        <w:t>(6), 1056–1084. https://doi.org/10.1080/02699931.2021.1945538</w:t>
      </w:r>
    </w:p>
    <w:p w14:paraId="28391B3A" w14:textId="77777777" w:rsidR="00954723" w:rsidRDefault="00954723" w:rsidP="00954723">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https://doi.org/10.1177/1368430207088035</w:t>
      </w:r>
    </w:p>
    <w:p w14:paraId="31D650C5" w14:textId="77777777" w:rsidR="00954723" w:rsidRDefault="00954723" w:rsidP="00954723">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05E56119" w14:textId="77777777" w:rsidR="00954723" w:rsidRDefault="00954723" w:rsidP="00954723">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4BCAB327" w14:textId="77777777" w:rsidR="00954723" w:rsidRDefault="00954723" w:rsidP="00954723">
      <w:pPr>
        <w:pStyle w:val="Bibliography"/>
      </w:pPr>
      <w:r>
        <w:t xml:space="preserve">Mohammad, S. (2018). Obtaining Reliable Human Ratings of Valence, Arousal, and Dominance for 20,000 English Words. </w:t>
      </w:r>
      <w:r>
        <w:rPr>
          <w:i/>
          <w:iCs/>
        </w:rPr>
        <w:t>Proceedings of the 56th Annual Meeting of the Association for Computational Linguistics (Volume 1: Long Papers)</w:t>
      </w:r>
      <w:r>
        <w:t>, 174–184. https://doi.org/10.18653/v1/P18-1017</w:t>
      </w:r>
    </w:p>
    <w:p w14:paraId="3A47CC6A" w14:textId="77777777" w:rsidR="00954723" w:rsidRDefault="00954723" w:rsidP="00954723">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6F79D1E7" w14:textId="77777777" w:rsidR="00954723" w:rsidRDefault="00954723" w:rsidP="00954723">
      <w:pPr>
        <w:pStyle w:val="Bibliography"/>
      </w:pPr>
      <w:r>
        <w:lastRenderedPageBreak/>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https://doi.org/10.1016/j.paid.2015.06.048</w:t>
      </w:r>
    </w:p>
    <w:p w14:paraId="2F766B21" w14:textId="77777777" w:rsidR="00954723" w:rsidRDefault="00954723" w:rsidP="00954723">
      <w:pPr>
        <w:pStyle w:val="Bibliography"/>
      </w:pPr>
      <w:r>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6CF88D27" w14:textId="77777777" w:rsidR="00954723" w:rsidRDefault="00954723" w:rsidP="00954723">
      <w:pPr>
        <w:pStyle w:val="Bibliography"/>
      </w:pPr>
      <w:r>
        <w:t xml:space="preserve">Orejuela-Dávila, A. I., Levens, S. M., Sagui-Henson, S. J., Tedeschi, R. G., &amp; Sheppes, G. (2019). The relation between emotion regulation choice and posttraumatic growth. </w:t>
      </w:r>
      <w:r>
        <w:rPr>
          <w:i/>
          <w:iCs/>
        </w:rPr>
        <w:t>Cognition &amp; Emotion</w:t>
      </w:r>
      <w:r>
        <w:t xml:space="preserve">, </w:t>
      </w:r>
      <w:r>
        <w:rPr>
          <w:i/>
          <w:iCs/>
        </w:rPr>
        <w:t>33</w:t>
      </w:r>
      <w:r>
        <w:t>(8), 1709–1717. https://doi.org/10.1080/02699931.2019.1592117</w:t>
      </w:r>
    </w:p>
    <w:p w14:paraId="164C0BE7" w14:textId="77777777" w:rsidR="00954723" w:rsidRDefault="00954723" w:rsidP="00954723">
      <w:pPr>
        <w:pStyle w:val="Bibliography"/>
      </w:pPr>
      <w:r>
        <w:t xml:space="preserve">R Core Team. (2022). </w:t>
      </w:r>
      <w:r>
        <w:rPr>
          <w:i/>
          <w:iCs/>
        </w:rPr>
        <w:t>R: A language and environment for statistical computing.</w:t>
      </w:r>
      <w:r>
        <w:t xml:space="preserve"> [Computer software]. R  Foundation for Statistical Computing. https://www.R-project.org/</w:t>
      </w:r>
    </w:p>
    <w:p w14:paraId="7E7164C5" w14:textId="77777777" w:rsidR="00954723" w:rsidRDefault="00954723" w:rsidP="00954723">
      <w:pPr>
        <w:pStyle w:val="Bibliography"/>
      </w:pPr>
      <w:r>
        <w:t xml:space="preserve">Ridderinkhof, K. R. (2017). Emotion in Action: A Predictive Processing Perspective and Theoretical Synthesis. </w:t>
      </w:r>
      <w:r>
        <w:rPr>
          <w:i/>
          <w:iCs/>
        </w:rPr>
        <w:t>Emotion Review</w:t>
      </w:r>
      <w:r>
        <w:t xml:space="preserve">, </w:t>
      </w:r>
      <w:r>
        <w:rPr>
          <w:i/>
          <w:iCs/>
        </w:rPr>
        <w:t>9</w:t>
      </w:r>
      <w:r>
        <w:t>(4), 319–325. https://doi.org/10.1177/1754073916661765</w:t>
      </w:r>
    </w:p>
    <w:p w14:paraId="5F33E12F" w14:textId="77777777" w:rsidR="00954723" w:rsidRDefault="00954723" w:rsidP="00954723">
      <w:pPr>
        <w:pStyle w:val="Bibliography"/>
      </w:pPr>
      <w:r>
        <w:t xml:space="preserve">Rottweiler, A.-L., Taxer, J. L., &amp; Nett, U. E. (2018). Context Matters in the Effectiveness of Emotion Regulation Strategies. </w:t>
      </w:r>
      <w:r>
        <w:rPr>
          <w:i/>
          <w:iCs/>
        </w:rPr>
        <w:t>AERA Open</w:t>
      </w:r>
      <w:r>
        <w:t xml:space="preserve">, </w:t>
      </w:r>
      <w:r>
        <w:rPr>
          <w:i/>
          <w:iCs/>
        </w:rPr>
        <w:t>4</w:t>
      </w:r>
      <w:r>
        <w:t>(2), 233285841877884. https://doi.org/10.1177/2332858418778849</w:t>
      </w:r>
    </w:p>
    <w:p w14:paraId="6452BF95" w14:textId="77777777" w:rsidR="00954723" w:rsidRDefault="00954723" w:rsidP="00954723">
      <w:pPr>
        <w:pStyle w:val="Bibliography"/>
      </w:pPr>
      <w:r>
        <w:t xml:space="preserve">Saarimäki, H., Gotsopoulos, A., Jääskeläinen, I. P., Lampinen, J., Vuilleumier, P., Hari, R., Sams, M., &amp; Nummenmaa, L. (2016). Discrete Neural Signatures of Basic Emotions. </w:t>
      </w:r>
      <w:r>
        <w:rPr>
          <w:i/>
          <w:iCs/>
        </w:rPr>
        <w:t>Cerebral Cortex</w:t>
      </w:r>
      <w:r>
        <w:t xml:space="preserve">, </w:t>
      </w:r>
      <w:r>
        <w:rPr>
          <w:i/>
          <w:iCs/>
        </w:rPr>
        <w:t>26</w:t>
      </w:r>
      <w:r>
        <w:t>(6), 2563–2573. https://doi.org/10.1093/cercor/bhv086</w:t>
      </w:r>
    </w:p>
    <w:p w14:paraId="558CAC77" w14:textId="77777777" w:rsidR="00954723" w:rsidRDefault="00954723" w:rsidP="00954723">
      <w:pPr>
        <w:pStyle w:val="Bibliography"/>
      </w:pPr>
      <w:r>
        <w:lastRenderedPageBreak/>
        <w:t xml:space="preserve">Sayette,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10C13C4E" w14:textId="77777777" w:rsidR="00954723" w:rsidRDefault="00954723" w:rsidP="00954723">
      <w:pPr>
        <w:pStyle w:val="Bibliography"/>
      </w:pPr>
      <w:r>
        <w:t xml:space="preserve">Shafir, R., Thiruchselvam, R., Suri, G., Gross, J. J., &amp; Sheppes, G. (2016). Neural processing of emotional-intensity predicts emotion regulation choice. </w:t>
      </w:r>
      <w:r>
        <w:rPr>
          <w:i/>
          <w:iCs/>
        </w:rPr>
        <w:t>Social Cognitive and Affective Neuroscience</w:t>
      </w:r>
      <w:r>
        <w:t xml:space="preserve">, </w:t>
      </w:r>
      <w:r>
        <w:rPr>
          <w:i/>
          <w:iCs/>
        </w:rPr>
        <w:t>11</w:t>
      </w:r>
      <w:r>
        <w:t>(12), 1863–1871. https://doi.org/10.1093/scan/nsw114</w:t>
      </w:r>
    </w:p>
    <w:p w14:paraId="60334577" w14:textId="77777777" w:rsidR="00954723" w:rsidRDefault="00954723" w:rsidP="00954723">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29FCCADC" w14:textId="77777777" w:rsidR="00954723" w:rsidRDefault="00954723" w:rsidP="00954723">
      <w:pPr>
        <w:pStyle w:val="Bibliography"/>
      </w:pPr>
      <w:r>
        <w:t xml:space="preserve">Sheppes, G. (2020). Transcending the “good &amp; bad” and “here &amp; now” in emotion regulation: Costs and benefits of strategies across regulatory stages. In B. Gawronski (Ed.), </w:t>
      </w:r>
      <w:r>
        <w:rPr>
          <w:i/>
          <w:iCs/>
        </w:rPr>
        <w:t>Advances in Experimental Social Psychology</w:t>
      </w:r>
      <w:r>
        <w:t xml:space="preserve"> (Vol. 61, pp. 185–236). Academic Press.</w:t>
      </w:r>
    </w:p>
    <w:p w14:paraId="61FF3196" w14:textId="77777777" w:rsidR="00954723" w:rsidRDefault="00954723" w:rsidP="00954723">
      <w:pPr>
        <w:pStyle w:val="Bibliography"/>
      </w:pPr>
      <w:r>
        <w:t xml:space="preserve">Sheppes,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https://doi.org/10.3389/fpsyg.2014.00346</w:t>
      </w:r>
    </w:p>
    <w:p w14:paraId="161E3544" w14:textId="77777777" w:rsidR="00954723" w:rsidRDefault="00954723" w:rsidP="00954723">
      <w:pPr>
        <w:pStyle w:val="Bibliography"/>
      </w:pPr>
      <w:r>
        <w:t xml:space="preserve">Sheppes,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1FEE2927" w14:textId="77777777" w:rsidR="00954723" w:rsidRDefault="00954723" w:rsidP="00954723">
      <w:pPr>
        <w:pStyle w:val="Bibliography"/>
      </w:pPr>
      <w:r>
        <w:t xml:space="preserve">Sheppes, G., Scheibe, S., Suri, G., &amp; Gross, J. J. (2011). Emotion-Regulation Choice. </w:t>
      </w:r>
      <w:r>
        <w:rPr>
          <w:i/>
          <w:iCs/>
        </w:rPr>
        <w:t>Psychological Science</w:t>
      </w:r>
      <w:r>
        <w:t xml:space="preserve">, </w:t>
      </w:r>
      <w:r>
        <w:rPr>
          <w:i/>
          <w:iCs/>
        </w:rPr>
        <w:t>22</w:t>
      </w:r>
      <w:r>
        <w:t>(11), 1391–1396. https://doi.org/10.1177/0956797611418350</w:t>
      </w:r>
    </w:p>
    <w:p w14:paraId="0EAD8088" w14:textId="77777777" w:rsidR="00954723" w:rsidRDefault="00954723" w:rsidP="00954723">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3128A033" w14:textId="77777777" w:rsidR="00954723" w:rsidRDefault="00954723" w:rsidP="00954723">
      <w:pPr>
        <w:pStyle w:val="Bibliography"/>
      </w:pPr>
      <w:r>
        <w:lastRenderedPageBreak/>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https://doi.org/10.1037/tra0001217</w:t>
      </w:r>
    </w:p>
    <w:p w14:paraId="7E96803E" w14:textId="77777777" w:rsidR="00954723" w:rsidRDefault="00954723" w:rsidP="00954723">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6EC2C1CF" w14:textId="77777777" w:rsidR="00954723" w:rsidRDefault="00954723" w:rsidP="00954723">
      <w:pPr>
        <w:pStyle w:val="Bibliography"/>
      </w:pPr>
      <w:r>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409202A2" w14:textId="77777777" w:rsidR="00954723" w:rsidRDefault="00954723" w:rsidP="00954723">
      <w:pPr>
        <w:pStyle w:val="Bibliography"/>
      </w:pPr>
      <w:r>
        <w:t xml:space="preserve">Suri, G., Sheppes,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3C7BD200" w14:textId="77777777" w:rsidR="00954723" w:rsidRDefault="00954723" w:rsidP="00954723">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753418F9" w14:textId="77777777" w:rsidR="00954723" w:rsidRDefault="00954723" w:rsidP="00954723">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6AAEF387" w14:textId="77777777" w:rsidR="00954723" w:rsidRDefault="00954723" w:rsidP="00954723">
      <w:pPr>
        <w:pStyle w:val="Bibliography"/>
      </w:pPr>
      <w:r>
        <w:lastRenderedPageBreak/>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54C1719C" w14:textId="77777777" w:rsidR="00954723" w:rsidRDefault="00954723" w:rsidP="00954723">
      <w:pPr>
        <w:pStyle w:val="Bibliography"/>
      </w:pPr>
      <w:r>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1C305945" w14:textId="77777777" w:rsidR="00954723" w:rsidRDefault="00954723" w:rsidP="00954723">
      <w:pPr>
        <w:pStyle w:val="Bibliography"/>
      </w:pPr>
      <w:r>
        <w:t xml:space="preserve">Uusberg, A., Taxer, J. L., Yih, J., Uusberg, H., &amp; Gross, J. J. (2019). Reappraising Reappraisal. </w:t>
      </w:r>
      <w:r>
        <w:rPr>
          <w:i/>
          <w:iCs/>
        </w:rPr>
        <w:t>Emotion Review</w:t>
      </w:r>
      <w:r>
        <w:t xml:space="preserve">, </w:t>
      </w:r>
      <w:r>
        <w:rPr>
          <w:i/>
          <w:iCs/>
        </w:rPr>
        <w:t>11</w:t>
      </w:r>
      <w:r>
        <w:t>(4), 267–282. https://doi.org/10.1177/1754073919862617</w:t>
      </w:r>
    </w:p>
    <w:p w14:paraId="05DD7F9E" w14:textId="77777777" w:rsidR="00954723" w:rsidRDefault="00954723" w:rsidP="00954723">
      <w:pPr>
        <w:pStyle w:val="Bibliography"/>
      </w:pPr>
      <w:r>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1D7571D2" w14:textId="77777777" w:rsidR="00954723" w:rsidRDefault="00954723" w:rsidP="00954723">
      <w:pPr>
        <w:pStyle w:val="Bibliography"/>
      </w:pPr>
      <w:r>
        <w:t xml:space="preserve">Watson, D., Anna, L., &amp; Tellegen, A. (1988). Development and Validation of Brief Measures of Positive and Negative Affect: The PANAS Scales. </w:t>
      </w:r>
      <w:r>
        <w:rPr>
          <w:i/>
          <w:iCs/>
        </w:rPr>
        <w:t>Journal of Personality and Social Psychology</w:t>
      </w:r>
      <w:r>
        <w:t xml:space="preserve">, </w:t>
      </w:r>
      <w:r>
        <w:rPr>
          <w:i/>
          <w:iCs/>
        </w:rPr>
        <w:t>54</w:t>
      </w:r>
      <w:r>
        <w:t>(6), 1063–1070.</w:t>
      </w:r>
    </w:p>
    <w:p w14:paraId="3D9C3937" w14:textId="77777777" w:rsidR="00954723" w:rsidRDefault="00954723" w:rsidP="00954723">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https://doi.org/10.1037/a0027600</w:t>
      </w:r>
    </w:p>
    <w:p w14:paraId="2D4BC81A" w14:textId="77777777" w:rsidR="00954723" w:rsidRDefault="00954723" w:rsidP="00954723">
      <w:pPr>
        <w:pStyle w:val="Bibliography"/>
      </w:pPr>
      <w:r>
        <w:t xml:space="preserve">Weiss, N. H., Schick, M. R., Waite, E. E., Haliczer,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4F484E1C" w14:textId="77777777" w:rsidR="00954723" w:rsidRDefault="00954723" w:rsidP="00954723">
      <w:pPr>
        <w:pStyle w:val="Bibliography"/>
      </w:pPr>
      <w:r>
        <w:lastRenderedPageBreak/>
        <w:t xml:space="preserve">Wennerhold,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23E958A6" w14:textId="77777777" w:rsidR="00954723" w:rsidRDefault="00954723" w:rsidP="00954723">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49FA8EED" w14:textId="77777777" w:rsidR="00954723" w:rsidRDefault="00954723" w:rsidP="00954723">
      <w:pPr>
        <w:pStyle w:val="Bibliography"/>
      </w:pPr>
      <w:r>
        <w:t xml:space="preserve">Zhang, Z., &amp; Mai, Y. (2019). </w:t>
      </w:r>
      <w:r>
        <w:rPr>
          <w:i/>
          <w:iCs/>
        </w:rPr>
        <w:t>WebPower: Basic and Advanced Statistical Power Analysis</w:t>
      </w:r>
      <w:r>
        <w:t xml:space="preserve"> (0.5) [R]. https://CRAN.R-project.org/package=WebPower</w:t>
      </w:r>
    </w:p>
    <w:p w14:paraId="1B96A437" w14:textId="25A35F06"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1E19CA">
          <w:headerReference w:type="even" r:id="rId67"/>
          <w:headerReference w:type="default" r:id="rId68"/>
          <w:headerReference w:type="first" r:id="rId69"/>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70ED4AE4" w:rsidR="00857F3D" w:rsidRPr="00857F3D" w:rsidRDefault="00A10284" w:rsidP="00857F3D">
      <w:pPr>
        <w:spacing w:after="0" w:line="480" w:lineRule="auto"/>
        <w:ind w:left="0" w:firstLine="720"/>
        <w:rPr>
          <w:b/>
          <w:szCs w:val="24"/>
        </w:rPr>
      </w:pPr>
      <w:r>
        <w:rPr>
          <w:b/>
          <w:szCs w:val="24"/>
        </w:rPr>
        <w:t>P</w:t>
      </w:r>
      <w:r w:rsidR="005F2875">
        <w:rPr>
          <w:b/>
          <w:szCs w:val="24"/>
        </w:rPr>
        <w:t>RELIMINARY</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5A5EF222" w:rsidR="00EE0C3E" w:rsidRPr="008C7178" w:rsidRDefault="00A10284" w:rsidP="00857F3D">
      <w:pPr>
        <w:spacing w:after="0" w:line="480" w:lineRule="auto"/>
        <w:ind w:left="0" w:firstLine="720"/>
        <w:rPr>
          <w:szCs w:val="24"/>
        </w:rPr>
      </w:pPr>
      <w:r>
        <w:rPr>
          <w:szCs w:val="24"/>
        </w:rPr>
        <w:t>A p</w:t>
      </w:r>
      <w:r w:rsidR="005F2875">
        <w:rPr>
          <w:szCs w:val="24"/>
        </w:rPr>
        <w:t>reliminary</w:t>
      </w:r>
      <w:r>
        <w:rPr>
          <w:szCs w:val="24"/>
        </w:rPr>
        <w:t xml:space="preserve"> study</w:t>
      </w:r>
      <w:r w:rsidR="00EE0C3E" w:rsidRPr="008C7178">
        <w:rPr>
          <w:szCs w:val="24"/>
        </w:rPr>
        <w:t xml:space="preserve"> tested whether the emotional intensity of negatively-valenced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1560F474"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yrs, range = 18 </w:t>
      </w:r>
      <w:r w:rsidR="009B06C2">
        <w:rPr>
          <w:szCs w:val="24"/>
        </w:rPr>
        <w:t>–</w:t>
      </w:r>
      <w:r w:rsidRPr="008C7178">
        <w:rPr>
          <w:szCs w:val="24"/>
        </w:rPr>
        <w:t xml:space="preserve"> 34 yrs, </w:t>
      </w:r>
      <w:r w:rsidRPr="008C7178">
        <w:rPr>
          <w:i/>
          <w:szCs w:val="24"/>
        </w:rPr>
        <w:t>sd</w:t>
      </w:r>
      <w:r w:rsidR="00512CCD">
        <w:rPr>
          <w:i/>
          <w:szCs w:val="24"/>
        </w:rPr>
        <w:t xml:space="preserve"> </w:t>
      </w:r>
      <w:r w:rsidRPr="008C7178">
        <w:rPr>
          <w:i/>
          <w:szCs w:val="24"/>
          <w:vertAlign w:val="subscript"/>
        </w:rPr>
        <w:t>age</w:t>
      </w:r>
      <w:r w:rsidRPr="008C7178">
        <w:rPr>
          <w:szCs w:val="24"/>
        </w:rPr>
        <w:t xml:space="preserve"> = 3.97 yrs,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yrs, </w:t>
      </w:r>
      <w:r w:rsidRPr="000D7D4C">
        <w:rPr>
          <w:i/>
          <w:iCs/>
          <w:szCs w:val="24"/>
        </w:rPr>
        <w:t xml:space="preserve">sd </w:t>
      </w:r>
      <w:r w:rsidRPr="000D7D4C">
        <w:rPr>
          <w:i/>
          <w:iCs/>
          <w:szCs w:val="24"/>
          <w:vertAlign w:val="subscript"/>
        </w:rPr>
        <w:t>Years of Education</w:t>
      </w:r>
      <w:r>
        <w:rPr>
          <w:szCs w:val="24"/>
        </w:rPr>
        <w:t xml:space="preserve"> = 2.4 yrs),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WebPower (Zhang, Z., &amp; Mai, Y., 2019) </w:t>
      </w:r>
      <w:r w:rsidR="009B06C2">
        <w:rPr>
          <w:szCs w:val="24"/>
        </w:rPr>
        <w:t>I</w:t>
      </w:r>
      <w:r w:rsidRPr="008C7178">
        <w:rPr>
          <w:szCs w:val="24"/>
        </w:rPr>
        <w:t>n R 3.6.1 (R Core Team, 2022) determined 18 participants would sufficiently power our main effect using the smallest effect size reported by Sheppes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second-language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00329E59"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954723">
        <w:rPr>
          <w:szCs w:val="24"/>
          <w:lang w:val="en"/>
        </w:rPr>
        <w:instrText xml:space="preserve"> ADDIN ZOTERO_ITEM CSL_CITATION {"citationID":"qeNhfzJq","properties":{"formattedCitation":"(Stasiak et al., 2023)","plainCitation":"(Stasiak et al., 2023)","dontUpdate":true,"noteIndex":0},"citationItems":[{"id":1485,"uris":["http://zotero.org/users/6239255/items/CCPVSZWX"],"itemData":{"id":1485,"type":"article-journal","abstract":"As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Participants were then escorted by two research assistants to the remotely-located haunted house</w:t>
      </w:r>
      <w:r w:rsidR="00A10284">
        <w:rPr>
          <w:szCs w:val="24"/>
        </w:rPr>
        <w:t xml:space="preserve"> which was the same as used within </w:t>
      </w:r>
      <w:r w:rsidR="00245CC6">
        <w:rPr>
          <w:szCs w:val="24"/>
        </w:rPr>
        <w:t>Study</w:t>
      </w:r>
      <w:r w:rsidR="00A10284">
        <w:rPr>
          <w:szCs w:val="24"/>
        </w:rPr>
        <w:t xml:space="preserve"> 1</w:t>
      </w:r>
      <w:r w:rsidRPr="008C7178">
        <w:rPr>
          <w:szCs w:val="24"/>
        </w:rPr>
        <w:t>.</w:t>
      </w:r>
      <w:r w:rsidRPr="008C7178">
        <w:rPr>
          <w:b/>
          <w:szCs w:val="24"/>
        </w:rPr>
        <w:t xml:space="preserve"> </w:t>
      </w:r>
    </w:p>
    <w:p w14:paraId="29304689" w14:textId="495C114A"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sd</w:t>
      </w:r>
      <w:r w:rsidR="00512CCD">
        <w:rPr>
          <w:szCs w:val="24"/>
        </w:rPr>
        <w:t xml:space="preserve"> </w:t>
      </w:r>
      <w:r w:rsidRPr="008C7178">
        <w:rPr>
          <w:i/>
          <w:szCs w:val="24"/>
          <w:vertAlign w:val="subscript"/>
        </w:rPr>
        <w:t>size</w:t>
      </w:r>
      <w:r w:rsidRPr="008C7178">
        <w:rPr>
          <w:szCs w:val="24"/>
          <w:vertAlign w:val="subscript"/>
        </w:rPr>
        <w:t xml:space="preserve"> </w:t>
      </w:r>
      <w:r w:rsidRPr="008C7178">
        <w:rPr>
          <w:szCs w:val="24"/>
        </w:rPr>
        <w:t>= 0.79 participants) for approximately 55.40 minutes (</w:t>
      </w:r>
      <w:r w:rsidRPr="008C7178">
        <w:rPr>
          <w:i/>
          <w:szCs w:val="24"/>
        </w:rPr>
        <w:t>sd</w:t>
      </w:r>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36C38993" w:rsidR="00EE0C3E" w:rsidRDefault="00EE0C3E" w:rsidP="0094060F">
      <w:pPr>
        <w:spacing w:after="0" w:line="480" w:lineRule="auto"/>
        <w:ind w:left="0" w:firstLine="72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sd</w:t>
      </w:r>
      <w:r w:rsidR="00512CCD">
        <w:rPr>
          <w:szCs w:val="24"/>
        </w:rPr>
        <w:t xml:space="preserve"> </w:t>
      </w:r>
      <w:r w:rsidRPr="008C7178">
        <w:rPr>
          <w:i/>
          <w:szCs w:val="24"/>
          <w:vertAlign w:val="subscript"/>
        </w:rPr>
        <w:t>delay</w:t>
      </w:r>
      <w:r w:rsidRPr="008C7178">
        <w:rPr>
          <w:szCs w:val="24"/>
          <w:vertAlign w:val="subscript"/>
        </w:rPr>
        <w:t xml:space="preserve"> </w:t>
      </w:r>
      <w:r w:rsidRPr="008C7178">
        <w:rPr>
          <w:szCs w:val="24"/>
        </w:rPr>
        <w:t>= 0.79 days), participants completed a surprise free-recall memory task and questionnaires. Notably, participants identified, described, and chronologically ordered ten (10) discrete events from within the haunted house. For each event, participants identified</w:t>
      </w:r>
      <w:r w:rsidR="00BB190A">
        <w:rPr>
          <w:szCs w:val="24"/>
        </w:rPr>
        <w:t xml:space="preserve"> whether the event was fear-eliciting,</w:t>
      </w:r>
      <w:r w:rsidRPr="008C7178">
        <w:rPr>
          <w:szCs w:val="24"/>
        </w:rPr>
        <w:t xml:space="preserve"> which of 13 emotion categories they had felt</w:t>
      </w:r>
      <w:r w:rsidR="00322180">
        <w:rPr>
          <w:szCs w:val="24"/>
        </w:rPr>
        <w:t xml:space="preserve"> (</w:t>
      </w:r>
      <w:r w:rsidR="00861E10" w:rsidRPr="00861E10">
        <w:rPr>
          <w:szCs w:val="24"/>
        </w:rPr>
        <w:t>a</w:t>
      </w:r>
      <w:r w:rsidR="00861E10" w:rsidRPr="0094060F">
        <w:rPr>
          <w:szCs w:val="24"/>
        </w:rPr>
        <w:t xml:space="preserve">dapted </w:t>
      </w:r>
      <w:r w:rsidR="00322180">
        <w:rPr>
          <w:szCs w:val="24"/>
        </w:rPr>
        <w:t>from the PANAS)</w:t>
      </w:r>
      <w:r w:rsidRPr="008C7178">
        <w:rPr>
          <w:szCs w:val="24"/>
        </w:rPr>
        <w:t xml:space="preserve">,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w:t>
      </w:r>
      <w:r w:rsidRPr="008C7178">
        <w:rPr>
          <w:szCs w:val="24"/>
        </w:rPr>
        <w:lastRenderedPageBreak/>
        <w:t xml:space="preserve">that while participants were able to endorse multiple emotions of differing 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245CC6">
        <w:rPr>
          <w:szCs w:val="24"/>
        </w:rPr>
        <w:t>Study</w:t>
      </w:r>
      <w:r w:rsidR="00A10284">
        <w:rPr>
          <w:szCs w:val="24"/>
        </w:rPr>
        <w:t xml:space="preserve">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066BE8CC"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954723">
        <w:rPr>
          <w:szCs w:val="24"/>
        </w:rPr>
        <w:instrText xml:space="preserve"> ADDIN ZOTERO_ITEM CSL_CITATION {"citationID":"bsKT9j2w","properties":{"formattedCitation":"(Watson et al., 1988)","plainCitation":"(Watson et al., 1988)","noteIndex":0},"citationItems":[{"id":1486,"uris":["http://zotero.org/users/6239255/items/2VQ2GTXN"],"itemData":{"id":1486,"type":"article-journal","container-title":"Journal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A10284" w:rsidRPr="00A10284">
        <w:t>(Watson et al., 1988)</w:t>
      </w:r>
      <w:r w:rsidR="00A10284">
        <w:rPr>
          <w:szCs w:val="24"/>
        </w:rPr>
        <w:fldChar w:fldCharType="end"/>
      </w:r>
      <w:r w:rsidRPr="008C7178">
        <w:rPr>
          <w:szCs w:val="24"/>
        </w:rPr>
        <w:t xml:space="preserve">. Some noted additions relevant to a typical haunted house experience included “tense”, and “disgusted”. Ten of the 13 options were negatively-valenced emotions (i.e., </w:t>
      </w:r>
      <w:r w:rsidRPr="008C7178">
        <w:rPr>
          <w:i/>
          <w:szCs w:val="24"/>
        </w:rPr>
        <w:t>Disgusted/Grossed Out, Fearful/Afraid, Hostile/Aggressive, Irritable/Annoyed, Nervous/Jittery, Overwhelmed, Panicked, Shocked/Surprised, Tense, Upset/Distressed</w:t>
      </w:r>
      <w:r w:rsidRPr="008C7178">
        <w:rPr>
          <w:szCs w:val="24"/>
        </w:rPr>
        <w:t>). Applying Cronbac</w:t>
      </w:r>
      <w:r w:rsidR="00512CCD">
        <w:rPr>
          <w:szCs w:val="24"/>
        </w:rPr>
        <w:t>h</w:t>
      </w:r>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w:t>
      </w:r>
      <w:r w:rsidR="0023305B">
        <w:rPr>
          <w:szCs w:val="24"/>
        </w:rPr>
        <w:t xml:space="preserve">. The first, fourth, and seventh points were labelled </w:t>
      </w:r>
      <w:r w:rsidRPr="008C7178">
        <w:rPr>
          <w:szCs w:val="24"/>
        </w:rPr>
        <w:t>“Not at all”</w:t>
      </w:r>
      <w:r w:rsidR="0023305B">
        <w:rPr>
          <w:szCs w:val="24"/>
        </w:rPr>
        <w:t>, “Somewhat”, and</w:t>
      </w:r>
      <w:r w:rsidRPr="008C7178">
        <w:rPr>
          <w:szCs w:val="24"/>
        </w:rPr>
        <w:t xml:space="preserve"> “A great deal”</w:t>
      </w:r>
      <w:r w:rsidR="0023305B">
        <w:rPr>
          <w:szCs w:val="24"/>
        </w:rPr>
        <w:t>, respectively</w:t>
      </w:r>
      <w:r w:rsidRPr="008C7178">
        <w:rPr>
          <w:szCs w:val="24"/>
        </w:rPr>
        <w:t xml:space="preserve">. Regulation strategies were captured for each event </w:t>
      </w:r>
      <w:r w:rsidRPr="008C7178">
        <w:rPr>
          <w:szCs w:val="24"/>
        </w:rPr>
        <w:lastRenderedPageBreak/>
        <w:t xml:space="preserve">using free-response to the prompt: </w:t>
      </w:r>
      <w:r w:rsidRPr="008C7178">
        <w:rPr>
          <w:i/>
          <w:szCs w:val="24"/>
        </w:rPr>
        <w:t>If you 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5FC8D5C2" w:rsidR="00EE0C3E" w:rsidRDefault="00857F3D" w:rsidP="00A10284">
      <w:pPr>
        <w:spacing w:after="0" w:line="480" w:lineRule="auto"/>
        <w:ind w:left="0" w:firstLine="720"/>
        <w:rPr>
          <w:b/>
          <w:szCs w:val="24"/>
        </w:rPr>
      </w:pPr>
      <w:r>
        <w:rPr>
          <w:b/>
          <w:szCs w:val="24"/>
        </w:rPr>
        <w:t>P</w:t>
      </w:r>
      <w:r w:rsidR="005F2875">
        <w:rPr>
          <w:b/>
          <w:szCs w:val="24"/>
        </w:rPr>
        <w:t>RELIMINARY</w:t>
      </w:r>
      <w:r>
        <w:rPr>
          <w:b/>
          <w:szCs w:val="24"/>
        </w:rPr>
        <w:t xml:space="preserve"> STUDY </w:t>
      </w:r>
      <w:r w:rsidR="00EE0C3E" w:rsidRPr="008C7178">
        <w:rPr>
          <w:b/>
          <w:szCs w:val="24"/>
        </w:rPr>
        <w:t>RESULTS</w:t>
      </w:r>
      <w:bookmarkStart w:id="212" w:name="_Hlk120029863"/>
    </w:p>
    <w:p w14:paraId="1134DB8A" w14:textId="62252CA4"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valenced.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w:t>
      </w:r>
      <w:r w:rsidR="00902E89">
        <w:rPr>
          <w:szCs w:val="24"/>
        </w:rPr>
        <w:t>4</w:t>
      </w:r>
      <w:r w:rsidRPr="008C7178">
        <w:rPr>
          <w:szCs w:val="24"/>
        </w:rPr>
        <w:t xml:space="preserve">.55 (range: </w:t>
      </w:r>
      <w:r w:rsidR="00902E89">
        <w:rPr>
          <w:szCs w:val="24"/>
        </w:rPr>
        <w:t>0</w:t>
      </w:r>
      <w:r w:rsidRPr="008C7178">
        <w:rPr>
          <w:szCs w:val="24"/>
        </w:rPr>
        <w:t xml:space="preserve"> – </w:t>
      </w:r>
      <w:r w:rsidR="00902E89">
        <w:rPr>
          <w:szCs w:val="24"/>
        </w:rPr>
        <w:t>6</w:t>
      </w:r>
      <w:r w:rsidRPr="008C7178">
        <w:rPr>
          <w:szCs w:val="24"/>
        </w:rPr>
        <w:t xml:space="preserve">,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lastRenderedPageBreak/>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0.70), we failed to find any </w:t>
      </w:r>
      <w:r w:rsidRPr="008C7178">
        <w:rPr>
          <w:szCs w:val="24"/>
        </w:rPr>
        <w:lastRenderedPageBreak/>
        <w:t xml:space="preserve">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w:t>
      </w:r>
      <w:r w:rsidRPr="0094060F">
        <w:rPr>
          <w:i/>
          <w:iCs/>
          <w:szCs w:val="24"/>
        </w:rPr>
        <w:t>p</w:t>
      </w:r>
      <w:r w:rsidRPr="008C7178">
        <w:rPr>
          <w:szCs w:val="24"/>
        </w:rPr>
        <w:t xml:space="preserve">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w:t>
      </w:r>
      <w:r w:rsidRPr="0094060F">
        <w:rPr>
          <w:i/>
          <w:iCs/>
          <w:szCs w:val="24"/>
        </w:rPr>
        <w:t>OR</w:t>
      </w:r>
      <w:r w:rsidRPr="008C7178">
        <w:rPr>
          <w:szCs w:val="24"/>
        </w:rPr>
        <w:t xml:space="preserve"> = 1.83, 95% </w:t>
      </w:r>
      <w:r w:rsidRPr="0094060F">
        <w:rPr>
          <w:i/>
          <w:iCs/>
          <w:szCs w:val="24"/>
        </w:rPr>
        <w:t>CI</w:t>
      </w:r>
      <w:r w:rsidRPr="008C7178">
        <w:rPr>
          <w:szCs w:val="24"/>
        </w:rPr>
        <w:t xml:space="preserve"> = [0.65, 3.2], </w:t>
      </w:r>
      <w:r w:rsidRPr="0094060F">
        <w:rPr>
          <w:i/>
          <w:iCs/>
          <w:szCs w:val="24"/>
        </w:rPr>
        <w:t>p</w:t>
      </w:r>
      <w:r w:rsidRPr="008C7178">
        <w:rPr>
          <w:szCs w:val="24"/>
        </w:rPr>
        <w:t xml:space="preserve">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In both cases, multilevel binary logistic regressions failed to perform better than the null model (</w:t>
      </w:r>
      <w:r w:rsidRPr="0094060F">
        <w:rPr>
          <w:i/>
          <w:iCs/>
          <w:szCs w:val="24"/>
        </w:rPr>
        <w:t>ICC</w:t>
      </w:r>
      <w:r w:rsidRPr="008C7178">
        <w:rPr>
          <w:szCs w:val="24"/>
        </w:rPr>
        <w:t xml:space="preserve"> = 0.28; Emotion Sum: </w:t>
      </w:r>
      <w:r w:rsidRPr="0094060F">
        <w:rPr>
          <w:i/>
          <w:iCs/>
          <w:szCs w:val="24"/>
        </w:rPr>
        <w:t>p</w:t>
      </w:r>
      <w:r w:rsidRPr="008C7178">
        <w:rPr>
          <w:szCs w:val="24"/>
        </w:rPr>
        <w:t xml:space="preserve"> = 0.130; Emotion Average: </w:t>
      </w:r>
      <w:r w:rsidRPr="0094060F">
        <w:rPr>
          <w:i/>
          <w:iCs/>
          <w:szCs w:val="24"/>
        </w:rPr>
        <w:t>p</w:t>
      </w:r>
      <w:r w:rsidRPr="008C7178">
        <w:rPr>
          <w:szCs w:val="24"/>
        </w:rPr>
        <w:t xml:space="preserve">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212"/>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7B9FAA3C"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954723">
        <w:rPr>
          <w:szCs w:val="24"/>
        </w:rPr>
        <w:instrText xml:space="preserve"> ADDIN ZOTERO_ITEM CSL_CITATION {"citationID":"BRcdUleD","properties":{"formattedCitation":"(Dixon-Gordon et al., 2015)","plainCitation":"(Dixon-Gordon et al., 2015)","dontUpdate":true,"noteIndex":0},"citationItems":[{"id":1767,"uris":["http://zotero.org/users/6239255/items/YYQ7GI3R"],"itemData":{"id":1767,"type":"article-journal","abstract":"Emerging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w:t>
      </w:r>
      <w:r w:rsidRPr="004D2275">
        <w:rPr>
          <w:szCs w:val="24"/>
        </w:rPr>
        <w:lastRenderedPageBreak/>
        <w:t>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r w:rsidRPr="00804B41">
        <w:rPr>
          <w:szCs w:val="24"/>
        </w:rPr>
        <w:t>every one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comparison and results of all of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1E19CA">
          <w:headerReference w:type="even" r:id="rId70"/>
          <w:headerReference w:type="default" r:id="rId71"/>
          <w:headerReference w:type="first" r:id="rId72"/>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usage</w:t>
            </w:r>
            <w:r>
              <w:rPr>
                <w:rFonts w:ascii="Calibri" w:hAnsi="Calibri" w:cs="Calibri"/>
                <w:sz w:val="22"/>
              </w:rPr>
              <w:t>, but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1E19CA">
          <w:pgSz w:w="20880" w:h="12240" w:orient="landscape" w:code="1"/>
          <w:pgMar w:top="720" w:right="720" w:bottom="720" w:left="720" w:header="763" w:footer="720" w:gutter="0"/>
          <w:cols w:space="720"/>
          <w:docGrid w:linePitch="326"/>
        </w:sectPr>
      </w:pPr>
    </w:p>
    <w:p w14:paraId="0FCF5C26" w14:textId="77777777" w:rsidR="00EE0C3E" w:rsidRPr="00EE0C3E" w:rsidRDefault="00EE0C3E" w:rsidP="00A10284">
      <w:pPr>
        <w:spacing w:after="0" w:line="480" w:lineRule="auto"/>
        <w:ind w:left="0" w:firstLine="0"/>
        <w:rPr>
          <w:szCs w:val="24"/>
        </w:rPr>
      </w:pPr>
    </w:p>
    <w:sectPr w:rsidR="00EE0C3E" w:rsidRPr="00EE0C3E" w:rsidSect="001E19CA">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292CC7" w14:textId="77777777" w:rsidR="00C65CDF" w:rsidRDefault="00C65CDF">
      <w:pPr>
        <w:spacing w:after="0" w:line="240" w:lineRule="auto"/>
      </w:pPr>
      <w:r>
        <w:separator/>
      </w:r>
    </w:p>
  </w:endnote>
  <w:endnote w:type="continuationSeparator" w:id="0">
    <w:p w14:paraId="769BD30F" w14:textId="77777777" w:rsidR="00C65CDF" w:rsidRDefault="00C65CDF">
      <w:pPr>
        <w:spacing w:after="0" w:line="240" w:lineRule="auto"/>
      </w:pPr>
      <w:r>
        <w:continuationSeparator/>
      </w:r>
    </w:p>
  </w:endnote>
  <w:endnote w:type="continuationNotice" w:id="1">
    <w:p w14:paraId="47A5AEF8" w14:textId="77777777" w:rsidR="00C65CDF" w:rsidRDefault="00C65C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17CCEC" w14:textId="77777777" w:rsidR="00C65CDF" w:rsidRDefault="00C65CDF">
      <w:pPr>
        <w:spacing w:after="0" w:line="240" w:lineRule="auto"/>
      </w:pPr>
      <w:r>
        <w:separator/>
      </w:r>
    </w:p>
  </w:footnote>
  <w:footnote w:type="continuationSeparator" w:id="0">
    <w:p w14:paraId="049616BA" w14:textId="77777777" w:rsidR="00C65CDF" w:rsidRDefault="00C65CDF">
      <w:pPr>
        <w:spacing w:after="0" w:line="240" w:lineRule="auto"/>
      </w:pPr>
      <w:r>
        <w:continuationSeparator/>
      </w:r>
    </w:p>
  </w:footnote>
  <w:footnote w:type="continuationNotice" w:id="1">
    <w:p w14:paraId="5079CD9E" w14:textId="77777777" w:rsidR="00C65CDF" w:rsidRDefault="00C65CDF">
      <w:pPr>
        <w:spacing w:after="0" w:line="240" w:lineRule="auto"/>
      </w:pPr>
    </w:p>
  </w:footnote>
  <w:footnote w:id="2">
    <w:p w14:paraId="7662EB80" w14:textId="6871C387" w:rsidR="000E636F" w:rsidRDefault="000E636F">
      <w:pPr>
        <w:pStyle w:val="FootnoteText"/>
      </w:pPr>
      <w:r>
        <w:rPr>
          <w:rStyle w:val="FootnoteReference"/>
        </w:rPr>
        <w:footnoteRef/>
      </w:r>
      <w:r>
        <w:t xml:space="preserve"> </w:t>
      </w:r>
      <w:bookmarkStart w:id="186" w:name="_Hlk150804466"/>
      <w:r>
        <w:rPr>
          <w:szCs w:val="24"/>
        </w:rPr>
        <w:t>The haunted house has a limited seasonal run time, and we cannot experimentally manipulate the intensity of the events in the haunted house as it is run by a private company.</w:t>
      </w:r>
      <w:bookmarkEnd w:id="186"/>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90804" w14:textId="5B3768C6"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101C2" w14:textId="58054FE0" w:rsidR="00874B89" w:rsidRDefault="00874B89">
    <w:pPr>
      <w:spacing w:after="0" w:line="259" w:lineRule="auto"/>
      <w:ind w:left="0" w:right="-1" w:firstLine="0"/>
      <w:jc w:val="right"/>
    </w:pPr>
    <w:r>
      <w:fldChar w:fldCharType="begin"/>
    </w:r>
    <w:r>
      <w:instrText xml:space="preserve"> PAGE   \* MERGEFORMAT </w:instrText>
    </w:r>
    <w:r>
      <w:fldChar w:fldCharType="separate"/>
    </w:r>
    <w:r w:rsidR="00FD463F" w:rsidRPr="00FD463F">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B120A" w14:textId="55D4E8F9"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21</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3B128" w14:textId="664DC950"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FD463F" w:rsidRPr="00FD463F">
      <w:rPr>
        <w:rFonts w:ascii="Calibri" w:eastAsia="Calibri" w:hAnsi="Calibri" w:cs="Calibri"/>
        <w:noProof/>
        <w:sz w:val="22"/>
      </w:rPr>
      <w:t>75</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1137143381">
    <w:abstractNumId w:val="0"/>
  </w:num>
  <w:num w:numId="2" w16cid:durableId="1699240364">
    <w:abstractNumId w:val="1"/>
  </w:num>
  <w:num w:numId="3" w16cid:durableId="1093821580">
    <w:abstractNumId w:val="5"/>
  </w:num>
  <w:num w:numId="4" w16cid:durableId="325285459">
    <w:abstractNumId w:val="4"/>
  </w:num>
  <w:num w:numId="5" w16cid:durableId="375743264">
    <w:abstractNumId w:val="3"/>
  </w:num>
  <w:num w:numId="6" w16cid:durableId="138814049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2F5B"/>
    <w:rsid w:val="0000303C"/>
    <w:rsid w:val="00007944"/>
    <w:rsid w:val="00015712"/>
    <w:rsid w:val="00021D66"/>
    <w:rsid w:val="00023609"/>
    <w:rsid w:val="00026B95"/>
    <w:rsid w:val="00031041"/>
    <w:rsid w:val="00034D34"/>
    <w:rsid w:val="00035A91"/>
    <w:rsid w:val="00036A30"/>
    <w:rsid w:val="000377EF"/>
    <w:rsid w:val="00040ACE"/>
    <w:rsid w:val="00042DD8"/>
    <w:rsid w:val="000446C3"/>
    <w:rsid w:val="00052A17"/>
    <w:rsid w:val="00054CD8"/>
    <w:rsid w:val="0005772E"/>
    <w:rsid w:val="00057DC8"/>
    <w:rsid w:val="00061A33"/>
    <w:rsid w:val="000645E9"/>
    <w:rsid w:val="00066452"/>
    <w:rsid w:val="00071B9D"/>
    <w:rsid w:val="000732A4"/>
    <w:rsid w:val="00081E78"/>
    <w:rsid w:val="00083929"/>
    <w:rsid w:val="00083D59"/>
    <w:rsid w:val="0008546F"/>
    <w:rsid w:val="00093192"/>
    <w:rsid w:val="000960FE"/>
    <w:rsid w:val="000967D7"/>
    <w:rsid w:val="00097D65"/>
    <w:rsid w:val="000A4B63"/>
    <w:rsid w:val="000A6256"/>
    <w:rsid w:val="000B0F41"/>
    <w:rsid w:val="000B1AF9"/>
    <w:rsid w:val="000B26B6"/>
    <w:rsid w:val="000B40E7"/>
    <w:rsid w:val="000B4EC5"/>
    <w:rsid w:val="000C5A68"/>
    <w:rsid w:val="000D28DC"/>
    <w:rsid w:val="000D4176"/>
    <w:rsid w:val="000D4CD9"/>
    <w:rsid w:val="000D6E61"/>
    <w:rsid w:val="000D7D4C"/>
    <w:rsid w:val="000E0223"/>
    <w:rsid w:val="000E055A"/>
    <w:rsid w:val="000E25CD"/>
    <w:rsid w:val="000E636F"/>
    <w:rsid w:val="000F2F8D"/>
    <w:rsid w:val="000F5805"/>
    <w:rsid w:val="001140BE"/>
    <w:rsid w:val="001143F1"/>
    <w:rsid w:val="001162B0"/>
    <w:rsid w:val="00116FA4"/>
    <w:rsid w:val="00117CAD"/>
    <w:rsid w:val="001213D1"/>
    <w:rsid w:val="001227C9"/>
    <w:rsid w:val="00124144"/>
    <w:rsid w:val="001244F9"/>
    <w:rsid w:val="00131503"/>
    <w:rsid w:val="001346D5"/>
    <w:rsid w:val="00134823"/>
    <w:rsid w:val="00136967"/>
    <w:rsid w:val="0014196C"/>
    <w:rsid w:val="00145157"/>
    <w:rsid w:val="00150851"/>
    <w:rsid w:val="00163803"/>
    <w:rsid w:val="00170D09"/>
    <w:rsid w:val="001734E6"/>
    <w:rsid w:val="00174798"/>
    <w:rsid w:val="00175AE9"/>
    <w:rsid w:val="00177775"/>
    <w:rsid w:val="00182F3C"/>
    <w:rsid w:val="00183114"/>
    <w:rsid w:val="001A1755"/>
    <w:rsid w:val="001A2CE8"/>
    <w:rsid w:val="001B24AA"/>
    <w:rsid w:val="001B6144"/>
    <w:rsid w:val="001B64A6"/>
    <w:rsid w:val="001C386A"/>
    <w:rsid w:val="001C653B"/>
    <w:rsid w:val="001C75FD"/>
    <w:rsid w:val="001E19CA"/>
    <w:rsid w:val="001F3AD3"/>
    <w:rsid w:val="001F448F"/>
    <w:rsid w:val="001F6C10"/>
    <w:rsid w:val="001F7CFD"/>
    <w:rsid w:val="00200166"/>
    <w:rsid w:val="0020049F"/>
    <w:rsid w:val="0020098B"/>
    <w:rsid w:val="002013C5"/>
    <w:rsid w:val="00201A98"/>
    <w:rsid w:val="00211390"/>
    <w:rsid w:val="002119A8"/>
    <w:rsid w:val="0022476E"/>
    <w:rsid w:val="00224DAE"/>
    <w:rsid w:val="00225BAC"/>
    <w:rsid w:val="00231B74"/>
    <w:rsid w:val="0023305B"/>
    <w:rsid w:val="0023367E"/>
    <w:rsid w:val="00234192"/>
    <w:rsid w:val="00234839"/>
    <w:rsid w:val="00235C91"/>
    <w:rsid w:val="00242BB1"/>
    <w:rsid w:val="00242E45"/>
    <w:rsid w:val="0024375A"/>
    <w:rsid w:val="00243C78"/>
    <w:rsid w:val="00245B8B"/>
    <w:rsid w:val="00245CC6"/>
    <w:rsid w:val="0024610B"/>
    <w:rsid w:val="00246C29"/>
    <w:rsid w:val="002475A8"/>
    <w:rsid w:val="002511D0"/>
    <w:rsid w:val="00260459"/>
    <w:rsid w:val="00270B87"/>
    <w:rsid w:val="002809C2"/>
    <w:rsid w:val="0028246F"/>
    <w:rsid w:val="002838BF"/>
    <w:rsid w:val="00283D2D"/>
    <w:rsid w:val="00284B25"/>
    <w:rsid w:val="0029016E"/>
    <w:rsid w:val="002919B5"/>
    <w:rsid w:val="002A387B"/>
    <w:rsid w:val="002A6723"/>
    <w:rsid w:val="002B4BE0"/>
    <w:rsid w:val="002B63D1"/>
    <w:rsid w:val="002C08F5"/>
    <w:rsid w:val="002C591D"/>
    <w:rsid w:val="002C6443"/>
    <w:rsid w:val="002C65D6"/>
    <w:rsid w:val="002C6E4D"/>
    <w:rsid w:val="002D566C"/>
    <w:rsid w:val="002D5D85"/>
    <w:rsid w:val="002D61E5"/>
    <w:rsid w:val="002E518D"/>
    <w:rsid w:val="002E5FF1"/>
    <w:rsid w:val="002E666C"/>
    <w:rsid w:val="002E68CC"/>
    <w:rsid w:val="002F3862"/>
    <w:rsid w:val="002F3B4A"/>
    <w:rsid w:val="002F7E40"/>
    <w:rsid w:val="00301AAE"/>
    <w:rsid w:val="00304055"/>
    <w:rsid w:val="00304D13"/>
    <w:rsid w:val="00306036"/>
    <w:rsid w:val="003069BE"/>
    <w:rsid w:val="0030710F"/>
    <w:rsid w:val="0030735C"/>
    <w:rsid w:val="0032126A"/>
    <w:rsid w:val="00322180"/>
    <w:rsid w:val="00331554"/>
    <w:rsid w:val="00341012"/>
    <w:rsid w:val="00342888"/>
    <w:rsid w:val="00345FE2"/>
    <w:rsid w:val="00354B3D"/>
    <w:rsid w:val="00372E6A"/>
    <w:rsid w:val="00376EE0"/>
    <w:rsid w:val="00380777"/>
    <w:rsid w:val="003816C4"/>
    <w:rsid w:val="00382BA8"/>
    <w:rsid w:val="0038635A"/>
    <w:rsid w:val="0039054B"/>
    <w:rsid w:val="00392022"/>
    <w:rsid w:val="00393A28"/>
    <w:rsid w:val="00393F57"/>
    <w:rsid w:val="00395946"/>
    <w:rsid w:val="00396CB3"/>
    <w:rsid w:val="003A18DB"/>
    <w:rsid w:val="003A3608"/>
    <w:rsid w:val="003A4A12"/>
    <w:rsid w:val="003A6C2B"/>
    <w:rsid w:val="003B113B"/>
    <w:rsid w:val="003B419C"/>
    <w:rsid w:val="003B75DA"/>
    <w:rsid w:val="003C155D"/>
    <w:rsid w:val="003C4260"/>
    <w:rsid w:val="003C56B6"/>
    <w:rsid w:val="003D0F86"/>
    <w:rsid w:val="003D1E31"/>
    <w:rsid w:val="003D5F69"/>
    <w:rsid w:val="003E0416"/>
    <w:rsid w:val="003E3464"/>
    <w:rsid w:val="003E69A1"/>
    <w:rsid w:val="003F66A7"/>
    <w:rsid w:val="00413D69"/>
    <w:rsid w:val="00415735"/>
    <w:rsid w:val="00425004"/>
    <w:rsid w:val="0042769C"/>
    <w:rsid w:val="004318FA"/>
    <w:rsid w:val="004361BA"/>
    <w:rsid w:val="0043765F"/>
    <w:rsid w:val="0043784E"/>
    <w:rsid w:val="00445492"/>
    <w:rsid w:val="004454BA"/>
    <w:rsid w:val="00446931"/>
    <w:rsid w:val="00452B94"/>
    <w:rsid w:val="00453A37"/>
    <w:rsid w:val="00454046"/>
    <w:rsid w:val="00463F45"/>
    <w:rsid w:val="004649E5"/>
    <w:rsid w:val="00466715"/>
    <w:rsid w:val="00470219"/>
    <w:rsid w:val="0047236C"/>
    <w:rsid w:val="004737B7"/>
    <w:rsid w:val="004778EF"/>
    <w:rsid w:val="00477E20"/>
    <w:rsid w:val="004814F0"/>
    <w:rsid w:val="004830AC"/>
    <w:rsid w:val="00483FD5"/>
    <w:rsid w:val="004920A5"/>
    <w:rsid w:val="0049574A"/>
    <w:rsid w:val="00495A2C"/>
    <w:rsid w:val="00496DF7"/>
    <w:rsid w:val="004A023F"/>
    <w:rsid w:val="004B0D7D"/>
    <w:rsid w:val="004B43D8"/>
    <w:rsid w:val="004B4A25"/>
    <w:rsid w:val="004C0A01"/>
    <w:rsid w:val="004C124C"/>
    <w:rsid w:val="004C1DD4"/>
    <w:rsid w:val="004C76AB"/>
    <w:rsid w:val="004D21C8"/>
    <w:rsid w:val="004D2275"/>
    <w:rsid w:val="004D26BF"/>
    <w:rsid w:val="004D4566"/>
    <w:rsid w:val="004D5A28"/>
    <w:rsid w:val="004E6FCA"/>
    <w:rsid w:val="004F2368"/>
    <w:rsid w:val="004F39AA"/>
    <w:rsid w:val="004F3F92"/>
    <w:rsid w:val="004F6F69"/>
    <w:rsid w:val="00500583"/>
    <w:rsid w:val="00512CCD"/>
    <w:rsid w:val="0051418B"/>
    <w:rsid w:val="00515306"/>
    <w:rsid w:val="005166AD"/>
    <w:rsid w:val="00516B60"/>
    <w:rsid w:val="005223AB"/>
    <w:rsid w:val="005229B3"/>
    <w:rsid w:val="0052343D"/>
    <w:rsid w:val="00525080"/>
    <w:rsid w:val="00531928"/>
    <w:rsid w:val="00532284"/>
    <w:rsid w:val="00533D99"/>
    <w:rsid w:val="00534DD8"/>
    <w:rsid w:val="005447B5"/>
    <w:rsid w:val="0055022F"/>
    <w:rsid w:val="00552891"/>
    <w:rsid w:val="005547A6"/>
    <w:rsid w:val="005622A0"/>
    <w:rsid w:val="00562C94"/>
    <w:rsid w:val="00564115"/>
    <w:rsid w:val="005658C9"/>
    <w:rsid w:val="0057586B"/>
    <w:rsid w:val="0057698D"/>
    <w:rsid w:val="00576FE9"/>
    <w:rsid w:val="00577234"/>
    <w:rsid w:val="00577985"/>
    <w:rsid w:val="00580E79"/>
    <w:rsid w:val="00582F95"/>
    <w:rsid w:val="0058454C"/>
    <w:rsid w:val="00593AB4"/>
    <w:rsid w:val="00595359"/>
    <w:rsid w:val="005A4E6A"/>
    <w:rsid w:val="005A644B"/>
    <w:rsid w:val="005A7E5D"/>
    <w:rsid w:val="005B1AD8"/>
    <w:rsid w:val="005B4EE8"/>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5F2875"/>
    <w:rsid w:val="006021D3"/>
    <w:rsid w:val="00607B5A"/>
    <w:rsid w:val="006117C7"/>
    <w:rsid w:val="0061398C"/>
    <w:rsid w:val="0062646F"/>
    <w:rsid w:val="00627DB3"/>
    <w:rsid w:val="00630691"/>
    <w:rsid w:val="00631690"/>
    <w:rsid w:val="00634C1C"/>
    <w:rsid w:val="0064197B"/>
    <w:rsid w:val="006421F6"/>
    <w:rsid w:val="00642A4D"/>
    <w:rsid w:val="00654027"/>
    <w:rsid w:val="00654CBF"/>
    <w:rsid w:val="006660F3"/>
    <w:rsid w:val="006725C8"/>
    <w:rsid w:val="00672923"/>
    <w:rsid w:val="0067300A"/>
    <w:rsid w:val="00673E31"/>
    <w:rsid w:val="00673E56"/>
    <w:rsid w:val="006754EA"/>
    <w:rsid w:val="0067591E"/>
    <w:rsid w:val="00695466"/>
    <w:rsid w:val="00697625"/>
    <w:rsid w:val="006A1496"/>
    <w:rsid w:val="006A1E84"/>
    <w:rsid w:val="006A38A9"/>
    <w:rsid w:val="006A4EDC"/>
    <w:rsid w:val="006B0891"/>
    <w:rsid w:val="006B1466"/>
    <w:rsid w:val="006B72D7"/>
    <w:rsid w:val="006C0952"/>
    <w:rsid w:val="006C26B9"/>
    <w:rsid w:val="006C2724"/>
    <w:rsid w:val="006C597D"/>
    <w:rsid w:val="006D2182"/>
    <w:rsid w:val="006D2AF6"/>
    <w:rsid w:val="006D2B59"/>
    <w:rsid w:val="006D4590"/>
    <w:rsid w:val="006E3035"/>
    <w:rsid w:val="006E7CA6"/>
    <w:rsid w:val="006F2AF2"/>
    <w:rsid w:val="007053D8"/>
    <w:rsid w:val="007079B4"/>
    <w:rsid w:val="00710F71"/>
    <w:rsid w:val="00712031"/>
    <w:rsid w:val="00713E4D"/>
    <w:rsid w:val="00713FA4"/>
    <w:rsid w:val="00715EC3"/>
    <w:rsid w:val="007202B0"/>
    <w:rsid w:val="0072632B"/>
    <w:rsid w:val="00726402"/>
    <w:rsid w:val="0073042A"/>
    <w:rsid w:val="007335E6"/>
    <w:rsid w:val="00733E94"/>
    <w:rsid w:val="007344B0"/>
    <w:rsid w:val="007538C8"/>
    <w:rsid w:val="00753C04"/>
    <w:rsid w:val="007561C0"/>
    <w:rsid w:val="0075725E"/>
    <w:rsid w:val="00774C33"/>
    <w:rsid w:val="0077631A"/>
    <w:rsid w:val="00777AFC"/>
    <w:rsid w:val="007837F2"/>
    <w:rsid w:val="0078586E"/>
    <w:rsid w:val="00787C4E"/>
    <w:rsid w:val="00790C62"/>
    <w:rsid w:val="007911BE"/>
    <w:rsid w:val="007937AC"/>
    <w:rsid w:val="00793BCC"/>
    <w:rsid w:val="0079435B"/>
    <w:rsid w:val="00795CB8"/>
    <w:rsid w:val="00797567"/>
    <w:rsid w:val="007A5F22"/>
    <w:rsid w:val="007B2779"/>
    <w:rsid w:val="007B47B5"/>
    <w:rsid w:val="007B4A4C"/>
    <w:rsid w:val="007B651D"/>
    <w:rsid w:val="007B7431"/>
    <w:rsid w:val="007C22D9"/>
    <w:rsid w:val="007C2A29"/>
    <w:rsid w:val="007D6EF7"/>
    <w:rsid w:val="007E3051"/>
    <w:rsid w:val="007E50F7"/>
    <w:rsid w:val="007F3650"/>
    <w:rsid w:val="007F6DF8"/>
    <w:rsid w:val="00801A78"/>
    <w:rsid w:val="008035C8"/>
    <w:rsid w:val="00804B41"/>
    <w:rsid w:val="008056D7"/>
    <w:rsid w:val="00807561"/>
    <w:rsid w:val="0080782F"/>
    <w:rsid w:val="0080798B"/>
    <w:rsid w:val="008126E0"/>
    <w:rsid w:val="00813E83"/>
    <w:rsid w:val="0081446D"/>
    <w:rsid w:val="0082283A"/>
    <w:rsid w:val="00831A8A"/>
    <w:rsid w:val="00831F04"/>
    <w:rsid w:val="008333BD"/>
    <w:rsid w:val="00837CFE"/>
    <w:rsid w:val="00843757"/>
    <w:rsid w:val="00843ACF"/>
    <w:rsid w:val="00851625"/>
    <w:rsid w:val="00854F72"/>
    <w:rsid w:val="00856025"/>
    <w:rsid w:val="00856353"/>
    <w:rsid w:val="00857F3D"/>
    <w:rsid w:val="00861E10"/>
    <w:rsid w:val="00863B94"/>
    <w:rsid w:val="00863D2D"/>
    <w:rsid w:val="00874B89"/>
    <w:rsid w:val="00876B93"/>
    <w:rsid w:val="0087748B"/>
    <w:rsid w:val="00877709"/>
    <w:rsid w:val="00884EED"/>
    <w:rsid w:val="00887C44"/>
    <w:rsid w:val="008B62B0"/>
    <w:rsid w:val="008B658E"/>
    <w:rsid w:val="008B6873"/>
    <w:rsid w:val="008B7F27"/>
    <w:rsid w:val="008C33F4"/>
    <w:rsid w:val="008C5719"/>
    <w:rsid w:val="008C7178"/>
    <w:rsid w:val="008E1A03"/>
    <w:rsid w:val="008E45C3"/>
    <w:rsid w:val="008E58CC"/>
    <w:rsid w:val="008E6857"/>
    <w:rsid w:val="008F7E2F"/>
    <w:rsid w:val="00900CF5"/>
    <w:rsid w:val="00902E89"/>
    <w:rsid w:val="0090462D"/>
    <w:rsid w:val="00907C52"/>
    <w:rsid w:val="00917702"/>
    <w:rsid w:val="00920CA2"/>
    <w:rsid w:val="00924270"/>
    <w:rsid w:val="00925D1D"/>
    <w:rsid w:val="00931006"/>
    <w:rsid w:val="00937D53"/>
    <w:rsid w:val="0094060F"/>
    <w:rsid w:val="0095019C"/>
    <w:rsid w:val="0095040B"/>
    <w:rsid w:val="00952E8D"/>
    <w:rsid w:val="00954723"/>
    <w:rsid w:val="00957D51"/>
    <w:rsid w:val="00963B42"/>
    <w:rsid w:val="00965A73"/>
    <w:rsid w:val="00967F10"/>
    <w:rsid w:val="00987A8A"/>
    <w:rsid w:val="00987D5D"/>
    <w:rsid w:val="00987F40"/>
    <w:rsid w:val="0099347D"/>
    <w:rsid w:val="00994776"/>
    <w:rsid w:val="0099482C"/>
    <w:rsid w:val="009A1A84"/>
    <w:rsid w:val="009A2E08"/>
    <w:rsid w:val="009A52EA"/>
    <w:rsid w:val="009B06C2"/>
    <w:rsid w:val="009B0A20"/>
    <w:rsid w:val="009B3741"/>
    <w:rsid w:val="009B775E"/>
    <w:rsid w:val="009C0B1F"/>
    <w:rsid w:val="009C20F6"/>
    <w:rsid w:val="009C319B"/>
    <w:rsid w:val="009C4E15"/>
    <w:rsid w:val="009C5168"/>
    <w:rsid w:val="009D03C9"/>
    <w:rsid w:val="009D429D"/>
    <w:rsid w:val="009E1D91"/>
    <w:rsid w:val="009F00E2"/>
    <w:rsid w:val="009F52D2"/>
    <w:rsid w:val="009F61B1"/>
    <w:rsid w:val="00A0226B"/>
    <w:rsid w:val="00A05EDA"/>
    <w:rsid w:val="00A10180"/>
    <w:rsid w:val="00A10284"/>
    <w:rsid w:val="00A107BE"/>
    <w:rsid w:val="00A11BE7"/>
    <w:rsid w:val="00A145CB"/>
    <w:rsid w:val="00A20326"/>
    <w:rsid w:val="00A30203"/>
    <w:rsid w:val="00A30249"/>
    <w:rsid w:val="00A315ED"/>
    <w:rsid w:val="00A34DBB"/>
    <w:rsid w:val="00A368B5"/>
    <w:rsid w:val="00A36FC8"/>
    <w:rsid w:val="00A45523"/>
    <w:rsid w:val="00A5748C"/>
    <w:rsid w:val="00A62570"/>
    <w:rsid w:val="00A632A5"/>
    <w:rsid w:val="00A66903"/>
    <w:rsid w:val="00A675B5"/>
    <w:rsid w:val="00A70619"/>
    <w:rsid w:val="00A71B20"/>
    <w:rsid w:val="00A726A1"/>
    <w:rsid w:val="00A73457"/>
    <w:rsid w:val="00A76031"/>
    <w:rsid w:val="00A81FD6"/>
    <w:rsid w:val="00A83A0D"/>
    <w:rsid w:val="00A9710E"/>
    <w:rsid w:val="00A97406"/>
    <w:rsid w:val="00AA1849"/>
    <w:rsid w:val="00AA18EC"/>
    <w:rsid w:val="00AA213B"/>
    <w:rsid w:val="00AA6164"/>
    <w:rsid w:val="00AA665A"/>
    <w:rsid w:val="00AA7A9A"/>
    <w:rsid w:val="00AB1536"/>
    <w:rsid w:val="00AD2081"/>
    <w:rsid w:val="00AE0811"/>
    <w:rsid w:val="00AE5781"/>
    <w:rsid w:val="00AE64F8"/>
    <w:rsid w:val="00AE7182"/>
    <w:rsid w:val="00AE7341"/>
    <w:rsid w:val="00AF35DC"/>
    <w:rsid w:val="00B06312"/>
    <w:rsid w:val="00B07DD0"/>
    <w:rsid w:val="00B142E7"/>
    <w:rsid w:val="00B17C41"/>
    <w:rsid w:val="00B22860"/>
    <w:rsid w:val="00B22AC1"/>
    <w:rsid w:val="00B24E27"/>
    <w:rsid w:val="00B251CC"/>
    <w:rsid w:val="00B33C41"/>
    <w:rsid w:val="00B40193"/>
    <w:rsid w:val="00B40846"/>
    <w:rsid w:val="00B42FE6"/>
    <w:rsid w:val="00B468B9"/>
    <w:rsid w:val="00B501A4"/>
    <w:rsid w:val="00B56ED7"/>
    <w:rsid w:val="00B671FF"/>
    <w:rsid w:val="00B720B2"/>
    <w:rsid w:val="00B7719A"/>
    <w:rsid w:val="00B926ED"/>
    <w:rsid w:val="00B94C07"/>
    <w:rsid w:val="00B97AE8"/>
    <w:rsid w:val="00BA05C8"/>
    <w:rsid w:val="00BA2525"/>
    <w:rsid w:val="00BA5093"/>
    <w:rsid w:val="00BA74C5"/>
    <w:rsid w:val="00BA75FE"/>
    <w:rsid w:val="00BB190A"/>
    <w:rsid w:val="00BB6361"/>
    <w:rsid w:val="00BB6E74"/>
    <w:rsid w:val="00BC1899"/>
    <w:rsid w:val="00BC1959"/>
    <w:rsid w:val="00BC7F6A"/>
    <w:rsid w:val="00BD0AE5"/>
    <w:rsid w:val="00BD792B"/>
    <w:rsid w:val="00BE19D6"/>
    <w:rsid w:val="00BE63C2"/>
    <w:rsid w:val="00BE73D6"/>
    <w:rsid w:val="00BE7B8B"/>
    <w:rsid w:val="00BF0B39"/>
    <w:rsid w:val="00BF7DA9"/>
    <w:rsid w:val="00C0787A"/>
    <w:rsid w:val="00C1208F"/>
    <w:rsid w:val="00C178FD"/>
    <w:rsid w:val="00C21314"/>
    <w:rsid w:val="00C21522"/>
    <w:rsid w:val="00C22311"/>
    <w:rsid w:val="00C240EC"/>
    <w:rsid w:val="00C25BA7"/>
    <w:rsid w:val="00C27098"/>
    <w:rsid w:val="00C378C1"/>
    <w:rsid w:val="00C40880"/>
    <w:rsid w:val="00C41AEA"/>
    <w:rsid w:val="00C42BA3"/>
    <w:rsid w:val="00C47DFF"/>
    <w:rsid w:val="00C5047E"/>
    <w:rsid w:val="00C52CA8"/>
    <w:rsid w:val="00C63675"/>
    <w:rsid w:val="00C6526E"/>
    <w:rsid w:val="00C65CDF"/>
    <w:rsid w:val="00C67D89"/>
    <w:rsid w:val="00C70EEB"/>
    <w:rsid w:val="00C736BF"/>
    <w:rsid w:val="00C74FEB"/>
    <w:rsid w:val="00C87951"/>
    <w:rsid w:val="00C90A1A"/>
    <w:rsid w:val="00CA33B1"/>
    <w:rsid w:val="00CA36BB"/>
    <w:rsid w:val="00CA5334"/>
    <w:rsid w:val="00CA7686"/>
    <w:rsid w:val="00CB06CC"/>
    <w:rsid w:val="00CB34D6"/>
    <w:rsid w:val="00CB54A4"/>
    <w:rsid w:val="00CB6F14"/>
    <w:rsid w:val="00CB71A1"/>
    <w:rsid w:val="00CC03D6"/>
    <w:rsid w:val="00CC49B2"/>
    <w:rsid w:val="00CD160F"/>
    <w:rsid w:val="00CD37EA"/>
    <w:rsid w:val="00CD3860"/>
    <w:rsid w:val="00CD399D"/>
    <w:rsid w:val="00CD748D"/>
    <w:rsid w:val="00CE043F"/>
    <w:rsid w:val="00CE1DD0"/>
    <w:rsid w:val="00CE2307"/>
    <w:rsid w:val="00CE7A92"/>
    <w:rsid w:val="00CF68A1"/>
    <w:rsid w:val="00D02068"/>
    <w:rsid w:val="00D03243"/>
    <w:rsid w:val="00D04203"/>
    <w:rsid w:val="00D07F46"/>
    <w:rsid w:val="00D124F4"/>
    <w:rsid w:val="00D12D06"/>
    <w:rsid w:val="00D179A8"/>
    <w:rsid w:val="00D17F92"/>
    <w:rsid w:val="00D23465"/>
    <w:rsid w:val="00D326AE"/>
    <w:rsid w:val="00D358EF"/>
    <w:rsid w:val="00D359DD"/>
    <w:rsid w:val="00D4172B"/>
    <w:rsid w:val="00D47FF3"/>
    <w:rsid w:val="00D54D74"/>
    <w:rsid w:val="00D57CE0"/>
    <w:rsid w:val="00D646B0"/>
    <w:rsid w:val="00D656A0"/>
    <w:rsid w:val="00D71C13"/>
    <w:rsid w:val="00D729E1"/>
    <w:rsid w:val="00D7631C"/>
    <w:rsid w:val="00D80B3A"/>
    <w:rsid w:val="00D8224C"/>
    <w:rsid w:val="00D83AD8"/>
    <w:rsid w:val="00D84F4E"/>
    <w:rsid w:val="00D90BC6"/>
    <w:rsid w:val="00D91A6A"/>
    <w:rsid w:val="00D92083"/>
    <w:rsid w:val="00D93AE7"/>
    <w:rsid w:val="00D94E09"/>
    <w:rsid w:val="00D9730E"/>
    <w:rsid w:val="00DA5661"/>
    <w:rsid w:val="00DA5A6D"/>
    <w:rsid w:val="00DB1572"/>
    <w:rsid w:val="00DB2A75"/>
    <w:rsid w:val="00DB5573"/>
    <w:rsid w:val="00DB6FF1"/>
    <w:rsid w:val="00DC1D9A"/>
    <w:rsid w:val="00DC49F8"/>
    <w:rsid w:val="00DC4E44"/>
    <w:rsid w:val="00DC6428"/>
    <w:rsid w:val="00DD6A2C"/>
    <w:rsid w:val="00DE3CA9"/>
    <w:rsid w:val="00DF0574"/>
    <w:rsid w:val="00DF1FB0"/>
    <w:rsid w:val="00DF387D"/>
    <w:rsid w:val="00DF742F"/>
    <w:rsid w:val="00E05420"/>
    <w:rsid w:val="00E06DE0"/>
    <w:rsid w:val="00E07969"/>
    <w:rsid w:val="00E1386C"/>
    <w:rsid w:val="00E163E0"/>
    <w:rsid w:val="00E17274"/>
    <w:rsid w:val="00E206EE"/>
    <w:rsid w:val="00E20BFE"/>
    <w:rsid w:val="00E21AFA"/>
    <w:rsid w:val="00E22D5D"/>
    <w:rsid w:val="00E26545"/>
    <w:rsid w:val="00E358A8"/>
    <w:rsid w:val="00E37E22"/>
    <w:rsid w:val="00E40F37"/>
    <w:rsid w:val="00E41BCD"/>
    <w:rsid w:val="00E42073"/>
    <w:rsid w:val="00E43FC4"/>
    <w:rsid w:val="00E44513"/>
    <w:rsid w:val="00E46207"/>
    <w:rsid w:val="00E5044A"/>
    <w:rsid w:val="00E60680"/>
    <w:rsid w:val="00E60E73"/>
    <w:rsid w:val="00E63707"/>
    <w:rsid w:val="00E67FD8"/>
    <w:rsid w:val="00E75949"/>
    <w:rsid w:val="00E75D1C"/>
    <w:rsid w:val="00E77A87"/>
    <w:rsid w:val="00E82ED7"/>
    <w:rsid w:val="00E83BB7"/>
    <w:rsid w:val="00E90632"/>
    <w:rsid w:val="00E91FBC"/>
    <w:rsid w:val="00E964CD"/>
    <w:rsid w:val="00EA7D18"/>
    <w:rsid w:val="00EA7DB5"/>
    <w:rsid w:val="00EB0294"/>
    <w:rsid w:val="00EB2903"/>
    <w:rsid w:val="00EB36F4"/>
    <w:rsid w:val="00EB6DB3"/>
    <w:rsid w:val="00EB6E76"/>
    <w:rsid w:val="00EC0DF4"/>
    <w:rsid w:val="00EC2B97"/>
    <w:rsid w:val="00EC3FBC"/>
    <w:rsid w:val="00EC7C0D"/>
    <w:rsid w:val="00ED5394"/>
    <w:rsid w:val="00ED58A8"/>
    <w:rsid w:val="00EE0C3E"/>
    <w:rsid w:val="00EE5298"/>
    <w:rsid w:val="00EE6731"/>
    <w:rsid w:val="00EF043F"/>
    <w:rsid w:val="00EF55CB"/>
    <w:rsid w:val="00F01730"/>
    <w:rsid w:val="00F01C0B"/>
    <w:rsid w:val="00F04217"/>
    <w:rsid w:val="00F05470"/>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0C88"/>
    <w:rsid w:val="00F85416"/>
    <w:rsid w:val="00F874E1"/>
    <w:rsid w:val="00FA0C09"/>
    <w:rsid w:val="00FA4201"/>
    <w:rsid w:val="00FB31D7"/>
    <w:rsid w:val="00FB3B51"/>
    <w:rsid w:val="00FB50CA"/>
    <w:rsid w:val="00FB528A"/>
    <w:rsid w:val="00FC4DC1"/>
    <w:rsid w:val="00FC645E"/>
    <w:rsid w:val="00FC686E"/>
    <w:rsid w:val="00FD0285"/>
    <w:rsid w:val="00FD0BF3"/>
    <w:rsid w:val="00FD0CE1"/>
    <w:rsid w:val="00FD3CFD"/>
    <w:rsid w:val="00FD463F"/>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customStyle="1" w:styleId="UnresolvedMention3">
    <w:name w:val="Unresolved Mention3"/>
    <w:basedOn w:val="DefaultParagraphFont"/>
    <w:uiPriority w:val="99"/>
    <w:semiHidden/>
    <w:unhideWhenUsed/>
    <w:rsid w:val="00EC2B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tiff"/><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tiff"/><Relationship Id="rId63" Type="http://schemas.openxmlformats.org/officeDocument/2006/relationships/hyperlink" Target="https://aspredicted.org/XXH_W1V" TargetMode="External"/><Relationship Id="rId6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10.tiff"/><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13.tiff"/><Relationship Id="rId37" Type="http://schemas.openxmlformats.org/officeDocument/2006/relationships/hyperlink" Target="https://aspredicted.org/n3ne3.pdf" TargetMode="External"/><Relationship Id="rId40" Type="http://schemas.openxmlformats.org/officeDocument/2006/relationships/image" Target="media/image19.tiff"/><Relationship Id="rId45" Type="http://schemas.openxmlformats.org/officeDocument/2006/relationships/image" Target="media/image24.png"/><Relationship Id="rId53" Type="http://schemas.openxmlformats.org/officeDocument/2006/relationships/image" Target="media/image32.tiff"/><Relationship Id="rId58" Type="http://schemas.openxmlformats.org/officeDocument/2006/relationships/hyperlink" Target="https://osf.io/preprints/psyarxiv/23wtz" TargetMode="External"/><Relationship Id="rId66" Type="http://schemas.openxmlformats.org/officeDocument/2006/relationships/hyperlink" Target="https://osf.io/j5sku/?view_only=89d87669e7674096819c439ca109c483" TargetMode="External"/><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aspredicted.org/XXH" TargetMode="External"/><Relationship Id="rId19" Type="http://schemas.openxmlformats.org/officeDocument/2006/relationships/header" Target="header3.xml"/><Relationship Id="rId14" Type="http://schemas.openxmlformats.org/officeDocument/2006/relationships/hyperlink" Target="mailto:.murty@temple.ed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tif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aspredicted.org/XXH_W1V" TargetMode="External"/><Relationship Id="rId69" Type="http://schemas.openxmlformats.org/officeDocument/2006/relationships/header" Target="header6.xml"/><Relationship Id="rId8" Type="http://schemas.openxmlformats.org/officeDocument/2006/relationships/hyperlink" Target="mailto:joanne.stasiak@psych.ucsb.edu" TargetMode="External"/><Relationship Id="rId51" Type="http://schemas.openxmlformats.org/officeDocument/2006/relationships/image" Target="media/image30.tiff"/><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7.tiff"/><Relationship Id="rId46" Type="http://schemas.openxmlformats.org/officeDocument/2006/relationships/image" Target="media/image25.tiff"/><Relationship Id="rId59" Type="http://schemas.openxmlformats.org/officeDocument/2006/relationships/hyperlink" Target="https://aspredicted.org/DP1_453" TargetMode="External"/><Relationship Id="rId67" Type="http://schemas.openxmlformats.org/officeDocument/2006/relationships/header" Target="header4.xml"/><Relationship Id="rId20" Type="http://schemas.openxmlformats.org/officeDocument/2006/relationships/image" Target="media/image1.tiff"/><Relationship Id="rId41" Type="http://schemas.openxmlformats.org/officeDocument/2006/relationships/image" Target="media/image20.tiff"/><Relationship Id="rId54" Type="http://schemas.openxmlformats.org/officeDocument/2006/relationships/image" Target="media/image33.png"/><Relationship Id="rId62" Type="http://schemas.openxmlformats.org/officeDocument/2006/relationships/hyperlink" Target="https://aspredicted.org/XXH_W1V" TargetMode="External"/><Relationship Id="rId70" Type="http://schemas.openxmlformats.org/officeDocument/2006/relationships/header" Target="header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lsea.helion@temple.edu" TargetMode="External"/><Relationship Id="rId23" Type="http://schemas.openxmlformats.org/officeDocument/2006/relationships/image" Target="media/image4.png"/><Relationship Id="rId28" Type="http://schemas.openxmlformats.org/officeDocument/2006/relationships/image" Target="media/image9.tif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katelyn.cliver@temple.ed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tiff"/><Relationship Id="rId60" Type="http://schemas.openxmlformats.org/officeDocument/2006/relationships/hyperlink" Target="https://aspredicted.org/DP1_453" TargetMode="External"/><Relationship Id="rId65" Type="http://schemas.openxmlformats.org/officeDocument/2006/relationships/hyperlink" Target="https://aspredicte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tevent.martinez@temple.edu" TargetMode="External"/><Relationship Id="rId13" Type="http://schemas.openxmlformats.org/officeDocument/2006/relationships/hyperlink" Target="mailto:helen_schmidt@temple.edu" TargetMode="External"/><Relationship Id="rId18" Type="http://schemas.openxmlformats.org/officeDocument/2006/relationships/header" Target="header2.xml"/><Relationship Id="rId39" Type="http://schemas.openxmlformats.org/officeDocument/2006/relationships/image" Target="media/image18.tiff"/><Relationship Id="rId34" Type="http://schemas.openxmlformats.org/officeDocument/2006/relationships/hyperlink" Target="https://aspredicted.org/XXH_W1V" TargetMode="External"/><Relationship Id="rId50" Type="http://schemas.openxmlformats.org/officeDocument/2006/relationships/image" Target="media/image29.tiff"/><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4CDBE-1511-4DDE-88F7-CD82AEF69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77</Pages>
  <Words>54186</Words>
  <Characters>308865</Characters>
  <Application>Microsoft Office Word</Application>
  <DocSecurity>0</DocSecurity>
  <Lines>2573</Lines>
  <Paragraphs>724</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362327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10</cp:revision>
  <cp:lastPrinted>2024-03-25T21:20:00Z</cp:lastPrinted>
  <dcterms:created xsi:type="dcterms:W3CDTF">2024-03-25T21:16:00Z</dcterms:created>
  <dcterms:modified xsi:type="dcterms:W3CDTF">2024-07-13T05:36:00Z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id="dmSGvZMy"/&gt;&lt;style id="http://www.zotero.org/styles/apa" locale="en-US" hasBibliography="1" bibliographyStyleHasBeenSet="1"/&gt;&lt;prefs&gt;&lt;pref name="fieldType" value="Field"/&gt;&lt;/prefs&gt;&lt;/data&gt;</vt:lpwstr>
  </property>
</Properties>
</file>