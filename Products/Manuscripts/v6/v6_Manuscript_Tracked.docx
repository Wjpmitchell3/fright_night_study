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23C332" w14:textId="231D4C38" w:rsidR="00FC4DC1" w:rsidRDefault="00EB6E76" w:rsidP="00B22AC1">
      <w:pPr>
        <w:tabs>
          <w:tab w:val="left" w:pos="4575"/>
        </w:tabs>
        <w:spacing w:after="0" w:line="240" w:lineRule="auto"/>
        <w:ind w:left="0" w:firstLine="0"/>
        <w:jc w:val="left"/>
        <w:rPr>
          <w:b/>
          <w:szCs w:val="24"/>
        </w:rPr>
      </w:pPr>
      <w:r>
        <w:rPr>
          <w:b/>
          <w:szCs w:val="24"/>
        </w:rPr>
        <w:t xml:space="preserve">Word Count: </w:t>
      </w:r>
      <w:del w:id="0" w:author="Billy Mitchell" w:date="2024-07-26T01:48:00Z" w16du:dateUtc="2024-07-26T05:48:00Z">
        <w:r w:rsidR="00EC2B97" w:rsidDel="00895BD5">
          <w:rPr>
            <w:b/>
            <w:szCs w:val="24"/>
          </w:rPr>
          <w:delText>12</w:delText>
        </w:r>
        <w:r w:rsidR="009C5168" w:rsidDel="00895BD5">
          <w:rPr>
            <w:b/>
            <w:szCs w:val="24"/>
          </w:rPr>
          <w:delText>957</w:delText>
        </w:r>
      </w:del>
      <w:ins w:id="1" w:author="Billy Mitchell" w:date="2024-07-26T01:48:00Z" w16du:dateUtc="2024-07-26T05:48:00Z">
        <w:r w:rsidR="00895BD5">
          <w:rPr>
            <w:b/>
            <w:szCs w:val="24"/>
          </w:rPr>
          <w:t>1</w:t>
        </w:r>
        <w:r w:rsidR="00895BD5">
          <w:rPr>
            <w:b/>
            <w:szCs w:val="24"/>
          </w:rPr>
          <w:t>3802</w:t>
        </w:r>
      </w:ins>
    </w:p>
    <w:p w14:paraId="6BAD5A81" w14:textId="77777777" w:rsidR="004F3F92" w:rsidRDefault="004F3F92" w:rsidP="00B22AC1">
      <w:pPr>
        <w:tabs>
          <w:tab w:val="left" w:pos="4575"/>
        </w:tabs>
        <w:spacing w:after="0" w:line="240" w:lineRule="auto"/>
        <w:ind w:left="0" w:firstLine="0"/>
        <w:jc w:val="left"/>
        <w:rPr>
          <w:b/>
          <w:szCs w:val="24"/>
        </w:rPr>
      </w:pPr>
    </w:p>
    <w:p w14:paraId="6B1755AB" w14:textId="77777777" w:rsidR="004F3F92" w:rsidRDefault="004F3F92" w:rsidP="00B22AC1">
      <w:pPr>
        <w:tabs>
          <w:tab w:val="left" w:pos="4575"/>
        </w:tabs>
        <w:spacing w:after="0" w:line="240" w:lineRule="auto"/>
        <w:ind w:left="0" w:firstLine="0"/>
        <w:jc w:val="left"/>
        <w:rPr>
          <w:b/>
          <w:szCs w:val="24"/>
        </w:rPr>
      </w:pPr>
    </w:p>
    <w:p w14:paraId="6A288A9C" w14:textId="77777777" w:rsidR="004F3F92" w:rsidRDefault="004F3F92" w:rsidP="00B22AC1">
      <w:pPr>
        <w:tabs>
          <w:tab w:val="left" w:pos="4575"/>
        </w:tabs>
        <w:spacing w:after="0" w:line="240" w:lineRule="auto"/>
        <w:ind w:left="0" w:firstLine="0"/>
        <w:jc w:val="left"/>
        <w:rPr>
          <w:b/>
          <w:szCs w:val="24"/>
        </w:rPr>
      </w:pPr>
    </w:p>
    <w:p w14:paraId="2936EAC2" w14:textId="2E3AA8F2" w:rsidR="00425004" w:rsidRDefault="00B720B2" w:rsidP="00876B93">
      <w:pPr>
        <w:tabs>
          <w:tab w:val="left" w:pos="4575"/>
        </w:tabs>
        <w:spacing w:after="446" w:line="259" w:lineRule="auto"/>
        <w:ind w:left="0" w:firstLine="0"/>
        <w:jc w:val="center"/>
        <w:rPr>
          <w:b/>
          <w:szCs w:val="24"/>
        </w:rPr>
      </w:pPr>
      <w:r w:rsidRPr="008C7178">
        <w:rPr>
          <w:b/>
          <w:szCs w:val="24"/>
        </w:rPr>
        <w:t xml:space="preserve">Emotion regulation strategy use </w:t>
      </w:r>
      <w:r w:rsidR="00F76B51">
        <w:rPr>
          <w:b/>
          <w:szCs w:val="24"/>
        </w:rPr>
        <w:t>and forecasting in response to</w:t>
      </w:r>
      <w:r w:rsidRPr="008C7178">
        <w:rPr>
          <w:b/>
          <w:szCs w:val="24"/>
        </w:rPr>
        <w:t xml:space="preserve"> </w:t>
      </w:r>
      <w:r w:rsidR="004F39AA">
        <w:rPr>
          <w:b/>
          <w:szCs w:val="24"/>
        </w:rPr>
        <w:t xml:space="preserve">dynamic, </w:t>
      </w:r>
      <w:r w:rsidR="00B40846">
        <w:rPr>
          <w:b/>
          <w:szCs w:val="24"/>
        </w:rPr>
        <w:t>multimodal</w:t>
      </w:r>
      <w:r w:rsidRPr="008C7178">
        <w:rPr>
          <w:b/>
          <w:szCs w:val="24"/>
        </w:rPr>
        <w:t xml:space="preserve"> </w:t>
      </w:r>
      <w:r w:rsidR="00F76B51">
        <w:rPr>
          <w:b/>
          <w:szCs w:val="24"/>
        </w:rPr>
        <w:t>stimuli</w:t>
      </w:r>
    </w:p>
    <w:p w14:paraId="4220DD60" w14:textId="77777777" w:rsidR="007C2A29" w:rsidRPr="003D121C" w:rsidRDefault="007C2A29" w:rsidP="00E44513">
      <w:pPr>
        <w:spacing w:after="0" w:line="240" w:lineRule="auto"/>
        <w:contextualSpacing/>
        <w:jc w:val="center"/>
        <w:rPr>
          <w:b/>
          <w:color w:val="000000" w:themeColor="text1"/>
          <w:szCs w:val="24"/>
        </w:rPr>
      </w:pPr>
    </w:p>
    <w:p w14:paraId="01D97C21" w14:textId="77777777" w:rsidR="007C2A29" w:rsidRPr="003D121C" w:rsidRDefault="007C2A29" w:rsidP="00E44513">
      <w:pPr>
        <w:spacing w:after="0" w:line="240" w:lineRule="auto"/>
        <w:contextualSpacing/>
        <w:jc w:val="center"/>
        <w:rPr>
          <w:b/>
          <w:color w:val="000000" w:themeColor="text1"/>
          <w:szCs w:val="24"/>
        </w:rPr>
      </w:pPr>
    </w:p>
    <w:p w14:paraId="0F7B9FB6" w14:textId="77777777" w:rsidR="007C2A29" w:rsidRPr="003D121C" w:rsidRDefault="007C2A29" w:rsidP="00876B93">
      <w:pPr>
        <w:spacing w:after="0" w:line="240" w:lineRule="auto"/>
        <w:contextualSpacing/>
        <w:jc w:val="center"/>
        <w:rPr>
          <w:bCs/>
          <w:color w:val="000000" w:themeColor="text1"/>
          <w:szCs w:val="24"/>
        </w:rPr>
      </w:pPr>
      <w:bookmarkStart w:id="2" w:name="_Hlk63679298"/>
      <w:r w:rsidRPr="003D121C">
        <w:rPr>
          <w:b/>
          <w:color w:val="000000" w:themeColor="text1"/>
          <w:szCs w:val="24"/>
        </w:rPr>
        <w:t xml:space="preserve">William J. Mitchell </w:t>
      </w:r>
      <w:r w:rsidRPr="003D121C">
        <w:rPr>
          <w:b/>
          <w:color w:val="000000" w:themeColor="text1"/>
          <w:szCs w:val="24"/>
          <w:vertAlign w:val="superscript"/>
        </w:rPr>
        <w:t>a</w:t>
      </w:r>
      <w:r w:rsidRPr="003D121C">
        <w:rPr>
          <w:b/>
          <w:color w:val="000000" w:themeColor="text1"/>
          <w:szCs w:val="24"/>
        </w:rPr>
        <w:t xml:space="preserve">, </w:t>
      </w:r>
      <w:r w:rsidRPr="003D121C">
        <w:rPr>
          <w:color w:val="000000" w:themeColor="text1"/>
          <w:szCs w:val="24"/>
        </w:rPr>
        <w:t>billy</w:t>
      </w:r>
      <w:r w:rsidRPr="003D121C">
        <w:rPr>
          <w:bCs/>
          <w:color w:val="000000" w:themeColor="text1"/>
          <w:szCs w:val="24"/>
        </w:rPr>
        <w:t xml:space="preserve">.mitchell@temple.edu </w:t>
      </w:r>
      <w:r w:rsidRPr="003D121C">
        <w:rPr>
          <w:b/>
          <w:color w:val="000000" w:themeColor="text1"/>
          <w:szCs w:val="24"/>
        </w:rPr>
        <w:t>*</w:t>
      </w:r>
    </w:p>
    <w:p w14:paraId="14AAB28F" w14:textId="49BC2DF1" w:rsidR="007C2A29" w:rsidRPr="003D121C"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Joanne Stasiak </w:t>
      </w:r>
      <w:r w:rsidRPr="003D121C">
        <w:rPr>
          <w:b/>
          <w:color w:val="000000" w:themeColor="text1"/>
          <w:szCs w:val="24"/>
          <w:vertAlign w:val="superscript"/>
        </w:rPr>
        <w:t>b</w:t>
      </w:r>
      <w:r w:rsidRPr="003D121C">
        <w:rPr>
          <w:b/>
          <w:color w:val="000000" w:themeColor="text1"/>
          <w:szCs w:val="24"/>
        </w:rPr>
        <w:t xml:space="preserve">, </w:t>
      </w:r>
      <w:hyperlink r:id="rId8" w:history="1">
        <w:r w:rsidR="00EC2B97" w:rsidRPr="009967C7">
          <w:rPr>
            <w:rStyle w:val="Hyperlink"/>
            <w:szCs w:val="24"/>
          </w:rPr>
          <w:t>joanne.stasiak@psych.ucsb.edu</w:t>
        </w:r>
      </w:hyperlink>
    </w:p>
    <w:p w14:paraId="7390CD38" w14:textId="32FA11A8" w:rsidR="007C2A29" w:rsidRPr="003D121C" w:rsidRDefault="007C2A29" w:rsidP="00876B93">
      <w:pPr>
        <w:spacing w:after="0" w:line="240" w:lineRule="auto"/>
        <w:contextualSpacing/>
        <w:jc w:val="center"/>
        <w:rPr>
          <w:b/>
          <w:color w:val="000000" w:themeColor="text1"/>
          <w:szCs w:val="24"/>
        </w:rPr>
      </w:pPr>
      <w:r w:rsidRPr="003D121C">
        <w:rPr>
          <w:b/>
          <w:color w:val="000000" w:themeColor="text1"/>
          <w:szCs w:val="24"/>
        </w:rPr>
        <w:t xml:space="preserve">Steven Martinez </w:t>
      </w:r>
      <w:r w:rsidRPr="003D121C">
        <w:rPr>
          <w:b/>
          <w:color w:val="000000" w:themeColor="text1"/>
          <w:szCs w:val="24"/>
          <w:vertAlign w:val="superscript"/>
        </w:rPr>
        <w:t>a</w:t>
      </w:r>
      <w:r w:rsidRPr="003D121C">
        <w:rPr>
          <w:b/>
          <w:color w:val="000000" w:themeColor="text1"/>
          <w:szCs w:val="24"/>
        </w:rPr>
        <w:t xml:space="preserve">, </w:t>
      </w:r>
      <w:hyperlink r:id="rId9" w:history="1">
        <w:r w:rsidR="00EC2B97" w:rsidRPr="009967C7">
          <w:rPr>
            <w:rStyle w:val="Hyperlink"/>
            <w:szCs w:val="24"/>
          </w:rPr>
          <w:t>stevent.martinez@temple.edu</w:t>
        </w:r>
      </w:hyperlink>
    </w:p>
    <w:p w14:paraId="151DE32B" w14:textId="1B701413" w:rsidR="007C2A29" w:rsidRPr="003D121C" w:rsidRDefault="007C2A29" w:rsidP="00876B93">
      <w:pPr>
        <w:spacing w:after="0" w:line="240" w:lineRule="auto"/>
        <w:contextualSpacing/>
        <w:jc w:val="center"/>
        <w:rPr>
          <w:bCs/>
          <w:color w:val="000000" w:themeColor="text1"/>
          <w:szCs w:val="24"/>
        </w:rPr>
      </w:pPr>
      <w:r w:rsidRPr="003D121C">
        <w:rPr>
          <w:b/>
          <w:bCs/>
          <w:color w:val="000000" w:themeColor="text1"/>
          <w:szCs w:val="24"/>
        </w:rPr>
        <w:t>Katelyn Cliver</w:t>
      </w:r>
      <w:r w:rsidRPr="003D121C">
        <w:rPr>
          <w:b/>
          <w:color w:val="000000" w:themeColor="text1"/>
          <w:szCs w:val="24"/>
        </w:rPr>
        <w:t xml:space="preserve"> </w:t>
      </w:r>
      <w:r w:rsidR="00ED5394">
        <w:rPr>
          <w:b/>
          <w:color w:val="000000" w:themeColor="text1"/>
          <w:szCs w:val="24"/>
          <w:vertAlign w:val="superscript"/>
        </w:rPr>
        <w:t>c</w:t>
      </w:r>
      <w:r w:rsidRPr="003D121C">
        <w:rPr>
          <w:b/>
          <w:color w:val="000000" w:themeColor="text1"/>
          <w:szCs w:val="24"/>
        </w:rPr>
        <w:t xml:space="preserve">, </w:t>
      </w:r>
      <w:hyperlink r:id="rId10" w:history="1">
        <w:r w:rsidR="00EC2B97" w:rsidRPr="009967C7">
          <w:rPr>
            <w:rStyle w:val="Hyperlink"/>
            <w:szCs w:val="24"/>
          </w:rPr>
          <w:t>katelyn.cliver@temple.edu</w:t>
        </w:r>
      </w:hyperlink>
    </w:p>
    <w:p w14:paraId="36A0ABFC" w14:textId="4D1C742F" w:rsidR="007C2A29" w:rsidRPr="003D121C"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David Gregory </w:t>
      </w:r>
      <w:r w:rsidRPr="003D121C">
        <w:rPr>
          <w:b/>
          <w:color w:val="000000" w:themeColor="text1"/>
          <w:szCs w:val="24"/>
          <w:vertAlign w:val="superscript"/>
        </w:rPr>
        <w:t>a</w:t>
      </w:r>
      <w:r w:rsidRPr="003D121C">
        <w:rPr>
          <w:b/>
          <w:color w:val="000000" w:themeColor="text1"/>
          <w:szCs w:val="24"/>
        </w:rPr>
        <w:t>,</w:t>
      </w:r>
      <w:r w:rsidRPr="003D121C">
        <w:rPr>
          <w:bCs/>
          <w:color w:val="000000" w:themeColor="text1"/>
          <w:szCs w:val="24"/>
        </w:rPr>
        <w:t xml:space="preserve"> </w:t>
      </w:r>
      <w:hyperlink r:id="rId11" w:history="1">
        <w:r w:rsidR="0057586B" w:rsidRPr="0057586B">
          <w:rPr>
            <w:rStyle w:val="Hyperlink"/>
            <w:bCs/>
            <w:szCs w:val="24"/>
          </w:rPr>
          <w:t>david.gregory@temple.edu</w:t>
        </w:r>
      </w:hyperlink>
    </w:p>
    <w:p w14:paraId="4CF2A156" w14:textId="1C95D085" w:rsidR="007C2A29"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Samantha Reisman </w:t>
      </w:r>
      <w:r w:rsidR="00ED5394">
        <w:rPr>
          <w:b/>
          <w:color w:val="000000" w:themeColor="text1"/>
          <w:szCs w:val="24"/>
          <w:vertAlign w:val="superscript"/>
        </w:rPr>
        <w:t>d</w:t>
      </w:r>
      <w:r w:rsidRPr="003D121C">
        <w:rPr>
          <w:b/>
          <w:color w:val="000000" w:themeColor="text1"/>
          <w:szCs w:val="24"/>
        </w:rPr>
        <w:t xml:space="preserve">, </w:t>
      </w:r>
      <w:hyperlink r:id="rId12" w:history="1">
        <w:r w:rsidR="00EC2B97" w:rsidRPr="009967C7">
          <w:rPr>
            <w:rStyle w:val="Hyperlink"/>
            <w:bCs/>
            <w:szCs w:val="24"/>
          </w:rPr>
          <w:t>Reisman@brown.edu</w:t>
        </w:r>
      </w:hyperlink>
    </w:p>
    <w:p w14:paraId="13244254" w14:textId="64DF9875" w:rsidR="007C2A29" w:rsidRPr="00CC28C9" w:rsidRDefault="007C2A29" w:rsidP="00876B93">
      <w:pPr>
        <w:spacing w:after="0" w:line="240" w:lineRule="auto"/>
        <w:contextualSpacing/>
        <w:jc w:val="center"/>
        <w:rPr>
          <w:bCs/>
          <w:color w:val="000000" w:themeColor="text1"/>
          <w:szCs w:val="24"/>
        </w:rPr>
      </w:pPr>
      <w:r>
        <w:rPr>
          <w:b/>
          <w:bCs/>
          <w:color w:val="000000" w:themeColor="text1"/>
          <w:szCs w:val="24"/>
        </w:rPr>
        <w:t>Helen Schmidt</w:t>
      </w:r>
      <w:r w:rsidRPr="003D121C">
        <w:rPr>
          <w:b/>
          <w:color w:val="000000" w:themeColor="text1"/>
          <w:szCs w:val="24"/>
        </w:rPr>
        <w:t xml:space="preserve"> </w:t>
      </w:r>
      <w:r w:rsidRPr="003D121C">
        <w:rPr>
          <w:b/>
          <w:color w:val="000000" w:themeColor="text1"/>
          <w:szCs w:val="24"/>
          <w:vertAlign w:val="superscript"/>
        </w:rPr>
        <w:t>a</w:t>
      </w:r>
      <w:r>
        <w:rPr>
          <w:b/>
          <w:bCs/>
          <w:color w:val="000000" w:themeColor="text1"/>
          <w:szCs w:val="24"/>
        </w:rPr>
        <w:t xml:space="preserve">, </w:t>
      </w:r>
      <w:hyperlink r:id="rId13" w:history="1">
        <w:r w:rsidR="00EC2B97" w:rsidRPr="009967C7">
          <w:rPr>
            <w:rStyle w:val="Hyperlink"/>
            <w:bCs/>
            <w:szCs w:val="24"/>
          </w:rPr>
          <w:t>helen_schmidt@temple.edu</w:t>
        </w:r>
      </w:hyperlink>
    </w:p>
    <w:p w14:paraId="71113B12" w14:textId="61FF381E" w:rsidR="007C2A29" w:rsidRPr="003D121C" w:rsidRDefault="007C2A29" w:rsidP="00876B93">
      <w:pPr>
        <w:spacing w:after="0" w:line="240" w:lineRule="auto"/>
        <w:contextualSpacing/>
        <w:jc w:val="center"/>
        <w:rPr>
          <w:b/>
          <w:color w:val="000000" w:themeColor="text1"/>
          <w:szCs w:val="24"/>
        </w:rPr>
      </w:pPr>
      <w:r w:rsidRPr="003D121C">
        <w:rPr>
          <w:b/>
          <w:color w:val="000000" w:themeColor="text1"/>
          <w:szCs w:val="24"/>
        </w:rPr>
        <w:t xml:space="preserve">Vishnu P. Murty </w:t>
      </w:r>
      <w:r w:rsidRPr="003D121C">
        <w:rPr>
          <w:b/>
          <w:color w:val="000000" w:themeColor="text1"/>
          <w:szCs w:val="24"/>
          <w:vertAlign w:val="superscript"/>
        </w:rPr>
        <w:t>a</w:t>
      </w:r>
      <w:r w:rsidRPr="003D121C">
        <w:rPr>
          <w:b/>
          <w:color w:val="000000" w:themeColor="text1"/>
          <w:szCs w:val="24"/>
        </w:rPr>
        <w:t xml:space="preserve">, </w:t>
      </w:r>
      <w:hyperlink r:id="rId14" w:history="1">
        <w:r w:rsidR="0057586B" w:rsidRPr="0057586B">
          <w:rPr>
            <w:rStyle w:val="Hyperlink"/>
            <w:bCs/>
            <w:szCs w:val="24"/>
          </w:rPr>
          <w:t>vishnu.murty@temple.edu</w:t>
        </w:r>
      </w:hyperlink>
    </w:p>
    <w:p w14:paraId="3D142856" w14:textId="5C8EB9DB" w:rsidR="007C2A29" w:rsidRPr="003D121C" w:rsidRDefault="007C2A29" w:rsidP="00876B93">
      <w:pPr>
        <w:spacing w:after="0" w:line="240" w:lineRule="auto"/>
        <w:contextualSpacing/>
        <w:jc w:val="center"/>
        <w:rPr>
          <w:b/>
          <w:color w:val="000000" w:themeColor="text1"/>
          <w:szCs w:val="24"/>
          <w:vertAlign w:val="superscript"/>
        </w:rPr>
      </w:pPr>
      <w:r w:rsidRPr="003D121C">
        <w:rPr>
          <w:b/>
          <w:color w:val="000000" w:themeColor="text1"/>
          <w:szCs w:val="24"/>
        </w:rPr>
        <w:t xml:space="preserve">Chelsea Helion </w:t>
      </w:r>
      <w:r w:rsidRPr="003D121C">
        <w:rPr>
          <w:b/>
          <w:color w:val="000000" w:themeColor="text1"/>
          <w:szCs w:val="24"/>
          <w:vertAlign w:val="superscript"/>
        </w:rPr>
        <w:t>a</w:t>
      </w:r>
      <w:r w:rsidRPr="003D121C">
        <w:rPr>
          <w:b/>
          <w:color w:val="000000" w:themeColor="text1"/>
          <w:szCs w:val="24"/>
        </w:rPr>
        <w:t xml:space="preserve">, </w:t>
      </w:r>
      <w:hyperlink r:id="rId15" w:history="1">
        <w:r w:rsidR="0057586B" w:rsidRPr="0057586B">
          <w:rPr>
            <w:rStyle w:val="Hyperlink"/>
            <w:bCs/>
            <w:szCs w:val="24"/>
          </w:rPr>
          <w:t>chelsea.helion@temple.edu</w:t>
        </w:r>
      </w:hyperlink>
    </w:p>
    <w:bookmarkEnd w:id="2"/>
    <w:p w14:paraId="7285974D" w14:textId="77777777" w:rsidR="007C2A29" w:rsidRPr="003D121C" w:rsidRDefault="007C2A29" w:rsidP="00E44513">
      <w:pPr>
        <w:spacing w:after="0" w:line="240" w:lineRule="auto"/>
        <w:contextualSpacing/>
        <w:jc w:val="center"/>
        <w:rPr>
          <w:b/>
          <w:color w:val="000000" w:themeColor="text1"/>
          <w:szCs w:val="24"/>
        </w:rPr>
      </w:pPr>
    </w:p>
    <w:p w14:paraId="48B570E9" w14:textId="77777777" w:rsidR="007C2A29" w:rsidRPr="003D121C" w:rsidRDefault="007C2A29" w:rsidP="00E44513">
      <w:pPr>
        <w:spacing w:after="0" w:line="240" w:lineRule="auto"/>
        <w:ind w:left="0" w:firstLine="0"/>
        <w:contextualSpacing/>
        <w:jc w:val="center"/>
        <w:rPr>
          <w:b/>
          <w:color w:val="000000" w:themeColor="text1"/>
          <w:szCs w:val="24"/>
        </w:rPr>
      </w:pPr>
    </w:p>
    <w:p w14:paraId="73B96E30" w14:textId="77777777" w:rsidR="007C2A29" w:rsidRPr="003D121C" w:rsidRDefault="007C2A29" w:rsidP="00E44513">
      <w:pPr>
        <w:spacing w:after="0" w:line="240" w:lineRule="auto"/>
        <w:contextualSpacing/>
        <w:jc w:val="center"/>
        <w:rPr>
          <w:b/>
          <w:color w:val="000000" w:themeColor="text1"/>
          <w:szCs w:val="24"/>
        </w:rPr>
      </w:pPr>
    </w:p>
    <w:p w14:paraId="2BC51595" w14:textId="77777777" w:rsidR="007C2A29" w:rsidRPr="003D121C" w:rsidRDefault="007C2A29" w:rsidP="00E44513">
      <w:pPr>
        <w:spacing w:after="0" w:line="240" w:lineRule="auto"/>
        <w:contextualSpacing/>
        <w:jc w:val="center"/>
        <w:rPr>
          <w:b/>
          <w:color w:val="000000" w:themeColor="text1"/>
          <w:szCs w:val="24"/>
        </w:rPr>
      </w:pPr>
    </w:p>
    <w:p w14:paraId="42D9CF91" w14:textId="77777777" w:rsidR="007C2A29" w:rsidRPr="003D121C" w:rsidRDefault="007C2A29" w:rsidP="00E44513">
      <w:pPr>
        <w:spacing w:after="0" w:line="240" w:lineRule="auto"/>
        <w:contextualSpacing/>
        <w:jc w:val="center"/>
        <w:rPr>
          <w:b/>
          <w:color w:val="000000" w:themeColor="text1"/>
          <w:szCs w:val="24"/>
        </w:rPr>
      </w:pPr>
    </w:p>
    <w:p w14:paraId="38FCD0BB" w14:textId="7777777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Psychology &amp; Neuroscience</w:t>
      </w:r>
    </w:p>
    <w:p w14:paraId="55E074B8" w14:textId="77777777" w:rsidR="007C2A29" w:rsidRPr="003D121C" w:rsidRDefault="007C2A29" w:rsidP="00E44513">
      <w:pPr>
        <w:tabs>
          <w:tab w:val="left" w:pos="180"/>
        </w:tabs>
        <w:spacing w:after="0" w:line="240" w:lineRule="auto"/>
        <w:ind w:left="360"/>
        <w:contextualSpacing/>
        <w:jc w:val="left"/>
        <w:rPr>
          <w:b/>
          <w:color w:val="000000" w:themeColor="text1"/>
          <w:szCs w:val="24"/>
        </w:rPr>
      </w:pPr>
      <w:r w:rsidRPr="003D121C">
        <w:rPr>
          <w:bCs/>
          <w:color w:val="000000" w:themeColor="text1"/>
          <w:szCs w:val="24"/>
        </w:rPr>
        <w:t>Weiss Hall, Temple University, 1701 N 13</w:t>
      </w:r>
      <w:r w:rsidRPr="003D121C">
        <w:rPr>
          <w:bCs/>
          <w:color w:val="000000" w:themeColor="text1"/>
          <w:szCs w:val="24"/>
          <w:vertAlign w:val="superscript"/>
        </w:rPr>
        <w:t>th</w:t>
      </w:r>
      <w:r w:rsidRPr="003D121C">
        <w:rPr>
          <w:bCs/>
          <w:color w:val="000000" w:themeColor="text1"/>
          <w:szCs w:val="24"/>
        </w:rPr>
        <w:t xml:space="preserve"> St. Philadelphia, PA, USA 19122</w:t>
      </w:r>
    </w:p>
    <w:p w14:paraId="1EEA8812" w14:textId="631C654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Psychological &amp; Brain Sciences</w:t>
      </w:r>
    </w:p>
    <w:p w14:paraId="2672CA1F" w14:textId="77777777" w:rsidR="007C2A29" w:rsidRDefault="007C2A29" w:rsidP="00E44513">
      <w:pPr>
        <w:tabs>
          <w:tab w:val="left" w:pos="180"/>
        </w:tabs>
        <w:spacing w:after="0" w:line="240" w:lineRule="auto"/>
        <w:ind w:left="360"/>
        <w:contextualSpacing/>
        <w:jc w:val="left"/>
        <w:rPr>
          <w:bCs/>
          <w:color w:val="000000" w:themeColor="text1"/>
          <w:szCs w:val="24"/>
        </w:rPr>
      </w:pPr>
      <w:r w:rsidRPr="003D121C">
        <w:rPr>
          <w:bCs/>
          <w:color w:val="000000" w:themeColor="text1"/>
          <w:szCs w:val="24"/>
        </w:rPr>
        <w:t>Building 251, University of California, Santa Barbara, Santa Barbara, CA, 93106</w:t>
      </w:r>
    </w:p>
    <w:p w14:paraId="49819255" w14:textId="78BB3ACE" w:rsidR="00ED5394" w:rsidRPr="003D121C" w:rsidRDefault="00ED5394" w:rsidP="00ED5394">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w:t>
      </w:r>
      <w:r w:rsidRPr="00ED5394">
        <w:rPr>
          <w:b/>
          <w:color w:val="000000" w:themeColor="text1"/>
          <w:szCs w:val="24"/>
        </w:rPr>
        <w:t xml:space="preserve"> Psychological &amp; Brain Sciences</w:t>
      </w:r>
    </w:p>
    <w:p w14:paraId="1DE4316C" w14:textId="4600A707" w:rsidR="00ED5394" w:rsidRPr="003D121C" w:rsidRDefault="00ED5394" w:rsidP="00ED5394">
      <w:pPr>
        <w:tabs>
          <w:tab w:val="left" w:pos="180"/>
        </w:tabs>
        <w:spacing w:after="0" w:line="240" w:lineRule="auto"/>
        <w:ind w:left="360"/>
        <w:contextualSpacing/>
        <w:jc w:val="left"/>
        <w:rPr>
          <w:b/>
          <w:color w:val="000000" w:themeColor="text1"/>
          <w:szCs w:val="24"/>
        </w:rPr>
      </w:pPr>
      <w:r w:rsidRPr="00ED5394">
        <w:rPr>
          <w:bCs/>
          <w:color w:val="000000" w:themeColor="text1"/>
          <w:szCs w:val="24"/>
        </w:rPr>
        <w:t>Disque Hall,</w:t>
      </w:r>
      <w:r w:rsidR="006F2AF2">
        <w:rPr>
          <w:bCs/>
          <w:color w:val="000000" w:themeColor="text1"/>
          <w:szCs w:val="24"/>
        </w:rPr>
        <w:t xml:space="preserve"> Drexel University,</w:t>
      </w:r>
      <w:r w:rsidRPr="00ED5394">
        <w:rPr>
          <w:bCs/>
          <w:color w:val="000000" w:themeColor="text1"/>
          <w:szCs w:val="24"/>
        </w:rPr>
        <w:t xml:space="preserve"> 3201 Chestnut St, Philadelphia, PA 19104</w:t>
      </w:r>
    </w:p>
    <w:p w14:paraId="1CC0C7DA" w14:textId="7777777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Cognitive, Linguistic, and Psychological Sciences</w:t>
      </w:r>
    </w:p>
    <w:p w14:paraId="2ABFBFB4" w14:textId="77777777" w:rsidR="007C2A29" w:rsidRPr="003D121C" w:rsidRDefault="007C2A29" w:rsidP="00E44513">
      <w:pPr>
        <w:tabs>
          <w:tab w:val="left" w:pos="180"/>
        </w:tabs>
        <w:spacing w:after="0" w:line="240" w:lineRule="auto"/>
        <w:ind w:left="360"/>
        <w:contextualSpacing/>
        <w:jc w:val="left"/>
        <w:rPr>
          <w:b/>
          <w:color w:val="000000" w:themeColor="text1"/>
          <w:szCs w:val="24"/>
        </w:rPr>
      </w:pPr>
      <w:r w:rsidRPr="003D121C">
        <w:rPr>
          <w:bCs/>
          <w:color w:val="000000" w:themeColor="text1"/>
          <w:szCs w:val="24"/>
        </w:rPr>
        <w:t>Box 1821, Brown University, Providence, RI, 02912</w:t>
      </w:r>
    </w:p>
    <w:p w14:paraId="192A1723" w14:textId="77777777" w:rsidR="007C2A29" w:rsidRPr="003D121C" w:rsidRDefault="007C2A29" w:rsidP="00876B93">
      <w:pPr>
        <w:pStyle w:val="Footer"/>
        <w:contextualSpacing/>
        <w:rPr>
          <w:b/>
          <w:color w:val="000000" w:themeColor="text1"/>
          <w:szCs w:val="24"/>
        </w:rPr>
      </w:pPr>
    </w:p>
    <w:p w14:paraId="78F00E0E" w14:textId="77777777" w:rsidR="007C2A29" w:rsidRDefault="007C2A29" w:rsidP="00E44513">
      <w:pPr>
        <w:tabs>
          <w:tab w:val="left" w:pos="4575"/>
        </w:tabs>
        <w:spacing w:after="0" w:line="240" w:lineRule="auto"/>
        <w:ind w:left="0" w:firstLine="0"/>
        <w:rPr>
          <w:b/>
          <w:szCs w:val="24"/>
        </w:rPr>
      </w:pPr>
    </w:p>
    <w:p w14:paraId="2C583908" w14:textId="77777777" w:rsidR="007C2A29" w:rsidRDefault="007C2A29" w:rsidP="00E44513">
      <w:pPr>
        <w:tabs>
          <w:tab w:val="left" w:pos="4575"/>
        </w:tabs>
        <w:spacing w:after="0" w:line="240" w:lineRule="auto"/>
        <w:ind w:left="0" w:firstLine="0"/>
        <w:rPr>
          <w:b/>
          <w:szCs w:val="24"/>
        </w:rPr>
      </w:pPr>
    </w:p>
    <w:p w14:paraId="55C4EF79" w14:textId="2D427DF4" w:rsidR="007C2A29" w:rsidRDefault="007C2A29" w:rsidP="00876B93">
      <w:pPr>
        <w:pStyle w:val="Footer"/>
        <w:contextualSpacing/>
        <w:rPr>
          <w:b/>
          <w:color w:val="000000" w:themeColor="text1"/>
          <w:szCs w:val="24"/>
        </w:rPr>
      </w:pPr>
    </w:p>
    <w:p w14:paraId="11091A46" w14:textId="77777777" w:rsidR="00726402" w:rsidRDefault="00726402" w:rsidP="00BE73D6">
      <w:pPr>
        <w:pStyle w:val="Footer"/>
        <w:ind w:left="0" w:firstLine="0"/>
        <w:contextualSpacing/>
        <w:rPr>
          <w:b/>
          <w:color w:val="000000" w:themeColor="text1"/>
          <w:szCs w:val="24"/>
        </w:rPr>
      </w:pPr>
    </w:p>
    <w:p w14:paraId="7CCD935B" w14:textId="759AF727" w:rsidR="00BD0AE5" w:rsidRDefault="00BD0AE5" w:rsidP="00BE73D6">
      <w:pPr>
        <w:pStyle w:val="Footer"/>
        <w:ind w:left="0" w:firstLine="0"/>
        <w:contextualSpacing/>
        <w:rPr>
          <w:b/>
          <w:color w:val="000000" w:themeColor="text1"/>
          <w:szCs w:val="24"/>
        </w:rPr>
      </w:pPr>
    </w:p>
    <w:p w14:paraId="55087EFD" w14:textId="41FC986F" w:rsidR="00BD0AE5" w:rsidRDefault="00BD0AE5" w:rsidP="00876B93">
      <w:pPr>
        <w:pStyle w:val="Footer"/>
        <w:contextualSpacing/>
        <w:rPr>
          <w:b/>
          <w:color w:val="000000" w:themeColor="text1"/>
          <w:szCs w:val="24"/>
        </w:rPr>
      </w:pPr>
    </w:p>
    <w:p w14:paraId="1270C314" w14:textId="77777777" w:rsidR="00BD0AE5" w:rsidRPr="003D121C" w:rsidRDefault="00BD0AE5" w:rsidP="00876B93">
      <w:pPr>
        <w:pStyle w:val="Footer"/>
        <w:contextualSpacing/>
        <w:rPr>
          <w:b/>
          <w:color w:val="000000" w:themeColor="text1"/>
          <w:szCs w:val="24"/>
        </w:rPr>
      </w:pPr>
    </w:p>
    <w:p w14:paraId="07FE37A6" w14:textId="77777777" w:rsidR="007C2A29" w:rsidRPr="003D121C" w:rsidRDefault="007C2A29" w:rsidP="00876B93">
      <w:pPr>
        <w:pStyle w:val="Footer"/>
        <w:contextualSpacing/>
        <w:rPr>
          <w:b/>
          <w:color w:val="000000" w:themeColor="text1"/>
          <w:szCs w:val="24"/>
        </w:rPr>
      </w:pPr>
    </w:p>
    <w:p w14:paraId="6A5E6104" w14:textId="77777777" w:rsidR="007C2A29" w:rsidRPr="003D121C" w:rsidRDefault="007C2A29" w:rsidP="00BE73D6">
      <w:pPr>
        <w:pStyle w:val="Footer"/>
        <w:ind w:left="0" w:firstLine="0"/>
        <w:contextualSpacing/>
        <w:jc w:val="right"/>
        <w:rPr>
          <w:b/>
          <w:color w:val="000000" w:themeColor="text1"/>
          <w:szCs w:val="24"/>
        </w:rPr>
      </w:pPr>
    </w:p>
    <w:p w14:paraId="41BCC0A0" w14:textId="77777777" w:rsidR="007C2A29" w:rsidRPr="003D121C" w:rsidRDefault="007C2A29" w:rsidP="00876B93">
      <w:pPr>
        <w:pStyle w:val="Footer"/>
        <w:contextualSpacing/>
        <w:rPr>
          <w:bCs/>
          <w:color w:val="000000" w:themeColor="text1"/>
          <w:szCs w:val="24"/>
        </w:rPr>
      </w:pPr>
      <w:r w:rsidRPr="003D121C">
        <w:rPr>
          <w:b/>
          <w:color w:val="000000" w:themeColor="text1"/>
          <w:szCs w:val="24"/>
        </w:rPr>
        <w:t xml:space="preserve">* </w:t>
      </w:r>
      <w:r w:rsidRPr="003D121C">
        <w:rPr>
          <w:bCs/>
          <w:color w:val="000000" w:themeColor="text1"/>
          <w:szCs w:val="24"/>
        </w:rPr>
        <w:t>Corresponding author.</w:t>
      </w:r>
    </w:p>
    <w:p w14:paraId="0136A2BB" w14:textId="3613226B" w:rsidR="007C2A29" w:rsidRPr="003D121C" w:rsidRDefault="007C2A29" w:rsidP="00876B93">
      <w:pPr>
        <w:pStyle w:val="Footer"/>
        <w:contextualSpacing/>
        <w:rPr>
          <w:bCs/>
          <w:color w:val="000000" w:themeColor="text1"/>
          <w:szCs w:val="24"/>
        </w:rPr>
      </w:pPr>
      <w:r w:rsidRPr="003D121C">
        <w:rPr>
          <w:bCs/>
          <w:i/>
          <w:iCs/>
          <w:color w:val="000000" w:themeColor="text1"/>
          <w:szCs w:val="24"/>
        </w:rPr>
        <w:t xml:space="preserve">E-mail address: </w:t>
      </w:r>
      <w:hyperlink r:id="rId16" w:history="1">
        <w:r w:rsidR="00EC2B97" w:rsidRPr="009967C7">
          <w:rPr>
            <w:rStyle w:val="Hyperlink"/>
            <w:bCs/>
            <w:szCs w:val="24"/>
          </w:rPr>
          <w:t>billy.mitchell@temple.edu</w:t>
        </w:r>
      </w:hyperlink>
    </w:p>
    <w:p w14:paraId="3261CF5B" w14:textId="77777777" w:rsidR="00AF35DC" w:rsidRDefault="007C2A29" w:rsidP="00876B93">
      <w:pPr>
        <w:pStyle w:val="Footer"/>
        <w:contextualSpacing/>
        <w:rPr>
          <w:bCs/>
          <w:color w:val="000000" w:themeColor="text1"/>
          <w:szCs w:val="24"/>
        </w:rPr>
      </w:pPr>
      <w:r w:rsidRPr="003D121C">
        <w:rPr>
          <w:bCs/>
          <w:i/>
          <w:iCs/>
          <w:color w:val="000000" w:themeColor="text1"/>
          <w:szCs w:val="24"/>
        </w:rPr>
        <w:t xml:space="preserve">Address: </w:t>
      </w:r>
      <w:r w:rsidRPr="003D121C">
        <w:rPr>
          <w:bCs/>
          <w:color w:val="000000" w:themeColor="text1"/>
          <w:szCs w:val="24"/>
        </w:rPr>
        <w:t xml:space="preserve">717 Weiss Hall, Temple University, </w:t>
      </w:r>
    </w:p>
    <w:p w14:paraId="280D82ED" w14:textId="42A0EAF0" w:rsidR="007C2A29" w:rsidRPr="003D121C" w:rsidRDefault="007C2A29" w:rsidP="00876B93">
      <w:pPr>
        <w:pStyle w:val="Footer"/>
        <w:contextualSpacing/>
        <w:rPr>
          <w:bCs/>
          <w:color w:val="000000" w:themeColor="text1"/>
          <w:szCs w:val="24"/>
        </w:rPr>
      </w:pPr>
      <w:r w:rsidRPr="003D121C">
        <w:rPr>
          <w:bCs/>
          <w:color w:val="000000" w:themeColor="text1"/>
          <w:szCs w:val="24"/>
        </w:rPr>
        <w:t>1701 N 13</w:t>
      </w:r>
      <w:r w:rsidRPr="003D121C">
        <w:rPr>
          <w:bCs/>
          <w:color w:val="000000" w:themeColor="text1"/>
          <w:szCs w:val="24"/>
          <w:vertAlign w:val="superscript"/>
        </w:rPr>
        <w:t>th</w:t>
      </w:r>
      <w:r w:rsidRPr="003D121C">
        <w:rPr>
          <w:bCs/>
          <w:color w:val="000000" w:themeColor="text1"/>
          <w:szCs w:val="24"/>
        </w:rPr>
        <w:t xml:space="preserve"> St. Philadelphia, PA 19122 </w:t>
      </w:r>
    </w:p>
    <w:p w14:paraId="1496F435" w14:textId="627FDFCC" w:rsidR="00425004" w:rsidRDefault="00B720B2" w:rsidP="00E44513">
      <w:pPr>
        <w:spacing w:after="0" w:line="480" w:lineRule="auto"/>
        <w:ind w:left="0" w:firstLine="0"/>
        <w:rPr>
          <w:szCs w:val="24"/>
        </w:rPr>
      </w:pPr>
      <w:bookmarkStart w:id="3" w:name="_Hlk150798597"/>
      <w:r w:rsidRPr="00965A73">
        <w:rPr>
          <w:b/>
          <w:szCs w:val="24"/>
        </w:rPr>
        <w:lastRenderedPageBreak/>
        <w:t>ABSTRACT (</w:t>
      </w:r>
      <w:r w:rsidR="004D5A28" w:rsidRPr="00965A73">
        <w:rPr>
          <w:b/>
          <w:szCs w:val="24"/>
        </w:rPr>
        <w:t>2</w:t>
      </w:r>
      <w:ins w:id="4" w:author="Billy Mitchell" w:date="2024-07-26T00:43:00Z" w16du:dateUtc="2024-07-26T04:43:00Z">
        <w:r w:rsidR="00C82FC7">
          <w:rPr>
            <w:b/>
            <w:szCs w:val="24"/>
          </w:rPr>
          <w:t>49</w:t>
        </w:r>
      </w:ins>
      <w:del w:id="5" w:author="Billy Mitchell" w:date="2024-07-26T00:43:00Z" w16du:dateUtc="2024-07-26T04:43:00Z">
        <w:r w:rsidR="00907C52" w:rsidDel="00C82FC7">
          <w:rPr>
            <w:b/>
            <w:szCs w:val="24"/>
          </w:rPr>
          <w:delText>5</w:delText>
        </w:r>
        <w:r w:rsidR="00987A8A" w:rsidDel="00C82FC7">
          <w:rPr>
            <w:b/>
            <w:szCs w:val="24"/>
          </w:rPr>
          <w:delText>0</w:delText>
        </w:r>
      </w:del>
      <w:r w:rsidRPr="00965A73">
        <w:rPr>
          <w:b/>
          <w:szCs w:val="24"/>
        </w:rPr>
        <w:t xml:space="preserve"> / </w:t>
      </w:r>
      <w:r w:rsidR="003C56B6" w:rsidRPr="00965A73">
        <w:rPr>
          <w:b/>
          <w:szCs w:val="24"/>
        </w:rPr>
        <w:t>2</w:t>
      </w:r>
      <w:r w:rsidR="00FD0285" w:rsidRPr="00965A73">
        <w:rPr>
          <w:b/>
          <w:szCs w:val="24"/>
        </w:rPr>
        <w:t>50</w:t>
      </w:r>
      <w:r w:rsidR="003C56B6" w:rsidRPr="00965A73">
        <w:rPr>
          <w:b/>
          <w:szCs w:val="24"/>
        </w:rPr>
        <w:t xml:space="preserve"> </w:t>
      </w:r>
      <w:r w:rsidRPr="00965A73">
        <w:rPr>
          <w:b/>
          <w:szCs w:val="24"/>
        </w:rPr>
        <w:t xml:space="preserve">Words): </w:t>
      </w:r>
      <w:bookmarkStart w:id="6" w:name="_Hlk162263251"/>
      <w:bookmarkStart w:id="7" w:name="_Hlk135689145"/>
      <w:r w:rsidRPr="00965A73">
        <w:rPr>
          <w:szCs w:val="24"/>
        </w:rPr>
        <w:t>Successful emotion regulation</w:t>
      </w:r>
      <w:r w:rsidR="00131503">
        <w:rPr>
          <w:szCs w:val="24"/>
        </w:rPr>
        <w:t xml:space="preserve"> (ER)</w:t>
      </w:r>
      <w:r w:rsidRPr="00965A73">
        <w:rPr>
          <w:szCs w:val="24"/>
        </w:rPr>
        <w:t xml:space="preserve"> requires effective strategy selection. </w:t>
      </w:r>
      <w:r w:rsidR="00987A8A">
        <w:rPr>
          <w:szCs w:val="24"/>
        </w:rPr>
        <w:t>R</w:t>
      </w:r>
      <w:r w:rsidRPr="00965A73">
        <w:rPr>
          <w:szCs w:val="24"/>
        </w:rPr>
        <w:t xml:space="preserve">esearch suggests that </w:t>
      </w:r>
      <w:r w:rsidR="00C67D89" w:rsidRPr="00965A73">
        <w:rPr>
          <w:szCs w:val="24"/>
        </w:rPr>
        <w:t xml:space="preserve">disengagement </w:t>
      </w:r>
      <w:r w:rsidRPr="00965A73">
        <w:rPr>
          <w:szCs w:val="24"/>
        </w:rPr>
        <w:t>strategies</w:t>
      </w:r>
      <w:r w:rsidR="00C67D89" w:rsidRPr="00965A73">
        <w:rPr>
          <w:szCs w:val="24"/>
        </w:rPr>
        <w:t xml:space="preserve"> (e.g., distraction)</w:t>
      </w:r>
      <w:r w:rsidRPr="00965A73">
        <w:rPr>
          <w:szCs w:val="24"/>
        </w:rPr>
        <w:t xml:space="preserve"> are more </w:t>
      </w:r>
      <w:r w:rsidR="00987A8A">
        <w:rPr>
          <w:szCs w:val="24"/>
        </w:rPr>
        <w:t>often</w:t>
      </w:r>
      <w:r w:rsidRPr="00965A73">
        <w:rPr>
          <w:szCs w:val="24"/>
        </w:rPr>
        <w:t xml:space="preserve"> selected </w:t>
      </w:r>
      <w:r w:rsidR="00AF35DC" w:rsidRPr="00965A73">
        <w:rPr>
          <w:szCs w:val="24"/>
        </w:rPr>
        <w:t>than</w:t>
      </w:r>
      <w:r w:rsidR="00C67D89" w:rsidRPr="00965A73">
        <w:rPr>
          <w:szCs w:val="24"/>
        </w:rPr>
        <w:t xml:space="preserve"> engagement</w:t>
      </w:r>
      <w:r w:rsidR="00AF35DC">
        <w:rPr>
          <w:szCs w:val="24"/>
        </w:rPr>
        <w:t xml:space="preserve"> strategies</w:t>
      </w:r>
      <w:r w:rsidR="00C67D89">
        <w:rPr>
          <w:szCs w:val="24"/>
        </w:rPr>
        <w:t xml:space="preserve"> (e.g., reappraisal)</w:t>
      </w:r>
      <w:r w:rsidR="00AF35DC">
        <w:rPr>
          <w:szCs w:val="24"/>
        </w:rPr>
        <w:t xml:space="preserve"> </w:t>
      </w:r>
      <w:r w:rsidRPr="008C7178">
        <w:rPr>
          <w:szCs w:val="24"/>
        </w:rPr>
        <w:t>as emotional experiences intensify</w:t>
      </w:r>
      <w:r w:rsidR="00007944">
        <w:rPr>
          <w:szCs w:val="24"/>
        </w:rPr>
        <w:t>. However, t</w:t>
      </w:r>
      <w:r w:rsidR="00CD160F">
        <w:rPr>
          <w:szCs w:val="24"/>
        </w:rPr>
        <w:t>he extent to which</w:t>
      </w:r>
      <w:r w:rsidR="00D80B3A">
        <w:rPr>
          <w:szCs w:val="24"/>
        </w:rPr>
        <w:t xml:space="preserve"> </w:t>
      </w:r>
      <w:r w:rsidR="00131503">
        <w:rPr>
          <w:szCs w:val="24"/>
        </w:rPr>
        <w:t>ER</w:t>
      </w:r>
      <w:r w:rsidR="00150851">
        <w:rPr>
          <w:szCs w:val="24"/>
        </w:rPr>
        <w:t xml:space="preserve"> </w:t>
      </w:r>
      <w:r w:rsidR="00CD160F">
        <w:rPr>
          <w:szCs w:val="24"/>
        </w:rPr>
        <w:t>strategy</w:t>
      </w:r>
      <w:r w:rsidR="00150851">
        <w:rPr>
          <w:szCs w:val="24"/>
        </w:rPr>
        <w:t xml:space="preserve"> </w:t>
      </w:r>
      <w:r w:rsidR="00CD160F" w:rsidRPr="00837CFE">
        <w:rPr>
          <w:i/>
          <w:szCs w:val="24"/>
        </w:rPr>
        <w:t>choice</w:t>
      </w:r>
      <w:r w:rsidR="00CD160F">
        <w:rPr>
          <w:szCs w:val="24"/>
        </w:rPr>
        <w:t xml:space="preserve"> </w:t>
      </w:r>
      <w:r w:rsidR="00F33AE2">
        <w:rPr>
          <w:szCs w:val="24"/>
        </w:rPr>
        <w:t>in controlled circumstances</w:t>
      </w:r>
      <w:r w:rsidR="00D80B3A">
        <w:rPr>
          <w:szCs w:val="24"/>
        </w:rPr>
        <w:t xml:space="preserve"> </w:t>
      </w:r>
      <w:del w:id="8" w:author="Billy Mitchell" w:date="2024-07-23T13:20:00Z" w16du:dateUtc="2024-07-23T17:20:00Z">
        <w:r w:rsidR="00CD160F" w:rsidDel="009D066C">
          <w:rPr>
            <w:szCs w:val="24"/>
          </w:rPr>
          <w:delText>reflect</w:delText>
        </w:r>
      </w:del>
      <w:ins w:id="9" w:author="Billy Mitchell" w:date="2024-07-23T13:20:00Z" w16du:dateUtc="2024-07-23T17:20:00Z">
        <w:r w:rsidR="009D066C">
          <w:rPr>
            <w:szCs w:val="24"/>
          </w:rPr>
          <w:t>reflects</w:t>
        </w:r>
      </w:ins>
      <w:r w:rsidR="00CD160F">
        <w:rPr>
          <w:szCs w:val="24"/>
        </w:rPr>
        <w:t xml:space="preserve"> strategy </w:t>
      </w:r>
      <w:r w:rsidR="00CD160F" w:rsidRPr="00837CFE">
        <w:rPr>
          <w:i/>
          <w:szCs w:val="24"/>
        </w:rPr>
        <w:t>usage</w:t>
      </w:r>
      <w:r w:rsidR="00CD160F">
        <w:rPr>
          <w:szCs w:val="24"/>
        </w:rPr>
        <w:t xml:space="preserve"> </w:t>
      </w:r>
      <w:r w:rsidR="006A1496">
        <w:rPr>
          <w:szCs w:val="24"/>
        </w:rPr>
        <w:t>during complex, multimodal events</w:t>
      </w:r>
      <w:r w:rsidR="00CD160F">
        <w:rPr>
          <w:szCs w:val="24"/>
        </w:rPr>
        <w:t xml:space="preserve"> </w:t>
      </w:r>
      <w:r w:rsidR="00007944">
        <w:rPr>
          <w:szCs w:val="24"/>
        </w:rPr>
        <w:t>is</w:t>
      </w:r>
      <w:r w:rsidR="00CD160F">
        <w:rPr>
          <w:szCs w:val="24"/>
        </w:rPr>
        <w:t xml:space="preserve"> not </w:t>
      </w:r>
      <w:r w:rsidR="00FB3B51">
        <w:rPr>
          <w:szCs w:val="24"/>
        </w:rPr>
        <w:t>well</w:t>
      </w:r>
      <w:r w:rsidR="00CD160F">
        <w:rPr>
          <w:szCs w:val="24"/>
        </w:rPr>
        <w:t xml:space="preserve"> understood. </w:t>
      </w:r>
      <w:r w:rsidRPr="008C7178">
        <w:rPr>
          <w:szCs w:val="24"/>
        </w:rPr>
        <w:t xml:space="preserve">The present research uses </w:t>
      </w:r>
      <w:r w:rsidR="00FF4743">
        <w:rPr>
          <w:szCs w:val="24"/>
        </w:rPr>
        <w:t xml:space="preserve">dynamic, </w:t>
      </w:r>
      <w:r w:rsidR="00C52CA8">
        <w:rPr>
          <w:szCs w:val="24"/>
        </w:rPr>
        <w:t>multimodal</w:t>
      </w:r>
      <w:r w:rsidRPr="008C7178">
        <w:rPr>
          <w:szCs w:val="24"/>
        </w:rPr>
        <w:t xml:space="preserve"> </w:t>
      </w:r>
      <w:r w:rsidR="00FF4743">
        <w:rPr>
          <w:szCs w:val="24"/>
        </w:rPr>
        <w:t>stimuli (i.e., a haunted house, horror movies)</w:t>
      </w:r>
      <w:r w:rsidR="00FF4743" w:rsidRPr="008C7178">
        <w:rPr>
          <w:szCs w:val="24"/>
        </w:rPr>
        <w:t xml:space="preserve"> </w:t>
      </w:r>
      <w:r w:rsidRPr="008C7178">
        <w:rPr>
          <w:szCs w:val="24"/>
        </w:rPr>
        <w:t xml:space="preserve">to examine </w:t>
      </w:r>
      <w:r w:rsidR="00CD160F">
        <w:rPr>
          <w:szCs w:val="24"/>
        </w:rPr>
        <w:t xml:space="preserve">the association between affective intensity and </w:t>
      </w:r>
      <w:r w:rsidR="00AF35DC">
        <w:rPr>
          <w:szCs w:val="24"/>
        </w:rPr>
        <w:t xml:space="preserve">regulatory </w:t>
      </w:r>
      <w:r w:rsidRPr="008C7178">
        <w:rPr>
          <w:szCs w:val="24"/>
        </w:rPr>
        <w:t xml:space="preserve">strategy </w:t>
      </w:r>
      <w:r w:rsidR="00CD160F">
        <w:rPr>
          <w:szCs w:val="24"/>
        </w:rPr>
        <w:t>usage</w:t>
      </w:r>
      <w:r w:rsidR="00FF4743">
        <w:rPr>
          <w:szCs w:val="24"/>
        </w:rPr>
        <w:t xml:space="preserve"> </w:t>
      </w:r>
      <w:r w:rsidR="006A1496">
        <w:rPr>
          <w:szCs w:val="24"/>
        </w:rPr>
        <w:t>among</w:t>
      </w:r>
      <w:r w:rsidR="00CD160F">
        <w:rPr>
          <w:szCs w:val="24"/>
        </w:rPr>
        <w:t xml:space="preserve"> untrained participants</w:t>
      </w:r>
      <w:r w:rsidR="005B626E">
        <w:rPr>
          <w:szCs w:val="24"/>
        </w:rPr>
        <w:t xml:space="preserve"> </w:t>
      </w:r>
      <w:r w:rsidR="00EC2B97">
        <w:rPr>
          <w:szCs w:val="24"/>
        </w:rPr>
        <w:t>–</w:t>
      </w:r>
      <w:r w:rsidR="00D80B3A">
        <w:rPr>
          <w:szCs w:val="24"/>
        </w:rPr>
        <w:t xml:space="preserve"> individuals given no prior regulation instructions or direction</w:t>
      </w:r>
      <w:r w:rsidR="00FF4743">
        <w:rPr>
          <w:szCs w:val="24"/>
        </w:rPr>
        <w:t xml:space="preserve">. </w:t>
      </w:r>
      <w:r w:rsidR="001143F1">
        <w:rPr>
          <w:szCs w:val="24"/>
        </w:rPr>
        <w:t>Both a</w:t>
      </w:r>
      <w:r w:rsidR="00552891">
        <w:rPr>
          <w:szCs w:val="24"/>
        </w:rPr>
        <w:t xml:space="preserve"> preliminary </w:t>
      </w:r>
      <w:r w:rsidR="009C5168">
        <w:rPr>
          <w:szCs w:val="24"/>
        </w:rPr>
        <w:t xml:space="preserve">study </w:t>
      </w:r>
      <w:r w:rsidR="00552891">
        <w:rPr>
          <w:szCs w:val="24"/>
        </w:rPr>
        <w:t xml:space="preserve">(n = </w:t>
      </w:r>
      <w:r w:rsidR="00987A8A">
        <w:rPr>
          <w:szCs w:val="24"/>
        </w:rPr>
        <w:t>54</w:t>
      </w:r>
      <w:r w:rsidR="00552891">
        <w:rPr>
          <w:szCs w:val="24"/>
        </w:rPr>
        <w:t xml:space="preserve">) and </w:t>
      </w:r>
      <w:r w:rsidR="006725C8">
        <w:rPr>
          <w:szCs w:val="24"/>
        </w:rPr>
        <w:t>Study 1</w:t>
      </w:r>
      <w:r w:rsidRPr="008C7178">
        <w:rPr>
          <w:szCs w:val="24"/>
        </w:rPr>
        <w:t xml:space="preserve"> (</w:t>
      </w:r>
      <w:r w:rsidRPr="008C7178">
        <w:rPr>
          <w:i/>
          <w:szCs w:val="24"/>
        </w:rPr>
        <w:t xml:space="preserve">n = </w:t>
      </w:r>
      <w:r w:rsidRPr="008C7178">
        <w:rPr>
          <w:szCs w:val="24"/>
        </w:rPr>
        <w:t xml:space="preserve">118) </w:t>
      </w:r>
      <w:r w:rsidR="00D4172B">
        <w:rPr>
          <w:szCs w:val="24"/>
        </w:rPr>
        <w:t>failed to</w:t>
      </w:r>
      <w:r w:rsidR="006A1496">
        <w:rPr>
          <w:szCs w:val="24"/>
        </w:rPr>
        <w:t xml:space="preserve"> find </w:t>
      </w:r>
      <w:r w:rsidRPr="008C7178">
        <w:rPr>
          <w:szCs w:val="24"/>
        </w:rPr>
        <w:t>relationship</w:t>
      </w:r>
      <w:r w:rsidR="009C5168">
        <w:rPr>
          <w:szCs w:val="24"/>
        </w:rPr>
        <w:t>s</w:t>
      </w:r>
      <w:r w:rsidRPr="008C7178">
        <w:rPr>
          <w:szCs w:val="24"/>
        </w:rPr>
        <w:t xml:space="preserve"> between emotional intensity and </w:t>
      </w:r>
      <w:r w:rsidR="00D4172B">
        <w:rPr>
          <w:szCs w:val="24"/>
        </w:rPr>
        <w:t>strategy usage</w:t>
      </w:r>
      <w:r w:rsidR="00B17C41">
        <w:rPr>
          <w:szCs w:val="24"/>
        </w:rPr>
        <w:t xml:space="preserve"> to downregulate emotions</w:t>
      </w:r>
      <w:r w:rsidR="00FF4743">
        <w:rPr>
          <w:szCs w:val="24"/>
        </w:rPr>
        <w:t xml:space="preserve"> as participants navigated a haunted house</w:t>
      </w:r>
      <w:r w:rsidR="00D4172B">
        <w:rPr>
          <w:szCs w:val="24"/>
        </w:rPr>
        <w:t>. Contrary to expectations,</w:t>
      </w:r>
      <w:r w:rsidR="00C67D89">
        <w:rPr>
          <w:szCs w:val="24"/>
        </w:rPr>
        <w:t xml:space="preserve"> the </w:t>
      </w:r>
      <w:r w:rsidR="00B40846">
        <w:rPr>
          <w:szCs w:val="24"/>
        </w:rPr>
        <w:t xml:space="preserve">success of </w:t>
      </w:r>
      <w:r w:rsidR="00B17C41">
        <w:rPr>
          <w:szCs w:val="24"/>
        </w:rPr>
        <w:t>d</w:t>
      </w:r>
      <w:r w:rsidR="00FB3B51">
        <w:rPr>
          <w:szCs w:val="24"/>
        </w:rPr>
        <w:t>istractio</w:t>
      </w:r>
      <w:r w:rsidR="00C67D89">
        <w:rPr>
          <w:szCs w:val="24"/>
        </w:rPr>
        <w:t>n</w:t>
      </w:r>
      <w:r w:rsidR="00B40846">
        <w:rPr>
          <w:szCs w:val="24"/>
        </w:rPr>
        <w:t xml:space="preserve"> </w:t>
      </w:r>
      <w:r w:rsidR="00C67D89">
        <w:rPr>
          <w:szCs w:val="24"/>
        </w:rPr>
        <w:t>decreased as emotional intensity increase</w:t>
      </w:r>
      <w:r w:rsidR="00150851">
        <w:rPr>
          <w:szCs w:val="24"/>
        </w:rPr>
        <w:t>d in this context</w:t>
      </w:r>
      <w:r w:rsidR="00C67D89">
        <w:rPr>
          <w:szCs w:val="24"/>
        </w:rPr>
        <w:t>.</w:t>
      </w:r>
      <w:r w:rsidR="00D80B3A">
        <w:rPr>
          <w:szCs w:val="24"/>
        </w:rPr>
        <w:t xml:space="preserve"> </w:t>
      </w:r>
      <w:r w:rsidR="00FF4743">
        <w:rPr>
          <w:szCs w:val="24"/>
        </w:rPr>
        <w:t xml:space="preserve">Participants in Study 2 </w:t>
      </w:r>
      <w:r w:rsidRPr="008C7178">
        <w:rPr>
          <w:szCs w:val="24"/>
        </w:rPr>
        <w:t>(</w:t>
      </w:r>
      <w:r w:rsidRPr="008C7178">
        <w:rPr>
          <w:i/>
          <w:szCs w:val="24"/>
        </w:rPr>
        <w:t xml:space="preserve">n </w:t>
      </w:r>
      <w:r w:rsidRPr="008C7178">
        <w:rPr>
          <w:szCs w:val="24"/>
        </w:rPr>
        <w:t xml:space="preserve">= 152) </w:t>
      </w:r>
      <w:r w:rsidR="00532284">
        <w:rPr>
          <w:szCs w:val="24"/>
        </w:rPr>
        <w:t>forecasted</w:t>
      </w:r>
      <w:r w:rsidRPr="008C7178">
        <w:rPr>
          <w:szCs w:val="24"/>
        </w:rPr>
        <w:t xml:space="preserve"> regulation strategy usage based </w:t>
      </w:r>
      <w:r w:rsidR="00D4172B">
        <w:rPr>
          <w:szCs w:val="24"/>
        </w:rPr>
        <w:t>up</w:t>
      </w:r>
      <w:r w:rsidRPr="008C7178">
        <w:rPr>
          <w:szCs w:val="24"/>
        </w:rPr>
        <w:t xml:space="preserve">on </w:t>
      </w:r>
      <w:r w:rsidR="00FF4743">
        <w:rPr>
          <w:szCs w:val="24"/>
        </w:rPr>
        <w:t>descriptions of</w:t>
      </w:r>
      <w:r w:rsidRPr="008C7178">
        <w:rPr>
          <w:szCs w:val="24"/>
        </w:rPr>
        <w:t xml:space="preserve"> </w:t>
      </w:r>
      <w:proofErr w:type="gramStart"/>
      <w:r w:rsidR="00FF4743">
        <w:rPr>
          <w:szCs w:val="24"/>
        </w:rPr>
        <w:t>emotionally</w:t>
      </w:r>
      <w:r w:rsidR="00CC03D6">
        <w:rPr>
          <w:szCs w:val="24"/>
        </w:rPr>
        <w:t>-</w:t>
      </w:r>
      <w:r w:rsidR="00FF4743">
        <w:rPr>
          <w:szCs w:val="24"/>
        </w:rPr>
        <w:t>regulated</w:t>
      </w:r>
      <w:proofErr w:type="gramEnd"/>
      <w:r w:rsidR="00FF4743">
        <w:rPr>
          <w:szCs w:val="24"/>
        </w:rPr>
        <w:t xml:space="preserve"> </w:t>
      </w:r>
      <w:r w:rsidRPr="008C7178">
        <w:rPr>
          <w:szCs w:val="24"/>
        </w:rPr>
        <w:t xml:space="preserve">experiences </w:t>
      </w:r>
      <w:r w:rsidR="00D4172B">
        <w:rPr>
          <w:szCs w:val="24"/>
        </w:rPr>
        <w:t>from</w:t>
      </w:r>
      <w:r w:rsidR="00532284">
        <w:rPr>
          <w:szCs w:val="24"/>
        </w:rPr>
        <w:t xml:space="preserve"> </w:t>
      </w:r>
      <w:r w:rsidR="001143F1">
        <w:rPr>
          <w:szCs w:val="24"/>
        </w:rPr>
        <w:t>the</w:t>
      </w:r>
      <w:r w:rsidR="001C653B">
        <w:rPr>
          <w:szCs w:val="24"/>
        </w:rPr>
        <w:t xml:space="preserve"> preliminary</w:t>
      </w:r>
      <w:r w:rsidR="00532284">
        <w:rPr>
          <w:szCs w:val="24"/>
        </w:rPr>
        <w:t xml:space="preserve"> haunted house</w:t>
      </w:r>
      <w:r w:rsidR="001C653B">
        <w:rPr>
          <w:szCs w:val="24"/>
        </w:rPr>
        <w:t xml:space="preserve"> study</w:t>
      </w:r>
      <w:r w:rsidR="00B17C41">
        <w:rPr>
          <w:szCs w:val="24"/>
        </w:rPr>
        <w:t xml:space="preserve">. </w:t>
      </w:r>
      <w:r w:rsidR="00B40846">
        <w:rPr>
          <w:szCs w:val="24"/>
        </w:rPr>
        <w:t xml:space="preserve">Affective </w:t>
      </w:r>
      <w:r w:rsidR="00FF4743">
        <w:rPr>
          <w:szCs w:val="24"/>
        </w:rPr>
        <w:t>intensity predict</w:t>
      </w:r>
      <w:r w:rsidR="00B40846">
        <w:rPr>
          <w:szCs w:val="24"/>
        </w:rPr>
        <w:t>ed</w:t>
      </w:r>
      <w:r w:rsidR="00FF4743">
        <w:rPr>
          <w:szCs w:val="24"/>
        </w:rPr>
        <w:t xml:space="preserve"> </w:t>
      </w:r>
      <w:r w:rsidR="00D4172B">
        <w:rPr>
          <w:szCs w:val="24"/>
        </w:rPr>
        <w:t>which strategies forecasters predicted they would use</w:t>
      </w:r>
      <w:r w:rsidR="00B40846">
        <w:rPr>
          <w:szCs w:val="24"/>
        </w:rPr>
        <w:t>;</w:t>
      </w:r>
      <w:r w:rsidR="00FF4743">
        <w:rPr>
          <w:szCs w:val="24"/>
        </w:rPr>
        <w:t xml:space="preserve"> though,</w:t>
      </w:r>
      <w:r w:rsidR="00907C52">
        <w:rPr>
          <w:szCs w:val="24"/>
        </w:rPr>
        <w:t xml:space="preserve"> </w:t>
      </w:r>
      <w:r w:rsidR="00FF4743">
        <w:rPr>
          <w:szCs w:val="24"/>
        </w:rPr>
        <w:t xml:space="preserve">forecasters overpredicted how often distraction was </w:t>
      </w:r>
      <w:r w:rsidR="00D4172B">
        <w:rPr>
          <w:szCs w:val="24"/>
        </w:rPr>
        <w:t>used in practice</w:t>
      </w:r>
      <w:r w:rsidRPr="008C7178">
        <w:rPr>
          <w:szCs w:val="24"/>
        </w:rPr>
        <w:t>.</w:t>
      </w:r>
      <w:r w:rsidR="00057DC8">
        <w:rPr>
          <w:szCs w:val="24"/>
        </w:rPr>
        <w:t xml:space="preserve"> Study 3 </w:t>
      </w:r>
      <w:r w:rsidR="00B40846" w:rsidRPr="008C7178">
        <w:rPr>
          <w:szCs w:val="24"/>
        </w:rPr>
        <w:t>(</w:t>
      </w:r>
      <w:r w:rsidR="00B40846" w:rsidRPr="008C7178">
        <w:rPr>
          <w:i/>
          <w:szCs w:val="24"/>
        </w:rPr>
        <w:t xml:space="preserve">n </w:t>
      </w:r>
      <w:r w:rsidR="00B40846" w:rsidRPr="008C7178">
        <w:rPr>
          <w:szCs w:val="24"/>
        </w:rPr>
        <w:t xml:space="preserve">= </w:t>
      </w:r>
      <w:r w:rsidR="00B40846">
        <w:rPr>
          <w:szCs w:val="24"/>
        </w:rPr>
        <w:t>242</w:t>
      </w:r>
      <w:r w:rsidR="00B40846" w:rsidRPr="008C7178">
        <w:rPr>
          <w:szCs w:val="24"/>
        </w:rPr>
        <w:t xml:space="preserve">) </w:t>
      </w:r>
      <w:r w:rsidR="00D4172B">
        <w:rPr>
          <w:szCs w:val="24"/>
        </w:rPr>
        <w:t>incorporated</w:t>
      </w:r>
      <w:r w:rsidR="00FF4743">
        <w:rPr>
          <w:szCs w:val="24"/>
        </w:rPr>
        <w:t xml:space="preserve"> </w:t>
      </w:r>
      <w:r w:rsidR="00907C52">
        <w:rPr>
          <w:szCs w:val="24"/>
        </w:rPr>
        <w:t>strategy usage</w:t>
      </w:r>
      <w:r w:rsidR="00B40846">
        <w:rPr>
          <w:szCs w:val="24"/>
        </w:rPr>
        <w:t xml:space="preserve"> and forecasting</w:t>
      </w:r>
      <w:r w:rsidR="00FF4743">
        <w:rPr>
          <w:szCs w:val="24"/>
        </w:rPr>
        <w:t xml:space="preserve"> within the same design by showing untrained participants </w:t>
      </w:r>
      <w:r w:rsidR="00057DC8">
        <w:rPr>
          <w:szCs w:val="24"/>
        </w:rPr>
        <w:t>video stimuli</w:t>
      </w:r>
      <w:r w:rsidR="00FF4743">
        <w:rPr>
          <w:szCs w:val="24"/>
        </w:rPr>
        <w:t xml:space="preserve"> </w:t>
      </w:r>
      <w:r w:rsidR="00D4172B">
        <w:rPr>
          <w:szCs w:val="24"/>
        </w:rPr>
        <w:t xml:space="preserve">of varying-intensity </w:t>
      </w:r>
      <w:r w:rsidR="00FF4743">
        <w:rPr>
          <w:szCs w:val="24"/>
        </w:rPr>
        <w:t xml:space="preserve">and capturing their regulatory responses. Forecasters again </w:t>
      </w:r>
      <w:r w:rsidR="00B40846">
        <w:rPr>
          <w:szCs w:val="24"/>
        </w:rPr>
        <w:t>predicted using</w:t>
      </w:r>
      <w:r w:rsidR="00FF4743">
        <w:rPr>
          <w:szCs w:val="24"/>
        </w:rPr>
        <w:t xml:space="preserve"> distraction more often than </w:t>
      </w:r>
      <w:r w:rsidR="00CD748D">
        <w:rPr>
          <w:szCs w:val="24"/>
        </w:rPr>
        <w:t>strategy use</w:t>
      </w:r>
      <w:r w:rsidR="00FF4743">
        <w:rPr>
          <w:szCs w:val="24"/>
        </w:rPr>
        <w:t xml:space="preserve">rs </w:t>
      </w:r>
      <w:r w:rsidR="00D4172B">
        <w:rPr>
          <w:szCs w:val="24"/>
        </w:rPr>
        <w:t>did in practice</w:t>
      </w:r>
      <w:r w:rsidR="00654CBF">
        <w:rPr>
          <w:szCs w:val="24"/>
        </w:rPr>
        <w:t xml:space="preserve">. Forecasters also </w:t>
      </w:r>
      <w:r w:rsidR="00D4172B">
        <w:rPr>
          <w:szCs w:val="24"/>
        </w:rPr>
        <w:t>over</w:t>
      </w:r>
      <w:r w:rsidR="00B40846">
        <w:rPr>
          <w:szCs w:val="24"/>
        </w:rPr>
        <w:t>predicted</w:t>
      </w:r>
      <w:r w:rsidR="00654CBF">
        <w:rPr>
          <w:szCs w:val="24"/>
        </w:rPr>
        <w:t xml:space="preserve"> </w:t>
      </w:r>
      <w:r w:rsidR="00D4172B">
        <w:rPr>
          <w:szCs w:val="24"/>
        </w:rPr>
        <w:t xml:space="preserve">how effectively </w:t>
      </w:r>
      <w:r w:rsidR="00654CBF">
        <w:rPr>
          <w:szCs w:val="24"/>
        </w:rPr>
        <w:t>distraction reduce</w:t>
      </w:r>
      <w:r w:rsidR="009C5168">
        <w:rPr>
          <w:szCs w:val="24"/>
        </w:rPr>
        <w:t>d</w:t>
      </w:r>
      <w:r w:rsidR="00654CBF">
        <w:rPr>
          <w:szCs w:val="24"/>
        </w:rPr>
        <w:t xml:space="preserve"> negative affective intensity </w:t>
      </w:r>
      <w:r w:rsidR="00D4172B">
        <w:rPr>
          <w:szCs w:val="24"/>
        </w:rPr>
        <w:t xml:space="preserve">relative to what </w:t>
      </w:r>
      <w:r w:rsidR="00CD748D">
        <w:rPr>
          <w:szCs w:val="24"/>
        </w:rPr>
        <w:t>strategy us</w:t>
      </w:r>
      <w:r w:rsidR="00654CBF">
        <w:rPr>
          <w:szCs w:val="24"/>
        </w:rPr>
        <w:t>ers reported.</w:t>
      </w:r>
      <w:r w:rsidR="00FF4743">
        <w:rPr>
          <w:szCs w:val="24"/>
        </w:rPr>
        <w:t xml:space="preserve"> </w:t>
      </w:r>
      <w:r w:rsidR="00C52CA8">
        <w:rPr>
          <w:szCs w:val="24"/>
        </w:rPr>
        <w:t>Th</w:t>
      </w:r>
      <w:r w:rsidR="00987A8A">
        <w:rPr>
          <w:szCs w:val="24"/>
        </w:rPr>
        <w:t xml:space="preserve">ese </w:t>
      </w:r>
      <w:r w:rsidR="005E1801">
        <w:rPr>
          <w:szCs w:val="24"/>
        </w:rPr>
        <w:t xml:space="preserve">results </w:t>
      </w:r>
      <w:r w:rsidR="00B40846">
        <w:rPr>
          <w:szCs w:val="24"/>
        </w:rPr>
        <w:t>may highlight a disconnect between strateg</w:t>
      </w:r>
      <w:r w:rsidR="00965A73">
        <w:rPr>
          <w:szCs w:val="24"/>
        </w:rPr>
        <w:t>y fittedness wh</w:t>
      </w:r>
      <w:ins w:id="10" w:author="Billy Mitchell" w:date="2024-07-26T00:42:00Z" w16du:dateUtc="2024-07-26T04:42:00Z">
        <w:r w:rsidR="00C82FC7">
          <w:rPr>
            <w:szCs w:val="24"/>
          </w:rPr>
          <w:t xml:space="preserve">en </w:t>
        </w:r>
      </w:ins>
      <w:del w:id="11" w:author="Billy Mitchell" w:date="2024-07-26T00:42:00Z" w16du:dateUtc="2024-07-26T04:42:00Z">
        <w:r w:rsidR="00965A73" w:rsidDel="00C82FC7">
          <w:rPr>
            <w:szCs w:val="24"/>
          </w:rPr>
          <w:delText>ile planning and executing</w:delText>
        </w:r>
        <w:r w:rsidR="009C5168" w:rsidDel="00C82FC7">
          <w:rPr>
            <w:szCs w:val="24"/>
          </w:rPr>
          <w:delText xml:space="preserve"> </w:delText>
        </w:r>
      </w:del>
      <w:r w:rsidR="009C5168">
        <w:rPr>
          <w:szCs w:val="24"/>
        </w:rPr>
        <w:t>self-regulation</w:t>
      </w:r>
      <w:ins w:id="12" w:author="Billy Mitchell" w:date="2024-07-26T00:42:00Z" w16du:dateUtc="2024-07-26T04:42:00Z">
        <w:r w:rsidR="00C82FC7">
          <w:rPr>
            <w:szCs w:val="24"/>
          </w:rPr>
          <w:t xml:space="preserve"> occurs </w:t>
        </w:r>
      </w:ins>
      <w:del w:id="13" w:author="Billy Mitchell" w:date="2024-07-26T00:42:00Z" w16du:dateUtc="2024-07-26T04:42:00Z">
        <w:r w:rsidR="00B40846" w:rsidDel="00C82FC7">
          <w:rPr>
            <w:szCs w:val="24"/>
          </w:rPr>
          <w:delText>,</w:delText>
        </w:r>
        <w:r w:rsidR="00965A73" w:rsidDel="00C82FC7">
          <w:rPr>
            <w:szCs w:val="24"/>
          </w:rPr>
          <w:delText xml:space="preserve"> especially</w:delText>
        </w:r>
      </w:del>
      <w:r w:rsidR="00965A73">
        <w:rPr>
          <w:szCs w:val="24"/>
        </w:rPr>
        <w:t xml:space="preserve"> in </w:t>
      </w:r>
      <w:ins w:id="14" w:author="Billy Mitchell" w:date="2024-07-26T00:41:00Z" w16du:dateUtc="2024-07-26T04:41:00Z">
        <w:r w:rsidR="00C82FC7">
          <w:rPr>
            <w:szCs w:val="24"/>
          </w:rPr>
          <w:t>uncontrolled,</w:t>
        </w:r>
      </w:ins>
      <w:ins w:id="15" w:author="Billy Mitchell" w:date="2024-07-26T00:43:00Z" w16du:dateUtc="2024-07-26T04:43:00Z">
        <w:r w:rsidR="00C82FC7">
          <w:rPr>
            <w:szCs w:val="24"/>
          </w:rPr>
          <w:t xml:space="preserve"> </w:t>
        </w:r>
        <w:proofErr w:type="gramStart"/>
        <w:r w:rsidR="00C82FC7">
          <w:rPr>
            <w:szCs w:val="24"/>
          </w:rPr>
          <w:t>highly-intense</w:t>
        </w:r>
        <w:proofErr w:type="gramEnd"/>
        <w:r w:rsidR="00C82FC7">
          <w:rPr>
            <w:szCs w:val="24"/>
          </w:rPr>
          <w:t xml:space="preserve">, </w:t>
        </w:r>
      </w:ins>
      <w:del w:id="16" w:author="Billy Mitchell" w:date="2024-07-26T00:43:00Z" w16du:dateUtc="2024-07-26T04:43:00Z">
        <w:r w:rsidR="00965A73" w:rsidDel="00C82FC7">
          <w:rPr>
            <w:szCs w:val="24"/>
          </w:rPr>
          <w:delText>dynamic,</w:delText>
        </w:r>
      </w:del>
      <w:ins w:id="17" w:author="Billy Mitchell" w:date="2024-07-26T00:43:00Z" w16du:dateUtc="2024-07-26T04:43:00Z">
        <w:r w:rsidR="00C82FC7">
          <w:rPr>
            <w:szCs w:val="24"/>
          </w:rPr>
          <w:t>or</w:t>
        </w:r>
      </w:ins>
      <w:r w:rsidR="00965A73">
        <w:rPr>
          <w:szCs w:val="24"/>
        </w:rPr>
        <w:t xml:space="preserve"> complex </w:t>
      </w:r>
      <w:ins w:id="18" w:author="Billy Mitchell" w:date="2024-07-26T00:43:00Z" w16du:dateUtc="2024-07-26T04:43:00Z">
        <w:r w:rsidR="00C82FC7">
          <w:rPr>
            <w:szCs w:val="24"/>
          </w:rPr>
          <w:t>circumstances</w:t>
        </w:r>
      </w:ins>
      <w:del w:id="19" w:author="Billy Mitchell" w:date="2024-07-26T00:43:00Z" w16du:dateUtc="2024-07-26T04:43:00Z">
        <w:r w:rsidR="00965A73" w:rsidDel="00C82FC7">
          <w:rPr>
            <w:szCs w:val="24"/>
          </w:rPr>
          <w:delText>settings</w:delText>
        </w:r>
      </w:del>
      <w:r w:rsidR="00C52CA8">
        <w:rPr>
          <w:szCs w:val="24"/>
        </w:rPr>
        <w:t>.</w:t>
      </w:r>
      <w:bookmarkEnd w:id="6"/>
    </w:p>
    <w:p w14:paraId="51AB5C3C" w14:textId="77777777" w:rsidR="00965A73" w:rsidRDefault="00965A73" w:rsidP="00E44513">
      <w:pPr>
        <w:spacing w:after="0" w:line="480" w:lineRule="auto"/>
        <w:ind w:left="0" w:firstLine="0"/>
        <w:rPr>
          <w:szCs w:val="24"/>
        </w:rPr>
      </w:pPr>
    </w:p>
    <w:p w14:paraId="3446B49B" w14:textId="77777777" w:rsidR="00965A73" w:rsidRDefault="00965A73" w:rsidP="00E44513">
      <w:pPr>
        <w:spacing w:after="0" w:line="480" w:lineRule="auto"/>
        <w:ind w:left="0" w:firstLine="0"/>
        <w:rPr>
          <w:szCs w:val="24"/>
        </w:rPr>
      </w:pPr>
    </w:p>
    <w:p w14:paraId="2A85E06A" w14:textId="443F6209" w:rsidR="00EE6731" w:rsidRDefault="00D80B3A" w:rsidP="00E44513">
      <w:pPr>
        <w:spacing w:after="0" w:line="480" w:lineRule="auto"/>
        <w:ind w:left="0" w:firstLine="0"/>
        <w:rPr>
          <w:szCs w:val="24"/>
        </w:rPr>
      </w:pPr>
      <w:r>
        <w:rPr>
          <w:b/>
          <w:bCs/>
          <w:szCs w:val="24"/>
        </w:rPr>
        <w:lastRenderedPageBreak/>
        <w:t xml:space="preserve">SIGNIFICANCE: </w:t>
      </w:r>
      <w:r w:rsidR="00F04217">
        <w:rPr>
          <w:szCs w:val="24"/>
        </w:rPr>
        <w:t xml:space="preserve">How individuals manage their emotions during </w:t>
      </w:r>
      <w:r w:rsidR="00654CBF">
        <w:rPr>
          <w:szCs w:val="24"/>
        </w:rPr>
        <w:t xml:space="preserve">dynamic, </w:t>
      </w:r>
      <w:r w:rsidR="00965A73">
        <w:rPr>
          <w:szCs w:val="24"/>
        </w:rPr>
        <w:t>complex</w:t>
      </w:r>
      <w:r w:rsidR="00F04217">
        <w:rPr>
          <w:szCs w:val="24"/>
        </w:rPr>
        <w:t xml:space="preserve"> experiences is an important question for anxiety- and trauma-based disorder prevention and treatment. This study found distraction, but not reappraisal, to be less effective </w:t>
      </w:r>
      <w:r w:rsidR="00965A73">
        <w:rPr>
          <w:szCs w:val="24"/>
        </w:rPr>
        <w:t xml:space="preserve">than anticipated </w:t>
      </w:r>
      <w:r w:rsidR="00F04217">
        <w:rPr>
          <w:szCs w:val="24"/>
        </w:rPr>
        <w:t xml:space="preserve">as emotional intensity increases in these difficult-to-regulate environments, which contrasts findings from relatively </w:t>
      </w:r>
      <w:del w:id="20" w:author="Billy Mitchell" w:date="2024-07-26T00:44:00Z" w16du:dateUtc="2024-07-26T04:44:00Z">
        <w:r w:rsidR="00F04217" w:rsidDel="0091050D">
          <w:rPr>
            <w:szCs w:val="24"/>
          </w:rPr>
          <w:delText>less demanding</w:delText>
        </w:r>
      </w:del>
      <w:ins w:id="21" w:author="Billy Mitchell" w:date="2024-07-26T00:44:00Z" w16du:dateUtc="2024-07-26T04:44:00Z">
        <w:r w:rsidR="0091050D">
          <w:rPr>
            <w:szCs w:val="24"/>
          </w:rPr>
          <w:t>more controlled</w:t>
        </w:r>
      </w:ins>
      <w:r w:rsidR="00F04217">
        <w:rPr>
          <w:szCs w:val="24"/>
        </w:rPr>
        <w:t xml:space="preserve"> </w:t>
      </w:r>
      <w:del w:id="22" w:author="Billy Mitchell" w:date="2024-07-26T00:44:00Z" w16du:dateUtc="2024-07-26T04:44:00Z">
        <w:r w:rsidR="00F04217" w:rsidDel="0091050D">
          <w:rPr>
            <w:szCs w:val="24"/>
          </w:rPr>
          <w:delText>contexts</w:delText>
        </w:r>
      </w:del>
      <w:ins w:id="23" w:author="Billy Mitchell" w:date="2024-07-26T00:44:00Z" w16du:dateUtc="2024-07-26T04:44:00Z">
        <w:r w:rsidR="0091050D">
          <w:rPr>
            <w:szCs w:val="24"/>
          </w:rPr>
          <w:t>studies</w:t>
        </w:r>
      </w:ins>
      <w:r w:rsidR="00F04217">
        <w:rPr>
          <w:szCs w:val="24"/>
        </w:rPr>
        <w:t xml:space="preserve">. </w:t>
      </w:r>
    </w:p>
    <w:p w14:paraId="61CBE99D" w14:textId="77777777" w:rsidR="00887C44" w:rsidRDefault="00887C44" w:rsidP="00E44513">
      <w:pPr>
        <w:spacing w:after="0" w:line="480" w:lineRule="auto"/>
        <w:ind w:left="0" w:firstLine="0"/>
        <w:rPr>
          <w:szCs w:val="24"/>
        </w:rPr>
      </w:pPr>
    </w:p>
    <w:p w14:paraId="0BD8E11B" w14:textId="1B91187B" w:rsidR="00495A2C" w:rsidRPr="00495A2C" w:rsidRDefault="00887C44" w:rsidP="00495A2C">
      <w:pPr>
        <w:spacing w:after="0" w:line="480" w:lineRule="auto"/>
        <w:ind w:left="0" w:firstLine="0"/>
        <w:rPr>
          <w:szCs w:val="24"/>
        </w:rPr>
      </w:pPr>
      <w:r>
        <w:rPr>
          <w:b/>
          <w:bCs/>
          <w:szCs w:val="24"/>
        </w:rPr>
        <w:t>CONSTRAINTS ON GENERALITY:</w:t>
      </w:r>
      <w:r>
        <w:rPr>
          <w:szCs w:val="24"/>
        </w:rPr>
        <w:t xml:space="preserve"> </w:t>
      </w:r>
      <w:r w:rsidR="00495A2C">
        <w:rPr>
          <w:szCs w:val="24"/>
        </w:rPr>
        <w:t xml:space="preserve">We aimed to generalize our findings to the downregulation of negative emotions by non-clinical US populations in </w:t>
      </w:r>
      <w:ins w:id="24" w:author="Billy Mitchell" w:date="2024-07-26T00:47:00Z" w16du:dateUtc="2024-07-26T04:47:00Z">
        <w:r w:rsidR="0091050D">
          <w:rPr>
            <w:szCs w:val="24"/>
          </w:rPr>
          <w:t xml:space="preserve">high-intensity, </w:t>
        </w:r>
      </w:ins>
      <w:r w:rsidR="00495A2C">
        <w:rPr>
          <w:szCs w:val="24"/>
        </w:rPr>
        <w:t>dynamic,</w:t>
      </w:r>
      <w:ins w:id="25" w:author="Billy Mitchell" w:date="2024-07-26T00:47:00Z" w16du:dateUtc="2024-07-26T04:47:00Z">
        <w:r w:rsidR="0091050D">
          <w:rPr>
            <w:szCs w:val="24"/>
          </w:rPr>
          <w:t xml:space="preserve"> </w:t>
        </w:r>
      </w:ins>
      <w:ins w:id="26" w:author="Billy Mitchell" w:date="2024-07-26T00:48:00Z" w16du:dateUtc="2024-07-26T04:48:00Z">
        <w:r w:rsidR="0091050D">
          <w:rPr>
            <w:szCs w:val="24"/>
          </w:rPr>
          <w:t>and/</w:t>
        </w:r>
      </w:ins>
      <w:ins w:id="27" w:author="Billy Mitchell" w:date="2024-07-26T00:47:00Z" w16du:dateUtc="2024-07-26T04:47:00Z">
        <w:r w:rsidR="0091050D">
          <w:rPr>
            <w:szCs w:val="24"/>
          </w:rPr>
          <w:t>or</w:t>
        </w:r>
      </w:ins>
      <w:r w:rsidR="00495A2C">
        <w:rPr>
          <w:szCs w:val="24"/>
        </w:rPr>
        <w:t xml:space="preserve"> multimodal emotional situations. However, the setting of Study 1 (i.e., a haunted house) likely will not generalize to all dynamic, multimodal emotional situations.</w:t>
      </w:r>
      <w:r w:rsidR="008E58CC">
        <w:rPr>
          <w:szCs w:val="24"/>
        </w:rPr>
        <w:t xml:space="preserve"> Studies 2 and 3 contain reasonably representative samples in terms of education, socioeconomic status, and race, but were collected online</w:t>
      </w:r>
      <w:r w:rsidR="0057586B">
        <w:rPr>
          <w:szCs w:val="24"/>
        </w:rPr>
        <w:t>, thus limiting generalizability to non-optimal settings.</w:t>
      </w:r>
      <w:r w:rsidR="008E58CC">
        <w:rPr>
          <w:szCs w:val="24"/>
        </w:rPr>
        <w:t xml:space="preserve"> </w:t>
      </w:r>
      <w:r w:rsidR="00495A2C">
        <w:rPr>
          <w:szCs w:val="24"/>
        </w:rPr>
        <w:t xml:space="preserve">Our recruitment added additional constraints as well. </w:t>
      </w:r>
      <w:r w:rsidR="0057586B">
        <w:rPr>
          <w:szCs w:val="24"/>
        </w:rPr>
        <w:t xml:space="preserve">Using horror-related stimuli likely resulted in a self-selection bias. </w:t>
      </w:r>
      <w:r w:rsidR="008E58CC">
        <w:rPr>
          <w:szCs w:val="24"/>
        </w:rPr>
        <w:t xml:space="preserve">Participants in Study 1 skewed young, falling between the ages of 18 and 34, and were recruited from an urban setting, which may limit the applicability of our conclusions to children, older age groups, or individuals living in non-urban settings. Participants skewed more female than male in Studies 1 and 2 and more male than female in Study 3, which may result in an underrepresentation of men and women, respectively. Lastly, racial demographic information was not captured in Study 1, which leaves questions of racial representation unanswered. </w:t>
      </w:r>
      <w:r w:rsidR="00495A2C" w:rsidRPr="00495A2C">
        <w:rPr>
          <w:szCs w:val="24"/>
        </w:rPr>
        <w:t xml:space="preserve">Future research should explore these phenomena </w:t>
      </w:r>
      <w:r w:rsidR="008E58CC">
        <w:rPr>
          <w:szCs w:val="24"/>
        </w:rPr>
        <w:t>in other novel settings with a wider age range and balanced gender ratio to</w:t>
      </w:r>
      <w:r w:rsidR="00495A2C" w:rsidRPr="00495A2C">
        <w:rPr>
          <w:szCs w:val="24"/>
        </w:rPr>
        <w:t xml:space="preserve"> enhance the external validity of our findings.</w:t>
      </w:r>
    </w:p>
    <w:bookmarkEnd w:id="7"/>
    <w:p w14:paraId="77369CE0" w14:textId="1636C98D" w:rsidR="00EE6731" w:rsidRDefault="00EE6731" w:rsidP="00E44513">
      <w:pPr>
        <w:ind w:left="0" w:firstLine="0"/>
        <w:rPr>
          <w:szCs w:val="24"/>
        </w:rPr>
      </w:pPr>
    </w:p>
    <w:p w14:paraId="54CFC8D7" w14:textId="7C7FB583" w:rsidR="004B43D8" w:rsidRDefault="00F04217" w:rsidP="00E44513">
      <w:pPr>
        <w:ind w:left="0" w:firstLine="0"/>
        <w:rPr>
          <w:szCs w:val="24"/>
        </w:rPr>
      </w:pPr>
      <w:r>
        <w:rPr>
          <w:szCs w:val="24"/>
        </w:rPr>
        <w:tab/>
      </w:r>
    </w:p>
    <w:p w14:paraId="40BF8184" w14:textId="77777777" w:rsidR="00F76B51" w:rsidRDefault="00B720B2" w:rsidP="00E44513">
      <w:pPr>
        <w:tabs>
          <w:tab w:val="center" w:pos="4000"/>
        </w:tabs>
        <w:spacing w:after="26"/>
        <w:ind w:left="0" w:firstLine="0"/>
        <w:rPr>
          <w:b/>
          <w:szCs w:val="24"/>
        </w:rPr>
      </w:pPr>
      <w:r w:rsidRPr="008C7178">
        <w:rPr>
          <w:b/>
          <w:szCs w:val="24"/>
        </w:rPr>
        <w:t xml:space="preserve">KEYWORDS: </w:t>
      </w:r>
      <w:r w:rsidRPr="008C7178">
        <w:rPr>
          <w:szCs w:val="24"/>
        </w:rPr>
        <w:t>emotion</w:t>
      </w:r>
      <w:r w:rsidR="00177775">
        <w:rPr>
          <w:szCs w:val="24"/>
        </w:rPr>
        <w:t>,</w:t>
      </w:r>
      <w:r w:rsidRPr="008C7178">
        <w:rPr>
          <w:szCs w:val="24"/>
        </w:rPr>
        <w:t xml:space="preserve"> </w:t>
      </w:r>
      <w:r w:rsidR="00177775">
        <w:rPr>
          <w:szCs w:val="24"/>
        </w:rPr>
        <w:t>self-</w:t>
      </w:r>
      <w:r w:rsidRPr="008C7178">
        <w:rPr>
          <w:szCs w:val="24"/>
        </w:rPr>
        <w:t xml:space="preserve">regulation, naturalistic stimuli, </w:t>
      </w:r>
      <w:r w:rsidR="00177775">
        <w:rPr>
          <w:szCs w:val="24"/>
        </w:rPr>
        <w:t>decision making</w:t>
      </w:r>
      <w:r w:rsidRPr="008C7178">
        <w:rPr>
          <w:rFonts w:eastAsia="Calibri"/>
          <w:szCs w:val="24"/>
        </w:rPr>
        <w:tab/>
      </w:r>
      <w:r w:rsidRPr="008C7178">
        <w:rPr>
          <w:b/>
          <w:szCs w:val="24"/>
        </w:rPr>
        <w:t xml:space="preserve"> </w:t>
      </w:r>
    </w:p>
    <w:p w14:paraId="573B530E" w14:textId="77777777" w:rsidR="00F76B51" w:rsidRDefault="00F76B51" w:rsidP="00E44513">
      <w:pPr>
        <w:tabs>
          <w:tab w:val="center" w:pos="4000"/>
        </w:tabs>
        <w:spacing w:after="26"/>
        <w:ind w:left="0" w:firstLine="0"/>
        <w:rPr>
          <w:b/>
          <w:szCs w:val="24"/>
        </w:rPr>
      </w:pPr>
    </w:p>
    <w:p w14:paraId="7791B229" w14:textId="77777777" w:rsidR="00425004" w:rsidRPr="008C7178" w:rsidRDefault="00425004" w:rsidP="00BE73D6">
      <w:pPr>
        <w:tabs>
          <w:tab w:val="center" w:pos="4000"/>
        </w:tabs>
        <w:spacing w:after="26"/>
        <w:ind w:left="0" w:firstLine="0"/>
        <w:rPr>
          <w:szCs w:val="24"/>
        </w:rPr>
        <w:sectPr w:rsidR="00425004" w:rsidRPr="008C7178" w:rsidSect="001E19CA">
          <w:headerReference w:type="even" r:id="rId17"/>
          <w:headerReference w:type="default" r:id="rId18"/>
          <w:headerReference w:type="first" r:id="rId19"/>
          <w:pgSz w:w="12240" w:h="15840"/>
          <w:pgMar w:top="1440" w:right="1440" w:bottom="1440" w:left="1440" w:header="765" w:footer="720" w:gutter="0"/>
          <w:cols w:space="720"/>
          <w:titlePg/>
          <w:docGrid w:linePitch="326"/>
        </w:sectPr>
      </w:pPr>
    </w:p>
    <w:p w14:paraId="10D5CB16" w14:textId="7B675417" w:rsidR="00EE6731" w:rsidRDefault="00B720B2" w:rsidP="00A10284">
      <w:pPr>
        <w:spacing w:after="0" w:line="480" w:lineRule="auto"/>
        <w:ind w:left="0" w:firstLine="0"/>
        <w:rPr>
          <w:b/>
          <w:szCs w:val="24"/>
        </w:rPr>
      </w:pPr>
      <w:bookmarkStart w:id="28" w:name="_Hlk119972138"/>
      <w:r w:rsidRPr="008C7178">
        <w:rPr>
          <w:b/>
          <w:szCs w:val="24"/>
        </w:rPr>
        <w:lastRenderedPageBreak/>
        <w:t>INTRODUCTION</w:t>
      </w:r>
    </w:p>
    <w:p w14:paraId="7666883A" w14:textId="303C7C4E" w:rsidR="004E6FCA" w:rsidRDefault="004E6FCA" w:rsidP="00A10284">
      <w:pPr>
        <w:spacing w:after="0" w:line="480" w:lineRule="auto"/>
        <w:ind w:left="0" w:firstLine="720"/>
        <w:rPr>
          <w:szCs w:val="24"/>
        </w:rPr>
      </w:pPr>
      <w:r w:rsidRPr="004E6FCA">
        <w:rPr>
          <w:szCs w:val="24"/>
        </w:rPr>
        <w:t xml:space="preserve">Overwhelming situations can generate profoundly intense emotions </w:t>
      </w:r>
      <w:r w:rsidR="00AF35DC">
        <w:rPr>
          <w:szCs w:val="24"/>
        </w:rPr>
        <w:t>which</w:t>
      </w:r>
      <w:r w:rsidRPr="004E6FCA">
        <w:rPr>
          <w:szCs w:val="24"/>
        </w:rPr>
        <w:t xml:space="preserve"> often do not match our ideal </w:t>
      </w:r>
      <w:r w:rsidR="00AF35DC">
        <w:rPr>
          <w:szCs w:val="24"/>
        </w:rPr>
        <w:t xml:space="preserve">emotional </w:t>
      </w:r>
      <w:r w:rsidRPr="004E6FCA">
        <w:rPr>
          <w:szCs w:val="24"/>
        </w:rPr>
        <w:t xml:space="preserve">states. </w:t>
      </w:r>
      <w:bookmarkStart w:id="29" w:name="_Hlk132854119"/>
      <w:r w:rsidRPr="004E6FCA">
        <w:rPr>
          <w:szCs w:val="24"/>
        </w:rPr>
        <w:t xml:space="preserve">We can </w:t>
      </w:r>
      <w:r w:rsidR="002C08F5">
        <w:rPr>
          <w:szCs w:val="24"/>
        </w:rPr>
        <w:t>try</w:t>
      </w:r>
      <w:r w:rsidR="002C08F5" w:rsidRPr="004E6FCA">
        <w:rPr>
          <w:szCs w:val="24"/>
        </w:rPr>
        <w:t xml:space="preserve"> </w:t>
      </w:r>
      <w:r w:rsidRPr="004E6FCA">
        <w:rPr>
          <w:szCs w:val="24"/>
        </w:rPr>
        <w:t xml:space="preserve">to change our emotional responses </w:t>
      </w:r>
      <w:r w:rsidR="002C08F5">
        <w:rPr>
          <w:szCs w:val="24"/>
        </w:rPr>
        <w:t>in</w:t>
      </w:r>
      <w:r w:rsidRPr="004E6FCA">
        <w:rPr>
          <w:szCs w:val="24"/>
        </w:rPr>
        <w:t xml:space="preserve"> loud</w:t>
      </w:r>
      <w:r w:rsidR="002C08F5">
        <w:rPr>
          <w:szCs w:val="24"/>
        </w:rPr>
        <w:t xml:space="preserve"> or</w:t>
      </w:r>
      <w:r w:rsidRPr="004E6FCA">
        <w:rPr>
          <w:szCs w:val="24"/>
        </w:rPr>
        <w:t xml:space="preserve"> crowded spaces, unexpected confrontations, </w:t>
      </w:r>
      <w:r w:rsidR="002C08F5">
        <w:rPr>
          <w:szCs w:val="24"/>
        </w:rPr>
        <w:t>and</w:t>
      </w:r>
      <w:r w:rsidRPr="004E6FCA">
        <w:rPr>
          <w:szCs w:val="24"/>
        </w:rPr>
        <w:t xml:space="preserve"> circumstances that we lack control over</w:t>
      </w:r>
      <w:bookmarkEnd w:id="29"/>
      <w:r w:rsidRPr="004E6FCA">
        <w:rPr>
          <w:szCs w:val="24"/>
        </w:rPr>
        <w:t xml:space="preserve">, but our ability to successfully regulate our emotions in these </w:t>
      </w:r>
      <w:r w:rsidR="002C08F5">
        <w:rPr>
          <w:szCs w:val="24"/>
        </w:rPr>
        <w:t>situations</w:t>
      </w:r>
      <w:r w:rsidR="002C08F5" w:rsidRPr="004E6FCA">
        <w:rPr>
          <w:szCs w:val="24"/>
        </w:rPr>
        <w:t xml:space="preserve"> </w:t>
      </w:r>
      <w:r w:rsidRPr="004E6FCA">
        <w:rPr>
          <w:szCs w:val="24"/>
        </w:rPr>
        <w:t>may be limited.</w:t>
      </w:r>
      <w:r w:rsidR="00AF35DC">
        <w:rPr>
          <w:szCs w:val="24"/>
        </w:rPr>
        <w:t xml:space="preserve"> </w:t>
      </w:r>
      <w:r w:rsidR="00577234">
        <w:rPr>
          <w:szCs w:val="24"/>
        </w:rPr>
        <w:t xml:space="preserve"> A key factor </w:t>
      </w:r>
      <w:r w:rsidR="002C08F5">
        <w:rPr>
          <w:szCs w:val="24"/>
        </w:rPr>
        <w:t xml:space="preserve">in determining regulation efficacy </w:t>
      </w:r>
      <w:r w:rsidR="00577234">
        <w:rPr>
          <w:szCs w:val="24"/>
        </w:rPr>
        <w:t xml:space="preserve">is </w:t>
      </w:r>
      <w:r w:rsidR="002C08F5">
        <w:rPr>
          <w:szCs w:val="24"/>
        </w:rPr>
        <w:t xml:space="preserve">the </w:t>
      </w:r>
      <w:r w:rsidR="00577234">
        <w:rPr>
          <w:szCs w:val="24"/>
        </w:rPr>
        <w:t xml:space="preserve">strategy </w:t>
      </w:r>
      <w:r w:rsidR="002C08F5">
        <w:rPr>
          <w:szCs w:val="24"/>
        </w:rPr>
        <w:t>someone uses or chooses. R</w:t>
      </w:r>
      <w:r w:rsidR="00577234">
        <w:rPr>
          <w:szCs w:val="24"/>
        </w:rPr>
        <w:t>egulation strategy</w:t>
      </w:r>
      <w:r w:rsidR="002C08F5">
        <w:rPr>
          <w:szCs w:val="24"/>
        </w:rPr>
        <w:t xml:space="preserve"> efficacy can be </w:t>
      </w:r>
      <w:r w:rsidR="00577234">
        <w:rPr>
          <w:szCs w:val="24"/>
        </w:rPr>
        <w:t>highly context</w:t>
      </w:r>
      <w:r w:rsidR="005B626E">
        <w:rPr>
          <w:szCs w:val="24"/>
        </w:rPr>
        <w:t>-</w:t>
      </w:r>
      <w:r w:rsidR="00577234">
        <w:rPr>
          <w:szCs w:val="24"/>
        </w:rPr>
        <w:t>d</w:t>
      </w:r>
      <w:r w:rsidR="005B626E">
        <w:rPr>
          <w:szCs w:val="24"/>
        </w:rPr>
        <w:t>ependent</w:t>
      </w:r>
      <w:r w:rsidR="00CC03D6">
        <w:rPr>
          <w:szCs w:val="24"/>
        </w:rPr>
        <w:t>,</w:t>
      </w:r>
      <w:r w:rsidR="002C08F5">
        <w:rPr>
          <w:szCs w:val="24"/>
        </w:rPr>
        <w:t xml:space="preserve"> leading many to </w:t>
      </w:r>
      <w:r w:rsidRPr="004E6FCA">
        <w:rPr>
          <w:szCs w:val="24"/>
        </w:rPr>
        <w:t xml:space="preserve">emphasize </w:t>
      </w:r>
      <w:r w:rsidR="00AF35DC">
        <w:rPr>
          <w:szCs w:val="24"/>
        </w:rPr>
        <w:t>studying emotion regulation</w:t>
      </w:r>
      <w:r w:rsidRPr="004E6FCA">
        <w:rPr>
          <w:szCs w:val="24"/>
        </w:rPr>
        <w:t xml:space="preserve"> </w:t>
      </w:r>
      <w:r w:rsidR="00AF35DC">
        <w:rPr>
          <w:szCs w:val="24"/>
        </w:rPr>
        <w:t>(</w:t>
      </w:r>
      <w:r w:rsidRPr="004E6FCA">
        <w:rPr>
          <w:szCs w:val="24"/>
        </w:rPr>
        <w:t>ER</w:t>
      </w:r>
      <w:r w:rsidR="00AF35DC">
        <w:rPr>
          <w:szCs w:val="24"/>
        </w:rPr>
        <w:t>)</w:t>
      </w:r>
      <w:r w:rsidRPr="004E6FCA">
        <w:rPr>
          <w:szCs w:val="24"/>
        </w:rPr>
        <w:t xml:space="preserve"> in different contexts as the next crucial </w:t>
      </w:r>
      <w:r w:rsidR="00F04217">
        <w:rPr>
          <w:szCs w:val="24"/>
        </w:rPr>
        <w:t xml:space="preserve">direction </w:t>
      </w:r>
      <w:r w:rsidRPr="004E6FCA">
        <w:rPr>
          <w:szCs w:val="24"/>
        </w:rPr>
        <w:t xml:space="preserve">for the field </w:t>
      </w:r>
      <w:r>
        <w:rPr>
          <w:szCs w:val="24"/>
        </w:rPr>
        <w:fldChar w:fldCharType="begin"/>
      </w:r>
      <w:r w:rsidR="008F145E">
        <w:rPr>
          <w:szCs w:val="24"/>
        </w:rPr>
        <w:instrText xml:space="preserve"> ADDIN ZOTERO_ITEM CSL_CITATION {"citationID":"m1sOWcKC","properties":{"formattedCitation":"(Aldao, 2013; Dixon-Gordon et al., 2015; English et al., 2017; Rottweiler et al., 2018; Tang &amp; Huang, 2019)","plainCitation":"(Aldao, 2013; Dixon-Gordon et al., 2015; English et al., 2017; Rottweiler et al., 2018; Tang &amp; Huang, 2019)","noteIndex":0},"citationItems":[{"id":1716,"uris":["http://zotero.org/users/6239255/items/GQWZ8MKU"],"itemData":{"id":1716,"type":"article-journal","abstract":"Emotion regulation has been conceptualized as a process by which individuals modify their emotional experiences, expressions, and physiology and the situations eliciting such emotions in order to produce appropriate responses to the ever-changing demands posed by the environment.Thus, context plays a central role in emotion regulation.This is particularly relevant to the work on emotion regulation in psychopathology, because psychological disorders are characterized by rigid responses to the environment. However, this recognition of the importance of context has appeared primarily in the theoretical realm, with the empirical work lagging behind. In this review, the author proposes an approach to systematically evaluate the contextual factors shaping emotion regulation. Such an approach consists of specifying the components that characterize emotion regulation and then systematically evaluating deviations within each of these components and their underlying dimensions. Initial guidelines for how to combine such dimensions and components in order to capture substantial and meaningful contextual influences are presented.This approach is offered to inspire theoretical and empirical work that it is hoped will result in the development of a more nuanced and sophisticated understanding of the relationship between context and emotion regulation.","container-title":"Perspectives on Psychological Science","DOI":"10.1177/1745691612459518","ISSN":"1745-6916, 1745-6924","issue":"2","journalAbbreviation":"Perspect Psychol Sci","language":"en","page":"155-172","source":"DOI.org (Crossref)","title":"The Future of Emotion Regulation Research: Capturing Context","title-short":"The Future of Emotion Regulation Research","volume":"8","author":[{"family":"Aldao","given":"Amelia"}],"issued":{"date-parts":[["2013",3]]}}},{"id":1767,"uris":["http://zotero.org/users/6239255/items/YYQ7GI3R"],"itemData":{"id":1767,"type":"article-journal","abstract":"Emerging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Reyes","given":"Andres"}],"issued":{"date-parts":[["2015",11]]}}},{"id":1479,"uris":["http://zotero.org/users/6239255/items/KHGYQVNC"],"itemData":{"id":1479,"type":"article-journal","abstract":"Recent studies have begun to document the diversity of ways people regulate their emotions. However, one unanswered question is why people regulate their emotions as they do in everyday life. In the present research, we examined how social context and goals influence strategy selection in daily high points and low points. As expected, suppression was particularly tied to social features of context: it was used more when others were present, especially non-close partners, and when people had instrumental goals, especially more interpersonal ones (e.g., avoid conflict). Distraction and reappraisal were used more when regulating for hedonic reasons (e.g., to feel better), but these strategies were also linked to certain instrumental goals (e.g., getting work done). When contra-hedonic regulation occurred, it primarily took the form of dampening positive emotion during high points. Suppression was more likely to be used for contra-hedonic regulation, whereas reappraisal and distraction were used more for pro-hedonic regulation. Overall, these findings highlight the social nature of emotion regulation and underscore the importance of examining regulation in both positive and negative contexts. (PsycINFO Database Record (c) 2017 APA, all rights reserved)","archive":"psyh","archive_location":"2016-59946-001","container-title":"Motivation and Emotion","DOI":"10.1007/s11031-016-9597-z","ISSN":"0146-7239","issue":"2","journalAbbreviation":"Motivation and Emotion","note":"publisher: Springer","page":"230-242","source":"EBSCOhost","title":"Emotion regulation strategy selection in daily life: The role of social context and goals","volume":"41","author":[{"family":"English","given":"Tammy"},{"family":"Lee","given":"Ihno A."},{"family":"John","given":"Oliver P."},{"family":"Gross","given":"James J."}],"issued":{"date-parts":[["2017",4]]}}},{"id":1480,"uris":["http://zotero.org/users/6239255/items/9QK92ZV8"],"itemData":{"id":1480,"type":"article-journal","abstract":"In the time before an upcoming exam, anxiety is an omnipresent emotion that students may choose to regulate. To date, emotion regulation strategies have been examined in everyday life, but little is known about how these strategies work in examrelated contexts. Therefore, our aim was to explore the effectiveness of several emotion regulation strategies across two contexts (exam-related vs. non-exam-related anxiety). A total of 68 university students participated in an experience sampling study for 6 days prior to an important exam. Suppression improved mood in exam-related anxiety, while distraction improved mood only in non-exam-related anxiety. Considering these differing effects, it is important to not unilaterally classify emotion regulation strategies into effective versus ineffective but to also consider the context in which the emotion is experienced.","container-title":"AERA Open","DOI":"10.1177/2332858418778849","ISSN":"2332-8584, 2332-8584","issue":"2","journalAbbreviation":"AERA Open","language":"en","page":"233285841877884","source":"DOI.org (Crossref)","title":"Context Matters in the Effectiveness of Emotion Regulation Strategies","volume":"4","author":[{"family":"Rottweiler","given":"Anna-Lena"},{"family":"Taxer","given":"Jamie L."},{"family":"Nett","given":"Ulrike E."}],"issued":{"date-parts":[["2018",4]]}}},{"id":1481,"uris":["http://zotero.org/users/6239255/items/95XTMDFD"],"itemData":{"id":1481,"type":"article-journal","container-title":"British Journal of Social Psychology","DOI":"10.1111/bjso.12313","ISSN":"0144-6665, 2044-8309","issue":"4","journalAbbreviation":"Br. J. Soc. Psychol.","language":"en","page":"1008-1033","source":"DOI.org (Crossref)","title":"Contextual factors influence the selection of specific and broad types of emotion regulation strategies","volume":"58","author":[{"family":"Tang","given":"Ying"},{"family":"Huang","given":"Yun"}],"issued":{"date-parts":[["2019",10]]}}}],"schema":"https://github.com/citation-style-language/schema/raw/master/csl-citation.json"} </w:instrText>
      </w:r>
      <w:r>
        <w:rPr>
          <w:szCs w:val="24"/>
        </w:rPr>
        <w:fldChar w:fldCharType="separate"/>
      </w:r>
      <w:r w:rsidR="000E4249" w:rsidRPr="000E4249">
        <w:t>(Aldao, 2013; Dixon-Gordon et al., 2015; English et al., 2017; Rottweiler et al., 2018; Tang &amp; Huang, 2019)</w:t>
      </w:r>
      <w:r>
        <w:rPr>
          <w:szCs w:val="24"/>
        </w:rPr>
        <w:fldChar w:fldCharType="end"/>
      </w:r>
      <w:r w:rsidRPr="004E6FCA">
        <w:rPr>
          <w:szCs w:val="24"/>
        </w:rPr>
        <w:t>.</w:t>
      </w:r>
    </w:p>
    <w:p w14:paraId="66599398" w14:textId="0DBD9DE1" w:rsidR="00E20BFE" w:rsidRDefault="008C33F4" w:rsidP="00A10284">
      <w:pPr>
        <w:spacing w:after="0" w:line="480" w:lineRule="auto"/>
        <w:ind w:left="0" w:firstLine="720"/>
        <w:rPr>
          <w:szCs w:val="24"/>
        </w:rPr>
      </w:pPr>
      <w:r>
        <w:rPr>
          <w:b/>
          <w:bCs/>
          <w:szCs w:val="24"/>
        </w:rPr>
        <w:t xml:space="preserve">The Process Model of Emotion Regulation. </w:t>
      </w:r>
      <w:r w:rsidR="004E6FCA" w:rsidRPr="004E6FCA">
        <w:rPr>
          <w:szCs w:val="24"/>
        </w:rPr>
        <w:t xml:space="preserve">Foundational </w:t>
      </w:r>
      <w:r w:rsidR="006021D3">
        <w:rPr>
          <w:szCs w:val="24"/>
        </w:rPr>
        <w:t>ER</w:t>
      </w:r>
      <w:r w:rsidR="004E6FCA" w:rsidRPr="004E6FCA">
        <w:rPr>
          <w:szCs w:val="24"/>
        </w:rPr>
        <w:t xml:space="preserve"> research (i.e., the</w:t>
      </w:r>
      <w:r w:rsidR="00AF35DC">
        <w:rPr>
          <w:szCs w:val="24"/>
        </w:rPr>
        <w:t xml:space="preserve"> </w:t>
      </w:r>
      <w:del w:id="30" w:author="Billy Mitchell" w:date="2024-07-23T13:23:00Z" w16du:dateUtc="2024-07-23T17:23:00Z">
        <w:r w:rsidR="00CC03D6" w:rsidDel="00E968A5">
          <w:rPr>
            <w:szCs w:val="24"/>
          </w:rPr>
          <w:delText xml:space="preserve">PROCESS </w:delText>
        </w:r>
      </w:del>
      <w:ins w:id="31" w:author="Billy Mitchell" w:date="2024-07-23T13:23:00Z" w16du:dateUtc="2024-07-23T17:23:00Z">
        <w:r w:rsidR="00E968A5">
          <w:rPr>
            <w:szCs w:val="24"/>
          </w:rPr>
          <w:t xml:space="preserve">Process </w:t>
        </w:r>
      </w:ins>
      <w:r w:rsidR="00AF35DC">
        <w:rPr>
          <w:szCs w:val="24"/>
        </w:rPr>
        <w:t>Model</w:t>
      </w:r>
      <w:r w:rsidR="004E6FCA" w:rsidRPr="004E6FCA">
        <w:rPr>
          <w:szCs w:val="24"/>
        </w:rPr>
        <w:t xml:space="preserve">) has identified categories of common strategies </w:t>
      </w:r>
      <w:r w:rsidR="00AF35DC">
        <w:rPr>
          <w:szCs w:val="24"/>
        </w:rPr>
        <w:t>that</w:t>
      </w:r>
      <w:r w:rsidR="004E6FCA" w:rsidRPr="004E6FCA">
        <w:rPr>
          <w:szCs w:val="24"/>
        </w:rPr>
        <w:t xml:space="preserve"> people </w:t>
      </w:r>
      <w:r w:rsidR="00AF35DC">
        <w:rPr>
          <w:szCs w:val="24"/>
        </w:rPr>
        <w:t xml:space="preserve">use to </w:t>
      </w:r>
      <w:r w:rsidR="004E6FCA" w:rsidRPr="004E6FCA">
        <w:rPr>
          <w:szCs w:val="24"/>
        </w:rPr>
        <w:t xml:space="preserve">regulate their emotions </w:t>
      </w:r>
      <w:r w:rsidR="004E6FCA">
        <w:rPr>
          <w:szCs w:val="24"/>
        </w:rPr>
        <w:fldChar w:fldCharType="begin"/>
      </w:r>
      <w:r w:rsidR="008F145E">
        <w:rPr>
          <w:szCs w:val="24"/>
        </w:rPr>
        <w:instrText xml:space="preserve"> ADDIN ZOTERO_ITEM CSL_CITATION {"citationID":"ZUJ0dA9I","properties":{"formattedCitation":"(Gross, 1998)","plainCitation":"(Gross, 1998)","noteIndex":0},"citationItems":[{"id":1973,"uris":["http://zotero.org/users/6239255/items/KVQCAXMN"],"itemData":{"id":1973,"type":"article-journal","abstract":"Using a process model of emotion, a distinction between antecedent-focused and response-focused emotion regulation is proposed. To test this distinction, 120 participants were shown a disgusting film while their experiential, behavioral, and physiological responses were recorded. Participants were told to either (a) think about the film in such a way that they would feel nothing (reappraisal, a form of antecedent-focused emotion regulation), (b) behave in such a way that someone watching them would not know they were feeling anything (suppression, a form of response-focused emotion regulation), or (c) watch the film (a control condition). Compared with the control condition, both reappraisal and suppression were effective in reducing emotion-expressive behavior. However, reappraisal decreased disgust experience, whereas suppression increased sympathetic activation. These results suggest that these 2 emotion regulatory processes may have different adaptive consequences. (PsycINFO Database Record (c) 2016 APA, all rights reserved)","archive":"pdh","archive_location":"1997-38342-016","container-title":"Journal of Personality and Social Psychology","DOI":"10.1037/0022-3514.74.1.224","ISSN":"0022-3514","issue":"1","journalAbbreviation":"Journal of Personality and Social Psychology","note":"publisher: American Psychological Association","page":"224-237","source":"EBSCOhost","title":"Antecedent- and response-focused emotion regulation: Divergent consequences for experience, expression, and physiology","volume":"74","author":[{"family":"Gross","given":"James J."}],"issued":{"date-parts":[["1998",1]]}}}],"schema":"https://github.com/citation-style-language/schema/raw/master/csl-citation.json"} </w:instrText>
      </w:r>
      <w:r w:rsidR="004E6FCA">
        <w:rPr>
          <w:szCs w:val="24"/>
        </w:rPr>
        <w:fldChar w:fldCharType="separate"/>
      </w:r>
      <w:r w:rsidR="000E4249" w:rsidRPr="000E4249">
        <w:t>(Gross, 1998)</w:t>
      </w:r>
      <w:r w:rsidR="004E6FCA">
        <w:rPr>
          <w:szCs w:val="24"/>
        </w:rPr>
        <w:fldChar w:fldCharType="end"/>
      </w:r>
      <w:r w:rsidR="004E6FCA" w:rsidRPr="004E6FCA">
        <w:rPr>
          <w:szCs w:val="24"/>
        </w:rPr>
        <w:t>.</w:t>
      </w:r>
      <w:r w:rsidR="004E6FCA">
        <w:rPr>
          <w:szCs w:val="24"/>
        </w:rPr>
        <w:t xml:space="preserve"> </w:t>
      </w:r>
      <w:r w:rsidR="004E6FCA" w:rsidRPr="004E6FCA">
        <w:rPr>
          <w:szCs w:val="24"/>
        </w:rPr>
        <w:t xml:space="preserve">Characteristics of the regulator and </w:t>
      </w:r>
      <w:r w:rsidR="00AF35DC">
        <w:rPr>
          <w:szCs w:val="24"/>
        </w:rPr>
        <w:t>the context</w:t>
      </w:r>
      <w:r w:rsidR="004E6FCA" w:rsidRPr="004E6FCA">
        <w:rPr>
          <w:szCs w:val="24"/>
        </w:rPr>
        <w:t xml:space="preserve"> can determine the effectiveness of these strategies </w:t>
      </w:r>
      <w:r w:rsidR="004E6FCA">
        <w:rPr>
          <w:szCs w:val="24"/>
        </w:rPr>
        <w:fldChar w:fldCharType="begin"/>
      </w:r>
      <w:r w:rsidR="008F145E">
        <w:rPr>
          <w:szCs w:val="24"/>
        </w:rPr>
        <w:instrText xml:space="preserve"> ADDIN ZOTERO_ITEM CSL_CITATION {"citationID":"Wlbib8OQ","properties":{"formattedCitation":"(Young &amp; Suri, 2020)","plainCitation":"(Young &amp; Suri, 2020)","noteIndex":0},"citationItems":[{"id":491,"uris":["http://zotero.org/users/6239255/items/KFDUP2SQ"],"itemData":{"id":491,"type":"article-journal","abstract":"ABSTRACTEmotion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4E6FCA">
        <w:rPr>
          <w:szCs w:val="24"/>
        </w:rPr>
        <w:fldChar w:fldCharType="separate"/>
      </w:r>
      <w:r w:rsidR="000E4249" w:rsidRPr="000E4249">
        <w:t>(Young &amp; Suri, 2020)</w:t>
      </w:r>
      <w:r w:rsidR="004E6FCA">
        <w:rPr>
          <w:szCs w:val="24"/>
        </w:rPr>
        <w:fldChar w:fldCharType="end"/>
      </w:r>
      <w:r w:rsidR="004E6FCA" w:rsidRPr="004E6FCA">
        <w:rPr>
          <w:szCs w:val="24"/>
        </w:rPr>
        <w:t xml:space="preserve"> and people often choose strategies to match their </w:t>
      </w:r>
      <w:r w:rsidR="00AF35DC">
        <w:rPr>
          <w:szCs w:val="24"/>
        </w:rPr>
        <w:t xml:space="preserve">present </w:t>
      </w:r>
      <w:r w:rsidR="004E6FCA" w:rsidRPr="004E6FCA">
        <w:rPr>
          <w:szCs w:val="24"/>
        </w:rPr>
        <w:t xml:space="preserve">circumstances </w:t>
      </w:r>
      <w:r w:rsidR="004E6FCA">
        <w:rPr>
          <w:szCs w:val="24"/>
        </w:rPr>
        <w:fldChar w:fldCharType="begin"/>
      </w:r>
      <w:r w:rsidR="008F145E">
        <w:rPr>
          <w:szCs w:val="24"/>
        </w:rPr>
        <w:instrText xml:space="preserve"> ADDIN ZOTERO_ITEM CSL_CITATION {"citationID":"Y2OSeMn3","properties":{"formattedCitation":"(Opitz et al., 2015; Sheppes et al., 2011)","plainCitation":"(Opitz et al., 2015; Sheppes et al., 2011)","noteIndex":0},"citationItems":[{"id":2249,"uris":["http://zotero.org/users/6239255/items/J8Z2UTBY"],"itemData":{"id":2249,"type":"article-journal","abstract":"In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L."}],"issued":{"date-parts":[["2015",11]]}}},{"id":2082,"uris":["http://zotero.org/users/6239255/items/9CJBAWJC"],"itemData":{"id":2082,"type":"article-journal","abstract":"Despite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sidR="004E6FCA">
        <w:rPr>
          <w:szCs w:val="24"/>
        </w:rPr>
        <w:fldChar w:fldCharType="separate"/>
      </w:r>
      <w:r w:rsidR="000E4249" w:rsidRPr="000E4249">
        <w:t>(Opitz et al., 2015; Sheppes et al., 2011)</w:t>
      </w:r>
      <w:r w:rsidR="004E6FCA">
        <w:rPr>
          <w:szCs w:val="24"/>
        </w:rPr>
        <w:fldChar w:fldCharType="end"/>
      </w:r>
      <w:r w:rsidR="004E6FCA" w:rsidRPr="004E6FCA">
        <w:rPr>
          <w:szCs w:val="24"/>
        </w:rPr>
        <w:t>. For example, engagement strategies</w:t>
      </w:r>
      <w:r w:rsidR="00B142E7" w:rsidRPr="004E6FCA">
        <w:rPr>
          <w:szCs w:val="24"/>
        </w:rPr>
        <w:t>, like altering the meaning or interpretation of the emotion-eliciting stimulus (i.e., reappraisal),</w:t>
      </w:r>
      <w:r w:rsidR="004E6FCA" w:rsidRPr="004E6FCA">
        <w:rPr>
          <w:szCs w:val="24"/>
        </w:rPr>
        <w:t xml:space="preserve"> </w:t>
      </w:r>
      <w:r w:rsidR="00B142E7">
        <w:rPr>
          <w:szCs w:val="24"/>
        </w:rPr>
        <w:t>often</w:t>
      </w:r>
      <w:r w:rsidR="00B142E7" w:rsidRPr="004E6FCA">
        <w:rPr>
          <w:szCs w:val="24"/>
        </w:rPr>
        <w:t xml:space="preserve"> </w:t>
      </w:r>
      <w:r w:rsidR="004E6FCA" w:rsidRPr="004E6FCA">
        <w:rPr>
          <w:szCs w:val="24"/>
        </w:rPr>
        <w:t>have high cognitive demands</w:t>
      </w:r>
      <w:r w:rsidR="00CC03D6">
        <w:rPr>
          <w:szCs w:val="24"/>
        </w:rPr>
        <w:t>. These</w:t>
      </w:r>
      <w:r w:rsidR="00B142E7">
        <w:rPr>
          <w:szCs w:val="24"/>
        </w:rPr>
        <w:t xml:space="preserve"> can be contrasted against</w:t>
      </w:r>
      <w:r w:rsidR="004E6FCA" w:rsidRPr="004E6FCA">
        <w:rPr>
          <w:szCs w:val="24"/>
        </w:rPr>
        <w:t xml:space="preserve"> disengagement strategies</w:t>
      </w:r>
      <w:r w:rsidR="00B142E7" w:rsidRPr="004E6FCA">
        <w:rPr>
          <w:szCs w:val="24"/>
        </w:rPr>
        <w:t>, like diverting attention (i.e., distraction) or inhibiting the expression of emotion (i.e., suppression)</w:t>
      </w:r>
      <w:r w:rsidR="00B142E7">
        <w:rPr>
          <w:szCs w:val="24"/>
        </w:rPr>
        <w:t>,</w:t>
      </w:r>
      <w:r w:rsidR="004E6FCA" w:rsidRPr="004E6FCA">
        <w:rPr>
          <w:szCs w:val="24"/>
        </w:rPr>
        <w:t xml:space="preserve"> which </w:t>
      </w:r>
      <w:r w:rsidR="00B142E7">
        <w:rPr>
          <w:szCs w:val="24"/>
        </w:rPr>
        <w:t xml:space="preserve">typically </w:t>
      </w:r>
      <w:r w:rsidR="004E6FCA" w:rsidRPr="004E6FCA">
        <w:rPr>
          <w:szCs w:val="24"/>
        </w:rPr>
        <w:t>have</w:t>
      </w:r>
      <w:r w:rsidR="00B142E7">
        <w:rPr>
          <w:szCs w:val="24"/>
        </w:rPr>
        <w:t xml:space="preserve"> relatively</w:t>
      </w:r>
      <w:r w:rsidR="004E6FCA" w:rsidRPr="004E6FCA">
        <w:rPr>
          <w:szCs w:val="24"/>
        </w:rPr>
        <w:t xml:space="preserve"> low cognitive demands</w:t>
      </w:r>
      <w:r w:rsidR="00B142E7">
        <w:rPr>
          <w:szCs w:val="24"/>
        </w:rPr>
        <w:t xml:space="preserve"> </w:t>
      </w:r>
      <w:r w:rsidR="00C178FD">
        <w:rPr>
          <w:szCs w:val="24"/>
        </w:rPr>
        <w:fldChar w:fldCharType="begin"/>
      </w:r>
      <w:r w:rsidR="008F145E">
        <w:rPr>
          <w:szCs w:val="24"/>
        </w:rPr>
        <w:instrText xml:space="preserve"> ADDIN ZOTERO_ITEM CSL_CITATION {"citationID":"gE1uPFtu","properties":{"formattedCitation":"(Sheppes &amp; Gross, 2011)","plainCitation":"(Sheppes &amp; Gross, 2011)","noteIndex":0},"citationItems":[{"id":2079,"uris":["http://zotero.org/users/6239255/items/6WV8U2V7"],"itemData":{"id":2079,"type":"article-journal","abstract":"It is often said that timing is everything. The process model of emotion regulation has taken this aphorism to heart, suggesting that down-regulating emotions before they are ?up and running? is always easier than down-regulating emotions once they have gathered force (i.e., generic timing hypothesis). But does timing (i.e., emotion intensity) matter equally for all forms of regulation? In this article, the authors offer an alternative process-specific timing hypothesis, in which emotion-generative and emotion-regulatory processes compete at either earlier or later stages of information processing. Regulation strategies that target early processing stages require minimal effort. Therefore, their efficacy should be relatively unaffected by emotion intensity. By contrast, regulation strategies that target later processing stages require effort that is proportional to the intensity of the emotional response. Therefore, their efficacy should be determined by the relative strength of regulatory versus emotional processes. Implications of this revised conception are considered.","container-title":"Personality and Social Psychology Review","DOI":"10.1177/1088868310395778","ISSN":"1088-8683","issue":"4","journalAbbreviation":"Pers Soc Psychol Rev","note":"publisher: SAGE Publications Inc","page":"319-331","title":"Is Timing Everything? Temporal Considerations in Emotion Regulation","volume":"15","author":[{"family":"Sheppes","given":"Gal"},{"family":"Gross","given":"James J."}],"issued":{"date-parts":[["2011",11,1]]}}}],"schema":"https://github.com/citation-style-language/schema/raw/master/csl-citation.json"} </w:instrText>
      </w:r>
      <w:r w:rsidR="00C178FD">
        <w:rPr>
          <w:szCs w:val="24"/>
        </w:rPr>
        <w:fldChar w:fldCharType="separate"/>
      </w:r>
      <w:r w:rsidR="000E4249" w:rsidRPr="000E4249">
        <w:t>(Sheppes &amp; Gross, 2011)</w:t>
      </w:r>
      <w:r w:rsidR="00C178FD">
        <w:rPr>
          <w:szCs w:val="24"/>
        </w:rPr>
        <w:fldChar w:fldCharType="end"/>
      </w:r>
      <w:r w:rsidR="004E6FCA" w:rsidRPr="004E6FCA">
        <w:rPr>
          <w:szCs w:val="24"/>
        </w:rPr>
        <w:t>.</w:t>
      </w:r>
      <w:r w:rsidR="00E20BFE">
        <w:rPr>
          <w:szCs w:val="24"/>
        </w:rPr>
        <w:t xml:space="preserve"> </w:t>
      </w:r>
    </w:p>
    <w:p w14:paraId="2A98EF56" w14:textId="706473D0" w:rsidR="00CA36BB" w:rsidRDefault="00CA36BB" w:rsidP="00A10284">
      <w:pPr>
        <w:spacing w:after="0" w:line="480" w:lineRule="auto"/>
        <w:ind w:left="0" w:firstLine="720"/>
        <w:rPr>
          <w:szCs w:val="24"/>
        </w:rPr>
      </w:pPr>
      <w:r>
        <w:rPr>
          <w:szCs w:val="24"/>
        </w:rPr>
        <w:t xml:space="preserve">How might these regulatory patterns be reflected in strategy choice? </w:t>
      </w:r>
      <w:r w:rsidR="00E20BFE">
        <w:rPr>
          <w:szCs w:val="24"/>
        </w:rPr>
        <w:t xml:space="preserve">Although not explicitly directed to do so, the anticipation of a scary moment during a horror movie might prompt a person to look away from the screen (distraction), think about the actors in a different light (reappraisal), or limit the expression of their fear, all </w:t>
      </w:r>
      <w:proofErr w:type="gramStart"/>
      <w:r w:rsidR="00E20BFE">
        <w:rPr>
          <w:szCs w:val="24"/>
        </w:rPr>
        <w:t>in an effort to</w:t>
      </w:r>
      <w:proofErr w:type="gramEnd"/>
      <w:r w:rsidR="00E20BFE">
        <w:rPr>
          <w:szCs w:val="24"/>
        </w:rPr>
        <w:t xml:space="preserve"> reduce, or downregulate, an </w:t>
      </w:r>
      <w:r w:rsidR="00E20BFE">
        <w:rPr>
          <w:szCs w:val="24"/>
        </w:rPr>
        <w:lastRenderedPageBreak/>
        <w:t>unwanted feeling</w:t>
      </w:r>
      <w:r w:rsidR="00931006">
        <w:rPr>
          <w:szCs w:val="24"/>
        </w:rPr>
        <w:t xml:space="preserve">. </w:t>
      </w:r>
      <w:r w:rsidR="004E6FCA" w:rsidRPr="004E6FCA">
        <w:rPr>
          <w:szCs w:val="24"/>
        </w:rPr>
        <w:t xml:space="preserve">People in situations with few cognitive resources </w:t>
      </w:r>
      <w:r w:rsidR="00952E8D">
        <w:rPr>
          <w:szCs w:val="24"/>
        </w:rPr>
        <w:t>may</w:t>
      </w:r>
      <w:r w:rsidR="004E6FCA" w:rsidRPr="004E6FCA">
        <w:rPr>
          <w:szCs w:val="24"/>
        </w:rPr>
        <w:t xml:space="preserve"> compensate by selecting strategies that demand less cognitive effort according to the selection, optimization, and compensation</w:t>
      </w:r>
      <w:r w:rsidR="00396CB3">
        <w:rPr>
          <w:szCs w:val="24"/>
        </w:rPr>
        <w:t xml:space="preserve"> (ER-SOC)</w:t>
      </w:r>
      <w:r w:rsidR="004E6FCA" w:rsidRPr="004E6FCA">
        <w:rPr>
          <w:szCs w:val="24"/>
        </w:rPr>
        <w:t xml:space="preserve"> hypothesis </w:t>
      </w:r>
      <w:r w:rsidR="00C178FD">
        <w:rPr>
          <w:szCs w:val="24"/>
        </w:rPr>
        <w:fldChar w:fldCharType="begin"/>
      </w:r>
      <w:r w:rsidR="008F145E">
        <w:rPr>
          <w:szCs w:val="24"/>
        </w:rPr>
        <w:instrText xml:space="preserve"> ADDIN ZOTERO_ITEM CSL_CITATION {"citationID":"dETfvAKC","properties":{"formattedCitation":"(Opitz et al., 2012)","plainCitation":"(Opitz et al., 2012)","noteIndex":0},"citationItems":[{"id":1730,"uris":["http://zotero.org/users/6239255/items/RRLZT8N3"],"itemData":{"id":1730,"type":"article-journal","abstract":"Emotions often are well calibrated to the challenges and opportunities we face. When they are not, we may try to regulate our emotions. Interestingly, there seems to be considerable variation both in the strategies people use to regulate emotions and in the success of these emotion regulation efforts. The Selection, Optimization, and Compensation with Emotion Regulation framework suggests that variation in the resources required for particular emotion regulation strategies may be a crucial determinant of emotion regulation use and success within individuals across situations, between individuals, and between groups of individuals. In this review, we consider the ways in which two resources for emotion regulation (working memory and social support) might differ among three groups, namely adolescents, older adults, and adults with major depressive disorder. We link these between-group differences in resources to differences in emotion regulation and make suggestions for future research.","container-title":"Social and Personality Psychology Compass","DOI":"10.1111/j.1751-9004.2011.00413.x","ISSN":"17519004","issue":"2","language":"en","page":"142-155","source":"DOI.org (Crossref)","title":"Selection, Optimization, and Compensation in the Domain of Emotion Regulation: Applications to Adolescence, Older Age, and Major Depressive Disorder: SOC-ER Applications","title-short":"Selection, Optimization, and Compensation in the Domain of Emotion Regulation","volume":"6","author":[{"family":"Opitz","given":"Philipp C."},{"family":"Gross","given":"James J."},{"family":"Urry","given":"Heather L."}],"issued":{"date-parts":[["2012",2]]}}}],"schema":"https://github.com/citation-style-language/schema/raw/master/csl-citation.json"} </w:instrText>
      </w:r>
      <w:r w:rsidR="00C178FD">
        <w:rPr>
          <w:szCs w:val="24"/>
        </w:rPr>
        <w:fldChar w:fldCharType="separate"/>
      </w:r>
      <w:r w:rsidR="000E4249" w:rsidRPr="000E4249">
        <w:t>(Opitz et al., 2012)</w:t>
      </w:r>
      <w:r w:rsidR="00C178FD">
        <w:rPr>
          <w:szCs w:val="24"/>
        </w:rPr>
        <w:fldChar w:fldCharType="end"/>
      </w:r>
      <w:r w:rsidR="004E6FCA" w:rsidRPr="004E6FCA">
        <w:rPr>
          <w:szCs w:val="24"/>
        </w:rPr>
        <w:t>.</w:t>
      </w:r>
      <w:r w:rsidR="00E20BFE">
        <w:rPr>
          <w:szCs w:val="24"/>
        </w:rPr>
        <w:t xml:space="preserve"> For example, if </w:t>
      </w:r>
      <w:r w:rsidR="00EF55CB">
        <w:rPr>
          <w:szCs w:val="24"/>
        </w:rPr>
        <w:t>someone were</w:t>
      </w:r>
      <w:r w:rsidR="00E20BFE">
        <w:rPr>
          <w:szCs w:val="24"/>
        </w:rPr>
        <w:t xml:space="preserve"> watching </w:t>
      </w:r>
      <w:r w:rsidR="00BA74C5">
        <w:rPr>
          <w:szCs w:val="24"/>
        </w:rPr>
        <w:t xml:space="preserve">a </w:t>
      </w:r>
      <w:r w:rsidR="00E20BFE">
        <w:rPr>
          <w:szCs w:val="24"/>
        </w:rPr>
        <w:t>horror movie wh</w:t>
      </w:r>
      <w:r w:rsidR="00E07969">
        <w:rPr>
          <w:szCs w:val="24"/>
        </w:rPr>
        <w:t xml:space="preserve">ile </w:t>
      </w:r>
      <w:r w:rsidR="00EF55CB">
        <w:rPr>
          <w:szCs w:val="24"/>
        </w:rPr>
        <w:t>they were</w:t>
      </w:r>
      <w:r w:rsidR="00E20BFE">
        <w:rPr>
          <w:szCs w:val="24"/>
        </w:rPr>
        <w:t xml:space="preserve"> tired</w:t>
      </w:r>
      <w:r w:rsidR="00B142E7">
        <w:rPr>
          <w:szCs w:val="24"/>
        </w:rPr>
        <w:t xml:space="preserve"> or under high cognitive load</w:t>
      </w:r>
      <w:r w:rsidR="00E20BFE">
        <w:rPr>
          <w:szCs w:val="24"/>
        </w:rPr>
        <w:t xml:space="preserve">, it may be easier to look away from the screen than </w:t>
      </w:r>
      <w:r>
        <w:rPr>
          <w:szCs w:val="24"/>
        </w:rPr>
        <w:t xml:space="preserve">to </w:t>
      </w:r>
      <w:r w:rsidR="00E20BFE">
        <w:rPr>
          <w:szCs w:val="24"/>
        </w:rPr>
        <w:t xml:space="preserve">generate alternative, less fear-inducing </w:t>
      </w:r>
      <w:r>
        <w:rPr>
          <w:szCs w:val="24"/>
        </w:rPr>
        <w:t xml:space="preserve">reinterpretations </w:t>
      </w:r>
      <w:r w:rsidR="00E07969">
        <w:rPr>
          <w:szCs w:val="24"/>
        </w:rPr>
        <w:t xml:space="preserve">by which </w:t>
      </w:r>
      <w:r w:rsidR="008C33F4">
        <w:rPr>
          <w:szCs w:val="24"/>
        </w:rPr>
        <w:t xml:space="preserve">to view the </w:t>
      </w:r>
      <w:r>
        <w:rPr>
          <w:szCs w:val="24"/>
        </w:rPr>
        <w:t>film’s events</w:t>
      </w:r>
      <w:r w:rsidR="00931006">
        <w:rPr>
          <w:szCs w:val="24"/>
        </w:rPr>
        <w:t>.</w:t>
      </w:r>
      <w:r w:rsidR="004E6FCA" w:rsidRPr="004E6FCA">
        <w:rPr>
          <w:szCs w:val="24"/>
        </w:rPr>
        <w:t xml:space="preserve"> </w:t>
      </w:r>
      <w:r w:rsidR="004F3F92">
        <w:rPr>
          <w:szCs w:val="24"/>
        </w:rPr>
        <w:t xml:space="preserve">Attempting to reappraise would constitute a high-risk strategy in this context because it might be less likely to work </w:t>
      </w:r>
      <w:r w:rsidR="004F3F92">
        <w:rPr>
          <w:szCs w:val="24"/>
        </w:rPr>
        <w:fldChar w:fldCharType="begin"/>
      </w:r>
      <w:r w:rsidR="008F145E">
        <w:rPr>
          <w:szCs w:val="24"/>
        </w:rPr>
        <w:instrText xml:space="preserve"> ADDIN ZOTERO_ITEM CSL_CITATION {"citationID":"PGu2L080","properties":{"formattedCitation":"(Ford &amp; Troy, 2019)","plainCitation":"(Ford &amp; Troy, 2019)","noteIndex":0},"citationItems":[{"id":5259,"uris":["http://zotero.org/users/6239255/items/TRXB6KAS"],"itemData":{"id":5259,"type":"article-journal","abstract":"Cognitive reappraisal is a common form of emotion regulation that often centers on reframing how one thinks about an emotional situation so that one feels better. Given its demonstrated widespread benefits, two conclusions have been drawn about reappraisal: People can use it easily, and people should use it frequently. We critically examine these conclusions and highlight two fundamental drawbacks of reappraisal: First, people are often unable to use reappraisal successfully, and second, even when successful, using reappraisal to feel better is not always functional. To synthesize current research and inspire future research, we present a conceptual framework that systematically considers these drawbacks and how they may be influenced by individual-centered factors (e.g., the individual?s skill) and situation-centered factors (e.g., a stressor?s intensity) to shape outcomes across time. We then summarize the current literature and highlight the importance of considering reappraisal?s costs and benefits in future research.","container-title":"Current Directions in Psychological Science","DOI":"10.1177/0963721419827526","ISSN":"0963-7214","issue":"2","journalAbbreviation":"Curr Dir Psychol Sci","note":"publisher: SAGE Publications Inc","page":"195-203","title":"Reappraisal Reconsidered: A Closer Look at the Costs of an Acclaimed Emotion-Regulation Strategy","volume":"28","author":[{"family":"Ford","given":"Brett Q."},{"family":"Troy","given":"Allison S."}],"issued":{"date-parts":[["2019",4,1]]}}}],"schema":"https://github.com/citation-style-language/schema/raw/master/csl-citation.json"} </w:instrText>
      </w:r>
      <w:r w:rsidR="004F3F92">
        <w:rPr>
          <w:szCs w:val="24"/>
        </w:rPr>
        <w:fldChar w:fldCharType="separate"/>
      </w:r>
      <w:r w:rsidR="000E4249" w:rsidRPr="000E4249">
        <w:t>(Ford &amp; Troy, 2019)</w:t>
      </w:r>
      <w:r w:rsidR="004F3F92">
        <w:rPr>
          <w:szCs w:val="24"/>
        </w:rPr>
        <w:fldChar w:fldCharType="end"/>
      </w:r>
      <w:r>
        <w:rPr>
          <w:szCs w:val="24"/>
        </w:rPr>
        <w:t xml:space="preserve"> than a comparatively low-effort strategy like distraction</w:t>
      </w:r>
      <w:r w:rsidR="004F3F92">
        <w:rPr>
          <w:szCs w:val="24"/>
        </w:rPr>
        <w:t xml:space="preserve">. </w:t>
      </w:r>
    </w:p>
    <w:p w14:paraId="56ECC4F5" w14:textId="5499CCBF" w:rsidR="004E6FCA" w:rsidRDefault="004E6FCA" w:rsidP="00A10284">
      <w:pPr>
        <w:spacing w:after="0" w:line="480" w:lineRule="auto"/>
        <w:ind w:left="0" w:firstLine="720"/>
        <w:rPr>
          <w:szCs w:val="24"/>
        </w:rPr>
      </w:pPr>
      <w:bookmarkStart w:id="32" w:name="_Hlk160622183"/>
      <w:r w:rsidRPr="004E6FCA">
        <w:rPr>
          <w:szCs w:val="24"/>
        </w:rPr>
        <w:t xml:space="preserve">This </w:t>
      </w:r>
      <w:r w:rsidR="00E07969">
        <w:rPr>
          <w:szCs w:val="24"/>
        </w:rPr>
        <w:t>supposition</w:t>
      </w:r>
      <w:r w:rsidR="00952E8D">
        <w:rPr>
          <w:szCs w:val="24"/>
        </w:rPr>
        <w:t xml:space="preserve"> is bolstered</w:t>
      </w:r>
      <w:r w:rsidRPr="004E6FCA">
        <w:rPr>
          <w:szCs w:val="24"/>
        </w:rPr>
        <w:t xml:space="preserve"> by the especially robust influence of emotional intensity upon strategy choice, as distraction is chosen more often </w:t>
      </w:r>
      <w:r w:rsidR="00CD399D">
        <w:rPr>
          <w:szCs w:val="24"/>
        </w:rPr>
        <w:fldChar w:fldCharType="begin"/>
      </w:r>
      <w:r w:rsidR="008F145E">
        <w:rPr>
          <w:szCs w:val="24"/>
        </w:rPr>
        <w:instrText xml:space="preserve"> ADDIN ZOTERO_ITEM CSL_CITATION {"citationID":"VbcC0JTQ","properties":{"formattedCitation":"(Hay et al., 2015; Orejuela-D\\uc0\\u225{}vila et al., 2019; Sheppes et al., 2011; Young &amp; Suri, 2020)","plainCitation":"(Hay et al., 2015; Orejuela-Dávila et al., 2019; Sheppes et al., 2011; Young &amp; Suri, 2020)","noteIndex":0},"citationItems":[{"id":2936,"uris":["http://zotero.org/users/6239255/items/SLKVPTFH"],"itemData":{"id":2936,"type":"article-journal","abstract":"Individuals with bipolar disorder experience emotion regulation difficulties, even during remission, but are able to effectively employ emotion regulation strategies when instructed. We hypothesized that this puzzling discrepancy might be due to their maladaptive emotion regulation choices. To test this hypothesis, we used a previously validated paradigm (Sheppes, Scheibe, Suri, &amp; Gross, 2011; Sheppes et al., 2014), and asked remitted individuals with bipolar I disorder (n = 25) and healthy individuals (n = 26) to view standardized positive and negative images of high and low intensity, and choose reappraisal or distraction to decrease their emotion intensity. Replicating and extending prior results, participants across both groups showed a pattern of choosing distraction more for high versus low intensity positive and negative images, but no between-groups differences were evident. These results suggest that emotion regulation choice patterns may be robust across samples, and add to growing evidence that several basic emotion regulation elements may remain intact in bipolar disorder. (PsycINFO Database Record (c) 2016 APA, all rights reserved)","archive":"pdh","archive_location":"2014-43045-001","container-title":"Emotion","DOI":"10.1037/emo0000024","ISSN":"1528-3542","issue":"2","journalAbbreviation":"Emotion","note":"publisher: American Psychological Association","page":"139-145","source":"EBSCOhost","title":"Choosing how to feel: Emotion regulation choice in bipolar disorder","volume":"15","author":[{"family":"Hay","given":"Aleena C."},{"family":"Sheppes","given":"Gal"},{"family":"Gross","given":"James J."},{"family":"Gruber","given":"June"}],"issued":{"date-parts":[["2015",4]]}}},{"id":2253,"uris":["http://zotero.org/users/6239255/items/62J7VKN8"],"itemData":{"id":2253,"type":"article-journal","abstract":"ABSTRACTPrevious research has examined emotion regulation (ER) and trauma in the context of psychopathology, yet little research has examined ER in posttraumatic growth (PTG), the experience of pos...","container-title":"Cognition &amp; Emotion","DOI":"10.1080/02699931.2019.1592117","issue":"8","note":"DOI: 10.1080/02699931.2019.1592117\nMAG ID: 2520681360\nPMID: 30997846","page":"1709-1717","title":"The relation between emotion regulation choice and posttraumatic growth","volume":"33","author":[{"family":"Orejuela-Dávila","given":"Ana I."},{"family":"Levens","given":"Sara M."},{"family":"Sagui-Henson","given":"Sara J."},{"family":"Tedeschi","given":"Richard G."},{"family":"Sheppes","given":"Gal"}],"issued":{"date-parts":[["2019",4,18]]}}},{"id":2082,"uris":["http://zotero.org/users/6239255/items/9CJBAWJC"],"itemData":{"id":2082,"type":"article-journal","abstract":"Despite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J."}],"issued":{"date-parts":[["2011",11]]}}},{"id":491,"uris":["http://zotero.org/users/6239255/items/KFDUP2SQ"],"itemData":{"id":491,"type":"article-journal","abstract":"ABSTRACTEmotion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CD399D">
        <w:rPr>
          <w:szCs w:val="24"/>
        </w:rPr>
        <w:fldChar w:fldCharType="separate"/>
      </w:r>
      <w:r w:rsidR="000E4249" w:rsidRPr="000E4249">
        <w:t>(Hay et al., 2015; Orejuela-Dávila et al., 2019; Sheppes et al., 2011; Young &amp; Suri, 2020)</w:t>
      </w:r>
      <w:r w:rsidR="00CD399D">
        <w:rPr>
          <w:szCs w:val="24"/>
        </w:rPr>
        <w:fldChar w:fldCharType="end"/>
      </w:r>
      <w:r w:rsidR="00CD399D">
        <w:rPr>
          <w:szCs w:val="24"/>
        </w:rPr>
        <w:t xml:space="preserve"> </w:t>
      </w:r>
      <w:r w:rsidRPr="004E6FCA">
        <w:rPr>
          <w:szCs w:val="24"/>
        </w:rPr>
        <w:t xml:space="preserve">and is more effective </w:t>
      </w:r>
      <w:r w:rsidR="00C178FD">
        <w:rPr>
          <w:szCs w:val="24"/>
        </w:rPr>
        <w:fldChar w:fldCharType="begin"/>
      </w:r>
      <w:r w:rsidR="008F145E">
        <w:rPr>
          <w:szCs w:val="24"/>
        </w:rPr>
        <w:instrText xml:space="preserve"> ADDIN ZOTERO_ITEM CSL_CITATION {"citationID":"7Q7suW23","properties":{"formattedCitation":"(Shafir et al., 2016)","plainCitation":"(Shafir et al., 2016)","noteIndex":0},"citationItems":[{"id":2062,"uris":["http://zotero.org/users/6239255/items/VXIIHLST"],"itemData":{"id":2062,"type":"article-journal","abstract":"Emotional-intensity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J."},{"family":"Sheppes","given":"Gal"}],"issued":{"date-parts":[["2016",12,1]]}},"label":"page"}],"schema":"https://github.com/citation-style-language/schema/raw/master/csl-citation.json"} </w:instrText>
      </w:r>
      <w:r w:rsidR="00C178FD">
        <w:rPr>
          <w:szCs w:val="24"/>
        </w:rPr>
        <w:fldChar w:fldCharType="separate"/>
      </w:r>
      <w:r w:rsidR="000E4249" w:rsidRPr="000E4249">
        <w:t>(Shafir et al., 2016)</w:t>
      </w:r>
      <w:r w:rsidR="00C178FD">
        <w:rPr>
          <w:szCs w:val="24"/>
        </w:rPr>
        <w:fldChar w:fldCharType="end"/>
      </w:r>
      <w:r w:rsidR="003F66A7">
        <w:rPr>
          <w:szCs w:val="24"/>
        </w:rPr>
        <w:t xml:space="preserve"> </w:t>
      </w:r>
      <w:r w:rsidR="003F66A7" w:rsidRPr="004E6FCA">
        <w:rPr>
          <w:szCs w:val="24"/>
        </w:rPr>
        <w:t>than reappraisal in response to high intensity stimuli</w:t>
      </w:r>
      <w:r w:rsidR="007B47B5">
        <w:rPr>
          <w:szCs w:val="24"/>
        </w:rPr>
        <w:t xml:space="preserve">, at least in part because </w:t>
      </w:r>
      <w:r w:rsidR="003F66A7">
        <w:rPr>
          <w:szCs w:val="24"/>
        </w:rPr>
        <w:t>it can be deployed</w:t>
      </w:r>
      <w:r w:rsidR="003F66A7" w:rsidRPr="003F66A7">
        <w:rPr>
          <w:szCs w:val="24"/>
        </w:rPr>
        <w:t xml:space="preserve"> </w:t>
      </w:r>
      <w:r w:rsidR="003F66A7">
        <w:rPr>
          <w:szCs w:val="24"/>
        </w:rPr>
        <w:t xml:space="preserve">before relevant </w:t>
      </w:r>
      <w:r w:rsidR="003F66A7" w:rsidRPr="003F66A7">
        <w:rPr>
          <w:szCs w:val="24"/>
        </w:rPr>
        <w:t xml:space="preserve">emotional information </w:t>
      </w:r>
      <w:r w:rsidR="003F66A7">
        <w:rPr>
          <w:szCs w:val="24"/>
        </w:rPr>
        <w:t>has been</w:t>
      </w:r>
      <w:r w:rsidR="003F66A7" w:rsidRPr="003F66A7">
        <w:rPr>
          <w:szCs w:val="24"/>
        </w:rPr>
        <w:t xml:space="preserve"> represented in working memory</w:t>
      </w:r>
      <w:r w:rsidR="003F66A7">
        <w:rPr>
          <w:szCs w:val="24"/>
        </w:rPr>
        <w:t xml:space="preserve"> </w:t>
      </w:r>
      <w:r w:rsidR="003F66A7">
        <w:rPr>
          <w:szCs w:val="24"/>
        </w:rPr>
        <w:fldChar w:fldCharType="begin"/>
      </w:r>
      <w:r w:rsidR="008F145E">
        <w:rPr>
          <w:szCs w:val="24"/>
        </w:rPr>
        <w:instrText xml:space="preserve"> ADDIN ZOTERO_ITEM CSL_CITATION {"citationID":"0A5MXNlU","properties":{"formattedCitation":"(Sheppes et al., 2014; Sheppes &amp; Gross, 2011)","plainCitation":"(Sheppes et al., 2014; Sheppes &amp; Gross, 2011)","noteIndex":0},"citationItems":[{"id":2077,"uris":["http://zotero.org/users/6239255/items/Z6ERH6VK"],"itemData":{"id":2077,"type":"article-journal","abstract":"Cognitive emotion regulation strategies are considered the king's highway to control affective reactions. Two broad categories of cognitive regulation are attentional deployment and semantic meaning. The basic distinctive feature between these categories is the type of conflict between regulatory and emotional processes for dominance, with an early attentional selection conflict in attentional deployment and a late appraisal selection conflict in semantic meaning. However, prior studies that tested the relative efficacy of these two regulatory categories varied the type and the degree of conflict. Our major goal was to test the relative efficacy of a novel attentional deployment strategy (visual search distraction) and a classic semantic meaning strategy (reappraisal) that have a different type of conflict but a matched degree of conflict. Specifically, visual search distraction involves a strong degree of attentional selection conflict manifested in attending subtle non-emotional features that are camouflaged within potent negative emotional stimuli. Reappraisal involves a strong degree of appraisal selection conflict manifested in construing neutral reappraisals that rely on potent negative emotional appraisals. Based on our theoretical model we hypothesized and found that visual search distraction was as effective as cognitive reappraisal in down-regulating the experience of low intensity of negative emotion (Study 1), but more effective, less effortful, and more strongly blocking emotional information processing than cognitive reappraisal when regulating high intensity (Study 2). A final study ruled out a demand characteristics explanation by showing that participants' expectations about how they should feel diverged from how they actually reported feeling following regulation (Study 3). Our findings suggest that the basic difference in the type rather than degree of conflict between attentional deployment and semantic meaning determines strategies' outcome. (PsycInfo Database Record (c) 2020 APA, all rights reserved)","archive":"psyh","archive_location":"2014-41157-001","container-title":"Frontiers in Psychology","DOI":"10.3389/fpsyg.2014.00346","ISSN":"1664-1078","journalAbbreviation":"Frontiers in Psychology","note":"publisher: Frontiers Media S.A.","source":"EBSCOhost","title":"In (visual) search for a new distraction: The efficiency of a novel attentional deployment versus semantic meaning regulation strategies","URL":"http://libproxy.temple.edu/login?url=https://search.ebscohost.com/login.aspx?direct=true&amp;db=psyh&amp;AN=2014-41157-001&amp;site=ehost-live&amp;scope=site","volume":"5","author":[{"family":"Sheppes","given":"Gal"},{"family":"Brady","given":"William J."},{"family":"Samson","given":"Andrea C."}],"issued":{"date-parts":[["2014",4,28]]}}},{"id":2079,"uris":["http://zotero.org/users/6239255/items/6WV8U2V7"],"itemData":{"id":2079,"type":"article-journal","abstract":"It is often said that timing is everything. The process model of emotion regulation has taken this aphorism to heart, suggesting that down-regulating emotions before they are ?up and running? is always easier than down-regulating emotions once they have gathered force (i.e., generic timing hypothesis). But does timing (i.e., emotion intensity) matter equally for all forms of regulation? In this article, the authors offer an alternative process-specific timing hypothesis, in which emotion-generative and emotion-regulatory processes compete at either earlier or later stages of information processing. Regulation strategies that target early processing stages require minimal effort. Therefore, their efficacy should be relatively unaffected by emotion intensity. By contrast, regulation strategies that target later processing stages require effort that is proportional to the intensity of the emotional response. Therefore, their efficacy should be determined by the relative strength of regulatory versus emotional processes. Implications of this revised conception are considered.","container-title":"Personality and Social Psychology Review","DOI":"10.1177/1088868310395778","ISSN":"1088-8683","issue":"4","journalAbbreviation":"Pers Soc Psychol Rev","note":"publisher: SAGE Publications Inc","page":"319-331","title":"Is Timing Everything? Temporal Considerations in Emotion Regulation","volume":"15","author":[{"family":"Sheppes","given":"Gal"},{"family":"Gross","given":"James J."}],"issued":{"date-parts":[["2011",11,1]]}}}],"schema":"https://github.com/citation-style-language/schema/raw/master/csl-citation.json"} </w:instrText>
      </w:r>
      <w:r w:rsidR="003F66A7">
        <w:rPr>
          <w:szCs w:val="24"/>
        </w:rPr>
        <w:fldChar w:fldCharType="separate"/>
      </w:r>
      <w:r w:rsidR="000E4249" w:rsidRPr="000E4249">
        <w:t>(Sheppes et al., 2014; Sheppes &amp; Gross, 2011)</w:t>
      </w:r>
      <w:r w:rsidR="003F66A7">
        <w:rPr>
          <w:szCs w:val="24"/>
        </w:rPr>
        <w:fldChar w:fldCharType="end"/>
      </w:r>
      <w:r w:rsidR="003F66A7">
        <w:rPr>
          <w:szCs w:val="24"/>
        </w:rPr>
        <w:t xml:space="preserve"> and requires fewer cognitive resources </w:t>
      </w:r>
      <w:r w:rsidR="003F66A7">
        <w:rPr>
          <w:szCs w:val="24"/>
        </w:rPr>
        <w:fldChar w:fldCharType="begin"/>
      </w:r>
      <w:r w:rsidR="008F145E">
        <w:rPr>
          <w:szCs w:val="24"/>
        </w:rPr>
        <w:instrText xml:space="preserve"> ADDIN ZOTERO_ITEM CSL_CITATION {"citationID":"xAFmZn8V","properties":{"formattedCitation":"(Dorman Ilan et al., 2019)","plainCitation":"(Dorman Ilan et al., 2019)","noteIndex":0},"citationItems":[{"id":1759,"uris":["http://zotero.org/users/6239255/items/L53SNUG2"],"itemData":{"id":1759,"type":"article-journal","abstract":"Being able to resist temptation at a young age is crucial for successful functioning yet it can be challenging. According to the Selection, Optimization, and Compensation with Emotion Regulation (SOC-ER) framework, one central element of successful functioning is selection which involves choosing among regulatory options whose resource requirements fits with the amount of available resources an individual possesses. Although conceptually important, direct empirical evidence is lacking. Accordingly, the present study utilised performance based measures to examine the interactive effect of regulatory selection to resist temptation, and individual differences in executive resources, on functioning in young children. Specifically, 39 first grade children that varied in executive resources (working memory capacity, WMC), selected between two major regulatory strategies (reappraisal and distraction) to resist temptation, that varied in their resource demands, and were evaluated on successful functioning (via questionnaires completed by parents, that assess daily-life behaviours requiring executive functioning). Supporting SOC-ER predictions, we found that among children with low (but not high) WMC, choosing the less effortful distraction regulatory strategy was associated with adaptive functioning. Additionally, regulatory choice preferences previously obtained with adults were extended to children. Broad implications are discussed.","container-title":"Cognition and Emotion","DOI":"10.1080/02699931.2018.1470494","ISSN":"0269-9931, 1464-0600","issue":"3","journalAbbreviation":"Cognition and Emotion","language":"en","page":"597-605","source":"DOI.org (Crossref)","title":"The fit between emotion regulation choice and individual resources is associated with adaptive functioning among young children","volume":"33","author":[{"family":"Dorman Ilan","given":"Shirel"},{"family":"Tamuz","given":"Noa"},{"family":"Sheppes","given":"Gal"}],"issued":{"date-parts":[["2019",4,3]]}}}],"schema":"https://github.com/citation-style-language/schema/raw/master/csl-citation.json"} </w:instrText>
      </w:r>
      <w:r w:rsidR="003F66A7">
        <w:rPr>
          <w:szCs w:val="24"/>
        </w:rPr>
        <w:fldChar w:fldCharType="separate"/>
      </w:r>
      <w:r w:rsidR="000E4249" w:rsidRPr="000E4249">
        <w:t>(Dorman Ilan et al., 2019)</w:t>
      </w:r>
      <w:r w:rsidR="003F66A7">
        <w:rPr>
          <w:szCs w:val="24"/>
        </w:rPr>
        <w:fldChar w:fldCharType="end"/>
      </w:r>
      <w:r w:rsidR="007B47B5">
        <w:rPr>
          <w:szCs w:val="24"/>
        </w:rPr>
        <w:t xml:space="preserve">. </w:t>
      </w:r>
      <w:bookmarkEnd w:id="32"/>
      <w:r w:rsidRPr="004E6FCA">
        <w:rPr>
          <w:szCs w:val="24"/>
        </w:rPr>
        <w:t xml:space="preserve">This effect has been thoroughly replicated in lab studies and ecological momentary assessment (EMA) studies </w:t>
      </w:r>
      <w:r w:rsidR="00C178FD">
        <w:rPr>
          <w:szCs w:val="24"/>
        </w:rPr>
        <w:fldChar w:fldCharType="begin"/>
      </w:r>
      <w:r w:rsidR="008F145E">
        <w:rPr>
          <w:szCs w:val="24"/>
        </w:rPr>
        <w:instrText xml:space="preserve"> ADDIN ZOTERO_ITEM CSL_CITATION {"citationID":"RN2tLlQ1","properties":{"formattedCitation":"(Colombo et al., 2020; Heiy &amp; Cheavens, 2014)","plainCitation":"(Colombo et al., 2020; Heiy &amp; Cheavens, 2014)","noteIndex":0},"citationItems":[{"id":1732,"uris":["http://zotero.org/users/6239255/items/2UPMTVDP"],"itemData":{"id":1732,"type":"article-journal","abstract":"In recent decades, emotion regulation (ER) has been one of the most widely studied constructs within the psychological field. Nevertheless, laboratory experiments and retrospective assessments have been the 2 most common strands of ER research; thus, leaving open several crucial questions about ER antecedents and consequences in daily life. Beyond traditional methods, ecological momentary assessment (EMA) has the potential to capture ER dynamics during the flow of daily experiences, in real-life settings and through repeated measurements. Here, we discuss what we currently know about ER antecedents and consequences. We will compare findings from previous literature to findings from EMA studies, pointing out both similarities and differences, as well as questions that can be answered better with the EMA approach.","container-title":"Emotion","DOI":"10.1037/emo0000671","ISSN":"1931-1516, 1528-3542","issue":"1","journalAbbreviation":"Emotion","language":"en","page":"30-36","source":"DOI.org (Crossref)","title":"The need for change: Understanding emotion regulation antecedents and consequences using ecological momentary assessment.","title-short":"The need for change","volume":"20","author":[{"family":"Colombo","given":"Desirée"},{"family":"Fernández-Álvarez","given":"Javier"},{"family":"Suso-Ribera","given":"Carlos"},{"family":"Cipresso","given":"Pietro"},{"family":"Valev","given":"Hristo"},{"family":"Leufkens","given":"Tim"},{"family":"Sas","given":"Corina"},{"family":"Garcia-Palacios","given":"Azucena"},{"family":"Riva","given":"Giuseppe"},{"family":"Botella","given":"Cristina"}],"issued":{"date-parts":[["2020",2]]}}},{"id":2643,"uris":["http://zotero.org/users/6239255/items/TZ6NPRN8"],"itemData":{"id":2643,"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S."}],"issued":{"date-parts":[["2014",10]]}}}],"schema":"https://github.com/citation-style-language/schema/raw/master/csl-citation.json"} </w:instrText>
      </w:r>
      <w:r w:rsidR="00C178FD">
        <w:rPr>
          <w:szCs w:val="24"/>
        </w:rPr>
        <w:fldChar w:fldCharType="separate"/>
      </w:r>
      <w:r w:rsidR="000E4249" w:rsidRPr="000E4249">
        <w:t>(Colombo et al., 2020; Heiy &amp; Cheavens, 2014)</w:t>
      </w:r>
      <w:r w:rsidR="00C178FD">
        <w:rPr>
          <w:szCs w:val="24"/>
        </w:rPr>
        <w:fldChar w:fldCharType="end"/>
      </w:r>
      <w:r w:rsidR="00952E8D">
        <w:rPr>
          <w:szCs w:val="24"/>
        </w:rPr>
        <w:t>. However, this association</w:t>
      </w:r>
      <w:r w:rsidRPr="004E6FCA">
        <w:rPr>
          <w:szCs w:val="24"/>
        </w:rPr>
        <w:t xml:space="preserve"> may not readily translate to more complex</w:t>
      </w:r>
      <w:ins w:id="33" w:author="Billy Mitchell" w:date="2024-07-26T00:49:00Z" w16du:dateUtc="2024-07-26T04:49:00Z">
        <w:r w:rsidR="0091050D">
          <w:rPr>
            <w:szCs w:val="24"/>
          </w:rPr>
          <w:t>,</w:t>
        </w:r>
      </w:ins>
      <w:del w:id="34" w:author="Billy Mitchell" w:date="2024-07-26T00:49:00Z" w16du:dateUtc="2024-07-26T04:49:00Z">
        <w:r w:rsidRPr="004E6FCA" w:rsidDel="0091050D">
          <w:rPr>
            <w:szCs w:val="24"/>
          </w:rPr>
          <w:delText xml:space="preserve"> and</w:delText>
        </w:r>
      </w:del>
      <w:r w:rsidRPr="004E6FCA">
        <w:rPr>
          <w:szCs w:val="24"/>
        </w:rPr>
        <w:t xml:space="preserve"> demanding</w:t>
      </w:r>
      <w:ins w:id="35" w:author="Billy Mitchell" w:date="2024-07-26T00:49:00Z" w16du:dateUtc="2024-07-26T04:49:00Z">
        <w:r w:rsidR="0091050D">
          <w:rPr>
            <w:szCs w:val="24"/>
          </w:rPr>
          <w:t>, and less controlled</w:t>
        </w:r>
      </w:ins>
      <w:r w:rsidRPr="004E6FCA">
        <w:rPr>
          <w:szCs w:val="24"/>
        </w:rPr>
        <w:t xml:space="preserve"> environments </w:t>
      </w:r>
      <w:r w:rsidR="00C178FD">
        <w:rPr>
          <w:szCs w:val="24"/>
        </w:rPr>
        <w:fldChar w:fldCharType="begin"/>
      </w:r>
      <w:r w:rsidR="008F145E">
        <w:rPr>
          <w:szCs w:val="24"/>
        </w:rPr>
        <w:instrText xml:space="preserve"> ADDIN ZOTERO_ITEM CSL_CITATION {"citationID":"w2QJnDzm","properties":{"formattedCitation":"(Sheppes, 2020)","plainCitation":"(Sheppes, 2020)","noteIndex":0},"citationItems":[{"id":2076,"uris":["http://zotero.org/users/6239255/items/2EI32EWJ"],"itemData":{"id":2076,"type":"chapter","abstract":"Abstract   The scientific study of emotion regulation is flourishing, providing fundamental insights to our understanding of human functioning. While clearly important, in this chapter I zoom in on two major challenges in current theorizing and in existing empirical evidence. The “good &amp; bad” problem refers to the categorization of regulatory strategies as being either adaptive or maladaptive. The “here &amp; now” problem refers to concentration on a single regulatory stage that involves the actual execution or implementation of regulatory strategies. To transcend the “good &amp; bad” problem, I provide a conceptual account, highlighting the underlying mechanisms of implemented regulatory options that yield a clear differential cost-benefit strategy profile. To transcend the “here &amp; now” problem, I present a broad conceptual framework that views emotion regulation as a multistage phenomenon that includes important stages that precede and follow regulatory implementation. A central focus is given to a preimplementation regulatory selection stage, which involves choosing between available regulatory options in a manner that is sensitive to differing situational demands. Specifically, I review affective-cognitive-motivational determinants, underlying mechanisms, neural correlates, individual-social-cultural moderators, and developmental and clinical implications, of regulatory selection. I end by highlighting the importance of transcending the regulatory selection stage, by describing a postimplementation regulatory monitoring stage that involves deciding if and how to adapt actively implemented regulatory strategies, by describing a preimplementation regulatory identification stage that involves deciding whether to regulate one's emotions in the first place, and by linking regulatory stages together.","container-title":"Advances in Experimental Social Psychology","ISBN":"978-0-12-820372-9","note":"https://doi.org/10.1016/bs.aesp.2019.09.003","page":"185-236","publisher":"Academic Press","title":"Transcending the “good &amp; bad” and “here &amp; now” in emotion regulation: Costs and benefits of strategies across regulatory stages","volume":"61","author":[{"family":"Sheppes","given":"Gal"}],"editor":[{"family":"Gawronski","given":"Bertram"}],"issued":{"date-parts":[["2020",1,1]]}}}],"schema":"https://github.com/citation-style-language/schema/raw/master/csl-citation.json"} </w:instrText>
      </w:r>
      <w:r w:rsidR="00C178FD">
        <w:rPr>
          <w:szCs w:val="24"/>
        </w:rPr>
        <w:fldChar w:fldCharType="separate"/>
      </w:r>
      <w:r w:rsidR="000E4249" w:rsidRPr="000E4249">
        <w:t>(Sheppes, 2020)</w:t>
      </w:r>
      <w:r w:rsidR="00C178FD">
        <w:rPr>
          <w:szCs w:val="24"/>
        </w:rPr>
        <w:fldChar w:fldCharType="end"/>
      </w:r>
      <w:r w:rsidR="00E07969">
        <w:rPr>
          <w:szCs w:val="24"/>
        </w:rPr>
        <w:t>,</w:t>
      </w:r>
      <w:r w:rsidR="004C1DD4">
        <w:rPr>
          <w:szCs w:val="24"/>
        </w:rPr>
        <w:t xml:space="preserve"> </w:t>
      </w:r>
      <w:r w:rsidR="004649E5">
        <w:rPr>
          <w:szCs w:val="24"/>
        </w:rPr>
        <w:t xml:space="preserve">like </w:t>
      </w:r>
      <w:del w:id="36" w:author="Billy Mitchell" w:date="2024-07-26T00:50:00Z" w16du:dateUtc="2024-07-26T04:50:00Z">
        <w:r w:rsidR="00CA36BB" w:rsidDel="0091050D">
          <w:rPr>
            <w:szCs w:val="24"/>
          </w:rPr>
          <w:delText xml:space="preserve">those </w:delText>
        </w:r>
      </w:del>
      <w:ins w:id="37" w:author="Billy Mitchell" w:date="2024-07-26T00:50:00Z" w16du:dateUtc="2024-07-26T04:50:00Z">
        <w:r w:rsidR="0091050D">
          <w:rPr>
            <w:szCs w:val="24"/>
          </w:rPr>
          <w:t>th</w:t>
        </w:r>
        <w:r w:rsidR="0091050D">
          <w:rPr>
            <w:szCs w:val="24"/>
          </w:rPr>
          <w:t xml:space="preserve">at </w:t>
        </w:r>
      </w:ins>
      <w:r w:rsidR="00952E8D">
        <w:rPr>
          <w:szCs w:val="24"/>
        </w:rPr>
        <w:t>which we test directly here</w:t>
      </w:r>
      <w:r w:rsidR="00E07969">
        <w:rPr>
          <w:szCs w:val="24"/>
        </w:rPr>
        <w:t xml:space="preserve">, due to differences in how we commonly measure and manipulate </w:t>
      </w:r>
      <w:r w:rsidR="006021D3">
        <w:rPr>
          <w:szCs w:val="24"/>
        </w:rPr>
        <w:t>ER</w:t>
      </w:r>
      <w:r w:rsidR="00B142E7">
        <w:rPr>
          <w:szCs w:val="24"/>
        </w:rPr>
        <w:t xml:space="preserve"> in these studies</w:t>
      </w:r>
      <w:r w:rsidRPr="004E6FCA">
        <w:rPr>
          <w:szCs w:val="24"/>
        </w:rPr>
        <w:t xml:space="preserve">.   </w:t>
      </w:r>
    </w:p>
    <w:p w14:paraId="29B1E86E" w14:textId="2448A9DA" w:rsidR="002919B5" w:rsidRDefault="00395946" w:rsidP="002919B5">
      <w:pPr>
        <w:spacing w:after="0" w:line="480" w:lineRule="auto"/>
        <w:ind w:left="0" w:firstLine="720"/>
        <w:rPr>
          <w:szCs w:val="24"/>
        </w:rPr>
      </w:pPr>
      <w:r>
        <w:rPr>
          <w:b/>
          <w:bCs/>
          <w:szCs w:val="24"/>
        </w:rPr>
        <w:t xml:space="preserve">External Validity in </w:t>
      </w:r>
      <w:r w:rsidR="008C33F4">
        <w:rPr>
          <w:b/>
          <w:bCs/>
          <w:szCs w:val="24"/>
        </w:rPr>
        <w:t xml:space="preserve">Extant Emotion Regulation Paradigms. </w:t>
      </w:r>
      <w:r w:rsidR="004E6FCA" w:rsidRPr="008C33F4">
        <w:rPr>
          <w:szCs w:val="24"/>
        </w:rPr>
        <w:t>Lab</w:t>
      </w:r>
      <w:r w:rsidR="004E6FCA" w:rsidRPr="004E6FCA">
        <w:rPr>
          <w:szCs w:val="24"/>
        </w:rPr>
        <w:t xml:space="preserve"> ER paradigms </w:t>
      </w:r>
      <w:r w:rsidR="002919B5">
        <w:rPr>
          <w:szCs w:val="24"/>
        </w:rPr>
        <w:t xml:space="preserve">differ from the everyday experience of ER in a few </w:t>
      </w:r>
      <w:proofErr w:type="gramStart"/>
      <w:r w:rsidR="002919B5">
        <w:rPr>
          <w:szCs w:val="24"/>
        </w:rPr>
        <w:t>key ways</w:t>
      </w:r>
      <w:proofErr w:type="gramEnd"/>
      <w:r w:rsidR="00396CB3">
        <w:rPr>
          <w:szCs w:val="24"/>
        </w:rPr>
        <w:t xml:space="preserve"> that may limit generalizability</w:t>
      </w:r>
      <w:r w:rsidR="002919B5">
        <w:rPr>
          <w:szCs w:val="24"/>
        </w:rPr>
        <w:t xml:space="preserve">. Lab ER paradigms </w:t>
      </w:r>
      <w:r w:rsidR="002919B5" w:rsidRPr="004E6FCA">
        <w:rPr>
          <w:szCs w:val="24"/>
        </w:rPr>
        <w:t xml:space="preserve">(e.g., </w:t>
      </w:r>
      <w:r w:rsidR="002919B5">
        <w:rPr>
          <w:szCs w:val="24"/>
        </w:rPr>
        <w:fldChar w:fldCharType="begin"/>
      </w:r>
      <w:r w:rsidR="008F145E">
        <w:rPr>
          <w:szCs w:val="24"/>
        </w:rPr>
        <w:instrText xml:space="preserve"> ADDIN ZOTERO_ITEM CSL_CITATION {"citationID":"QMpl7LYF","properties":{"formattedCitation":"(Sheppes et al., 2011, 2014)","plainCitation":"(Sheppes et al., 2011, 2014)","dontUpdate":true,"noteIndex":0},"citationItems":[{"id":2082,"uris":["http://zotero.org/users/6239255/items/9CJBAWJC"],"itemData":{"id":2082,"type":"article-journal","abstract":"Despite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J."}],"issued":{"date-parts":[["2011",11]]}}},{"id":2077,"uris":["http://zotero.org/users/6239255/items/Z6ERH6VK"],"itemData":{"id":2077,"type":"article-journal","abstract":"Cognitive emotion regulation strategies are considered the king's highway to control affective reactions. Two broad categories of cognitive regulation are attentional deployment and semantic meaning. The basic distinctive feature between these categories is the type of conflict between regulatory and emotional processes for dominance, with an early attentional selection conflict in attentional deployment and a late appraisal selection conflict in semantic meaning. However, prior studies that tested the relative efficacy of these two regulatory categories varied the type and the degree of conflict. Our major goal was to test the relative efficacy of a novel attentional deployment strategy (visual search distraction) and a classic semantic meaning strategy (reappraisal) that have a different type of conflict but a matched degree of conflict. Specifically, visual search distraction involves a strong degree of attentional selection conflict manifested in attending subtle non-emotional features that are camouflaged within potent negative emotional stimuli. Reappraisal involves a strong degree of appraisal selection conflict manifested in construing neutral reappraisals that rely on potent negative emotional appraisals. Based on our theoretical model we hypothesized and found that visual search distraction was as effective as cognitive reappraisal in down-regulating the experience of low intensity of negative emotion (Study 1), but more effective, less effortful, and more strongly blocking emotional information processing than cognitive reappraisal when regulating high intensity (Study 2). A final study ruled out a demand characteristics explanation by showing that participants' expectations about how they should feel diverged from how they actually reported feeling following regulation (Study 3). Our findings suggest that the basic difference in the type rather than degree of conflict between attentional deployment and semantic meaning determines strategies' outcome. (PsycInfo Database Record (c) 2020 APA, all rights reserved)","archive":"psyh","archive_location":"2014-41157-001","container-title":"Frontiers in Psychology","DOI":"10.3389/fpsyg.2014.00346","ISSN":"1664-1078","journalAbbreviation":"Frontiers in Psychology","note":"publisher: Frontiers Media S.A.","source":"EBSCOhost","title":"In (visual) search for a new distraction: The efficiency of a novel attentional deployment versus semantic meaning regulation strategies","URL":"http://libproxy.temple.edu/login?url=https://search.ebscohost.com/login.aspx?direct=true&amp;db=psyh&amp;AN=2014-41157-001&amp;site=ehost-live&amp;scope=site","volume":"5","author":[{"family":"Sheppes","given":"Gal"},{"family":"Brady","given":"William J."},{"family":"Samson","given":"Andrea C."}],"issued":{"date-parts":[["2014",4,28]]}}}],"schema":"https://github.com/citation-style-language/schema/raw/master/csl-citation.json"} </w:instrText>
      </w:r>
      <w:r w:rsidR="002919B5">
        <w:rPr>
          <w:szCs w:val="24"/>
        </w:rPr>
        <w:fldChar w:fldCharType="separate"/>
      </w:r>
      <w:r w:rsidR="002919B5" w:rsidRPr="00C178FD">
        <w:t>Sheppes et al., 2011, 2014)</w:t>
      </w:r>
      <w:r w:rsidR="002919B5">
        <w:rPr>
          <w:szCs w:val="24"/>
        </w:rPr>
        <w:fldChar w:fldCharType="end"/>
      </w:r>
      <w:r w:rsidR="002919B5">
        <w:rPr>
          <w:szCs w:val="24"/>
        </w:rPr>
        <w:t xml:space="preserve"> </w:t>
      </w:r>
      <w:r w:rsidR="004E6FCA" w:rsidRPr="004E6FCA">
        <w:rPr>
          <w:szCs w:val="24"/>
        </w:rPr>
        <w:t>usually train participants to use regulatory strategies</w:t>
      </w:r>
      <w:r w:rsidR="002919B5">
        <w:rPr>
          <w:szCs w:val="24"/>
        </w:rPr>
        <w:t xml:space="preserve"> before </w:t>
      </w:r>
      <w:r w:rsidR="00593AB4">
        <w:rPr>
          <w:szCs w:val="24"/>
        </w:rPr>
        <w:t>a task</w:t>
      </w:r>
      <w:r w:rsidR="002919B5">
        <w:rPr>
          <w:szCs w:val="24"/>
        </w:rPr>
        <w:t xml:space="preserve"> begin</w:t>
      </w:r>
      <w:r w:rsidR="00593AB4">
        <w:rPr>
          <w:szCs w:val="24"/>
        </w:rPr>
        <w:t>s</w:t>
      </w:r>
      <w:r w:rsidR="002919B5">
        <w:rPr>
          <w:szCs w:val="24"/>
        </w:rPr>
        <w:t>,</w:t>
      </w:r>
      <w:r w:rsidR="00D12D06">
        <w:rPr>
          <w:szCs w:val="24"/>
        </w:rPr>
        <w:t xml:space="preserve"> which may prime </w:t>
      </w:r>
      <w:r w:rsidR="002919B5">
        <w:rPr>
          <w:szCs w:val="24"/>
        </w:rPr>
        <w:t xml:space="preserve">more </w:t>
      </w:r>
      <w:r w:rsidR="00FD4A77">
        <w:rPr>
          <w:szCs w:val="24"/>
        </w:rPr>
        <w:t xml:space="preserve">introspection and </w:t>
      </w:r>
      <w:r w:rsidR="00F874E1">
        <w:rPr>
          <w:szCs w:val="24"/>
        </w:rPr>
        <w:t xml:space="preserve">metacognition </w:t>
      </w:r>
      <w:r w:rsidR="00F874E1">
        <w:rPr>
          <w:szCs w:val="24"/>
        </w:rPr>
        <w:fldChar w:fldCharType="begin"/>
      </w:r>
      <w:r w:rsidR="008F145E">
        <w:rPr>
          <w:szCs w:val="24"/>
        </w:rPr>
        <w:instrText xml:space="preserve"> ADDIN ZOTERO_ITEM CSL_CITATION {"citationID":"Ge8ELAFq","properties":{"formattedCitation":"(Carver &amp; Scheier, 1981)","plainCitation":"(Carver &amp; Scheier, 1981)","noteIndex":0},"citationItems":[{"id":2909,"uris":["http://zotero.org/users/6239255/items/QS59YXFJ"],"itemData":{"id":2909,"type":"article-journal","abstract":"It has been proposed that self-directed attention leads to the engagement of a cybernetic feedback loop, by which discrepancies between present behavior and a standard of comparison are reduced. This analysis is applied to performance facilitation effects, which are more typically explained in terms of drive theories. Though these two approaches to motivation make similar behavioral predictions in this context, they assume different mediating states. Support is noted for the assumptions that mirror presence and audience presence induce self-focus, and that they lead to comparison with salient behavioral standards. Support for the assumption that these manipulations increase arousal is also reviewed, and is challenged on methodological grounds. The attentional analysis is used to derive predictions regarding changes in physiological state over the course of a typical social facilitation procedure. An experiment is reported which confirmed these predictions. Discussion centers on how to interpret physiological changes in terms that are compatible with control theory, how to account for social impairment phenomena in terms of the present model, and the conceptual relationship between mirror presence and audience presence as experimental manipulations.","container-title":"Journal of Experimental Social Psychology","DOI":"10.1016/0022-1031(81)90039-1","ISSN":"0022-1031","issue":"6","journalAbbreviation":"Journal of Experimental Social Psychology","page":"545-568","title":"The self-attention-induced feedback loop and social facilitation","volume":"17","author":[{"family":"Carver","given":"Charles S."},{"family":"Scheier","given":"Michael F."}],"issued":{"date-parts":[["1981",11,1]]}}}],"schema":"https://github.com/citation-style-language/schema/raw/master/csl-citation.json"} </w:instrText>
      </w:r>
      <w:r w:rsidR="00F874E1">
        <w:rPr>
          <w:szCs w:val="24"/>
        </w:rPr>
        <w:fldChar w:fldCharType="separate"/>
      </w:r>
      <w:r w:rsidR="000E4249" w:rsidRPr="000E4249">
        <w:t xml:space="preserve">(Carver &amp; Scheier, </w:t>
      </w:r>
      <w:r w:rsidR="000E4249" w:rsidRPr="000E4249">
        <w:lastRenderedPageBreak/>
        <w:t>1981)</w:t>
      </w:r>
      <w:r w:rsidR="00F874E1">
        <w:rPr>
          <w:szCs w:val="24"/>
        </w:rPr>
        <w:fldChar w:fldCharType="end"/>
      </w:r>
      <w:r w:rsidR="001734E6">
        <w:rPr>
          <w:szCs w:val="24"/>
        </w:rPr>
        <w:t xml:space="preserve"> </w:t>
      </w:r>
      <w:r w:rsidR="002919B5">
        <w:rPr>
          <w:szCs w:val="24"/>
        </w:rPr>
        <w:t>than what occurs in the</w:t>
      </w:r>
      <w:r w:rsidR="001734E6">
        <w:rPr>
          <w:szCs w:val="24"/>
        </w:rPr>
        <w:t xml:space="preserve"> typical</w:t>
      </w:r>
      <w:r w:rsidR="00D12D06">
        <w:rPr>
          <w:szCs w:val="24"/>
        </w:rPr>
        <w:t xml:space="preserve"> ER</w:t>
      </w:r>
      <w:r w:rsidR="001734E6">
        <w:rPr>
          <w:szCs w:val="24"/>
        </w:rPr>
        <w:t xml:space="preserve"> experience</w:t>
      </w:r>
      <w:r w:rsidR="00D12D06">
        <w:rPr>
          <w:szCs w:val="24"/>
        </w:rPr>
        <w:t>.</w:t>
      </w:r>
      <w:r w:rsidR="002919B5">
        <w:rPr>
          <w:szCs w:val="24"/>
        </w:rPr>
        <w:t xml:space="preserve"> </w:t>
      </w:r>
      <w:r w:rsidR="00D12D06">
        <w:rPr>
          <w:szCs w:val="24"/>
        </w:rPr>
        <w:t xml:space="preserve">Lab ER paradigms also often </w:t>
      </w:r>
      <w:r w:rsidR="00E07969">
        <w:rPr>
          <w:szCs w:val="24"/>
        </w:rPr>
        <w:t xml:space="preserve">necessarily </w:t>
      </w:r>
      <w:r w:rsidR="004E6FCA" w:rsidRPr="004E6FCA">
        <w:rPr>
          <w:szCs w:val="24"/>
        </w:rPr>
        <w:t>show previews of emotional stimuli</w:t>
      </w:r>
      <w:r w:rsidR="00D12D06">
        <w:rPr>
          <w:szCs w:val="24"/>
        </w:rPr>
        <w:t xml:space="preserve"> to allow participants to prepare their regulatory responses, but </w:t>
      </w:r>
      <w:r w:rsidR="00654CBF">
        <w:rPr>
          <w:szCs w:val="24"/>
        </w:rPr>
        <w:t xml:space="preserve">dynamic, </w:t>
      </w:r>
      <w:r w:rsidR="00D12D06">
        <w:rPr>
          <w:szCs w:val="24"/>
        </w:rPr>
        <w:t xml:space="preserve">high-intensity events in our everyday lives are often </w:t>
      </w:r>
      <w:r w:rsidR="001734E6">
        <w:rPr>
          <w:szCs w:val="24"/>
        </w:rPr>
        <w:t xml:space="preserve">unexpected or difficult to anticipate. </w:t>
      </w:r>
      <w:r w:rsidR="002919B5">
        <w:rPr>
          <w:szCs w:val="24"/>
        </w:rPr>
        <w:t xml:space="preserve">Following stimulus previews, lab ER paradigms also frequently prompt individuals to select a strategy, but aversive experiences in everyday life, like </w:t>
      </w:r>
      <w:r w:rsidR="00396CB3">
        <w:rPr>
          <w:szCs w:val="24"/>
        </w:rPr>
        <w:t xml:space="preserve">sharing the road with an </w:t>
      </w:r>
      <w:r w:rsidR="002919B5">
        <w:rPr>
          <w:szCs w:val="24"/>
        </w:rPr>
        <w:t>erratic driv</w:t>
      </w:r>
      <w:r w:rsidR="00396CB3">
        <w:rPr>
          <w:szCs w:val="24"/>
        </w:rPr>
        <w:t>er</w:t>
      </w:r>
      <w:r w:rsidR="002919B5">
        <w:rPr>
          <w:szCs w:val="24"/>
        </w:rPr>
        <w:t xml:space="preserve"> or being bullied, </w:t>
      </w:r>
      <w:r w:rsidR="00E07969">
        <w:rPr>
          <w:szCs w:val="24"/>
        </w:rPr>
        <w:t xml:space="preserve">may </w:t>
      </w:r>
      <w:r w:rsidR="002919B5">
        <w:rPr>
          <w:szCs w:val="24"/>
        </w:rPr>
        <w:t xml:space="preserve">not explicitly prompt </w:t>
      </w:r>
      <w:r w:rsidR="00E07969">
        <w:rPr>
          <w:szCs w:val="24"/>
        </w:rPr>
        <w:t xml:space="preserve">the implementation of </w:t>
      </w:r>
      <w:r w:rsidR="002919B5">
        <w:rPr>
          <w:szCs w:val="24"/>
        </w:rPr>
        <w:t>self-regulation.</w:t>
      </w:r>
      <w:r w:rsidR="004E6FCA" w:rsidRPr="004E6FCA">
        <w:rPr>
          <w:szCs w:val="24"/>
        </w:rPr>
        <w:t xml:space="preserve"> </w:t>
      </w:r>
    </w:p>
    <w:p w14:paraId="6444B563" w14:textId="10CD05F5" w:rsidR="009D7878" w:rsidRDefault="0052343D" w:rsidP="00C6526E">
      <w:pPr>
        <w:spacing w:after="0" w:line="480" w:lineRule="auto"/>
        <w:ind w:left="0" w:firstLine="720"/>
        <w:rPr>
          <w:ins w:id="38" w:author="Billy Mitchell" w:date="2024-07-23T13:41:00Z" w16du:dateUtc="2024-07-23T17:41:00Z"/>
          <w:szCs w:val="24"/>
        </w:rPr>
      </w:pPr>
      <w:r>
        <w:rPr>
          <w:szCs w:val="24"/>
        </w:rPr>
        <w:t xml:space="preserve">Such study design decisions prioritize internal validity over external validity. </w:t>
      </w:r>
      <w:r w:rsidR="006D4590">
        <w:rPr>
          <w:szCs w:val="24"/>
        </w:rPr>
        <w:t>S</w:t>
      </w:r>
      <w:r w:rsidR="006D4590" w:rsidRPr="006D4590">
        <w:rPr>
          <w:szCs w:val="24"/>
        </w:rPr>
        <w:t>elf-report capture of emotion</w:t>
      </w:r>
      <w:r w:rsidR="006D4590">
        <w:rPr>
          <w:szCs w:val="24"/>
        </w:rPr>
        <w:t xml:space="preserve"> in ER studies</w:t>
      </w:r>
      <w:r w:rsidR="006D4590" w:rsidRPr="006D4590">
        <w:rPr>
          <w:szCs w:val="24"/>
        </w:rPr>
        <w:t xml:space="preserve"> </w:t>
      </w:r>
      <w:r w:rsidR="006D4590">
        <w:rPr>
          <w:szCs w:val="24"/>
        </w:rPr>
        <w:t xml:space="preserve">is </w:t>
      </w:r>
      <w:r w:rsidR="006D4590" w:rsidRPr="006D4590">
        <w:rPr>
          <w:szCs w:val="24"/>
        </w:rPr>
        <w:t xml:space="preserve">often </w:t>
      </w:r>
      <w:r w:rsidR="006D4590">
        <w:rPr>
          <w:szCs w:val="24"/>
        </w:rPr>
        <w:t xml:space="preserve">either assumed based upon standardized ratings associated with the stimuli (e.g., </w:t>
      </w:r>
      <w:r w:rsidR="00CA7686">
        <w:rPr>
          <w:szCs w:val="24"/>
        </w:rPr>
        <w:t xml:space="preserve">the </w:t>
      </w:r>
      <w:r w:rsidR="006D4590">
        <w:rPr>
          <w:szCs w:val="24"/>
        </w:rPr>
        <w:t xml:space="preserve">IAPS picture set) </w:t>
      </w:r>
      <w:r w:rsidR="006D4590">
        <w:rPr>
          <w:szCs w:val="24"/>
        </w:rPr>
        <w:fldChar w:fldCharType="begin"/>
      </w:r>
      <w:r w:rsidR="008F145E">
        <w:rPr>
          <w:szCs w:val="24"/>
        </w:rPr>
        <w:instrText xml:space="preserve"> ADDIN ZOTERO_ITEM CSL_CITATION {"citationID":"y18axFSl","properties":{"formattedCitation":"(Bradley &amp; Lang, 2007)","plainCitation":"(Bradley &amp; Lang, 2007)","noteIndex":0},"citationItems":[{"id":2908,"uris":["http://zotero.org/users/6239255/items/I48896PB"],"itemData":{"id":2908,"type":"chapter","abstract":"In this chapter, we discuss the development and use of picture stimuli incorporated in the International Affective Picture System (IAPS), a large set of emotionally evocative color photographs that includes pleasure, arousal, and dominance ratings made by men and women. The IAPS is currently used in experimental investigations of emotion and attention worldwide, providing experimental control in the selection of emotional stimuli, facilitating the comparison of results across different studies, and encouraging replication within and across psychological and neuroscience research laboratories. Numerous studies in our laboratory over the past 15 years have explored subjective, psychophysiological, behavioral, and neurophysiological reactions when viewing these affective stimuli. Basic findings from these studies, which will be informative for researchers considering or using the IAPS stimuli, are briefly summarized in this chapter. (PsycInfo Database Record (c) 2023 APA, all rights reserved)","collection-title":"Series in affective science.","container-title":"Handbook of emotion elicitation and assessment.","event-place":"New York,  NY,  US","ISBN":"978-0-19-516915-7","page":"29-46","publisher":"Oxford University Press","publisher-place":"New York,  NY,  US","title":"The International Affective Picture System (IAPS) in the study of emotion and attention.","author":[{"family":"Bradley","given":"Margaret M."},{"family":"Lang","given":"Peter J."}],"issued":{"date-parts":[["2007"]]}}}],"schema":"https://github.com/citation-style-language/schema/raw/master/csl-citation.json"} </w:instrText>
      </w:r>
      <w:r w:rsidR="006D4590">
        <w:rPr>
          <w:szCs w:val="24"/>
        </w:rPr>
        <w:fldChar w:fldCharType="separate"/>
      </w:r>
      <w:r w:rsidR="000E4249" w:rsidRPr="000E4249">
        <w:t>(Bradley &amp; Lang, 2007)</w:t>
      </w:r>
      <w:r w:rsidR="006D4590">
        <w:rPr>
          <w:szCs w:val="24"/>
        </w:rPr>
        <w:fldChar w:fldCharType="end"/>
      </w:r>
      <w:r w:rsidR="006D4590">
        <w:rPr>
          <w:szCs w:val="24"/>
        </w:rPr>
        <w:t>, measured</w:t>
      </w:r>
      <w:r w:rsidR="006D4590" w:rsidRPr="006D4590">
        <w:rPr>
          <w:szCs w:val="24"/>
        </w:rPr>
        <w:t xml:space="preserve"> through unidimensional </w:t>
      </w:r>
      <w:r w:rsidR="0099347D" w:rsidRPr="006D4590">
        <w:rPr>
          <w:szCs w:val="24"/>
        </w:rPr>
        <w:t>Likert</w:t>
      </w:r>
      <w:r w:rsidR="006D4590" w:rsidRPr="006D4590">
        <w:rPr>
          <w:szCs w:val="24"/>
        </w:rPr>
        <w:t xml:space="preserve"> scales (</w:t>
      </w:r>
      <w:r w:rsidR="006D4590">
        <w:rPr>
          <w:szCs w:val="24"/>
        </w:rPr>
        <w:t xml:space="preserve">e.g., </w:t>
      </w:r>
      <w:r w:rsidR="00CA7686">
        <w:rPr>
          <w:szCs w:val="24"/>
        </w:rPr>
        <w:t>v</w:t>
      </w:r>
      <w:r w:rsidR="006D4590">
        <w:rPr>
          <w:szCs w:val="24"/>
        </w:rPr>
        <w:t>alence</w:t>
      </w:r>
      <w:r w:rsidR="00B142E7">
        <w:rPr>
          <w:szCs w:val="24"/>
        </w:rPr>
        <w:t xml:space="preserve">) </w:t>
      </w:r>
      <w:r w:rsidR="006D4590">
        <w:rPr>
          <w:szCs w:val="24"/>
        </w:rPr>
        <w:fldChar w:fldCharType="begin"/>
      </w:r>
      <w:r w:rsidR="008F145E">
        <w:rPr>
          <w:szCs w:val="24"/>
        </w:rPr>
        <w:instrText xml:space="preserve"> ADDIN ZOTERO_ITEM CSL_CITATION {"citationID":"GFfMoW55","properties":{"formattedCitation":"(Shafir et al., 2016)","plainCitation":"(Shafir et al., 2016)","noteIndex":0},"citationItems":[{"id":2062,"uris":["http://zotero.org/users/6239255/items/VXIIHLST"],"itemData":{"id":2062,"type":"article-journal","abstract":"Emotional-intensity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J."},{"family":"Sheppes","given":"Gal"}],"issued":{"date-parts":[["2016",12,1]]}}}],"schema":"https://github.com/citation-style-language/schema/raw/master/csl-citation.json"} </w:instrText>
      </w:r>
      <w:r w:rsidR="006D4590">
        <w:rPr>
          <w:szCs w:val="24"/>
        </w:rPr>
        <w:fldChar w:fldCharType="separate"/>
      </w:r>
      <w:r w:rsidR="000E4249" w:rsidRPr="000E4249">
        <w:t>(Shafir et al., 2016)</w:t>
      </w:r>
      <w:r w:rsidR="006D4590">
        <w:rPr>
          <w:szCs w:val="24"/>
        </w:rPr>
        <w:fldChar w:fldCharType="end"/>
      </w:r>
      <w:r w:rsidR="006D4590">
        <w:rPr>
          <w:szCs w:val="24"/>
        </w:rPr>
        <w:t>,</w:t>
      </w:r>
      <w:r w:rsidR="006D4590" w:rsidRPr="006D4590">
        <w:rPr>
          <w:szCs w:val="24"/>
        </w:rPr>
        <w:t xml:space="preserve"> or </w:t>
      </w:r>
      <w:r w:rsidR="006D4590">
        <w:rPr>
          <w:szCs w:val="24"/>
        </w:rPr>
        <w:t xml:space="preserve">is captured through </w:t>
      </w:r>
      <w:r w:rsidR="008B7F27">
        <w:rPr>
          <w:szCs w:val="24"/>
        </w:rPr>
        <w:t>established</w:t>
      </w:r>
      <w:r w:rsidR="006D4590" w:rsidRPr="006D4590">
        <w:rPr>
          <w:szCs w:val="24"/>
        </w:rPr>
        <w:t xml:space="preserve"> measures (</w:t>
      </w:r>
      <w:r w:rsidR="00CA7686">
        <w:rPr>
          <w:szCs w:val="24"/>
        </w:rPr>
        <w:t>e.g.</w:t>
      </w:r>
      <w:r w:rsidR="006D4590" w:rsidRPr="006D4590">
        <w:rPr>
          <w:szCs w:val="24"/>
        </w:rPr>
        <w:t xml:space="preserve">, </w:t>
      </w:r>
      <w:r w:rsidR="00CA7686">
        <w:rPr>
          <w:szCs w:val="24"/>
        </w:rPr>
        <w:t xml:space="preserve">the </w:t>
      </w:r>
      <w:r w:rsidR="006D4590" w:rsidRPr="006D4590">
        <w:rPr>
          <w:szCs w:val="24"/>
        </w:rPr>
        <w:t>Positive and Negative Affect Schedule</w:t>
      </w:r>
      <w:r w:rsidR="00B142E7">
        <w:rPr>
          <w:szCs w:val="24"/>
        </w:rPr>
        <w:t>)</w:t>
      </w:r>
      <w:r w:rsidR="008B7F27">
        <w:rPr>
          <w:szCs w:val="24"/>
        </w:rPr>
        <w:t xml:space="preserve"> </w:t>
      </w:r>
      <w:r w:rsidR="006D4590">
        <w:rPr>
          <w:szCs w:val="24"/>
        </w:rPr>
        <w:fldChar w:fldCharType="begin"/>
      </w:r>
      <w:r w:rsidR="008F145E">
        <w:rPr>
          <w:szCs w:val="24"/>
        </w:rPr>
        <w:instrText xml:space="preserve"> ADDIN ZOTERO_ITEM CSL_CITATION {"citationID":"UNFzQnSt","properties":{"formattedCitation":"(Watson et al., 1988; Weiss et al., 2021)","plainCitation":"(Watson et al., 1988; Weiss et al., 2021)","noteIndex":0},"citationItems":[{"id":1486,"uris":["http://zotero.org/users/6239255/items/2VQ2GTXN"],"itemData":{"id":1486,"type":"article-journal","container-title":"Journal of Personality and Social Psychology","issue":"6","language":"en","page":"1063-1070","source":"Zotero","title":"Development and Validation of Brief Measures of Positive and Negative Affect: The PANAS Scales","volume":"54","author":[{"family":"Watson","given":"David"},{"family":"Anna","given":"Lee"},{"family":"Tellegen","given":"Auke"}],"issued":{"date-parts":[["1988"]]}}},{"id":725,"uris":["http://zotero.org/users/6239255/items/TLKJQVQT"],"itemData":{"id":725,"type":"article-journal","abstract":"Background: A fast-growing body of research provides support for the role of positive emotion dysregulation in the etiology and maintenance of a wide range of psychiatric difficulties and clinically relevant behaviors. However, this work has exclusively relied on the subjective assessment of positive emotion dysregulation. Advancing research, the current study examined associations between physiological and subjective indices of positive emotional responding in the laboratory. Specifically, we explored the relation of the Difficulties in Emotion Regulation Scale – Positive (Weiss, Gratz, &amp; Lavender, 2015) to resting heart rate variability (HRV) at high and low state positive affect intensity.\nMethods: Participants were 122 individuals recruited from college and community settings (Mage = 23.39, 84.4% female, 68.0% White).\nResults: Findings indicated a positive relation between positive emotion dysregulation and resting HRV at high state positive affect and a negative relation between positive emotion dysregulation and resting HRV at low state positive affect.\nConclusions: Results extend our understanding of the associations among subjective and physiological indices of positive emotional processes. These findings have key implications for the conduct of research on positive emotion dysregulation.","container-title":"Personality and Individual Differences","DOI":"10.1016/j.paid.2020.110607","ISSN":"01918869","journalAbbreviation":"Personality and Individual Differences","language":"en","page":"110607","source":"DOI.org (Crossref)","title":"Association of positive emotion dysregulation to resting heart rate variability: The influence of positive affect intensity","title-short":"Association of positive emotion dysregulation to resting heart rate variability","volume":"173","author":[{"family":"Weiss","given":"Nicole H."},{"family":"Schick","given":"Melissa R."},{"family":"Waite","given":"Elinor E."},{"family":"Haliczer","given":"Lauren A."},{"family":"Dixon-Gordon","given":"Katherine L."}],"issued":{"date-parts":[["2021",4]]}}}],"schema":"https://github.com/citation-style-language/schema/raw/master/csl-citation.json"} </w:instrText>
      </w:r>
      <w:r w:rsidR="006D4590">
        <w:rPr>
          <w:szCs w:val="24"/>
        </w:rPr>
        <w:fldChar w:fldCharType="separate"/>
      </w:r>
      <w:r w:rsidR="000E4249" w:rsidRPr="000E4249">
        <w:t>(Watson et al., 1988; Weiss et al., 2021)</w:t>
      </w:r>
      <w:r w:rsidR="006D4590">
        <w:rPr>
          <w:szCs w:val="24"/>
        </w:rPr>
        <w:fldChar w:fldCharType="end"/>
      </w:r>
      <w:r w:rsidR="006D4590">
        <w:rPr>
          <w:szCs w:val="24"/>
        </w:rPr>
        <w:t xml:space="preserve">. These approaches </w:t>
      </w:r>
      <w:r w:rsidR="00801A78">
        <w:rPr>
          <w:szCs w:val="24"/>
        </w:rPr>
        <w:t>offer an efficient, reliable, and standardized means of assessing self-regulation</w:t>
      </w:r>
      <w:r w:rsidR="00260459">
        <w:rPr>
          <w:szCs w:val="24"/>
        </w:rPr>
        <w:t xml:space="preserve"> </w:t>
      </w:r>
      <w:r w:rsidR="006D4590">
        <w:rPr>
          <w:szCs w:val="24"/>
        </w:rPr>
        <w:t>but</w:t>
      </w:r>
      <w:ins w:id="39" w:author="Billy Mitchell" w:date="2024-07-23T13:28:00Z" w16du:dateUtc="2024-07-23T17:28:00Z">
        <w:r w:rsidR="00E968A5">
          <w:rPr>
            <w:szCs w:val="24"/>
          </w:rPr>
          <w:t xml:space="preserve"> make assumptions about the emotional states of subjects that</w:t>
        </w:r>
      </w:ins>
      <w:r w:rsidR="006D4590">
        <w:rPr>
          <w:szCs w:val="24"/>
        </w:rPr>
        <w:t xml:space="preserve"> </w:t>
      </w:r>
      <w:r w:rsidR="006D4590" w:rsidRPr="006D4590">
        <w:rPr>
          <w:szCs w:val="24"/>
        </w:rPr>
        <w:t>might not accurately reflect the</w:t>
      </w:r>
      <w:ins w:id="40" w:author="Billy Mitchell" w:date="2024-07-23T13:29:00Z" w16du:dateUtc="2024-07-23T17:29:00Z">
        <w:r w:rsidR="00E968A5">
          <w:rPr>
            <w:szCs w:val="24"/>
          </w:rPr>
          <w:t xml:space="preserve"> complexity</w:t>
        </w:r>
      </w:ins>
      <w:del w:id="41" w:author="Billy Mitchell" w:date="2024-07-23T13:29:00Z" w16du:dateUtc="2024-07-23T17:29:00Z">
        <w:r w:rsidR="006D4590" w:rsidRPr="006D4590" w:rsidDel="00E968A5">
          <w:rPr>
            <w:szCs w:val="24"/>
          </w:rPr>
          <w:delText xml:space="preserve"> </w:delText>
        </w:r>
        <w:r w:rsidR="006D4590" w:rsidDel="00E968A5">
          <w:rPr>
            <w:szCs w:val="24"/>
          </w:rPr>
          <w:delText>multidimensionality</w:delText>
        </w:r>
      </w:del>
      <w:r w:rsidR="006D4590">
        <w:rPr>
          <w:szCs w:val="24"/>
        </w:rPr>
        <w:t xml:space="preserve"> of</w:t>
      </w:r>
      <w:r w:rsidR="006D4590" w:rsidRPr="006D4590">
        <w:rPr>
          <w:szCs w:val="24"/>
        </w:rPr>
        <w:t xml:space="preserve"> emotional experience.</w:t>
      </w:r>
      <w:ins w:id="42" w:author="Billy Mitchell" w:date="2024-07-24T15:15:00Z" w16du:dateUtc="2024-07-24T19:15:00Z">
        <w:r w:rsidR="00EC4A40">
          <w:rPr>
            <w:szCs w:val="24"/>
          </w:rPr>
          <w:t xml:space="preserve"> As such, ER choice may more</w:t>
        </w:r>
      </w:ins>
      <w:ins w:id="43" w:author="Billy Mitchell" w:date="2024-07-24T15:20:00Z" w16du:dateUtc="2024-07-24T19:20:00Z">
        <w:r w:rsidR="00EC4A40">
          <w:rPr>
            <w:szCs w:val="24"/>
          </w:rPr>
          <w:t xml:space="preserve"> accurately reflect ER capacity than actualized ER behaviors </w:t>
        </w:r>
      </w:ins>
      <w:r w:rsidR="00EC4A40">
        <w:rPr>
          <w:szCs w:val="24"/>
        </w:rPr>
        <w:fldChar w:fldCharType="begin"/>
      </w:r>
      <w:r w:rsidR="008F145E">
        <w:rPr>
          <w:szCs w:val="24"/>
        </w:rPr>
        <w:instrText xml:space="preserve"> ADDIN ZOTERO_ITEM CSL_CITATION {"citationID":"6Gka234V","properties":{"formattedCitation":"(McRae &amp; Gross, 2020)","plainCitation":"(McRae &amp; Gross, 2020)","noteIndex":0},"citationItems":[{"id":810,"uris":["http://zotero.org/users/6239255/items/TKSD4XCM"],"itemData":{"id":810,"type":"article-journal","abstract":"Emotion regulation (ER) refers to attempts to influence emotions in ourselves or others. Over the past several decades, ER has become a popular topic across many subdisciplines within psychology. One framework that has helped to organize work on ER is the process model of ER, which distinguishes 5 families of strategies defined by when they impact the emotion generation process. The process model embeds these ER strategies in stages in which a need for regulation is identified, a strategy is selected and implemented, and monitoring occurs to track success. Much of the research to date has focused on a strategy called cognitive reappraisal, which involves changing how one thinks about a situation to influence one’s emotional response. Reappraisal is thought to be generally effective and adaptive, but there are important qualifications. In this article, we use reappraisal as an example to illustrate how we might consider 4 interrelated issues: (a) the consequences of using ER, either when instructed or spontaneous; (b) how ER success and frequency are shaped by individual and environmental determinants; (c) the psychological and neurobiological mechanisms that make ER possible; and (d) interventions that might improve how well and how often people use ER. (PsycINFO Database Record (c) 2020 APA, all rights reserved)","archive":"pdh","archive_location":"2020-03346-001","collection-title":"Fundamental Questions in Emotion Regulation","container-title":"Emotion","DOI":"10.1037/emo0000703","ISSN":"1528-3542","issue":"1","journalAbbreviation":"Emotion","note":"publisher: American Psychological Association","page":"1-9","source":"EBSCOhost","title":"Emotion regulation","volume":"20","author":[{"family":"McRae","given":"Kateri"},{"family":"Gross","given":"James J."}],"issued":{"date-parts":[["2020",2]]}}}],"schema":"https://github.com/citation-style-language/schema/raw/master/csl-citation.json"} </w:instrText>
      </w:r>
      <w:r w:rsidR="00EC4A40">
        <w:rPr>
          <w:szCs w:val="24"/>
        </w:rPr>
        <w:fldChar w:fldCharType="separate"/>
      </w:r>
      <w:r w:rsidR="00EC4A40" w:rsidRPr="00EC4A40">
        <w:t>(McRae &amp; Gross, 2020)</w:t>
      </w:r>
      <w:r w:rsidR="00EC4A40">
        <w:rPr>
          <w:szCs w:val="24"/>
        </w:rPr>
        <w:fldChar w:fldCharType="end"/>
      </w:r>
      <w:ins w:id="44" w:author="Billy Mitchell" w:date="2024-07-24T15:19:00Z" w16du:dateUtc="2024-07-24T19:19:00Z">
        <w:r w:rsidR="00EC4A40">
          <w:rPr>
            <w:szCs w:val="24"/>
          </w:rPr>
          <w:t>.</w:t>
        </w:r>
      </w:ins>
      <w:r w:rsidR="006D4590" w:rsidRPr="006D4590">
        <w:rPr>
          <w:szCs w:val="24"/>
        </w:rPr>
        <w:t xml:space="preserve"> </w:t>
      </w:r>
      <w:ins w:id="45" w:author="Billy Mitchell" w:date="2024-07-23T13:32:00Z" w16du:dateUtc="2024-07-23T17:32:00Z">
        <w:r w:rsidR="009D7878">
          <w:rPr>
            <w:szCs w:val="24"/>
          </w:rPr>
          <w:t xml:space="preserve">By relying upon these standardized manipulations, researchers are able to make a stronger casual claim regarding the </w:t>
        </w:r>
      </w:ins>
      <w:ins w:id="46" w:author="Billy Mitchell" w:date="2024-07-23T13:33:00Z" w16du:dateUtc="2024-07-23T17:33:00Z">
        <w:r w:rsidR="009D7878">
          <w:rPr>
            <w:szCs w:val="24"/>
          </w:rPr>
          <w:t xml:space="preserve">relationship between emotion intensity and regulation, but </w:t>
        </w:r>
      </w:ins>
      <w:ins w:id="47" w:author="Billy Mitchell" w:date="2024-07-26T00:51:00Z" w16du:dateUtc="2024-07-26T04:51:00Z">
        <w:r w:rsidR="0091050D">
          <w:rPr>
            <w:szCs w:val="24"/>
          </w:rPr>
          <w:t>this relationship</w:t>
        </w:r>
      </w:ins>
      <w:ins w:id="48" w:author="Billy Mitchell" w:date="2024-07-26T00:52:00Z" w16du:dateUtc="2024-07-26T04:52:00Z">
        <w:r w:rsidR="0091050D">
          <w:rPr>
            <w:szCs w:val="24"/>
          </w:rPr>
          <w:t xml:space="preserve"> appears complicated when </w:t>
        </w:r>
      </w:ins>
      <w:ins w:id="49" w:author="Billy Mitchell" w:date="2024-07-26T00:53:00Z" w16du:dateUtc="2024-07-26T04:53:00Z">
        <w:r w:rsidR="0091050D">
          <w:rPr>
            <w:szCs w:val="24"/>
          </w:rPr>
          <w:t xml:space="preserve">the predictor is self-reported or </w:t>
        </w:r>
      </w:ins>
      <w:ins w:id="50" w:author="Billy Mitchell" w:date="2024-07-26T00:52:00Z" w16du:dateUtc="2024-07-26T04:52:00Z">
        <w:r w:rsidR="0091050D">
          <w:rPr>
            <w:szCs w:val="24"/>
          </w:rPr>
          <w:t>disaggregated</w:t>
        </w:r>
      </w:ins>
      <w:ins w:id="51" w:author="Billy Mitchell" w:date="2024-07-23T13:37:00Z" w16du:dateUtc="2024-07-23T17:37:00Z">
        <w:r w:rsidR="009D7878">
          <w:rPr>
            <w:szCs w:val="24"/>
          </w:rPr>
          <w:t xml:space="preserve"> </w:t>
        </w:r>
      </w:ins>
      <w:r w:rsidR="009D7878">
        <w:rPr>
          <w:szCs w:val="24"/>
        </w:rPr>
        <w:fldChar w:fldCharType="begin"/>
      </w:r>
      <w:r w:rsidR="008F145E">
        <w:rPr>
          <w:szCs w:val="24"/>
        </w:rPr>
        <w:instrText xml:space="preserve"> ADDIN ZOTERO_ITEM CSL_CITATION {"citationID":"ponLlb59","properties":{"formattedCitation":"(Specker et al., 2024)","plainCitation":"(Specker et al., 2024)","noteIndex":0},"citationItems":[{"id":16268,"uris":["http://zotero.org/users/6239255/items/G3EMGA8U"],"itemData":{"id":16268,"type":"article-journal","abstract":"Regulatory selection flexibility—the ability to flexibly choose emotion regulation strategies that are appropriate to dynamic contextual demands—has been theorized as a critical component of adaptive emotional functioning. Despite this, little research has investigated whether individual differences in regulatory selection flexibility influence real-time emotional experiences. The current study aimed to test the effectiveness of regulatory selection flexibility in reducing negative affect while exposed to emotion-eliciting stimuli. Using a behavioral regulatory selection task, participants viewed negative images that differed in emotional intensity and selected between engagement cognitive change (reappraisal) or attentional disengagement (distraction) strategies to manage their emotional responses. Negative affect was rated immediately before and after the regulatory period, to index emotional experience. Greater regulatory selection flexibility was associated with greater reductions in negative affect. Our findings offer preliminary evidence for the immediate psychological benefit of regulatory selection flexibility and highlight some promising avenues for future research.","container-title":"Social Psychological and Personality Science","DOI":"10.1177/19485506231189002","ISSN":"1948-5506, 1948-5514","issue":"5","journalAbbreviation":"Social Psychological and Personality Science","language":"en","page":"561-569","source":"DOI.org (Crossref)","title":"Does Emotion Regulation Flexibility Work? Investigating the Effectiveness of Regulatory Selection Flexibility in Managing Negative Affect","title-short":"Does Emotion Regulation Flexibility Work?","volume":"15","author":[{"family":"Specker","given":"Philippa"},{"family":"Sheppes","given":"Gal"},{"family":"Nickerson","given":"Angela"}],"issued":{"date-parts":[["2024",7]]}}}],"schema":"https://github.com/citation-style-language/schema/raw/master/csl-citation.json"} </w:instrText>
      </w:r>
      <w:r w:rsidR="009D7878">
        <w:rPr>
          <w:szCs w:val="24"/>
        </w:rPr>
        <w:fldChar w:fldCharType="separate"/>
      </w:r>
      <w:r w:rsidR="000E4249" w:rsidRPr="000E4249">
        <w:t>(Specker et al., 2024)</w:t>
      </w:r>
      <w:r w:rsidR="009D7878">
        <w:rPr>
          <w:szCs w:val="24"/>
        </w:rPr>
        <w:fldChar w:fldCharType="end"/>
      </w:r>
      <w:ins w:id="52" w:author="Billy Mitchell" w:date="2024-07-23T13:37:00Z" w16du:dateUtc="2024-07-23T17:37:00Z">
        <w:r w:rsidR="009D7878">
          <w:rPr>
            <w:szCs w:val="24"/>
          </w:rPr>
          <w:t>.</w:t>
        </w:r>
      </w:ins>
    </w:p>
    <w:p w14:paraId="5C3BDAC1" w14:textId="1C63C8C1" w:rsidR="009D7878" w:rsidDel="009D7878" w:rsidRDefault="009D7878" w:rsidP="009D7878">
      <w:pPr>
        <w:spacing w:after="0" w:line="480" w:lineRule="auto"/>
        <w:ind w:left="0" w:firstLine="720"/>
        <w:rPr>
          <w:del w:id="53" w:author="Billy Mitchell" w:date="2024-07-23T13:41:00Z" w16du:dateUtc="2024-07-23T17:41:00Z"/>
          <w:moveTo w:id="54" w:author="Billy Mitchell" w:date="2024-07-23T13:41:00Z" w16du:dateUtc="2024-07-23T17:41:00Z"/>
          <w:szCs w:val="24"/>
        </w:rPr>
      </w:pPr>
      <w:moveToRangeStart w:id="55" w:author="Billy Mitchell" w:date="2024-07-23T13:41:00Z" w:name="move172634485"/>
      <w:moveTo w:id="56" w:author="Billy Mitchell" w:date="2024-07-23T13:41:00Z" w16du:dateUtc="2024-07-23T17:41:00Z">
        <w:r>
          <w:rPr>
            <w:szCs w:val="24"/>
          </w:rPr>
          <w:t>EMA</w:t>
        </w:r>
        <w:r w:rsidRPr="004E6FCA">
          <w:rPr>
            <w:szCs w:val="24"/>
          </w:rPr>
          <w:t xml:space="preserve"> studies</w:t>
        </w:r>
        <w:r>
          <w:rPr>
            <w:szCs w:val="24"/>
          </w:rPr>
          <w:t xml:space="preserve"> – another common means of studying ER – do more directly assess the external validity of ER strategy choice relationships by </w:t>
        </w:r>
        <w:r w:rsidRPr="004E6FCA">
          <w:rPr>
            <w:szCs w:val="24"/>
          </w:rPr>
          <w:t>captu</w:t>
        </w:r>
        <w:r>
          <w:rPr>
            <w:szCs w:val="24"/>
          </w:rPr>
          <w:t>ring</w:t>
        </w:r>
        <w:r w:rsidRPr="004E6FCA">
          <w:rPr>
            <w:szCs w:val="24"/>
          </w:rPr>
          <w:t xml:space="preserve"> </w:t>
        </w:r>
        <w:r>
          <w:rPr>
            <w:szCs w:val="24"/>
          </w:rPr>
          <w:t xml:space="preserve">emotionally evocative </w:t>
        </w:r>
        <w:r w:rsidRPr="004E6FCA">
          <w:rPr>
            <w:szCs w:val="24"/>
          </w:rPr>
          <w:t xml:space="preserve">events within the </w:t>
        </w:r>
        <w:r>
          <w:rPr>
            <w:szCs w:val="24"/>
          </w:rPr>
          <w:t>everyday lives</w:t>
        </w:r>
        <w:r w:rsidRPr="004E6FCA">
          <w:rPr>
            <w:szCs w:val="24"/>
          </w:rPr>
          <w:t xml:space="preserve"> of trained research participants (e.g.,</w:t>
        </w:r>
        <w:r>
          <w:rPr>
            <w:szCs w:val="24"/>
          </w:rPr>
          <w:t xml:space="preserve"> </w:t>
        </w:r>
        <w:r>
          <w:rPr>
            <w:szCs w:val="24"/>
          </w:rPr>
          <w:fldChar w:fldCharType="begin"/>
        </w:r>
      </w:moveTo>
      <w:r w:rsidR="008F145E">
        <w:rPr>
          <w:szCs w:val="24"/>
        </w:rPr>
        <w:instrText xml:space="preserve"> ADDIN ZOTERO_ITEM CSL_CITATION {"citationID":"sXKq1bQk","properties":{"formattedCitation":"(Haines et al., 2016; Heiy &amp; Cheavens, 2014)","plainCitation":"(Haines et al., 2016; Heiy &amp; Cheavens, 2014)","dontUpdate":true,"noteIndex":0},"citationItems":[{"id":2918,"uris":["http://zotero.org/users/6239255/items/K8FTP7V9"],"itemData":{"id":2918,"type":"article-journal","abstract":"The ability to regulate emotions is central to well-being, but healthy emotion regulation may not merely be about using the 'right' strategies. According to the strategy-situation-fit hypothesis, emotion-regulation strategies are conducive to well-being only when used in appropriate contexts. This study is the first to test the strategy-situation-fit hypothesis using ecological momentary assessment of cognitive reappraisal—a putatively adaptive strategy. We expected people who used reappraisal more in uncontrollable situations and less in controllable situations to have greater well-being than people with the opposite pattern of reappraisal use. Healthy participants (n = 74) completed measures of well-being in the lab and used a smartphone app to report their use of reappraisal and perceived controllability of their environment 10 times a day for 1 week. Results supported the strategy-situation-fit hypothesis. Participants with relatively high well-being used reappraisal more in situations they perceived as lower in controllability and less in situations they perceived as higher in controllability. In contrast, we found little evidence for an association between greater well-being and greater mean use of reappraisal across situations. (PsycINFO Database Record (c) 2019 APA, all rights reserved)","archive":"psyh","archive_location":"2016-60103-011","container-title":"Psychological Science","DOI":"10.1177/0956797616669086","ISSN":"0956-7976","issue":"12","journalAbbreviation":"Psychological Science","note":"publisher: Sage Publications","page":"1651-1659","source":"EBSCOhost","title":"The wisdom to know the difference: Strategy-situation fit in emotion regulation in daily life is associated with well-being","volume":"27","author":[{"family":"Haines","given":"Simon J."},{"family":"Gleeson","given":"John"},{"family":"Kuppens","given":"Peter"},{"family":"Hollenstein","given":"Tom"},{"family":"Ciarrochi","given":"Joseph"},{"family":"Labuschagne","given":"Izelle"},{"family":"Grace","given":"Caitlin"},{"family":"Koval","given":"Peter"}],"issued":{"date-parts":[["2016",12]]}}},{"id":2643,"uris":["http://zotero.org/users/6239255/items/TZ6NPRN8"],"itemData":{"id":2643,"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S."}],"issued":{"date-parts":[["2014",10]]}}}],"schema":"https://github.com/citation-style-language/schema/raw/master/csl-citation.json"} </w:instrText>
      </w:r>
      <w:moveTo w:id="57" w:author="Billy Mitchell" w:date="2024-07-23T13:41:00Z" w16du:dateUtc="2024-07-23T17:41:00Z">
        <w:r>
          <w:rPr>
            <w:szCs w:val="24"/>
          </w:rPr>
          <w:fldChar w:fldCharType="separate"/>
        </w:r>
        <w:r w:rsidRPr="00E63707">
          <w:t>Haines et al., 2016; Heiy &amp; Cheavens, 2014)</w:t>
        </w:r>
        <w:r>
          <w:rPr>
            <w:szCs w:val="24"/>
          </w:rPr>
          <w:fldChar w:fldCharType="end"/>
        </w:r>
        <w:r w:rsidRPr="004E6FCA">
          <w:rPr>
            <w:szCs w:val="24"/>
          </w:rPr>
          <w:t xml:space="preserve">. However, most people are not trained to consider their </w:t>
        </w:r>
        <w:r>
          <w:rPr>
            <w:szCs w:val="24"/>
          </w:rPr>
          <w:t>ER</w:t>
        </w:r>
        <w:r w:rsidRPr="004E6FCA">
          <w:rPr>
            <w:szCs w:val="24"/>
          </w:rPr>
          <w:t xml:space="preserve"> strategies in their daily lives and are not prompted or primed to engage regulatory control before an emotional event </w:t>
        </w:r>
        <w:r w:rsidRPr="004E6FCA">
          <w:rPr>
            <w:szCs w:val="24"/>
          </w:rPr>
          <w:lastRenderedPageBreak/>
          <w:t xml:space="preserve">occurs </w:t>
        </w:r>
        <w:r>
          <w:rPr>
            <w:szCs w:val="24"/>
          </w:rPr>
          <w:fldChar w:fldCharType="begin"/>
        </w:r>
      </w:moveTo>
      <w:r w:rsidR="008F145E">
        <w:rPr>
          <w:szCs w:val="24"/>
        </w:rPr>
        <w:instrText xml:space="preserve"> ADDIN ZOTERO_ITEM CSL_CITATION {"citationID":"ZWU8ymyw","properties":{"formattedCitation":"(Friedman &amp; Gustavson, 2022)","plainCitation":"(Friedman &amp; Gustavson, 2022)","noteIndex":0},"citationItems":[{"id":1853,"uris":["http://zotero.org/users/6239255/items/W8G54TLU"],"itemData":{"id":1853,"type":"article-journal","abstract":"The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moveTo w:id="58" w:author="Billy Mitchell" w:date="2024-07-23T13:41:00Z" w16du:dateUtc="2024-07-23T17:41:00Z">
        <w:r>
          <w:rPr>
            <w:szCs w:val="24"/>
          </w:rPr>
          <w:fldChar w:fldCharType="separate"/>
        </w:r>
      </w:moveTo>
      <w:r w:rsidR="000E4249" w:rsidRPr="000E4249">
        <w:t>(Friedman &amp; Gustavson, 2022)</w:t>
      </w:r>
      <w:moveTo w:id="59" w:author="Billy Mitchell" w:date="2024-07-23T13:41:00Z" w16du:dateUtc="2024-07-23T17:41:00Z">
        <w:r>
          <w:rPr>
            <w:szCs w:val="24"/>
          </w:rPr>
          <w:fldChar w:fldCharType="end"/>
        </w:r>
        <w:r w:rsidRPr="004E6FCA">
          <w:rPr>
            <w:szCs w:val="24"/>
          </w:rPr>
          <w:t>.</w:t>
        </w:r>
        <w:r>
          <w:rPr>
            <w:szCs w:val="24"/>
          </w:rPr>
          <w:t xml:space="preserve"> As such, training participants </w:t>
        </w:r>
      </w:moveTo>
      <w:ins w:id="60" w:author="Billy Mitchell" w:date="2024-07-26T00:53:00Z" w16du:dateUtc="2024-07-26T04:53:00Z">
        <w:r w:rsidR="0091050D">
          <w:rPr>
            <w:szCs w:val="24"/>
          </w:rPr>
          <w:t xml:space="preserve">in these studies </w:t>
        </w:r>
      </w:ins>
      <w:moveTo w:id="61" w:author="Billy Mitchell" w:date="2024-07-23T13:41:00Z" w16du:dateUtc="2024-07-23T17:41:00Z">
        <w:r>
          <w:rPr>
            <w:szCs w:val="24"/>
          </w:rPr>
          <w:t>may</w:t>
        </w:r>
      </w:moveTo>
      <w:ins w:id="62" w:author="Billy Mitchell" w:date="2024-07-26T00:53:00Z" w16du:dateUtc="2024-07-26T04:53:00Z">
        <w:r w:rsidR="0091050D">
          <w:rPr>
            <w:szCs w:val="24"/>
          </w:rPr>
          <w:t xml:space="preserve"> also</w:t>
        </w:r>
      </w:ins>
      <w:moveTo w:id="63" w:author="Billy Mitchell" w:date="2024-07-23T13:41:00Z" w16du:dateUtc="2024-07-23T17:41:00Z">
        <w:r>
          <w:rPr>
            <w:szCs w:val="24"/>
          </w:rPr>
          <w:t xml:space="preserve"> introduce important but often underappreciated deviations in regulatory behaviors from how untrained counterparts might respond in the same situation. </w:t>
        </w:r>
      </w:moveTo>
    </w:p>
    <w:moveToRangeEnd w:id="55"/>
    <w:p w14:paraId="11EC2FCA" w14:textId="77777777" w:rsidR="009D7878" w:rsidRDefault="009D7878" w:rsidP="009D7878">
      <w:pPr>
        <w:spacing w:after="0" w:line="480" w:lineRule="auto"/>
        <w:ind w:left="0" w:firstLine="720"/>
        <w:rPr>
          <w:ins w:id="64" w:author="Billy Mitchell" w:date="2024-07-23T13:40:00Z" w16du:dateUtc="2024-07-23T17:40:00Z"/>
          <w:szCs w:val="24"/>
        </w:rPr>
      </w:pPr>
    </w:p>
    <w:p w14:paraId="7AD37E05" w14:textId="227688CC" w:rsidR="00CC49B2" w:rsidRDefault="00EF55CB" w:rsidP="00C6526E">
      <w:pPr>
        <w:spacing w:after="0" w:line="480" w:lineRule="auto"/>
        <w:ind w:left="0" w:firstLine="720"/>
        <w:rPr>
          <w:szCs w:val="24"/>
        </w:rPr>
      </w:pPr>
      <w:r w:rsidRPr="00EF55CB">
        <w:rPr>
          <w:szCs w:val="24"/>
        </w:rPr>
        <w:t>Contemporary constructivist theories posit that emotions are not fixed reactions but are instead shaped dynamically by cognitive and social processe</w:t>
      </w:r>
      <w:r>
        <w:rPr>
          <w:szCs w:val="24"/>
        </w:rPr>
        <w:t xml:space="preserve">s, </w:t>
      </w:r>
      <w:r w:rsidRPr="00EF55CB">
        <w:rPr>
          <w:szCs w:val="24"/>
        </w:rPr>
        <w:t>encompass</w:t>
      </w:r>
      <w:r>
        <w:rPr>
          <w:szCs w:val="24"/>
        </w:rPr>
        <w:t>ing</w:t>
      </w:r>
      <w:r w:rsidRPr="00EF55CB">
        <w:rPr>
          <w:szCs w:val="24"/>
        </w:rPr>
        <w:t xml:space="preserve"> one</w:t>
      </w:r>
      <w:r>
        <w:rPr>
          <w:szCs w:val="24"/>
        </w:rPr>
        <w:t>’</w:t>
      </w:r>
      <w:r w:rsidRPr="00EF55CB">
        <w:rPr>
          <w:szCs w:val="24"/>
        </w:rPr>
        <w:t>s personal interpretations, beliefs, and social interactions</w:t>
      </w:r>
      <w:r>
        <w:rPr>
          <w:szCs w:val="24"/>
        </w:rPr>
        <w:t xml:space="preserve"> </w:t>
      </w:r>
      <w:r>
        <w:rPr>
          <w:szCs w:val="24"/>
        </w:rPr>
        <w:fldChar w:fldCharType="begin"/>
      </w:r>
      <w:r w:rsidR="008F145E">
        <w:rPr>
          <w:szCs w:val="24"/>
        </w:rPr>
        <w:instrText xml:space="preserve"> ADDIN ZOTERO_ITEM CSL_CITATION {"citationID":"4YVGyocs","properties":{"formattedCitation":"(Lindquist et al., 2012)","plainCitation":"(Lindquist et al., 2012)","noteIndex":0},"citationItems":[{"id":924,"uris":["http://zotero.org/users/6239255/items/5UHANVN6"],"itemData":{"id":924,"type":"article-journal","abstract":"Researchers have wondered how the brain creates emotions since the early days of psychological science. With a surge of studies in affective neuroscience in recent decades, scientists are poised to answer this question. In this target article, we present a meta-analytic summary of the neuroimaging literature on human emotion. We compare the locationist approach (i.e., the hypothesis that discrete emotion categories consistently and specifically correspond to distinct brain regions) with the psychological constructionist approach (i.e., the hypothesis that discrete emotion categories are constructed of more general brain networks not specific to those categories) to better understand the brain basis of emotion. We review both locationist and psychological constructionist hypotheses of brain-emotion correspondence and report meta-analytic findings bearing on these hypotheses. Overall, we found little evidence that discrete emotion categories can be consistently and specifically localized to distinct brain regions. Instead, we found evidence that is consistent with a psychological constructionist approach to the mind: A set of interacting brain regions commonly involved in basic psychological operations of both an emotional and non-emotional nature are active during emotion experience and perception across a range of discrete emotion categories.","container-title":"The Behavioral and Brain Sciences","DOI":"10.1017/S0140525X11000446","ISSN":"1469-1825","issue":"3","journalAbbreviation":"Behav Brain Sci","language":"eng","note":"PMID: 22617651\nPMCID: PMC4329228","page":"121-143","source":"PubMed","title":"The brain basis of emotion: a meta-analytic review","title-short":"The brain basis of emotion","volume":"35","author":[{"family":"Lindquist","given":"Kristen A."},{"family":"Wager","given":"Tor D."},{"family":"Kober","given":"Hedy"},{"family":"Bliss-Moreau","given":"Eliza"},{"family":"Barrett","given":"Lisa Feldman"}],"issued":{"date-parts":[["2012",6]]}}}],"schema":"https://github.com/citation-style-language/schema/raw/master/csl-citation.json"} </w:instrText>
      </w:r>
      <w:r>
        <w:rPr>
          <w:szCs w:val="24"/>
        </w:rPr>
        <w:fldChar w:fldCharType="separate"/>
      </w:r>
      <w:r w:rsidR="000E4249" w:rsidRPr="000E4249">
        <w:t>(Lindquist et al., 2012)</w:t>
      </w:r>
      <w:r>
        <w:rPr>
          <w:szCs w:val="24"/>
        </w:rPr>
        <w:fldChar w:fldCharType="end"/>
      </w:r>
      <w:r w:rsidRPr="00EF55CB">
        <w:rPr>
          <w:szCs w:val="24"/>
        </w:rPr>
        <w:t xml:space="preserve">. </w:t>
      </w:r>
      <w:r w:rsidR="00753C04">
        <w:rPr>
          <w:szCs w:val="24"/>
        </w:rPr>
        <w:t xml:space="preserve">Study designs that prioritize external validity </w:t>
      </w:r>
      <w:r w:rsidR="00A36FC8">
        <w:rPr>
          <w:szCs w:val="24"/>
        </w:rPr>
        <w:t>promote</w:t>
      </w:r>
      <w:r w:rsidR="00CC49B2">
        <w:rPr>
          <w:szCs w:val="24"/>
        </w:rPr>
        <w:t xml:space="preserve"> participant- or stimulus-level</w:t>
      </w:r>
      <w:r w:rsidR="00753C04">
        <w:rPr>
          <w:szCs w:val="24"/>
        </w:rPr>
        <w:t xml:space="preserve"> idiosyncratic experiences that are pivotal to developing working generative models of how the world around us works </w:t>
      </w:r>
      <w:r w:rsidR="00753C04">
        <w:rPr>
          <w:szCs w:val="24"/>
        </w:rPr>
        <w:fldChar w:fldCharType="begin"/>
      </w:r>
      <w:r w:rsidR="008F145E">
        <w:rPr>
          <w:szCs w:val="24"/>
        </w:rPr>
        <w:instrText xml:space="preserve"> ADDIN ZOTERO_ITEM CSL_CITATION {"citationID":"fB759Csd","properties":{"formattedCitation":"(Lee et al., 2021)","plainCitation":"(Lee et al., 2021)","noteIndex":0},"citationItems":[{"id":8,"uris":["http://zotero.org/users/6239255/items/4W8KVN9L"],"itemData":{"id":8,"type":"article-journal","abstract":"The neural bases of affective experience remain elusive. Early neuroscience models of affect searched for specific brain regions that uniquely carried out the computations that underlie dimensions of valence and arousal. However, a growing body of work has failed to identify these circuits. Research turned to multivariate analyses, but these strategies, too, have made limited progress. Predictive processing models offer exciting new directions to address this problem. Here, we use predictive processing models as a lens to critique prevailing functional neuroimaging research practices in affective neuroscience. Our review highlights how much work relies on rigid assumptions that are inconsistent with a predictive processing approach. We outline the central aspects of a predictive processing model and draw out their implications for research in affective and cognitive neuroscience. Predictive models motivate a reformulation of “reverse inference” in cognitive neuroscience, and placing a greater emphasis on external validity in experimental design.","container-title":"Neuroscience &amp; Biobehavioral Reviews","DOI":"10.1016/j.neubiorev.2021.09.009","ISSN":"01497634","journalAbbreviation":"Neuroscience &amp; Biobehavioral Reviews","language":"en","page":"211-228","source":"DOI.org (Crossref)","title":"Predictive processing models and affective neuroscience","volume":"131","author":[{"family":"Lee","given":"Kent M."},{"family":"Ferreira-Santos","given":"Fernando"},{"family":"Satpute","given":"Ajay B."}],"issued":{"date-parts":[["2021",12]]}}}],"schema":"https://github.com/citation-style-language/schema/raw/master/csl-citation.json"} </w:instrText>
      </w:r>
      <w:r w:rsidR="00753C04">
        <w:rPr>
          <w:szCs w:val="24"/>
        </w:rPr>
        <w:fldChar w:fldCharType="separate"/>
      </w:r>
      <w:r w:rsidR="000E4249" w:rsidRPr="000E4249">
        <w:t>(Lee et al., 2021)</w:t>
      </w:r>
      <w:r w:rsidR="00753C04">
        <w:rPr>
          <w:szCs w:val="24"/>
        </w:rPr>
        <w:fldChar w:fldCharType="end"/>
      </w:r>
      <w:r w:rsidR="00753C04">
        <w:rPr>
          <w:szCs w:val="24"/>
        </w:rPr>
        <w:t xml:space="preserve">. </w:t>
      </w:r>
      <w:ins w:id="65" w:author="Billy Mitchell" w:date="2024-07-26T00:55:00Z" w16du:dateUtc="2024-07-26T04:55:00Z">
        <w:r w:rsidR="005B30CF">
          <w:rPr>
            <w:szCs w:val="24"/>
          </w:rPr>
          <w:t>Free</w:t>
        </w:r>
      </w:ins>
      <w:del w:id="66" w:author="Billy Mitchell" w:date="2024-07-26T00:55:00Z" w16du:dateUtc="2024-07-26T04:55:00Z">
        <w:r w:rsidR="0029016E" w:rsidDel="005B30CF">
          <w:rPr>
            <w:szCs w:val="24"/>
          </w:rPr>
          <w:delText>Free</w:delText>
        </w:r>
      </w:del>
      <w:r w:rsidR="0029016E">
        <w:rPr>
          <w:szCs w:val="24"/>
        </w:rPr>
        <w:t>-response capture</w:t>
      </w:r>
      <w:ins w:id="67" w:author="Billy Mitchell" w:date="2024-07-26T00:54:00Z" w16du:dateUtc="2024-07-26T04:54:00Z">
        <w:r w:rsidR="005B30CF">
          <w:rPr>
            <w:szCs w:val="24"/>
          </w:rPr>
          <w:t xml:space="preserve"> may</w:t>
        </w:r>
      </w:ins>
      <w:ins w:id="68" w:author="Billy Mitchell" w:date="2024-07-26T00:55:00Z" w16du:dateUtc="2024-07-26T04:55:00Z">
        <w:r w:rsidR="005B30CF">
          <w:rPr>
            <w:szCs w:val="24"/>
          </w:rPr>
          <w:t xml:space="preserve"> </w:t>
        </w:r>
      </w:ins>
      <w:del w:id="69" w:author="Billy Mitchell" w:date="2024-07-26T00:55:00Z" w16du:dateUtc="2024-07-26T04:55:00Z">
        <w:r w:rsidR="0029016E" w:rsidDel="005B30CF">
          <w:rPr>
            <w:szCs w:val="24"/>
          </w:rPr>
          <w:delText>, more than discretely categorized self-report</w:delText>
        </w:r>
      </w:del>
      <w:del w:id="70" w:author="Billy Mitchell" w:date="2024-07-26T00:54:00Z" w16du:dateUtc="2024-07-26T04:54:00Z">
        <w:r w:rsidR="0029016E" w:rsidDel="005B30CF">
          <w:rPr>
            <w:szCs w:val="24"/>
          </w:rPr>
          <w:delText>s</w:delText>
        </w:r>
      </w:del>
      <w:del w:id="71" w:author="Billy Mitchell" w:date="2024-07-26T00:55:00Z" w16du:dateUtc="2024-07-26T04:55:00Z">
        <w:r w:rsidR="0029016E" w:rsidDel="005B30CF">
          <w:rPr>
            <w:szCs w:val="24"/>
          </w:rPr>
          <w:delText xml:space="preserve"> or unipolar scales,</w:delText>
        </w:r>
      </w:del>
      <w:del w:id="72" w:author="Billy Mitchell" w:date="2024-07-26T00:54:00Z" w16du:dateUtc="2024-07-26T04:54:00Z">
        <w:r w:rsidR="0029016E" w:rsidDel="005B30CF">
          <w:rPr>
            <w:szCs w:val="24"/>
          </w:rPr>
          <w:delText xml:space="preserve"> may</w:delText>
        </w:r>
      </w:del>
      <w:del w:id="73" w:author="Billy Mitchell" w:date="2024-07-26T00:55:00Z" w16du:dateUtc="2024-07-26T04:55:00Z">
        <w:r w:rsidR="0029016E" w:rsidDel="005B30CF">
          <w:rPr>
            <w:szCs w:val="24"/>
          </w:rPr>
          <w:delText xml:space="preserve"> </w:delText>
        </w:r>
      </w:del>
      <w:r w:rsidR="0029016E">
        <w:rPr>
          <w:szCs w:val="24"/>
        </w:rPr>
        <w:t>require fewer a priori assumptions from researchers about a participant’s emotional experience</w:t>
      </w:r>
      <w:ins w:id="74" w:author="Billy Mitchell" w:date="2024-07-26T00:55:00Z" w16du:dateUtc="2024-07-26T04:55:00Z">
        <w:r w:rsidR="005B30CF">
          <w:rPr>
            <w:szCs w:val="24"/>
          </w:rPr>
          <w:t xml:space="preserve"> </w:t>
        </w:r>
        <w:r w:rsidR="005B30CF">
          <w:rPr>
            <w:szCs w:val="24"/>
          </w:rPr>
          <w:t xml:space="preserve">than </w:t>
        </w:r>
      </w:ins>
      <w:ins w:id="75" w:author="Billy Mitchell" w:date="2024-07-26T00:56:00Z" w16du:dateUtc="2024-07-26T04:56:00Z">
        <w:r w:rsidR="005B30CF">
          <w:rPr>
            <w:szCs w:val="24"/>
          </w:rPr>
          <w:t xml:space="preserve">pre-determined self-report options or standardized </w:t>
        </w:r>
      </w:ins>
      <w:ins w:id="76" w:author="Billy Mitchell" w:date="2024-07-26T00:55:00Z" w16du:dateUtc="2024-07-26T04:55:00Z">
        <w:r w:rsidR="005B30CF">
          <w:rPr>
            <w:szCs w:val="24"/>
          </w:rPr>
          <w:t>scales</w:t>
        </w:r>
      </w:ins>
      <w:r w:rsidR="0029016E">
        <w:rPr>
          <w:szCs w:val="24"/>
        </w:rPr>
        <w:t xml:space="preserve">, thus reducing unintended researcher influence </w:t>
      </w:r>
      <w:r w:rsidR="0029016E">
        <w:rPr>
          <w:szCs w:val="24"/>
        </w:rPr>
        <w:fldChar w:fldCharType="begin"/>
      </w:r>
      <w:r w:rsidR="008F145E">
        <w:rPr>
          <w:szCs w:val="24"/>
        </w:rPr>
        <w:instrText xml:space="preserve"> ADDIN ZOTERO_ITEM CSL_CITATION {"citationID":"yaMhrKki","properties":{"formattedCitation":"(Gendron et al., 2012; Lindquist et al., 2006)","plainCitation":"(Gendron et al., 2012; Lindquist et al., 2006)","noteIndex":0},"citationItems":[{"id":2906,"uris":["http://zotero.org/users/6239255/items/K37HISUA"],"itemData":{"id":2906,"type":"article-journal","abstract":"People believe they see emotion written on the faces of other people. In an instant, simple facial actions are transformed into information about another's emotional state. The present research examined whether a perceiver unknowingly contributes to emotion perception with emotion word knowledge. We present 2 studies that together support a role for emotion concepts in the formation of visual percepts of emotion. As predicted, we found that perceptual priming of emotional faces (e.g., a scowling face) was disrupted when the accessibility of a relevant emotion word (e.g., anger) was temporarily reduced, demonstrating that the exact same face was encoded differently when a word was accessible versus when it was not. The implications of these findings for a linguistically relative view of emotion perception are discussed.","container-title":"Emotion","DOI":"10.1037/a0026007","ISSN":"1931-1516, 1528-3542","issue":"2","journalAbbreviation":"Emotion","language":"en","page":"314-325","source":"DOI.org (Crossref)","title":"Emotion words shape emotion percepts.","volume":"12","author":[{"family":"Gendron","given":"Maria"},{"family":"Lindquist","given":"Kristen A."},{"family":"Barsalou","given":"Lawrence"},{"family":"Barrett","given":"Lisa Feldman"}],"issued":{"date-parts":[["2012"]]}}},{"id":2907,"uris":["http://zotero.org/users/6239255/items/WSLUHFIR"],"itemData":{"id":2907,"type":"article-journal","abstract":"Three studies assessed the relationship between language and the perception of emotion. The authors predicted and found that the accessibility of emotion words influenced participants’ speed or accuracy in perceiving facial behaviors depicting emotion. Specifically, emotion words were either primed or temporarily made less accessible using a semantic satiation procedure. In Studies 1 and 2, participants were slower to categorize facial behaviors depicting emotion (i.e., a face depicting anger) after an emotion word (e.g., “anger”) was satiated. In Study 3, participants were less accurate to categorize facial behaviors depicting emotion after an emotion word was satiated. The implications of these findings for a linguistically relative view of emotion perception are discussed.","container-title":"Emotion","DOI":"10.1037/1528-3542.6.1.125","ISSN":"1931-1516, 1528-3542","issue":"1","journalAbbreviation":"Emotion","language":"en","page":"125-138","source":"DOI.org (Crossref)","title":"Language and the perception of emotion.","volume":"6","author":[{"family":"Lindquist","given":"Kristen A."},{"family":"Barrett","given":"Lisa Feldman"},{"family":"Bliss-Moreau","given":"Eliza"},{"family":"Russell","given":"James A."}],"issued":{"date-parts":[["2006"]]}}}],"schema":"https://github.com/citation-style-language/schema/raw/master/csl-citation.json"} </w:instrText>
      </w:r>
      <w:r w:rsidR="0029016E">
        <w:rPr>
          <w:szCs w:val="24"/>
        </w:rPr>
        <w:fldChar w:fldCharType="separate"/>
      </w:r>
      <w:r w:rsidR="000E4249" w:rsidRPr="000E4249">
        <w:t>(Gendron et al., 2012; Lindquist et al., 2006)</w:t>
      </w:r>
      <w:r w:rsidR="0029016E">
        <w:rPr>
          <w:szCs w:val="24"/>
        </w:rPr>
        <w:fldChar w:fldCharType="end"/>
      </w:r>
      <w:r w:rsidR="0029016E">
        <w:rPr>
          <w:szCs w:val="24"/>
        </w:rPr>
        <w:t xml:space="preserve"> and improving generalizability </w:t>
      </w:r>
      <w:r w:rsidR="0029016E">
        <w:rPr>
          <w:szCs w:val="24"/>
        </w:rPr>
        <w:fldChar w:fldCharType="begin"/>
      </w:r>
      <w:r w:rsidR="008F145E">
        <w:rPr>
          <w:szCs w:val="24"/>
        </w:rPr>
        <w:instrText xml:space="preserve"> ADDIN ZOTERO_ITEM CSL_CITATION {"citationID":"uLofgFxQ","properties":{"formattedCitation":"(Miller et al., 2019)","plainCitation":"(Miller et al., 2019)","noteIndex":0},"citationItems":[{"id":7,"uris":["http://zotero.org/users/6239255/items/QN8569FK"],"itemData":{"id":7,"type":"article-journal","container-title":"Psychological Inquiry","DOI":"10.1080/1047840X.2019.1693866","ISSN":"1047-840X, 1532-7965","issue":"4","journalAbbreviation":"Psychological Inquiry","language":"en","page":"173-202","source":"DOI.org (Crossref)","title":"Causal Inference in Generalizable Environments: Systematic Representative Design","title-short":"Causal Inference in Generalizable Environments","volume":"30","author":[{"family":"Miller","given":"Lynn C."},{"family":"Shaikh","given":"Sonia Jawaid"},{"family":"Jeong","given":"David C."},{"family":"Wang","given":"Liyuan"},{"family":"Gillig","given":"Traci K."},{"family":"Godoy","given":"Carlos G."},{"family":"Appleby","given":"Paul R."},{"family":"Corsbie-Massay","given":"Charisse L."},{"family":"Marsella","given":"Stacy"},{"family":"Christensen","given":"John L."},{"family":"Read","given":"Stephen J."}],"issued":{"date-parts":[["2019",10,2]]}}}],"schema":"https://github.com/citation-style-language/schema/raw/master/csl-citation.json"} </w:instrText>
      </w:r>
      <w:r w:rsidR="0029016E">
        <w:rPr>
          <w:szCs w:val="24"/>
        </w:rPr>
        <w:fldChar w:fldCharType="separate"/>
      </w:r>
      <w:r w:rsidR="000E4249" w:rsidRPr="000E4249">
        <w:t>(Miller et al., 2019)</w:t>
      </w:r>
      <w:r w:rsidR="0029016E">
        <w:rPr>
          <w:szCs w:val="24"/>
        </w:rPr>
        <w:fldChar w:fldCharType="end"/>
      </w:r>
      <w:r w:rsidR="0029016E" w:rsidRPr="006D4590">
        <w:rPr>
          <w:szCs w:val="24"/>
        </w:rPr>
        <w:t>.</w:t>
      </w:r>
      <w:r w:rsidR="0029016E">
        <w:rPr>
          <w:szCs w:val="24"/>
        </w:rPr>
        <w:t xml:space="preserve"> </w:t>
      </w:r>
      <w:r w:rsidR="00C6526E">
        <w:rPr>
          <w:szCs w:val="24"/>
        </w:rPr>
        <w:t xml:space="preserve">Applying </w:t>
      </w:r>
      <w:r w:rsidR="00C6526E" w:rsidRPr="00EF55CB">
        <w:rPr>
          <w:szCs w:val="24"/>
        </w:rPr>
        <w:t xml:space="preserve">natural language processing </w:t>
      </w:r>
      <w:r w:rsidR="00C6526E">
        <w:rPr>
          <w:szCs w:val="24"/>
        </w:rPr>
        <w:t xml:space="preserve">techniques to free-response data can improve our ability to capture the </w:t>
      </w:r>
      <w:r w:rsidR="00C6526E" w:rsidRPr="00EF55CB">
        <w:rPr>
          <w:szCs w:val="24"/>
        </w:rPr>
        <w:t>multifaceted</w:t>
      </w:r>
      <w:r w:rsidR="00C6526E">
        <w:rPr>
          <w:szCs w:val="24"/>
        </w:rPr>
        <w:t xml:space="preserve">, </w:t>
      </w:r>
      <w:del w:id="77" w:author="Billy Mitchell" w:date="2024-07-26T00:56:00Z" w16du:dateUtc="2024-07-26T04:56:00Z">
        <w:r w:rsidR="00C6526E" w:rsidDel="005B30CF">
          <w:rPr>
            <w:szCs w:val="24"/>
          </w:rPr>
          <w:delText xml:space="preserve">idiosyncratic </w:delText>
        </w:r>
      </w:del>
      <w:ins w:id="78" w:author="Billy Mitchell" w:date="2024-07-26T00:56:00Z" w16du:dateUtc="2024-07-26T04:56:00Z">
        <w:r w:rsidR="005B30CF">
          <w:rPr>
            <w:szCs w:val="24"/>
          </w:rPr>
          <w:t>idio</w:t>
        </w:r>
        <w:r w:rsidR="005B30CF">
          <w:rPr>
            <w:szCs w:val="24"/>
          </w:rPr>
          <w:t>graphic</w:t>
        </w:r>
        <w:r w:rsidR="005B30CF">
          <w:rPr>
            <w:szCs w:val="24"/>
          </w:rPr>
          <w:t xml:space="preserve"> </w:t>
        </w:r>
      </w:ins>
      <w:r w:rsidR="00C6526E" w:rsidRPr="00EF55CB">
        <w:rPr>
          <w:szCs w:val="24"/>
        </w:rPr>
        <w:t>emotional experiences</w:t>
      </w:r>
      <w:r w:rsidR="00C6526E">
        <w:rPr>
          <w:szCs w:val="24"/>
        </w:rPr>
        <w:t xml:space="preserve"> </w:t>
      </w:r>
      <w:r w:rsidR="00C6526E" w:rsidRPr="006D4590">
        <w:rPr>
          <w:szCs w:val="24"/>
        </w:rPr>
        <w:t>that constructivist frameworks emphasize</w:t>
      </w:r>
      <w:r w:rsidR="00C6526E">
        <w:rPr>
          <w:szCs w:val="24"/>
        </w:rPr>
        <w:t xml:space="preserve"> </w:t>
      </w:r>
      <w:r w:rsidR="00C6526E">
        <w:rPr>
          <w:szCs w:val="24"/>
        </w:rPr>
        <w:fldChar w:fldCharType="begin"/>
      </w:r>
      <w:r w:rsidR="008F145E">
        <w:rPr>
          <w:szCs w:val="24"/>
        </w:rPr>
        <w:instrText xml:space="preserve"> ADDIN ZOTERO_ITEM CSL_CITATION {"citationID":"TGs4nlVU","properties":{"formattedCitation":"(Mohammad, 2018)","plainCitation":"(Mohammad, 2018)","noteIndex":0},"citationItems":[{"id":2568,"uris":["http://zotero.org/users/6239255/items/564VCCHQ"],"itemData":{"id":2568,"type":"paper-conference","abstract":"Words play a central role in language and thought. Factor analysis studies have shown that the primary dimensions of meaning are valence, arousal, and dominance (VAD). We present the NRC VAD Lexicon, which has human ratings of valence, arousal, and dominance for more than 20,000 English words. We use Best–Worst Scaling to obtain ﬁne-grained scores and address issues of annotation consistency that plague traditional rating scale methods of annotation. We show that the ratings obtained are vastly more reliable than those in existing lexicons. We also show that there exist statistically signiﬁcant differences in the shared understanding of valence, arousal, and dominance across demographic variables such as age, gender, and personality.","container-title":"Proceedings of the 56th Annual Meeting of the Association for Computational Linguistics (Volume 1: Long Papers)","DOI":"10.18653/v1/P18-1017","event-place":"Melbourne, Australia","event-title":"Proceedings of the 56th Annual Meeting of the Association for Computational Linguistics (Volume 1: Long Papers)","language":"en","page":"174-184","publisher":"Association for Computational Linguistics","publisher-place":"Melbourne, Australia","source":"DOI.org (Crossref)","title":"Obtaining Reliable Human Ratings of Valence, Arousal, and Dominance for 20,000 English Words","URL":"http://aclweb.org/anthology/P18-1017","author":[{"family":"Mohammad","given":"Saif"}],"accessed":{"date-parts":[["2022",6,24]]},"issued":{"date-parts":[["2018"]]}}}],"schema":"https://github.com/citation-style-language/schema/raw/master/csl-citation.json"} </w:instrText>
      </w:r>
      <w:r w:rsidR="00C6526E">
        <w:rPr>
          <w:szCs w:val="24"/>
        </w:rPr>
        <w:fldChar w:fldCharType="separate"/>
      </w:r>
      <w:r w:rsidR="000E4249" w:rsidRPr="000E4249">
        <w:t>(Mohammad, 2018)</w:t>
      </w:r>
      <w:r w:rsidR="00C6526E">
        <w:rPr>
          <w:szCs w:val="24"/>
        </w:rPr>
        <w:fldChar w:fldCharType="end"/>
      </w:r>
      <w:r w:rsidR="00C6526E">
        <w:rPr>
          <w:szCs w:val="24"/>
        </w:rPr>
        <w:t xml:space="preserve"> without sacrificing accuracy </w:t>
      </w:r>
      <w:r w:rsidR="00C6526E">
        <w:rPr>
          <w:szCs w:val="24"/>
        </w:rPr>
        <w:fldChar w:fldCharType="begin"/>
      </w:r>
      <w:r w:rsidR="008F145E">
        <w:rPr>
          <w:szCs w:val="24"/>
        </w:rPr>
        <w:instrText xml:space="preserve"> ADDIN ZOTERO_ITEM CSL_CITATION {"citationID":"34OgUdmm","properties":{"formattedCitation":"(Diamond et al., 2020)","plainCitation":"(Diamond et al., 2020)","noteIndex":0},"citationItems":[{"id":5261,"uris":["http://zotero.org/users/6239255/items/JGZGFFDH"],"itemData":{"id":5261,"type":"article-journal","abstract":"How accurate is memory? Although people implicitly assume that their memories faithfully represent past events, the prevailing view in research is that memories are error prone and constructive. Yet little is known about the frequency of errors, particularly in memories for naturalistic experiences. Here, younger and older adults underwent complex real-world experiences that were nonetheless controlled and verifiable, freely recalling these experiences after days to years. As expected, memory quantity and the richness of episodic detail declined with increasing age and retention interval. Details that participants did recall, however, were highly accurate (93%?95%) across age and time. This level of accuracy far exceeded comparatively low estimations among memory scientists and other academics in a survey. These findings suggest that details freely recalled from one-time real-world experiences can retain high correspondence to the ground truth despite significant forgetting, with higher accuracy than expected given the emphasis on fallibility in the field of memory research.","container-title":"Psychological Science","DOI":"10.1177/0956797620954812","ISSN":"0956-7976","issue":"12","journalAbbreviation":"Psychol Sci","note":"publisher: SAGE Publications Inc","page":"1544-1556","title":"The Truth Is Out There: Accuracy in Recall of Verifiable Real-World Events","volume":"31","author":[{"family":"Diamond","given":"Nicholas B."},{"family":"Armson","given":"Michael J."},{"family":"Levine","given":"Brian"}],"issued":{"date-parts":[["2020",12,1]]}}}],"schema":"https://github.com/citation-style-language/schema/raw/master/csl-citation.json"} </w:instrText>
      </w:r>
      <w:r w:rsidR="00C6526E">
        <w:rPr>
          <w:szCs w:val="24"/>
        </w:rPr>
        <w:fldChar w:fldCharType="separate"/>
      </w:r>
      <w:r w:rsidR="000E4249" w:rsidRPr="000E4249">
        <w:t>(Diamond et al., 2020)</w:t>
      </w:r>
      <w:r w:rsidR="00C6526E">
        <w:rPr>
          <w:szCs w:val="24"/>
        </w:rPr>
        <w:fldChar w:fldCharType="end"/>
      </w:r>
      <w:r w:rsidR="00C6526E">
        <w:rPr>
          <w:szCs w:val="24"/>
        </w:rPr>
        <w:t xml:space="preserve"> or quantifiability. </w:t>
      </w:r>
    </w:p>
    <w:p w14:paraId="0262DBB1" w14:textId="2C97E1B8" w:rsidR="007538C8" w:rsidDel="009D7878" w:rsidRDefault="00CC49B2" w:rsidP="00CC49B2">
      <w:pPr>
        <w:spacing w:after="0" w:line="480" w:lineRule="auto"/>
        <w:ind w:left="0" w:firstLine="720"/>
        <w:rPr>
          <w:moveFrom w:id="79" w:author="Billy Mitchell" w:date="2024-07-23T13:41:00Z" w16du:dateUtc="2024-07-23T17:41:00Z"/>
          <w:szCs w:val="24"/>
        </w:rPr>
      </w:pPr>
      <w:moveFromRangeStart w:id="80" w:author="Billy Mitchell" w:date="2024-07-23T13:41:00Z" w:name="move172634485"/>
      <w:moveFrom w:id="81" w:author="Billy Mitchell" w:date="2024-07-23T13:41:00Z" w16du:dateUtc="2024-07-23T17:41:00Z">
        <w:r w:rsidDel="009D7878">
          <w:rPr>
            <w:szCs w:val="24"/>
          </w:rPr>
          <w:t>EMA</w:t>
        </w:r>
        <w:r w:rsidRPr="004E6FCA" w:rsidDel="009D7878">
          <w:rPr>
            <w:szCs w:val="24"/>
          </w:rPr>
          <w:t xml:space="preserve"> studies</w:t>
        </w:r>
        <w:r w:rsidDel="009D7878">
          <w:rPr>
            <w:szCs w:val="24"/>
          </w:rPr>
          <w:t xml:space="preserve"> </w:t>
        </w:r>
        <w:r w:rsidR="00EC2B97" w:rsidDel="009D7878">
          <w:rPr>
            <w:szCs w:val="24"/>
          </w:rPr>
          <w:t>–</w:t>
        </w:r>
        <w:r w:rsidDel="009D7878">
          <w:rPr>
            <w:szCs w:val="24"/>
          </w:rPr>
          <w:t xml:space="preserve"> another common means of studying </w:t>
        </w:r>
        <w:r w:rsidR="006021D3" w:rsidDel="009D7878">
          <w:rPr>
            <w:szCs w:val="24"/>
          </w:rPr>
          <w:t>ER</w:t>
        </w:r>
        <w:r w:rsidR="00396CB3" w:rsidDel="009D7878">
          <w:rPr>
            <w:szCs w:val="24"/>
          </w:rPr>
          <w:t xml:space="preserve"> –</w:t>
        </w:r>
        <w:r w:rsidDel="009D7878">
          <w:rPr>
            <w:szCs w:val="24"/>
          </w:rPr>
          <w:t xml:space="preserve"> </w:t>
        </w:r>
        <w:r w:rsidR="00396CB3" w:rsidDel="009D7878">
          <w:rPr>
            <w:szCs w:val="24"/>
          </w:rPr>
          <w:t xml:space="preserve">do more directly assess the external validity of </w:t>
        </w:r>
        <w:r w:rsidR="006021D3" w:rsidDel="009D7878">
          <w:rPr>
            <w:szCs w:val="24"/>
          </w:rPr>
          <w:t>ER</w:t>
        </w:r>
        <w:r w:rsidR="00396CB3" w:rsidDel="009D7878">
          <w:rPr>
            <w:szCs w:val="24"/>
          </w:rPr>
          <w:t xml:space="preserve"> strategy choice relationships by </w:t>
        </w:r>
        <w:r w:rsidRPr="004E6FCA" w:rsidDel="009D7878">
          <w:rPr>
            <w:szCs w:val="24"/>
          </w:rPr>
          <w:t>captu</w:t>
        </w:r>
        <w:r w:rsidR="00396CB3" w:rsidDel="009D7878">
          <w:rPr>
            <w:szCs w:val="24"/>
          </w:rPr>
          <w:t>ring</w:t>
        </w:r>
        <w:r w:rsidRPr="004E6FCA" w:rsidDel="009D7878">
          <w:rPr>
            <w:szCs w:val="24"/>
          </w:rPr>
          <w:t xml:space="preserve"> </w:t>
        </w:r>
        <w:r w:rsidDel="009D7878">
          <w:rPr>
            <w:szCs w:val="24"/>
          </w:rPr>
          <w:t xml:space="preserve">emotionally evocative </w:t>
        </w:r>
        <w:r w:rsidRPr="004E6FCA" w:rsidDel="009D7878">
          <w:rPr>
            <w:szCs w:val="24"/>
          </w:rPr>
          <w:t xml:space="preserve">events within the </w:t>
        </w:r>
        <w:r w:rsidR="007538C8" w:rsidDel="009D7878">
          <w:rPr>
            <w:szCs w:val="24"/>
          </w:rPr>
          <w:t>everyday lives</w:t>
        </w:r>
        <w:r w:rsidRPr="004E6FCA" w:rsidDel="009D7878">
          <w:rPr>
            <w:szCs w:val="24"/>
          </w:rPr>
          <w:t xml:space="preserve"> of trained research participants (e.g.,</w:t>
        </w:r>
        <w:r w:rsidDel="009D7878">
          <w:rPr>
            <w:szCs w:val="24"/>
          </w:rPr>
          <w:t xml:space="preserve"> </w:t>
        </w:r>
        <w:r w:rsidDel="009D7878">
          <w:rPr>
            <w:szCs w:val="24"/>
          </w:rPr>
          <w:fldChar w:fldCharType="begin"/>
        </w:r>
        <w:r w:rsidR="009D7878" w:rsidDel="009D7878">
          <w:rPr>
            <w:szCs w:val="24"/>
          </w:rPr>
          <w:instrText xml:space="preserve"> ADDIN ZOTERO_ITEM CSL_CITATION {"citationID":"sXKq1bQk","properties":{"formattedCitation":"(Haines et al., 2016; Heiy &amp; Cheavens, 2014)","plainCitation":"(Haines et al., 2016; Heiy &amp; Cheavens, 2014)","dontUpdate":true,"noteIndex":0},"citationItems":[{"id":1850,"uris":["http://zotero.org/users/6239255/items/K8FTP7V9"],"itemData":{"id":1850,"type":"article-journal","abstract":"The ability to regulate emotions is central to well-being, but healthy emotion regulation may not merely be about using the 'right' strategies. According to the strategy-situation-fit hypothesis, emotion-regulation strategies are conducive to well-being only when used in appropriate contexts. This study is the first to test the strategy-situation-fit hypothesis using ecological momentary assessment of cognitive reappraisal—a putatively adaptive strategy. We expected people who used reappraisal more in uncontrollable situations and less in controllable situations to have greater well-being than people with the opposite pattern of reappraisal use. Healthy participants (n = 74) completed measures of well-being in the lab and used a smartphone app to report their use of reappraisal and perceived controllability of their environment 10 times a day for 1 week. Results supported the strategy-situation-fit hypothesis. Participants with relatively high well-being used reappraisal more in situations they perceived as lower in controllability and less in situations they perceived as higher in controllability. In contrast, we found little evidence for an association between greater well-being and greater mean use of reappraisal across situations. (PsycINFO Database Record (c) 2019 APA, all rights reserved)","archive":"psyh","archive_location":"2016-60103-011","container-title":"Psychological Science","DOI":"10.1177/0956797616669086","ISSN":"0956-7976","issue":"12","journalAbbreviation":"Psychological Science","note":"publisher: Sage Publications","page":"1651-1659","source":"EBSCOhost","title":"The wisdom to know the difference: Strategy-situation fit in emotion regulation in daily life is associated with well-being","volume":"27","author":[{"family":"Haines","given":"Simon J."},{"family":"Gleeson","given":"John"},{"family":"Kuppens","given":"Peter"},{"family":"Hollenstein","given":"Tom"},{"family":"Ciarrochi","given":"Joseph"},{"family":"Labuschagne","given":"Izelle"},{"family":"Grace","given":"Caitlin"},{"family":"Koval","given":"Peter"}],"issued":{"date-parts":[["2016",12]]}}},{"id":3748,"uris":["http://zotero.org/users/6239255/items/TZ6NPRN8"],"itemData":{"id":3748,"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S."}],"issued":{"date-parts":[["2014",10]]}}}],"schema":"https://github.com/citation-style-language/schema/raw/master/csl-citation.json"} </w:instrText>
        </w:r>
        <w:r w:rsidDel="009D7878">
          <w:rPr>
            <w:szCs w:val="24"/>
          </w:rPr>
          <w:fldChar w:fldCharType="separate"/>
        </w:r>
        <w:r w:rsidR="00E63707" w:rsidRPr="00E63707" w:rsidDel="009D7878">
          <w:t>Haines et al., 2016; Heiy &amp; Cheavens, 2014)</w:t>
        </w:r>
        <w:r w:rsidDel="009D7878">
          <w:rPr>
            <w:szCs w:val="24"/>
          </w:rPr>
          <w:fldChar w:fldCharType="end"/>
        </w:r>
        <w:r w:rsidRPr="004E6FCA" w:rsidDel="009D7878">
          <w:rPr>
            <w:szCs w:val="24"/>
          </w:rPr>
          <w:t xml:space="preserve">. However, most people are not trained to consider their </w:t>
        </w:r>
        <w:r w:rsidR="006021D3" w:rsidDel="009D7878">
          <w:rPr>
            <w:szCs w:val="24"/>
          </w:rPr>
          <w:t>ER</w:t>
        </w:r>
        <w:r w:rsidRPr="004E6FCA" w:rsidDel="009D7878">
          <w:rPr>
            <w:szCs w:val="24"/>
          </w:rPr>
          <w:t xml:space="preserve"> strategies in their daily lives and are not prompted or primed to engage regulatory control before an emotional event occurs </w:t>
        </w:r>
        <w:r w:rsidDel="009D7878">
          <w:rPr>
            <w:szCs w:val="24"/>
          </w:rPr>
          <w:fldChar w:fldCharType="begin"/>
        </w:r>
        <w:r w:rsidR="009D7878" w:rsidDel="009D7878">
          <w:rPr>
            <w:szCs w:val="24"/>
          </w:rPr>
          <w:instrText xml:space="preserve"> ADDIN ZOTERO_ITEM CSL_CITATION {"citationID":"ZWU8ymyw","properties":{"formattedCitation":"(Friedman &amp; Gustavson, 2022)","plainCitation":"(Friedman &amp; Gustavson, 2022)","noteIndex":0},"citationItems":[{"id":3730,"uris":["http://zotero.org/users/6239255/items/W8G54TLU"],"itemData":{"id":3730,"type":"article-journal","abstract":"The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sidDel="009D7878">
          <w:rPr>
            <w:szCs w:val="24"/>
          </w:rPr>
          <w:fldChar w:fldCharType="separate"/>
        </w:r>
        <w:r w:rsidRPr="00C178FD" w:rsidDel="009D7878">
          <w:t>(Friedman &amp; Gustavson, 2022)</w:t>
        </w:r>
        <w:r w:rsidDel="009D7878">
          <w:rPr>
            <w:szCs w:val="24"/>
          </w:rPr>
          <w:fldChar w:fldCharType="end"/>
        </w:r>
        <w:r w:rsidRPr="004E6FCA" w:rsidDel="009D7878">
          <w:rPr>
            <w:szCs w:val="24"/>
          </w:rPr>
          <w:t>.</w:t>
        </w:r>
        <w:r w:rsidDel="009D7878">
          <w:rPr>
            <w:szCs w:val="24"/>
          </w:rPr>
          <w:t xml:space="preserve"> As such, training participants may introduce important but </w:t>
        </w:r>
        <w:r w:rsidDel="009D7878">
          <w:rPr>
            <w:szCs w:val="24"/>
          </w:rPr>
          <w:lastRenderedPageBreak/>
          <w:t xml:space="preserve">often underappreciated deviations in regulatory behaviors from how untrained counterparts might respond in the same situation. </w:t>
        </w:r>
      </w:moveFrom>
    </w:p>
    <w:moveFromRangeEnd w:id="80"/>
    <w:p w14:paraId="50EC6F2F" w14:textId="4735EC9D" w:rsidR="00CC49B2" w:rsidRDefault="00CC49B2" w:rsidP="00C6526E">
      <w:pPr>
        <w:spacing w:after="0" w:line="480" w:lineRule="auto"/>
        <w:ind w:left="0" w:firstLine="720"/>
        <w:rPr>
          <w:szCs w:val="24"/>
        </w:rPr>
      </w:pPr>
      <w:r>
        <w:rPr>
          <w:szCs w:val="24"/>
        </w:rPr>
        <w:t>R</w:t>
      </w:r>
      <w:r w:rsidRPr="004E6FCA">
        <w:rPr>
          <w:szCs w:val="24"/>
        </w:rPr>
        <w:t xml:space="preserve">esearch designs that incorporate more features of </w:t>
      </w:r>
      <w:r>
        <w:rPr>
          <w:szCs w:val="24"/>
        </w:rPr>
        <w:t>naturalistic</w:t>
      </w:r>
      <w:r w:rsidRPr="004E6FCA">
        <w:rPr>
          <w:szCs w:val="24"/>
        </w:rPr>
        <w:t xml:space="preserve"> regulation</w:t>
      </w:r>
      <w:r>
        <w:rPr>
          <w:szCs w:val="24"/>
        </w:rPr>
        <w:t>, such as not instructing or prompting participants to regulate</w:t>
      </w:r>
      <w:r w:rsidRPr="004E6FCA">
        <w:rPr>
          <w:szCs w:val="24"/>
        </w:rPr>
        <w:t xml:space="preserve"> (e.g.,</w:t>
      </w:r>
      <w:r>
        <w:rPr>
          <w:szCs w:val="24"/>
        </w:rPr>
        <w:t xml:space="preserve"> </w:t>
      </w:r>
      <w:r>
        <w:rPr>
          <w:szCs w:val="24"/>
        </w:rPr>
        <w:fldChar w:fldCharType="begin"/>
      </w:r>
      <w:r w:rsidR="008F145E">
        <w:rPr>
          <w:szCs w:val="24"/>
        </w:rPr>
        <w:instrText xml:space="preserve"> ADDIN ZOTERO_ITEM CSL_CITATION {"citationID":"whtZUq01","properties":{"formattedCitation":"(Heiy &amp; Cheavens, 2014; Opitz et al., 2015)","plainCitation":"(Heiy &amp; Cheavens, 2014; Opitz et al., 2015)","dontUpdate":true,"noteIndex":0},"citationItems":[{"id":2643,"uris":["http://zotero.org/users/6239255/items/TZ6NPRN8"],"itemData":{"id":2643,"type":"article-journal","abstract":"Emotion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S."}],"issued":{"date-parts":[["2014",10]]}}},{"id":2249,"uris":["http://zotero.org/users/6239255/items/J8Z2UTBY"],"itemData":{"id":2249,"type":"article-journal","abstract":"In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L."}],"issued":{"date-parts":[["2015",11]]}}}],"schema":"https://github.com/citation-style-language/schema/raw/master/csl-citation.json"} </w:instrText>
      </w:r>
      <w:r>
        <w:rPr>
          <w:szCs w:val="24"/>
        </w:rPr>
        <w:fldChar w:fldCharType="separate"/>
      </w:r>
      <w:r w:rsidRPr="00642A4D">
        <w:t>Heiy &amp; Cheavens, 2014; Opitz et al., 2015)</w:t>
      </w:r>
      <w:r>
        <w:rPr>
          <w:szCs w:val="24"/>
        </w:rPr>
        <w:fldChar w:fldCharType="end"/>
      </w:r>
      <w:r w:rsidRPr="004E6FCA">
        <w:rPr>
          <w:szCs w:val="24"/>
        </w:rPr>
        <w:t xml:space="preserve"> often find people explore and flexibly apply multiple strategies that blur the boundaries of typical strategy classifications </w:t>
      </w:r>
      <w:r>
        <w:rPr>
          <w:szCs w:val="24"/>
        </w:rPr>
        <w:fldChar w:fldCharType="begin"/>
      </w:r>
      <w:r w:rsidR="008F145E">
        <w:rPr>
          <w:szCs w:val="24"/>
        </w:rPr>
        <w:instrText xml:space="preserve"> ADDIN ZOTERO_ITEM CSL_CITATION {"citationID":"MU79WBX1","properties":{"formattedCitation":"(Aldao &amp; Nolen-Hoeksema, 2013; Ford et al., 2019; Heiy &amp; Cheavens, 2014; Opitz et al., 2015; Szasz et al., 2018)","plainCitation":"(Aldao &amp; Nolen-Hoeksema, 2013; Ford et al., 2019; Heiy &amp; Cheavens, 2014; Opitz et al., 2015; Szasz et al., 2018)","noteIndex":0},"citationItems":[{"id":1710,"uris":["http://zotero.org/users/6239255/items/R2UI7CUE"],"itemData":{"id":1710,"type":"article-journal","container-title":"Cognition &amp; Emotion","DOI":"10.1080/02699931.2012.739998","ISSN":"0269-9931, 1464-0600","issue":"4","journalAbbreviation":"Cognition &amp; Emotion","language":"en","page":"753-760","source":"DOI.org (Crossref)","title":"One versus many: Capturing the use of multiple emotion regulation strategies in response to an emotion-eliciting stimulus","title-short":"One versus many","volume":"27","author":[{"family":"Aldao","given":"Amelia"},{"family":"Nolen-Hoeksema","given":"Susan"}],"issued":{"date-parts":[["2013",6]]}}},{"id":5258,"uris":["http://zotero.org/users/6239255/items/NELG327Q"],"itemData":{"id":5258,"type":"article-journal","abstract":"The field of emotion regulation has developed rapidly, and a number of emotion regulatory strategies have been identified. To date, empirical attention has focused on contrasting specific regulation strategies to determine their unique profile of consequences. However, it is becoming clear that people commonly pursue multiple regulation approaches within any given emotional episode (e.g., pursuing different regulation goals, strategies, or tactics). We refer to the concurrent or sequential use of multiple approaches to regulate emotions within a single emotion episode as polyregulation. Here, we extend existing theoretical frameworks of emotion regulation to consider polyregulation. We then pose several core questions to summarize and inspire research on polyregulation, thereby improving our understanding of emotion regulation as it unfolds in everyday life.","container-title":"Emotion Review","DOI":"10.1177/1754073919850314","ISSN":"1754-0739","issue":"3","note":"publisher: SAGE Publications","page":"197-208","title":"Broadening Our Field of View: The Role of Emotion Polyregulation","volume":"11","author":[{"family":"Ford","given":"Brett Q."},{"family":"Gross","given":"James J."},{"family":"Gruber","given":"June"}],"issued":{"date-parts":[["2019",7,1]]}}},{"id":2643,"uris":["http://zotero.org/users/6239255/items/TZ6NPRN8"],"itemData":{"id":2643,"type":"article-journal","abstract":"Emotion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S."}],"issued":{"date-parts":[["2014",10]]}}},{"id":2249,"uris":["http://zotero.org/users/6239255/items/J8Z2UTBY"],"itemData":{"id":2249,"type":"article-journal","abstract":"In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L."}],"issued":{"date-parts":[["2015",11]]}}},{"id":2136,"uris":["http://zotero.org/users/6239255/items/52PC4KHK"],"itemData":{"id":2136,"type":"article-journal","abstract":"The present study investigated spontaneous emotion regulation use in response to emotional stimuli of different valence and intensity. Participants (n=127) rated their affect and the extent to which they used particular emotion regulation strategies in response to high- and low-intensity pictures eliciting disgust. Findings suggest that people spontaneously use multiple emotion regulation strategies in high and lowemotional contexts. Acceptance and detached reappraisal were the most commonly used strategies in all negative contexts, while suppression was the least used strategy. Implications for future work are discussed.","container-title":"International Journal of Cognitive Therapy","DOI":"10.1007/s41811-018-0026-9","issue":"3","note":"DOI: 10.1007/s41811-018-0026-9\nMAG ID: 2895565749","page":"249-261","title":"Use of Multiple Regulation Strategies in Spontaneous Emotion Regulation","volume":"11","author":[{"family":"Szasz","given":"Paul Lucian"},{"literal":"Madalina Coman"},{"family":"Coman","given":"M A"},{"family":"Curtiss","given":"Joshua"},{"family":"Carpenter","given":"Joseph K."},{"family":"Hofmann","given":"Stefan G."}],"issued":{"date-parts":[["2018",9,1]]}}}],"schema":"https://github.com/citation-style-language/schema/raw/master/csl-citation.json"} </w:instrText>
      </w:r>
      <w:r>
        <w:rPr>
          <w:szCs w:val="24"/>
        </w:rPr>
        <w:fldChar w:fldCharType="separate"/>
      </w:r>
      <w:r w:rsidR="000E4249" w:rsidRPr="000E4249">
        <w:t>(Aldao &amp; Nolen-Hoeksema, 2013; Ford et al., 2019; Heiy &amp; Cheavens, 2014; Opitz et al., 2015; Szasz et al., 2018)</w:t>
      </w:r>
      <w:r>
        <w:rPr>
          <w:szCs w:val="24"/>
        </w:rPr>
        <w:fldChar w:fldCharType="end"/>
      </w:r>
      <w:r>
        <w:rPr>
          <w:szCs w:val="24"/>
        </w:rPr>
        <w:t>. These approaches also</w:t>
      </w:r>
      <w:r w:rsidRPr="004E6FCA">
        <w:rPr>
          <w:szCs w:val="24"/>
        </w:rPr>
        <w:t xml:space="preserve"> capture meaningful variance in self-regulatory behaviors that more controlled designs cannot </w:t>
      </w:r>
      <w:r>
        <w:rPr>
          <w:szCs w:val="24"/>
        </w:rPr>
        <w:fldChar w:fldCharType="begin"/>
      </w:r>
      <w:r w:rsidR="008F145E">
        <w:rPr>
          <w:szCs w:val="24"/>
        </w:rPr>
        <w:instrText xml:space="preserve"> ADDIN ZOTERO_ITEM CSL_CITATION {"citationID":"R7praAzg","properties":{"formattedCitation":"(Friedman &amp; Gustavson, 2022; Kamradt et al., 2014; Malanchini et al., 2019)","plainCitation":"(Friedman &amp; Gustavson, 2022; Kamradt et al., 2014; Malanchini et al., 2019)","noteIndex":0},"citationItems":[{"id":1853,"uris":["http://zotero.org/users/6239255/items/W8G54TLU"],"itemData":{"id":1853,"type":"article-journal","abstract":"The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E."}],"issued":{"date-parts":[["2022",6]]}}},{"id":2732,"uris":["http://zotero.org/users/6239255/items/BVARTXSH"],"itemData":{"id":2732,"type":"article-journal","container-title":"Psychological Assessment","DOI":"10.1037/pas0000006","ISSN":"1939-134X, 1040-3590","issue":"4","journalAbbreviation":"Psychological Assessment","language":"en","page":"1095-1105","source":"DOI.org (Crossref)","title":"Executive function assessment and adult attention-deficit/hyperactivity disorder: Tasks versus ratings on the Barkley Deficits in Executive Functioning Scale.","title-short":"Executive function assessment and adult attention-deficit/hyperactivity disorder","volume":"26","author":[{"family":"Kamradt","given":"Jaclyn M."},{"family":"Ullsperger","given":"Josie M."},{"family":"Nikolas","given":"Molly A."}],"issued":{"date-parts":[["2014"]]}}},{"id":2509,"uris":["http://zotero.org/users/6239255/items/BMYLI2FZ"],"itemData":{"id":2509,"type":"article-journal","abstract":"Self-regulation describes the ability to control both behaviors and internal states against a backdrop of conflicting or distracting situations, drives, or impulses. In the cognitive psychology tradition, individual differences in self-regulation are commonly measured with performancebased tests of executive functioning, whereas in the personality psychology tradition, individual differences in self-regulation are typically assessed with report-based measures of impulse control, sustained motivation, and perseverance. The goal of this project was (1) to comprehensively examine the structure of associations between multiple self-regulatory constructs stemming from the cognitive and personality psychology traditions; (2) to estimate how these constructs, individually and collectively, related to mathematics and reading ability beyond psychometric measures of processing speed and fluid intelligence; and (3) to estimate the extent to which genetic and environmental factors mediated the observed associations. Data were available for 1019 child participants from the Texas Twin Project (M age = 10.79, Range = 7.8–15.5). Results highlighted the differentiation among cognitive and personality aspects of self-regulation, both at observed and genetic levels. After accounting for processing speed and fluid intelligence, EF remained a significant predictor of reading and mathematics ability. Educationally relevant measures of personality – particularly an openness factor representing curiosity and intellectual self-concept – incrementally contributed to individual differences in reading ability. Collectively, measures of cognition, self-regulation and other educationally relevant aspects of personality accounted for the entirety of genetic variance in mathematics and reading ability. The current findings point to the important independent role that each construct plays in academic settings.","container-title":"Journal of Personality and Social Psychology","DOI":"10.1037/pspp0000224","ISSN":"1939-1315, 0022-3514","issue":"6","journalAbbreviation":"Journal of Personality and Social Psychology","language":"en","page":"1164-1188","source":"DOI.org (Crossref)","title":"“Same but different”: Associations between multiple aspects of self-regulation, cognition, and academic abilities.","title-short":"“Same but different”","volume":"117","author":[{"family":"Malanchini","given":"Margherita"},{"family":"Engelhardt","given":"Laura E."},{"family":"Grotzinger","given":"Andrew D."},{"family":"Harden","given":"K. Paige"},{"family":"Tucker-Drob","given":"Elliot M."}],"issued":{"date-parts":[["2019",12]]}}}],"schema":"https://github.com/citation-style-language/schema/raw/master/csl-citation.json"} </w:instrText>
      </w:r>
      <w:r>
        <w:rPr>
          <w:szCs w:val="24"/>
        </w:rPr>
        <w:fldChar w:fldCharType="separate"/>
      </w:r>
      <w:r w:rsidR="000E4249" w:rsidRPr="000E4249">
        <w:t>(Friedman &amp; Gustavson, 2022; Kamradt et al., 2014; Malanchini et al., 2019)</w:t>
      </w:r>
      <w:r>
        <w:rPr>
          <w:szCs w:val="24"/>
        </w:rPr>
        <w:fldChar w:fldCharType="end"/>
      </w:r>
      <w:r w:rsidRPr="004E6FCA">
        <w:rPr>
          <w:szCs w:val="24"/>
        </w:rPr>
        <w:t>. For example, overstimulation from complex, multimodal contexts may simultaneously be aversive</w:t>
      </w:r>
      <w:r>
        <w:rPr>
          <w:szCs w:val="24"/>
        </w:rPr>
        <w:t xml:space="preserve"> and </w:t>
      </w:r>
      <w:r w:rsidRPr="004E6FCA">
        <w:rPr>
          <w:szCs w:val="24"/>
        </w:rPr>
        <w:t>more cognitively demanding (i.e., better suited for disengagement strategies)</w:t>
      </w:r>
      <w:r>
        <w:rPr>
          <w:szCs w:val="24"/>
        </w:rPr>
        <w:t xml:space="preserve">. However, </w:t>
      </w:r>
      <w:r w:rsidRPr="004E6FCA">
        <w:rPr>
          <w:szCs w:val="24"/>
        </w:rPr>
        <w:t>attention</w:t>
      </w:r>
      <w:r>
        <w:rPr>
          <w:szCs w:val="24"/>
        </w:rPr>
        <w:t xml:space="preserve"> may also be challenging to control in a context with so much attention-demanding stimuli, reducing the likelihood of observing the high-intensity-distraction association characterized in </w:t>
      </w:r>
      <w:ins w:id="82" w:author="Billy Mitchell" w:date="2024-07-26T00:58:00Z" w16du:dateUtc="2024-07-26T04:58:00Z">
        <w:r w:rsidR="005B30CF">
          <w:rPr>
            <w:szCs w:val="24"/>
          </w:rPr>
          <w:t xml:space="preserve">controlled </w:t>
        </w:r>
      </w:ins>
      <w:r>
        <w:rPr>
          <w:szCs w:val="24"/>
        </w:rPr>
        <w:t xml:space="preserve">laboratory studies </w:t>
      </w:r>
      <w:r>
        <w:rPr>
          <w:szCs w:val="24"/>
        </w:rPr>
        <w:fldChar w:fldCharType="begin"/>
      </w:r>
      <w:r w:rsidR="008F145E">
        <w:rPr>
          <w:szCs w:val="24"/>
        </w:rPr>
        <w:instrText xml:space="preserve"> ADDIN ZOTERO_ITEM CSL_CITATION {"citationID":"vyvolPgF","properties":{"formattedCitation":"(Draheim et al., 2022)","plainCitation":"(Draheim et al., 2022)","noteIndex":0},"citationItems":[{"id":1933,"uris":["http://zotero.org/users/6239255/items/R5A276HG"],"itemData":{"id":1933,"type":"article-journal","abstract":"Working memory capacity is an important psychological construct, and many real-world phenomena are strongly associated with individual differences in working memory functioning. Although working memory and attention are intertwined, several studies have recently shown that individual differences in the general ability to control attention is more strongly predictive of human behavior than working memory capacity. In this review, we argue that researchers would therefore generally be better suited to studying the role of attention control rather than memory-based abilities in explaining real-world behavior and performance in humans. The review begins with a discussion of relevant literature on the nature and measurement of both working memory capacity and attention control, including recent developments in the study of individual differences of attention control. We then selectively review existing literature on the role of both working memory and attention in various applied settings and explain, in each case, why a switch in emphasis to attention control is warranted. Topics covered include psychological testing, cognitive training, education, sports, police decision-making, human factors, and disorders within clinical psychology. The review concludes with general recommendations and best practices for researchers interested in conducting studies of individual differences in attention control.","container-title":"Psychonomic Bulletin &amp; Review","DOI":"10.3758/s13423-021-02052-2","ISSN":"1069-9384, 1531-5320","issue":"4","journalAbbreviation":"Psychon Bull Rev","language":"en","page":"1143-1197","source":"DOI.org (Crossref)","title":"The role of attention control in complex real-world tasks","volume":"29","author":[{"family":"Draheim","given":"Christopher"},{"family":"Pak","given":"Richard"},{"family":"Draheim","given":"Amanda A."},{"family":"Engle","given":"Randall W."}],"issued":{"date-parts":[["2022",8]]}}}],"schema":"https://github.com/citation-style-language/schema/raw/master/csl-citation.json"} </w:instrText>
      </w:r>
      <w:r>
        <w:rPr>
          <w:szCs w:val="24"/>
        </w:rPr>
        <w:fldChar w:fldCharType="separate"/>
      </w:r>
      <w:r w:rsidR="000E4249" w:rsidRPr="000E4249">
        <w:t>(Draheim et al., 2022)</w:t>
      </w:r>
      <w:r>
        <w:rPr>
          <w:szCs w:val="24"/>
        </w:rPr>
        <w:fldChar w:fldCharType="end"/>
      </w:r>
      <w:r w:rsidRPr="004E6FCA">
        <w:rPr>
          <w:szCs w:val="24"/>
        </w:rPr>
        <w:t xml:space="preserve">. Spontaneous or untrained ER in these contexts may rely more heavily on </w:t>
      </w:r>
      <w:r>
        <w:rPr>
          <w:szCs w:val="24"/>
        </w:rPr>
        <w:t xml:space="preserve">person-specific </w:t>
      </w:r>
      <w:r w:rsidRPr="004E6FCA">
        <w:rPr>
          <w:szCs w:val="24"/>
        </w:rPr>
        <w:t>features</w:t>
      </w:r>
      <w:ins w:id="83" w:author="Billy Mitchell" w:date="2024-07-26T00:58:00Z" w16du:dateUtc="2024-07-26T04:58:00Z">
        <w:r w:rsidR="005B30CF">
          <w:rPr>
            <w:szCs w:val="24"/>
          </w:rPr>
          <w:t>,</w:t>
        </w:r>
      </w:ins>
      <w:r w:rsidRPr="004E6FCA">
        <w:rPr>
          <w:szCs w:val="24"/>
        </w:rPr>
        <w:t xml:space="preserve"> like habits</w:t>
      </w:r>
      <w:ins w:id="84" w:author="Billy Mitchell" w:date="2024-07-26T00:58:00Z" w16du:dateUtc="2024-07-26T04:58:00Z">
        <w:r w:rsidR="005B30CF">
          <w:rPr>
            <w:szCs w:val="24"/>
          </w:rPr>
          <w:t>,</w:t>
        </w:r>
      </w:ins>
      <w:r w:rsidRPr="004E6FCA">
        <w:rPr>
          <w:szCs w:val="24"/>
        </w:rPr>
        <w:t xml:space="preserve"> </w:t>
      </w:r>
      <w:r>
        <w:rPr>
          <w:szCs w:val="24"/>
        </w:rPr>
        <w:t xml:space="preserve">than </w:t>
      </w:r>
      <w:ins w:id="85" w:author="Billy Mitchell" w:date="2024-07-26T00:58:00Z" w16du:dateUtc="2024-07-26T04:58:00Z">
        <w:r w:rsidR="005B30CF">
          <w:rPr>
            <w:szCs w:val="24"/>
          </w:rPr>
          <w:t xml:space="preserve">on </w:t>
        </w:r>
      </w:ins>
      <w:r>
        <w:rPr>
          <w:szCs w:val="24"/>
        </w:rPr>
        <w:t>how emotionally arousing the situation may be</w:t>
      </w:r>
      <w:r w:rsidRPr="004E6FCA">
        <w:rPr>
          <w:szCs w:val="24"/>
        </w:rPr>
        <w:t xml:space="preserve"> </w:t>
      </w:r>
      <w:r>
        <w:rPr>
          <w:szCs w:val="24"/>
        </w:rPr>
        <w:fldChar w:fldCharType="begin"/>
      </w:r>
      <w:r w:rsidR="008F145E">
        <w:rPr>
          <w:szCs w:val="24"/>
        </w:rPr>
        <w:instrText xml:space="preserve"> ADDIN ZOTERO_ITEM CSL_CITATION {"citationID":"vOX0wxHd","properties":{"formattedCitation":"(Christou-Champi et al., 2015; Koole et al., 2015; Norem, 2008)","plainCitation":"(Christou-Champi et al., 2015; Koole et al., 2015; Norem, 2008)","noteIndex":0},"citationItems":[{"id":1546,"uris":["http://zotero.org/users/6239255/items/ULN3WPGZ"],"itemData":{"id":1546,"type":"article-journal","abstract":"Emotion regulation (ER) is vital to everyday functioning. However, the effortful nature of many forms of ER may lead to regulation being inefficient and potentially ineffective. The present research examined whether structured practice could increase the efficiency of ER. During three training sessions, comprising a total of 150 training trials, participants were presented with negatively valenced images and asked either to 'attend' (control condition) or 'reappraise' (ER condition). A further group of participants did not participate in training but only completed follow-up measures. Practice increased the efficiency of ER as indexed by decreased time required to regulate emotions and increased heart rate variability (HRV). Furthermore, participants in the ER condition spontaneously regulated their negative emotions two weeks later and reported being more habitual in their use of ER. These findings indicate that structured practice can facilitate the automatic control of negative emotions and that these effects persist beyond training. (PsycINFO Database Record (c) 2019 APA, all rights reserved)","archive":"psyh","archive_location":"2014-49219-009","container-title":"Cognition and Emotion","DOI":"10.1080/02699931.2014.901213","ISSN":"0269-9931","issue":"2","journalAbbreviation":"Cognition and Emotion","note":"publisher: Taylor &amp; Francis","page":"319-331","source":"EBSCOhost","title":"Automatic control of negative emotions: Evidence that structured practice increases the efficiency of emotion regulation","volume":"29","author":[{"family":"Christou-Champi","given":"Spyros"},{"family":"Farrow","given":"Tom F. D."},{"family":"Webb","given":"Thomas L."}],"issued":{"date-parts":[["2015",2]]}}},{"id":2795,"uris":["http://zotero.org/users/6239255/items/DLSTWMJV"],"itemData":{"id":2795,"type":"article-journal","container-title":"Current Opinion in Psychology","DOI":"10.1016/j.copsyc.2014.12.027","ISSN":"2352250X","journalAbbreviation":"Current Opinion in Psychology","language":"en","page":"6-10","source":"DOI.org (Crossref)","title":"Implicit emotion regulation: feeling better without knowing why","title-short":"Implicit emotion regulation","volume":"3","author":[{"family":"Koole","given":"Sander L"},{"family":"Webb","given":"Thomas L"},{"family":"Sheeran","given":"Paschal L"}],"issued":{"date-parts":[["2015",6]]}}},{"id":2625,"uris":["http://zotero.org/users/6239255/items/3BZE6XJ7"],"itemData":{"id":2625,"type":"article-journal","abstract":"Defensive pessimism is a motivated cognitive strategy that helps people manage their anxiety and pursue their goals. Individuals who use defensive pessimism set low expectations, and play through extensive mental simulations of possible outcomes as they prepare for goal-relevant tasks and situations. Research on a variety of phenomena, from self-handicapping to stereotype threat, demonstrates the potential effectiveness of defensive pessimism as a self-regulation strategy. Review of this research provides an illustration of the complexity of self-regulation efforts, because understanding how and why defensive pessimism works requires an integrated understanding the role of traits, motivations, and self structures within the individual, the resultant goals toward which strategies are directed, and the particular constraints of different situations and cultural contexts.","container-title":"Social and Personality Psychology Compass","DOI":"10.1111/j.1751-9004.2007.00053.x","ISSN":"17519004","issue":"1","language":"en","page":"121-134","source":"DOI.org (Crossref)","title":"Defensive Pessimism, Anxiety, and the Complexity of Evaluating Self-Regulation: Defensive Pessimism, Anxiety, and Self-Regulation","title-short":"Defensive Pessimism, Anxiety, and the Complexity of Evaluating Self-Regulation","volume":"2","author":[{"family":"Norem","given":"Julie K."}],"issued":{"date-parts":[["2008",1]]}}}],"schema":"https://github.com/citation-style-language/schema/raw/master/csl-citation.json"} </w:instrText>
      </w:r>
      <w:r>
        <w:rPr>
          <w:szCs w:val="24"/>
        </w:rPr>
        <w:fldChar w:fldCharType="separate"/>
      </w:r>
      <w:r w:rsidR="000E4249" w:rsidRPr="000E4249">
        <w:t>(Christou-Champi et al., 2015; Koole et al., 2015; Norem, 2008)</w:t>
      </w:r>
      <w:r>
        <w:rPr>
          <w:szCs w:val="24"/>
        </w:rPr>
        <w:fldChar w:fldCharType="end"/>
      </w:r>
      <w:r w:rsidRPr="004E6FCA">
        <w:rPr>
          <w:szCs w:val="24"/>
        </w:rPr>
        <w:t>. Yet</w:t>
      </w:r>
      <w:r>
        <w:rPr>
          <w:szCs w:val="24"/>
        </w:rPr>
        <w:t>,</w:t>
      </w:r>
      <w:r w:rsidRPr="004E6FCA">
        <w:rPr>
          <w:szCs w:val="24"/>
        </w:rPr>
        <w:t xml:space="preserve"> challenging situations may be precisely when </w:t>
      </w:r>
      <w:r>
        <w:rPr>
          <w:szCs w:val="24"/>
        </w:rPr>
        <w:t xml:space="preserve">adaptive </w:t>
      </w:r>
      <w:r w:rsidRPr="004E6FCA">
        <w:rPr>
          <w:szCs w:val="24"/>
        </w:rPr>
        <w:t>regulatory control</w:t>
      </w:r>
      <w:r w:rsidR="00FD702A">
        <w:rPr>
          <w:szCs w:val="24"/>
        </w:rPr>
        <w:t xml:space="preserve"> (i.e., the pattern between intensity and regulation choice observed in most laboratory studies)</w:t>
      </w:r>
      <w:r w:rsidRPr="004E6FCA">
        <w:rPr>
          <w:szCs w:val="24"/>
        </w:rPr>
        <w:t xml:space="preserve"> </w:t>
      </w:r>
      <w:r w:rsidR="00FD702A">
        <w:rPr>
          <w:szCs w:val="24"/>
        </w:rPr>
        <w:t>may be</w:t>
      </w:r>
      <w:r w:rsidRPr="004E6FCA">
        <w:rPr>
          <w:szCs w:val="24"/>
        </w:rPr>
        <w:t xml:space="preserve"> most valuable</w:t>
      </w:r>
      <w:r>
        <w:rPr>
          <w:szCs w:val="24"/>
        </w:rPr>
        <w:t>,</w:t>
      </w:r>
      <w:r w:rsidRPr="004E6FCA">
        <w:rPr>
          <w:szCs w:val="24"/>
        </w:rPr>
        <w:t xml:space="preserve"> as maladaptive </w:t>
      </w:r>
      <w:r w:rsidR="006021D3">
        <w:rPr>
          <w:szCs w:val="24"/>
        </w:rPr>
        <w:t>ER</w:t>
      </w:r>
      <w:r w:rsidRPr="004E6FCA">
        <w:rPr>
          <w:szCs w:val="24"/>
        </w:rPr>
        <w:t xml:space="preserve"> tendencies predict more severe manifestations of post-traumatic stress disorders </w:t>
      </w:r>
      <w:r>
        <w:rPr>
          <w:szCs w:val="24"/>
        </w:rPr>
        <w:fldChar w:fldCharType="begin"/>
      </w:r>
      <w:r w:rsidR="008F145E">
        <w:rPr>
          <w:szCs w:val="24"/>
        </w:rPr>
        <w:instrText xml:space="preserve"> ADDIN ZOTERO_ITEM CSL_CITATION {"citationID":"oEFo7b3F","properties":{"formattedCitation":"(Hannan &amp; Orcutt, 2020)","plainCitation":"(Hannan &amp; Orcutt, 2020)","noteIndex":0},"citationItems":[{"id":2926,"uris":["http://zotero.org/users/6239255/items/8IY476KZ"],"itemData":{"id":2926,"type":"article-journal","abstract":"Objective: Existing literature suggests strong positive associations between posttraumatic stress disorder (PTSD) symptoms and emotion regulation difficulties; however, many of these findings are the result of monomethodological approaches (e.g., self-report questionnaires) versus multimethodological approaches. The current study utilized both self-report questionnaires and an emotion regulation choice paradigm (see Sheppes, Scheibe, Suri, &amp; Gross, 2011) to assess various facets of emotion dysregulation in a sample of trauma-exposed undergraduate students with varying levels of self-reported PTSD symptoms (measured by the PTSD Checklist, fifth edition). Method: Data were collected from 83 students who underwent a laboratory paradigm, followed by completion of numerous self-report measures of emotion regulation (e.g., the Difficulties in Emotion Regulation Scale, the Acceptance and Action Questionnaire–II, and the Emotion Regulation Questionnaire). Results: Students with probable PTSD (n = 25) exhibited greater emotion dysregulation on self-report measures compared with students with nonprobable PTSD (n = 58; ηp² ranged from .06 to .42). Additionally, results from the emotion regulation choice paradigm suggested that students with probable PTSD were more likely to exhibit regulatory inflexibility compared with students with nonprobable PTSD (ηp² = .05). In other words, students with probable PTSD were less likely to use reappraisal (vs. distraction) to help regulate their emotions in response to low-intensity negative stimuli compared with students with nonprobable PTSD. Conclusions: Students with probable PTSD report greater perceived emotion regulation difficulties on self-report questionnaires as well as greater behavioral regulatory inflexibility during a laboratory paradigm. (PsycInfo Database Record (c) 2020 APA, all rights reserved)","archive":"pdh","archive_location":"2020-23359-001","container-title":"Psychological Trauma: Theory, Research, Practice, and Policy","DOI":"10.1037/tra0000577","ISSN":"1942-9681","issue":"6","journalAbbreviation":"Psychological Trauma: Theory, Research, Practice, and Policy","note":"publisher: Educational Publishing Foundation","page":"643-650","source":"EBSCOhost","title":"Emotion regulation in undergraduate students with posttraumatic stress symptoms: A multimethod study","volume":"12","author":[{"family":"Hannan","given":"Susan M."},{"family":"Orcutt","given":"Holly K."}],"issued":{"date-parts":[["2020",9]]}}}],"schema":"https://github.com/citation-style-language/schema/raw/master/csl-citation.json"} </w:instrText>
      </w:r>
      <w:r>
        <w:rPr>
          <w:szCs w:val="24"/>
        </w:rPr>
        <w:fldChar w:fldCharType="separate"/>
      </w:r>
      <w:r w:rsidR="000E4249" w:rsidRPr="000E4249">
        <w:t>(Hannan &amp; Orcutt, 2020)</w:t>
      </w:r>
      <w:r>
        <w:rPr>
          <w:szCs w:val="24"/>
        </w:rPr>
        <w:fldChar w:fldCharType="end"/>
      </w:r>
      <w:r w:rsidRPr="004E6FCA">
        <w:rPr>
          <w:szCs w:val="24"/>
        </w:rPr>
        <w:t xml:space="preserve"> and</w:t>
      </w:r>
      <w:r>
        <w:rPr>
          <w:szCs w:val="24"/>
        </w:rPr>
        <w:t xml:space="preserve"> related</w:t>
      </w:r>
      <w:r w:rsidRPr="004E6FCA">
        <w:rPr>
          <w:szCs w:val="24"/>
        </w:rPr>
        <w:t xml:space="preserve"> post-traumatic stress disorder outcomes </w:t>
      </w:r>
      <w:r>
        <w:rPr>
          <w:szCs w:val="24"/>
        </w:rPr>
        <w:fldChar w:fldCharType="begin"/>
      </w:r>
      <w:r w:rsidR="008F145E">
        <w:rPr>
          <w:szCs w:val="24"/>
        </w:rPr>
        <w:instrText xml:space="preserve"> ADDIN ZOTERO_ITEM CSL_CITATION {"citationID":"bxBDME9I","properties":{"formattedCitation":"(Specker &amp; Nickerson, 2022)","plainCitation":"(Specker &amp; Nickerson, 2022)","noteIndex":0},"citationItems":[{"id":2103,"uris":["http://zotero.org/users/6239255/items/M2N664GJ"],"itemData":{"id":2103,"type":"article-journal","abstract":"Objective: Emotion regulation (ER) may be an important psychological mechanism underpinning the development, and management, of posttraumatic stress disorder (PTSD) in refugees. Despite this, little is known about the ER strategies that refugees spontaneously deploy under stress, nor how effective different approaches may be at reducing distress. This was the first study to identify individual differences in patterns of spontaneous ER among refugees and explore their unique associations with negative affect and PTSD. Method: Spontaneous reappraisal and suppression use was measured among 82 refugees following a 5-min exposure to trauma-salient images. Negative affect was indexed before and after the exposure task. Latent profile analysis (LPA) was conducted to identify distinct profiles of participants based on differing levels of ER use. Results: LPA revealed two distinct profiles: a high ER variability profile (37%; high suppression/moderate-high reappraisal) and a low ER variability profile (63%; low suppression/moderate reappraisal). The low ER variability profile was associated with increased negative affect during the experimental paradigm, greater PTSD avoidance symptoms, and greater likelihood of insecure visa status compared with the high ER variability profile. Conclusions: Our findings suggest that a more variable ER approach in response to trauma-salient stressors results in lower distress and is associated with less severe PTSD symptoms. Better understanding the links between patterns of ER strategy use and psychopathology has important implications for the development of effective treatments for refugees. (PsycInfo Database Record (c) 2022 APA, all rights reserved)","archive":"pdh","archive_location":"2022-27863-001","container-title":"Psychological Trauma: Theory, Research, Practice, and Policy","DOI":"10.1037/tra0001217","ISSN":"1942-9681","journalAbbreviation":"Psychological Trauma: Theory, Research, Practice, and Policy","note":"publisher: Educational Publishing Foundation","source":"EBSCOhost","title":"An experimental investigation of spontaneous emotion regulation variability, negative affect, and posttraumatic stress disorder among traumatized refugees","URL":"http://libproxy.temple.edu/login?url=https://search.ebscohost.com/login.aspx?direct=true&amp;db=pdh&amp;AN=2022-27863-001&amp;site=ehost-live&amp;scope=site","author":[{"family":"Specker","given":"Philippa"},{"family":"Nickerson","given":"Angela"}],"issued":{"date-parts":[["2022",1,31]]}}}],"schema":"https://github.com/citation-style-language/schema/raw/master/csl-citation.json"} </w:instrText>
      </w:r>
      <w:r>
        <w:rPr>
          <w:szCs w:val="24"/>
        </w:rPr>
        <w:fldChar w:fldCharType="separate"/>
      </w:r>
      <w:r w:rsidR="000E4249" w:rsidRPr="000E4249">
        <w:t>(Specker &amp; Nickerson, 2022)</w:t>
      </w:r>
      <w:r>
        <w:rPr>
          <w:szCs w:val="24"/>
        </w:rPr>
        <w:fldChar w:fldCharType="end"/>
      </w:r>
      <w:r w:rsidRPr="004E6FCA">
        <w:rPr>
          <w:szCs w:val="24"/>
        </w:rPr>
        <w:t xml:space="preserve">. </w:t>
      </w:r>
      <w:r>
        <w:rPr>
          <w:szCs w:val="24"/>
        </w:rPr>
        <w:t>Thus, identifying whether the established association between intensity and effort-related strategy usage occurs in high stress contexts is important for the development of potential interventions.</w:t>
      </w:r>
    </w:p>
    <w:p w14:paraId="2E07F6A3" w14:textId="73B728FE" w:rsidR="004649E5" w:rsidRDefault="008C33F4" w:rsidP="006D4590">
      <w:pPr>
        <w:spacing w:after="0" w:line="480" w:lineRule="auto"/>
        <w:ind w:left="0" w:firstLine="720"/>
        <w:rPr>
          <w:szCs w:val="24"/>
        </w:rPr>
      </w:pPr>
      <w:r>
        <w:rPr>
          <w:b/>
          <w:bCs/>
          <w:szCs w:val="24"/>
        </w:rPr>
        <w:lastRenderedPageBreak/>
        <w:t xml:space="preserve">The Present Study. </w:t>
      </w:r>
      <w:r w:rsidR="004E6FCA">
        <w:rPr>
          <w:szCs w:val="24"/>
        </w:rPr>
        <w:t>T</w:t>
      </w:r>
      <w:r w:rsidR="004E6FCA" w:rsidRPr="004E6FCA">
        <w:rPr>
          <w:szCs w:val="24"/>
        </w:rPr>
        <w:t>o our knowledge, no study has examined whether affective intensity predicts strategy usage in aversive, high-intensity, multimodal contexts using untrained participants</w:t>
      </w:r>
      <w:r w:rsidR="00D12D06">
        <w:rPr>
          <w:szCs w:val="24"/>
        </w:rPr>
        <w:t xml:space="preserve"> (i.e., individuals given no prior training in how to use or classify </w:t>
      </w:r>
      <w:r w:rsidR="006021D3">
        <w:rPr>
          <w:szCs w:val="24"/>
        </w:rPr>
        <w:t>ER</w:t>
      </w:r>
      <w:r w:rsidR="00D12D06">
        <w:rPr>
          <w:szCs w:val="24"/>
        </w:rPr>
        <w:t xml:space="preserve"> strategies and no </w:t>
      </w:r>
      <w:r w:rsidR="00E83BB7">
        <w:rPr>
          <w:szCs w:val="24"/>
        </w:rPr>
        <w:t xml:space="preserve">explicit </w:t>
      </w:r>
      <w:r w:rsidR="00D12D06">
        <w:rPr>
          <w:szCs w:val="24"/>
        </w:rPr>
        <w:t>direction to regulate their experiences)</w:t>
      </w:r>
      <w:r w:rsidR="004E6FCA" w:rsidRPr="004E6FCA">
        <w:rPr>
          <w:szCs w:val="24"/>
        </w:rPr>
        <w:t xml:space="preserve">. While affective intensity represents a particularly prominent predictor of ER behavior (i.e., </w:t>
      </w:r>
      <w:r w:rsidR="004E6FCA" w:rsidRPr="00BE73D6">
        <w:rPr>
          <w:i/>
          <w:iCs/>
          <w:szCs w:val="24"/>
        </w:rPr>
        <w:t>r+</w:t>
      </w:r>
      <w:r w:rsidR="004E6FCA" w:rsidRPr="004E6FCA">
        <w:rPr>
          <w:szCs w:val="24"/>
        </w:rPr>
        <w:t xml:space="preserve"> = 0.46 – 0.61; </w:t>
      </w:r>
      <w:r w:rsidR="007B651D">
        <w:rPr>
          <w:szCs w:val="24"/>
        </w:rPr>
        <w:t>“</w:t>
      </w:r>
      <w:r w:rsidR="004E6FCA" w:rsidRPr="004E6FCA">
        <w:rPr>
          <w:szCs w:val="24"/>
        </w:rPr>
        <w:t>a very large effect size</w:t>
      </w:r>
      <w:r w:rsidR="007B651D">
        <w:rPr>
          <w:szCs w:val="24"/>
        </w:rPr>
        <w:t>”</w:t>
      </w:r>
      <w:r w:rsidR="004E6FCA" w:rsidRPr="004E6FCA">
        <w:rPr>
          <w:szCs w:val="24"/>
        </w:rPr>
        <w:t>, according to recent meta-analyses</w:t>
      </w:r>
      <w:r w:rsidR="00E83BB7">
        <w:rPr>
          <w:szCs w:val="24"/>
        </w:rPr>
        <w:t xml:space="preserve">; </w:t>
      </w:r>
      <w:r w:rsidR="00642A4D">
        <w:rPr>
          <w:szCs w:val="24"/>
        </w:rPr>
        <w:fldChar w:fldCharType="begin"/>
      </w:r>
      <w:r w:rsidR="008F145E">
        <w:rPr>
          <w:szCs w:val="24"/>
        </w:rPr>
        <w:instrText xml:space="preserve"> ADDIN ZOTERO_ITEM CSL_CITATION {"citationID":"fvj8aTn8","properties":{"formattedCitation":"(Matthews et al., 2021)","plainCitation":"(Matthews et al., 2021)","dontUpdate":true,"noteIndex":0},"citationItems":[{"id":2526,"uris":["http://zotero.org/users/6239255/items/ATWZDPBA"],"itemData":{"id":2526,"type":"article-journal","abstract":"Day-to-day life is inundated with attempts to control emotions and a wealth of research has examined what strategies people use and how eﬀective these strategies are. However, until more recently, research has often neglected more basic questions such as whether and how people choose to regulate their emotions (i.e. emotion regulation choice). In an eﬀort to identify what we know and what we need to know, we systematically reviewed studies that examined potential determinants of whether and how people choose to regulate their emotions. Eighteen determinants were identiﬁed across 219 studies and were categorised as being aﬀective, cognitive, motivational, individual or social-cultural in nature. Where there were suﬃcient primary studies, meta-analysis was used to quantify the size of the associations between potential determinants and measures of whether and how people choose to regulate their emotions. Based on the ﬁndings, we propose that people’s decisions about whether and how to regulate their emotions are determined by factors relating to the individual doing the regulating, the emotion that is being regulated, and both the immediate situation and the broader social context in which the regulation is taking place.","container-title":"Cognition and Emotion","DOI":"10.1080/02699931.2021.1945538","ISSN":"0269-9931, 1464-0600","issue":"6","journalAbbreviation":"Cognition and Emotion","language":"en","page":"1056-1084","source":"DOI.org (Crossref)","title":"Identifying the determinants of emotion regulation choice: a systematic review with meta-analysis","title-short":"Identifying the determinants of emotion regulation choice","volume":"35","author":[{"family":"Matthews","given":"Meghann"},{"family":"Webb","given":"Thomas L."},{"family":"Shafir","given":"Roni"},{"family":"Snow","given":"Miranda"},{"family":"Sheppes","given":"Gal"}],"issued":{"date-parts":[["2021",8,18]]}}}],"schema":"https://github.com/citation-style-language/schema/raw/master/csl-citation.json"} </w:instrText>
      </w:r>
      <w:r w:rsidR="00642A4D">
        <w:rPr>
          <w:szCs w:val="24"/>
        </w:rPr>
        <w:fldChar w:fldCharType="separate"/>
      </w:r>
      <w:r w:rsidR="00642A4D" w:rsidRPr="00642A4D">
        <w:t>Matthews et al., 2021)</w:t>
      </w:r>
      <w:r w:rsidR="00642A4D">
        <w:rPr>
          <w:szCs w:val="24"/>
        </w:rPr>
        <w:fldChar w:fldCharType="end"/>
      </w:r>
      <w:r w:rsidR="004E6FCA" w:rsidRPr="004E6FCA">
        <w:rPr>
          <w:szCs w:val="24"/>
        </w:rPr>
        <w:t xml:space="preserve">, the extent to which features of a </w:t>
      </w:r>
      <w:r w:rsidR="00131503">
        <w:rPr>
          <w:szCs w:val="24"/>
        </w:rPr>
        <w:t>dynamic</w:t>
      </w:r>
      <w:r w:rsidR="007B651D">
        <w:rPr>
          <w:szCs w:val="24"/>
        </w:rPr>
        <w:t>,</w:t>
      </w:r>
      <w:r w:rsidR="004E6FCA" w:rsidRPr="004E6FCA">
        <w:rPr>
          <w:szCs w:val="24"/>
        </w:rPr>
        <w:t xml:space="preserve"> multimodal situation could overshadow this effect </w:t>
      </w:r>
      <w:ins w:id="86" w:author="Billy Mitchell" w:date="2024-07-26T00:59:00Z" w16du:dateUtc="2024-07-26T04:59:00Z">
        <w:r w:rsidR="005B30CF">
          <w:rPr>
            <w:szCs w:val="24"/>
          </w:rPr>
          <w:t xml:space="preserve">when </w:t>
        </w:r>
      </w:ins>
      <w:ins w:id="87" w:author="Billy Mitchell" w:date="2024-07-26T01:00:00Z" w16du:dateUtc="2024-07-26T05:00:00Z">
        <w:r w:rsidR="005B30CF">
          <w:rPr>
            <w:szCs w:val="24"/>
          </w:rPr>
          <w:t>experimental control is mini</w:t>
        </w:r>
      </w:ins>
      <w:ins w:id="88" w:author="Billy Mitchell" w:date="2024-07-26T01:01:00Z" w16du:dateUtc="2024-07-26T05:01:00Z">
        <w:r w:rsidR="005B30CF">
          <w:rPr>
            <w:szCs w:val="24"/>
          </w:rPr>
          <w:t>mized</w:t>
        </w:r>
      </w:ins>
      <w:ins w:id="89" w:author="Billy Mitchell" w:date="2024-07-26T01:00:00Z" w16du:dateUtc="2024-07-26T05:00:00Z">
        <w:r w:rsidR="005B30CF">
          <w:rPr>
            <w:szCs w:val="24"/>
          </w:rPr>
          <w:t xml:space="preserve"> </w:t>
        </w:r>
      </w:ins>
      <w:r w:rsidR="004E6FCA" w:rsidRPr="004E6FCA">
        <w:rPr>
          <w:szCs w:val="24"/>
        </w:rPr>
        <w:t>remain unclear. The goal of the present research is to examine whether these well-established regulatory patterns emerge in sample</w:t>
      </w:r>
      <w:r w:rsidR="00654CBF">
        <w:rPr>
          <w:szCs w:val="24"/>
        </w:rPr>
        <w:t>s</w:t>
      </w:r>
      <w:r w:rsidR="004E6FCA" w:rsidRPr="004E6FCA">
        <w:rPr>
          <w:szCs w:val="24"/>
        </w:rPr>
        <w:t xml:space="preserve"> of untrained participants exposed to a </w:t>
      </w:r>
      <w:r w:rsidR="00654CBF">
        <w:rPr>
          <w:szCs w:val="24"/>
        </w:rPr>
        <w:t>dynamic, feature-rich stimuli</w:t>
      </w:r>
      <w:r w:rsidR="004E6FCA" w:rsidRPr="004E6FCA">
        <w:rPr>
          <w:szCs w:val="24"/>
        </w:rPr>
        <w:t xml:space="preserve"> high in emotional variability</w:t>
      </w:r>
      <w:r w:rsidR="009C319B">
        <w:rPr>
          <w:szCs w:val="24"/>
        </w:rPr>
        <w:t>, such as a haunted house</w:t>
      </w:r>
      <w:r w:rsidR="004E6FCA" w:rsidRPr="004E6FCA">
        <w:rPr>
          <w:szCs w:val="24"/>
        </w:rPr>
        <w:t>. Haunted house experiences have been used with marked success in recent research to study emotion and self-regulation</w:t>
      </w:r>
      <w:r w:rsidR="00642A4D">
        <w:rPr>
          <w:szCs w:val="24"/>
        </w:rPr>
        <w:t xml:space="preserve"> </w:t>
      </w:r>
      <w:r w:rsidR="00642A4D">
        <w:rPr>
          <w:szCs w:val="24"/>
        </w:rPr>
        <w:fldChar w:fldCharType="begin"/>
      </w:r>
      <w:r w:rsidR="008F145E">
        <w:rPr>
          <w:szCs w:val="24"/>
        </w:rPr>
        <w:instrText xml:space="preserve"> ADDIN ZOTERO_ITEM CSL_CITATION {"citationID":"jEHro85z","properties":{"formattedCitation":"(Clasen et al., 2019; Stasiak et al., 2023; Tashjian et al., 2022)","plainCitation":"(Clasen et al., 2019; Stasiak et al., 2023; Tashjian et al., 2022)","noteIndex":0},"citationItems":[{"id":1836,"uris":["http://zotero.org/users/6239255/items/VW7RHI47","http://zotero.org/users/6239255/items/LQ78SZH5"],"itemData":{"id":1836,"type":"article-journal","abstract":"We investigate approaches to horror entertainment from two common consumer stances: ‘the thrill-seeking stance’ in which adrenaline junkies seek maximal fear arousal and ‘the fearavoidance stance’ in which so-called white-knucklers seek minimal fear arousal. Visitors of a haunted house attraction (n = 280) were invited to focus on either maximizing or minimizing their fear. Open-ended participant interviews and questionnaire data were used to map how adrenaline junkies and white-knucklers regulate fear, and also how reported fear experience and consumer satisfaction compare across the two groups. A host of antecedent and response-focused strategies, including cognitive, behavioral, and social strategies, were used to up- and downregulate fear arousal. Notably, the results reveal hitherto uncharted strategies employed by adrenaline junkies to support and maximize their fear experience. Although adrenaline junkies report stronger fear experiences than white-knucklers, consumer satisfaction remains relatively similar across the two groups, indicating that both stances can lead to satisfying consumer experiences. The study thus helps explain the paradoxical appeal of frightening entertainment by illuminating how consumers deliberately up- and down-regulate fear arousal in pursuit of the optimal experience.","container-title":"Poetics","DOI":"https://doi.org/10.1016/j.poetic.2019.01.002","ISSN":"0304-422X","language":"en","page":"61-71","source":"Zotero","title":"Adrenaline junkies and white-knucklers_ A quantitative study of fear management in haunted house visitors","volume":"73","author":[{"family":"Clasen","given":"Mathias"},{"family":"Andersen","given":"Marc"},{"family":"Schjoedt","given":"Uffe"}],"issued":{"date-parts":[["2019"]]}}},{"id":1485,"uris":["http://zotero.org/users/6239255/items/CCPVSZWX"],"itemData":{"id":1485,"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P."},{"family":"Helion","given":"Chelsea"}],"issued":{"date-parts":[["2023",2]]}}},{"id":2353,"uris":["http://zotero.org/users/6239255/items/SMCJQ3BP"],"itemData":{"id":2353,"type":"article-journal","abstract":"Threats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instrText>
      </w:r>
      <w:r w:rsidR="00642A4D">
        <w:rPr>
          <w:szCs w:val="24"/>
        </w:rPr>
        <w:fldChar w:fldCharType="separate"/>
      </w:r>
      <w:r w:rsidR="000E4249" w:rsidRPr="000E4249">
        <w:t>(Clasen et al., 2019; Stasiak et al., 2023; Tashjian et al., 2022)</w:t>
      </w:r>
      <w:r w:rsidR="00642A4D">
        <w:rPr>
          <w:szCs w:val="24"/>
        </w:rPr>
        <w:fldChar w:fldCharType="end"/>
      </w:r>
      <w:r w:rsidR="004E6FCA" w:rsidRPr="004E6FCA">
        <w:rPr>
          <w:szCs w:val="24"/>
        </w:rPr>
        <w:t>.</w:t>
      </w:r>
      <w:r w:rsidR="004C1DD4">
        <w:rPr>
          <w:szCs w:val="24"/>
        </w:rPr>
        <w:t xml:space="preserve"> While haunte</w:t>
      </w:r>
      <w:r w:rsidR="001F7CFD">
        <w:rPr>
          <w:szCs w:val="24"/>
        </w:rPr>
        <w:t>d</w:t>
      </w:r>
      <w:r w:rsidR="00E07969">
        <w:rPr>
          <w:szCs w:val="24"/>
        </w:rPr>
        <w:t xml:space="preserve"> houses</w:t>
      </w:r>
      <w:r w:rsidR="001F7CFD">
        <w:rPr>
          <w:szCs w:val="24"/>
        </w:rPr>
        <w:t xml:space="preserve"> </w:t>
      </w:r>
      <w:r w:rsidR="00E07969">
        <w:rPr>
          <w:szCs w:val="24"/>
        </w:rPr>
        <w:t xml:space="preserve">only </w:t>
      </w:r>
      <w:r w:rsidR="001F7CFD">
        <w:rPr>
          <w:szCs w:val="24"/>
        </w:rPr>
        <w:t xml:space="preserve">represent a </w:t>
      </w:r>
      <w:r w:rsidR="00E07969">
        <w:rPr>
          <w:szCs w:val="24"/>
        </w:rPr>
        <w:t xml:space="preserve">small </w:t>
      </w:r>
      <w:r w:rsidR="001F7CFD">
        <w:rPr>
          <w:szCs w:val="24"/>
        </w:rPr>
        <w:t xml:space="preserve">proportion of the </w:t>
      </w:r>
      <w:r w:rsidR="004C1DD4">
        <w:rPr>
          <w:szCs w:val="24"/>
        </w:rPr>
        <w:t>variabilit</w:t>
      </w:r>
      <w:r w:rsidR="00E07969">
        <w:rPr>
          <w:szCs w:val="24"/>
        </w:rPr>
        <w:t xml:space="preserve">y which </w:t>
      </w:r>
      <w:proofErr w:type="gramStart"/>
      <w:r w:rsidR="00E07969">
        <w:rPr>
          <w:szCs w:val="24"/>
        </w:rPr>
        <w:t>emotionally-relevant</w:t>
      </w:r>
      <w:proofErr w:type="gramEnd"/>
      <w:r w:rsidR="00E07969">
        <w:rPr>
          <w:szCs w:val="24"/>
        </w:rPr>
        <w:t xml:space="preserve"> e</w:t>
      </w:r>
      <w:r w:rsidR="002013C5">
        <w:rPr>
          <w:szCs w:val="24"/>
        </w:rPr>
        <w:t>xperiences</w:t>
      </w:r>
      <w:r w:rsidR="00E07969">
        <w:rPr>
          <w:szCs w:val="24"/>
        </w:rPr>
        <w:t xml:space="preserve"> could</w:t>
      </w:r>
      <w:r w:rsidR="002013C5">
        <w:rPr>
          <w:szCs w:val="24"/>
        </w:rPr>
        <w:t xml:space="preserve"> materialize as</w:t>
      </w:r>
      <w:r w:rsidR="00837CFE">
        <w:rPr>
          <w:szCs w:val="24"/>
        </w:rPr>
        <w:t>, they</w:t>
      </w:r>
      <w:r w:rsidR="001F7CFD">
        <w:rPr>
          <w:szCs w:val="24"/>
        </w:rPr>
        <w:t xml:space="preserve"> nonetheless</w:t>
      </w:r>
      <w:r w:rsidR="00837CFE">
        <w:rPr>
          <w:szCs w:val="24"/>
        </w:rPr>
        <w:t xml:space="preserve"> </w:t>
      </w:r>
      <w:r w:rsidR="009C319B">
        <w:rPr>
          <w:szCs w:val="24"/>
        </w:rPr>
        <w:t xml:space="preserve">offer </w:t>
      </w:r>
      <w:r w:rsidR="002013C5">
        <w:rPr>
          <w:szCs w:val="24"/>
        </w:rPr>
        <w:t>safe and con</w:t>
      </w:r>
      <w:ins w:id="90" w:author="Billy Mitchell" w:date="2024-07-26T01:02:00Z" w16du:dateUtc="2024-07-26T05:02:00Z">
        <w:r w:rsidR="005B30CF">
          <w:rPr>
            <w:szCs w:val="24"/>
          </w:rPr>
          <w:t>sistent</w:t>
        </w:r>
      </w:ins>
      <w:del w:id="91" w:author="Billy Mitchell" w:date="2024-07-26T01:02:00Z" w16du:dateUtc="2024-07-26T05:02:00Z">
        <w:r w:rsidR="002013C5" w:rsidDel="005B30CF">
          <w:rPr>
            <w:szCs w:val="24"/>
          </w:rPr>
          <w:delText>trolled</w:delText>
        </w:r>
      </w:del>
      <w:r w:rsidR="002013C5">
        <w:rPr>
          <w:szCs w:val="24"/>
        </w:rPr>
        <w:t xml:space="preserve"> but </w:t>
      </w:r>
      <w:r w:rsidR="00837CFE">
        <w:rPr>
          <w:szCs w:val="24"/>
        </w:rPr>
        <w:t>high</w:t>
      </w:r>
      <w:r w:rsidR="009C319B">
        <w:rPr>
          <w:szCs w:val="24"/>
        </w:rPr>
        <w:t>-arousal</w:t>
      </w:r>
      <w:r w:rsidR="00837CFE">
        <w:rPr>
          <w:szCs w:val="24"/>
        </w:rPr>
        <w:t xml:space="preserve"> events to</w:t>
      </w:r>
      <w:r w:rsidR="001F7CFD">
        <w:rPr>
          <w:szCs w:val="24"/>
        </w:rPr>
        <w:t xml:space="preserve"> e</w:t>
      </w:r>
      <w:r w:rsidR="00837CFE">
        <w:rPr>
          <w:szCs w:val="24"/>
        </w:rPr>
        <w:t>licit</w:t>
      </w:r>
      <w:r w:rsidR="001F7CFD">
        <w:rPr>
          <w:szCs w:val="24"/>
        </w:rPr>
        <w:t xml:space="preserve"> </w:t>
      </w:r>
      <w:r w:rsidR="002013C5">
        <w:rPr>
          <w:szCs w:val="24"/>
        </w:rPr>
        <w:t xml:space="preserve">a wide range of </w:t>
      </w:r>
      <w:r w:rsidR="001F7CFD">
        <w:rPr>
          <w:szCs w:val="24"/>
        </w:rPr>
        <w:t>emotional experience</w:t>
      </w:r>
      <w:r w:rsidR="002013C5">
        <w:rPr>
          <w:szCs w:val="24"/>
        </w:rPr>
        <w:t>s</w:t>
      </w:r>
      <w:r w:rsidR="001F7CFD">
        <w:rPr>
          <w:szCs w:val="24"/>
        </w:rPr>
        <w:t xml:space="preserve"> (i.e., positive and negative emotions), intensit</w:t>
      </w:r>
      <w:r w:rsidR="002013C5">
        <w:rPr>
          <w:szCs w:val="24"/>
        </w:rPr>
        <w:t>ies</w:t>
      </w:r>
      <w:r w:rsidR="001F7CFD">
        <w:rPr>
          <w:szCs w:val="24"/>
        </w:rPr>
        <w:t xml:space="preserve">, and responses (i.e., regulation behaviors). This variance </w:t>
      </w:r>
      <w:r w:rsidR="00837CFE">
        <w:rPr>
          <w:szCs w:val="24"/>
        </w:rPr>
        <w:t>would be difficult to g</w:t>
      </w:r>
      <w:r w:rsidR="001F7CFD">
        <w:rPr>
          <w:szCs w:val="24"/>
        </w:rPr>
        <w:t>enerat</w:t>
      </w:r>
      <w:r w:rsidR="00837CFE">
        <w:rPr>
          <w:szCs w:val="24"/>
        </w:rPr>
        <w:t xml:space="preserve">e in </w:t>
      </w:r>
      <w:r w:rsidR="00582F95">
        <w:rPr>
          <w:szCs w:val="24"/>
        </w:rPr>
        <w:t>a</w:t>
      </w:r>
      <w:r w:rsidR="001F7CFD">
        <w:rPr>
          <w:szCs w:val="24"/>
        </w:rPr>
        <w:t xml:space="preserve"> complex multimoda</w:t>
      </w:r>
      <w:r w:rsidR="00837CFE">
        <w:rPr>
          <w:szCs w:val="24"/>
        </w:rPr>
        <w:t>l context outside of the lab while offering the same level of safety to the participants and control to the researchers</w:t>
      </w:r>
      <w:r w:rsidR="001F7CFD">
        <w:rPr>
          <w:szCs w:val="24"/>
        </w:rPr>
        <w:t>.</w:t>
      </w:r>
      <w:r w:rsidR="004E6FCA" w:rsidRPr="004E6FCA">
        <w:rPr>
          <w:szCs w:val="24"/>
        </w:rPr>
        <w:t xml:space="preserve"> </w:t>
      </w:r>
    </w:p>
    <w:p w14:paraId="20A12686" w14:textId="4DCE99F9" w:rsidR="00A315ED" w:rsidRDefault="004E6FCA" w:rsidP="006D4590">
      <w:pPr>
        <w:spacing w:after="0" w:line="480" w:lineRule="auto"/>
        <w:ind w:left="0" w:firstLine="720"/>
        <w:rPr>
          <w:szCs w:val="24"/>
        </w:rPr>
      </w:pPr>
      <w:r w:rsidRPr="004E6FCA">
        <w:rPr>
          <w:szCs w:val="24"/>
        </w:rPr>
        <w:t xml:space="preserve">Because </w:t>
      </w:r>
      <w:r w:rsidR="00396CB3">
        <w:rPr>
          <w:szCs w:val="24"/>
        </w:rPr>
        <w:t xml:space="preserve">the comparison between </w:t>
      </w:r>
      <w:r w:rsidRPr="004E6FCA">
        <w:rPr>
          <w:szCs w:val="24"/>
        </w:rPr>
        <w:t xml:space="preserve">reappraisal and distraction </w:t>
      </w:r>
      <w:r w:rsidR="00396CB3">
        <w:rPr>
          <w:szCs w:val="24"/>
        </w:rPr>
        <w:t xml:space="preserve">is nearly ubiquitous </w:t>
      </w:r>
      <w:r w:rsidRPr="004E6FCA">
        <w:rPr>
          <w:szCs w:val="24"/>
        </w:rPr>
        <w:t>in the extant regulation literature</w:t>
      </w:r>
      <w:r w:rsidR="00A5748C">
        <w:rPr>
          <w:szCs w:val="24"/>
        </w:rPr>
        <w:t xml:space="preserve">, as noted by </w:t>
      </w:r>
      <w:r w:rsidRPr="004E6FCA">
        <w:rPr>
          <w:szCs w:val="24"/>
        </w:rPr>
        <w:t xml:space="preserve">Heiy &amp; Cheavens </w:t>
      </w:r>
      <w:r w:rsidR="00A5748C">
        <w:rPr>
          <w:szCs w:val="24"/>
        </w:rPr>
        <w:t>(</w:t>
      </w:r>
      <w:r w:rsidRPr="004E6FCA">
        <w:rPr>
          <w:szCs w:val="24"/>
        </w:rPr>
        <w:t>2014</w:t>
      </w:r>
      <w:r w:rsidR="00A5748C">
        <w:rPr>
          <w:szCs w:val="24"/>
        </w:rPr>
        <w:t>)</w:t>
      </w:r>
      <w:r w:rsidRPr="004E6FCA">
        <w:rPr>
          <w:szCs w:val="24"/>
        </w:rPr>
        <w:t xml:space="preserve">, </w:t>
      </w:r>
      <w:r w:rsidR="00245CC6">
        <w:rPr>
          <w:szCs w:val="24"/>
        </w:rPr>
        <w:t>Study</w:t>
      </w:r>
      <w:r w:rsidRPr="004E6FCA">
        <w:rPr>
          <w:szCs w:val="24"/>
        </w:rPr>
        <w:t xml:space="preserve"> 1 aimed to </w:t>
      </w:r>
      <w:ins w:id="92" w:author="Billy Mitchell" w:date="2024-07-23T13:49:00Z" w16du:dateUtc="2024-07-23T17:49:00Z">
        <w:r w:rsidR="007E243B">
          <w:rPr>
            <w:szCs w:val="24"/>
          </w:rPr>
          <w:t xml:space="preserve">test whether this effect </w:t>
        </w:r>
      </w:ins>
      <w:ins w:id="93" w:author="Billy Mitchell" w:date="2024-07-23T13:44:00Z" w16du:dateUtc="2024-07-23T17:44:00Z">
        <w:r w:rsidR="007E243B">
          <w:rPr>
            <w:szCs w:val="24"/>
          </w:rPr>
          <w:t>extend</w:t>
        </w:r>
      </w:ins>
      <w:ins w:id="94" w:author="Billy Mitchell" w:date="2024-07-23T13:49:00Z" w16du:dateUtc="2024-07-23T17:49:00Z">
        <w:r w:rsidR="007E243B">
          <w:rPr>
            <w:szCs w:val="24"/>
          </w:rPr>
          <w:t>s to untrai</w:t>
        </w:r>
      </w:ins>
      <w:ins w:id="95" w:author="Billy Mitchell" w:date="2024-07-23T13:50:00Z" w16du:dateUtc="2024-07-23T17:50:00Z">
        <w:r w:rsidR="007E243B">
          <w:rPr>
            <w:szCs w:val="24"/>
          </w:rPr>
          <w:t>ned subjects in high-intensity</w:t>
        </w:r>
      </w:ins>
      <w:ins w:id="96" w:author="Billy Mitchell" w:date="2024-07-23T13:49:00Z" w16du:dateUtc="2024-07-23T17:49:00Z">
        <w:r w:rsidR="007E243B">
          <w:rPr>
            <w:szCs w:val="24"/>
          </w:rPr>
          <w:t xml:space="preserve"> circumstances </w:t>
        </w:r>
      </w:ins>
      <w:ins w:id="97" w:author="Billy Mitchell" w:date="2024-07-23T13:50:00Z" w16du:dateUtc="2024-07-23T17:50:00Z">
        <w:r w:rsidR="007E243B">
          <w:rPr>
            <w:szCs w:val="24"/>
          </w:rPr>
          <w:t xml:space="preserve">by having </w:t>
        </w:r>
      </w:ins>
      <w:del w:id="98" w:author="Billy Mitchell" w:date="2024-07-23T13:44:00Z" w16du:dateUtc="2024-07-23T17:44:00Z">
        <w:r w:rsidRPr="004E6FCA" w:rsidDel="007E243B">
          <w:rPr>
            <w:szCs w:val="24"/>
          </w:rPr>
          <w:delText>replicate</w:delText>
        </w:r>
      </w:del>
      <w:del w:id="99" w:author="Billy Mitchell" w:date="2024-07-23T13:49:00Z" w16du:dateUtc="2024-07-23T17:49:00Z">
        <w:r w:rsidRPr="004E6FCA" w:rsidDel="007E243B">
          <w:rPr>
            <w:szCs w:val="24"/>
          </w:rPr>
          <w:delText xml:space="preserve"> this effect </w:delText>
        </w:r>
        <w:r w:rsidR="00396CB3" w:rsidDel="007E243B">
          <w:rPr>
            <w:szCs w:val="24"/>
          </w:rPr>
          <w:delText>using</w:delText>
        </w:r>
      </w:del>
      <w:r w:rsidR="00396CB3">
        <w:rPr>
          <w:szCs w:val="24"/>
        </w:rPr>
        <w:t xml:space="preserve"> </w:t>
      </w:r>
      <w:r w:rsidRPr="004E6FCA">
        <w:rPr>
          <w:szCs w:val="24"/>
        </w:rPr>
        <w:t xml:space="preserve">untrained participants </w:t>
      </w:r>
      <w:del w:id="100" w:author="Billy Mitchell" w:date="2024-07-23T13:50:00Z" w16du:dateUtc="2024-07-23T17:50:00Z">
        <w:r w:rsidR="00396CB3" w:rsidDel="007E243B">
          <w:rPr>
            <w:szCs w:val="24"/>
          </w:rPr>
          <w:delText xml:space="preserve">who </w:delText>
        </w:r>
      </w:del>
      <w:r w:rsidR="00396CB3">
        <w:rPr>
          <w:szCs w:val="24"/>
        </w:rPr>
        <w:t>navigate</w:t>
      </w:r>
      <w:del w:id="101" w:author="Billy Mitchell" w:date="2024-07-23T13:50:00Z" w16du:dateUtc="2024-07-23T17:50:00Z">
        <w:r w:rsidR="00396CB3" w:rsidDel="007E243B">
          <w:rPr>
            <w:szCs w:val="24"/>
          </w:rPr>
          <w:delText>d</w:delText>
        </w:r>
      </w:del>
      <w:r w:rsidRPr="004E6FCA">
        <w:rPr>
          <w:szCs w:val="24"/>
        </w:rPr>
        <w:t xml:space="preserve"> a haunted house and report</w:t>
      </w:r>
      <w:del w:id="102" w:author="Billy Mitchell" w:date="2024-07-23T13:50:00Z" w16du:dateUtc="2024-07-23T17:50:00Z">
        <w:r w:rsidR="00396CB3" w:rsidDel="007E243B">
          <w:rPr>
            <w:szCs w:val="24"/>
          </w:rPr>
          <w:delText>ed</w:delText>
        </w:r>
      </w:del>
      <w:r w:rsidRPr="004E6FCA">
        <w:rPr>
          <w:szCs w:val="24"/>
        </w:rPr>
        <w:t xml:space="preserve"> their undirected emotional and regulatory behaviors in a surprise recall task immediately after and one week after exposure</w:t>
      </w:r>
      <w:r w:rsidR="00396CB3">
        <w:rPr>
          <w:szCs w:val="24"/>
        </w:rPr>
        <w:t>. This</w:t>
      </w:r>
      <w:r w:rsidRPr="004E6FCA">
        <w:rPr>
          <w:szCs w:val="24"/>
        </w:rPr>
        <w:t xml:space="preserve"> granted high levels of fidelity in capturing subjective participant </w:t>
      </w:r>
      <w:r w:rsidR="002C591D">
        <w:rPr>
          <w:szCs w:val="24"/>
        </w:rPr>
        <w:t xml:space="preserve">emotion and </w:t>
      </w:r>
      <w:r w:rsidRPr="004E6FCA">
        <w:rPr>
          <w:szCs w:val="24"/>
        </w:rPr>
        <w:lastRenderedPageBreak/>
        <w:t>experience</w:t>
      </w:r>
      <w:ins w:id="103" w:author="Billy Mitchell" w:date="2024-07-23T13:50:00Z" w16du:dateUtc="2024-07-23T17:50:00Z">
        <w:r w:rsidR="007E243B">
          <w:rPr>
            <w:szCs w:val="24"/>
          </w:rPr>
          <w:t xml:space="preserve"> at the expense </w:t>
        </w:r>
      </w:ins>
      <w:ins w:id="104" w:author="Billy Mitchell" w:date="2024-07-23T13:51:00Z" w16du:dateUtc="2024-07-23T17:51:00Z">
        <w:r w:rsidR="007E243B">
          <w:rPr>
            <w:szCs w:val="24"/>
          </w:rPr>
          <w:t xml:space="preserve">of </w:t>
        </w:r>
      </w:ins>
      <w:ins w:id="105" w:author="Billy Mitchell" w:date="2024-07-26T01:03:00Z" w16du:dateUtc="2024-07-26T05:03:00Z">
        <w:r w:rsidR="005B30CF">
          <w:rPr>
            <w:szCs w:val="24"/>
          </w:rPr>
          <w:t xml:space="preserve">greater </w:t>
        </w:r>
      </w:ins>
      <w:ins w:id="106" w:author="Billy Mitchell" w:date="2024-07-23T13:52:00Z" w16du:dateUtc="2024-07-23T17:52:00Z">
        <w:r w:rsidR="004E30DF">
          <w:rPr>
            <w:szCs w:val="24"/>
          </w:rPr>
          <w:t>experimental control</w:t>
        </w:r>
      </w:ins>
      <w:r w:rsidRPr="004E6FCA">
        <w:rPr>
          <w:szCs w:val="24"/>
        </w:rPr>
        <w:t>.</w:t>
      </w:r>
      <w:r w:rsidR="00B42FE6">
        <w:rPr>
          <w:szCs w:val="24"/>
        </w:rPr>
        <w:t xml:space="preserve"> </w:t>
      </w:r>
      <w:r w:rsidR="00396CB3">
        <w:rPr>
          <w:szCs w:val="24"/>
        </w:rPr>
        <w:t>We additionally</w:t>
      </w:r>
      <w:r w:rsidR="00B42FE6">
        <w:rPr>
          <w:szCs w:val="24"/>
        </w:rPr>
        <w:t xml:space="preserve"> anticipated that participants experiencing high cognitive load </w:t>
      </w:r>
      <w:proofErr w:type="gramStart"/>
      <w:r w:rsidR="00B42FE6">
        <w:rPr>
          <w:szCs w:val="24"/>
        </w:rPr>
        <w:t>as a result of</w:t>
      </w:r>
      <w:proofErr w:type="gramEnd"/>
      <w:r w:rsidR="00B42FE6">
        <w:rPr>
          <w:szCs w:val="24"/>
        </w:rPr>
        <w:t xml:space="preserve"> exposure would more often use distraction, in line with the </w:t>
      </w:r>
      <w:r w:rsidR="00396CB3">
        <w:rPr>
          <w:szCs w:val="24"/>
        </w:rPr>
        <w:t>ER-SOC</w:t>
      </w:r>
      <w:r w:rsidR="00B42FE6">
        <w:rPr>
          <w:szCs w:val="24"/>
        </w:rPr>
        <w:t xml:space="preserve"> hypothesis.</w:t>
      </w:r>
      <w:r w:rsidRPr="004E6FCA">
        <w:rPr>
          <w:szCs w:val="24"/>
        </w:rPr>
        <w:t xml:space="preserve"> </w:t>
      </w:r>
      <w:r w:rsidR="007B651D">
        <w:rPr>
          <w:szCs w:val="24"/>
        </w:rPr>
        <w:t xml:space="preserve">Surprisingly, we did not find </w:t>
      </w:r>
      <w:r w:rsidR="00B42FE6">
        <w:rPr>
          <w:szCs w:val="24"/>
        </w:rPr>
        <w:t xml:space="preserve">that intensity or cognitive load </w:t>
      </w:r>
      <w:ins w:id="107" w:author="Billy Mitchell" w:date="2024-07-24T16:44:00Z" w16du:dateUtc="2024-07-24T20:44:00Z">
        <w:r w:rsidR="008D7AEF">
          <w:rPr>
            <w:szCs w:val="24"/>
          </w:rPr>
          <w:t xml:space="preserve">was associated with </w:t>
        </w:r>
      </w:ins>
      <w:del w:id="108" w:author="Billy Mitchell" w:date="2024-07-24T16:44:00Z" w16du:dateUtc="2024-07-24T20:44:00Z">
        <w:r w:rsidR="00B42FE6" w:rsidDel="008D7AEF">
          <w:rPr>
            <w:szCs w:val="24"/>
          </w:rPr>
          <w:delText xml:space="preserve">predicted </w:delText>
        </w:r>
      </w:del>
      <w:r w:rsidR="007B651D">
        <w:rPr>
          <w:szCs w:val="24"/>
        </w:rPr>
        <w:t>strategy usage.</w:t>
      </w:r>
      <w:r w:rsidR="00B42FE6">
        <w:rPr>
          <w:szCs w:val="24"/>
        </w:rPr>
        <w:t xml:space="preserve"> </w:t>
      </w:r>
      <w:r w:rsidR="00CB54A4">
        <w:rPr>
          <w:szCs w:val="24"/>
        </w:rPr>
        <w:t xml:space="preserve">To minimize </w:t>
      </w:r>
      <w:r w:rsidR="009C319B">
        <w:rPr>
          <w:szCs w:val="24"/>
        </w:rPr>
        <w:t xml:space="preserve">researcher </w:t>
      </w:r>
      <w:r w:rsidR="00CB54A4">
        <w:rPr>
          <w:szCs w:val="24"/>
        </w:rPr>
        <w:t xml:space="preserve">bias, we then </w:t>
      </w:r>
      <w:r w:rsidR="009C319B">
        <w:rPr>
          <w:szCs w:val="24"/>
        </w:rPr>
        <w:t>applied</w:t>
      </w:r>
      <w:r w:rsidR="00CB54A4">
        <w:rPr>
          <w:szCs w:val="24"/>
        </w:rPr>
        <w:t xml:space="preserve"> a</w:t>
      </w:r>
      <w:r w:rsidR="00B42FE6">
        <w:rPr>
          <w:szCs w:val="24"/>
        </w:rPr>
        <w:t xml:space="preserve"> multiverse approach</w:t>
      </w:r>
      <w:r w:rsidR="009C319B">
        <w:rPr>
          <w:szCs w:val="24"/>
        </w:rPr>
        <w:t xml:space="preserve"> to the data</w:t>
      </w:r>
      <w:r w:rsidR="00CB54A4">
        <w:rPr>
          <w:szCs w:val="24"/>
        </w:rPr>
        <w:t>, s</w:t>
      </w:r>
      <w:r w:rsidR="00B42FE6">
        <w:rPr>
          <w:szCs w:val="24"/>
        </w:rPr>
        <w:t>ystematically expand</w:t>
      </w:r>
      <w:r w:rsidR="00CB54A4">
        <w:rPr>
          <w:szCs w:val="24"/>
        </w:rPr>
        <w:t>ing</w:t>
      </w:r>
      <w:r w:rsidR="00B42FE6">
        <w:rPr>
          <w:szCs w:val="24"/>
        </w:rPr>
        <w:t xml:space="preserve"> </w:t>
      </w:r>
      <w:r w:rsidR="009C319B">
        <w:rPr>
          <w:szCs w:val="24"/>
        </w:rPr>
        <w:t>and</w:t>
      </w:r>
      <w:r w:rsidR="00B42FE6">
        <w:rPr>
          <w:szCs w:val="24"/>
        </w:rPr>
        <w:t xml:space="preserve"> constrai</w:t>
      </w:r>
      <w:r w:rsidR="00CB54A4">
        <w:rPr>
          <w:szCs w:val="24"/>
        </w:rPr>
        <w:t>ning</w:t>
      </w:r>
      <w:r w:rsidR="00B42FE6">
        <w:rPr>
          <w:szCs w:val="24"/>
        </w:rPr>
        <w:t xml:space="preserve"> </w:t>
      </w:r>
      <w:r w:rsidR="00CB54A4">
        <w:rPr>
          <w:szCs w:val="24"/>
        </w:rPr>
        <w:t xml:space="preserve">our data inclusion criteria and adjusting for important covariates such as </w:t>
      </w:r>
      <w:r w:rsidR="00CB54A4" w:rsidRPr="004E6FCA">
        <w:rPr>
          <w:szCs w:val="24"/>
        </w:rPr>
        <w:t>regulation tendencies and emotional goals</w:t>
      </w:r>
      <w:r w:rsidR="00CB54A4">
        <w:rPr>
          <w:szCs w:val="24"/>
        </w:rPr>
        <w:t xml:space="preserve">, </w:t>
      </w:r>
      <w:proofErr w:type="gramStart"/>
      <w:r w:rsidR="00CB54A4">
        <w:rPr>
          <w:szCs w:val="24"/>
        </w:rPr>
        <w:t>in an effort to</w:t>
      </w:r>
      <w:proofErr w:type="gramEnd"/>
      <w:r w:rsidR="00CB54A4">
        <w:rPr>
          <w:szCs w:val="24"/>
        </w:rPr>
        <w:t xml:space="preserve"> identify conditions in which the relationship between affective intensity and strategy usage might emerge as statistically significant</w:t>
      </w:r>
      <w:r w:rsidR="007B651D" w:rsidRPr="004E6FCA">
        <w:rPr>
          <w:szCs w:val="24"/>
        </w:rPr>
        <w:t>.</w:t>
      </w:r>
      <w:r w:rsidR="00CB54A4">
        <w:rPr>
          <w:szCs w:val="24"/>
        </w:rPr>
        <w:t xml:space="preserve"> We again failed to find an association.</w:t>
      </w:r>
      <w:r w:rsidR="007B651D" w:rsidRPr="004E6FCA">
        <w:rPr>
          <w:szCs w:val="24"/>
        </w:rPr>
        <w:t xml:space="preserve"> </w:t>
      </w:r>
    </w:p>
    <w:p w14:paraId="1D545012" w14:textId="141D27C7" w:rsidR="00A315ED" w:rsidRDefault="007B651D" w:rsidP="00245CC6">
      <w:pPr>
        <w:spacing w:after="0" w:line="480" w:lineRule="auto"/>
        <w:ind w:left="0" w:firstLine="720"/>
        <w:rPr>
          <w:szCs w:val="24"/>
        </w:rPr>
      </w:pPr>
      <w:r>
        <w:rPr>
          <w:szCs w:val="24"/>
        </w:rPr>
        <w:t>This</w:t>
      </w:r>
      <w:r w:rsidR="004E6FCA" w:rsidRPr="004E6FCA">
        <w:rPr>
          <w:szCs w:val="24"/>
        </w:rPr>
        <w:t xml:space="preserve"> surprising finding</w:t>
      </w:r>
      <w:r>
        <w:rPr>
          <w:szCs w:val="24"/>
        </w:rPr>
        <w:t xml:space="preserve"> motivated </w:t>
      </w:r>
      <w:r w:rsidR="00245CC6">
        <w:rPr>
          <w:szCs w:val="24"/>
        </w:rPr>
        <w:t>Study</w:t>
      </w:r>
      <w:r w:rsidR="004E6FCA" w:rsidRPr="004E6FCA">
        <w:rPr>
          <w:szCs w:val="24"/>
        </w:rPr>
        <w:t xml:space="preserve"> 2</w:t>
      </w:r>
      <w:r>
        <w:rPr>
          <w:szCs w:val="24"/>
        </w:rPr>
        <w:t>,</w:t>
      </w:r>
      <w:r w:rsidR="004E6FCA" w:rsidRPr="004E6FCA">
        <w:rPr>
          <w:szCs w:val="24"/>
        </w:rPr>
        <w:t xml:space="preserve"> which aimed to determine whether participants exposed to similar experiences as the haunted house but in a </w:t>
      </w:r>
      <w:r w:rsidR="009C319B">
        <w:rPr>
          <w:szCs w:val="24"/>
        </w:rPr>
        <w:t xml:space="preserve">less dynamic, </w:t>
      </w:r>
      <w:del w:id="109" w:author="Billy Mitchell" w:date="2024-07-26T01:04:00Z" w16du:dateUtc="2024-07-26T05:04:00Z">
        <w:r w:rsidR="004E6FCA" w:rsidRPr="004E6FCA" w:rsidDel="00A30191">
          <w:rPr>
            <w:szCs w:val="24"/>
          </w:rPr>
          <w:delText>lower-intensity</w:delText>
        </w:r>
      </w:del>
      <w:ins w:id="110" w:author="Billy Mitchell" w:date="2024-07-26T01:04:00Z" w16du:dateUtc="2024-07-26T05:04:00Z">
        <w:r w:rsidR="00A30191">
          <w:rPr>
            <w:szCs w:val="24"/>
          </w:rPr>
          <w:t>more controlled</w:t>
        </w:r>
      </w:ins>
      <w:r w:rsidR="004E6FCA" w:rsidRPr="004E6FCA">
        <w:rPr>
          <w:szCs w:val="24"/>
        </w:rPr>
        <w:t xml:space="preserve"> context</w:t>
      </w:r>
      <w:r w:rsidR="009C319B">
        <w:rPr>
          <w:szCs w:val="24"/>
        </w:rPr>
        <w:t xml:space="preserve"> (i.e., forecasting rather than experiencing)</w:t>
      </w:r>
      <w:r w:rsidR="004E6FCA" w:rsidRPr="004E6FCA">
        <w:rPr>
          <w:szCs w:val="24"/>
        </w:rPr>
        <w:t xml:space="preserve"> would more often </w:t>
      </w:r>
      <w:r w:rsidR="00396CB3">
        <w:rPr>
          <w:szCs w:val="24"/>
        </w:rPr>
        <w:t>forecast, or predict, using</w:t>
      </w:r>
      <w:r w:rsidR="00CB54A4" w:rsidRPr="004E6FCA">
        <w:rPr>
          <w:szCs w:val="24"/>
        </w:rPr>
        <w:t xml:space="preserve"> </w:t>
      </w:r>
      <w:r w:rsidR="004E6FCA" w:rsidRPr="004E6FCA">
        <w:rPr>
          <w:szCs w:val="24"/>
        </w:rPr>
        <w:t xml:space="preserve">distraction in response to </w:t>
      </w:r>
      <w:r w:rsidR="009C319B">
        <w:rPr>
          <w:szCs w:val="24"/>
        </w:rPr>
        <w:t xml:space="preserve">descriptions of </w:t>
      </w:r>
      <w:r w:rsidR="004E6FCA" w:rsidRPr="004E6FCA">
        <w:rPr>
          <w:szCs w:val="24"/>
        </w:rPr>
        <w:t xml:space="preserve">high intensity </w:t>
      </w:r>
      <w:r w:rsidR="009C319B">
        <w:rPr>
          <w:szCs w:val="24"/>
        </w:rPr>
        <w:t xml:space="preserve">regulated </w:t>
      </w:r>
      <w:r w:rsidR="004E6FCA" w:rsidRPr="004E6FCA">
        <w:rPr>
          <w:szCs w:val="24"/>
        </w:rPr>
        <w:t xml:space="preserve">events and reappraisal in response to </w:t>
      </w:r>
      <w:r w:rsidR="009C319B">
        <w:rPr>
          <w:szCs w:val="24"/>
        </w:rPr>
        <w:t xml:space="preserve">descriptions of </w:t>
      </w:r>
      <w:r w:rsidR="004E6FCA" w:rsidRPr="004E6FCA">
        <w:rPr>
          <w:szCs w:val="24"/>
        </w:rPr>
        <w:t>low intensity</w:t>
      </w:r>
      <w:r w:rsidR="009C319B">
        <w:rPr>
          <w:szCs w:val="24"/>
        </w:rPr>
        <w:t xml:space="preserve"> regulated</w:t>
      </w:r>
      <w:r w:rsidR="004E6FCA" w:rsidRPr="004E6FCA">
        <w:rPr>
          <w:szCs w:val="24"/>
        </w:rPr>
        <w:t xml:space="preserve"> events</w:t>
      </w:r>
      <w:r w:rsidR="009C319B" w:rsidRPr="009C319B">
        <w:rPr>
          <w:szCs w:val="24"/>
        </w:rPr>
        <w:t xml:space="preserve"> </w:t>
      </w:r>
      <w:r w:rsidR="009C319B">
        <w:rPr>
          <w:szCs w:val="24"/>
        </w:rPr>
        <w:t>from the haunted house</w:t>
      </w:r>
      <w:r w:rsidR="004E6FCA" w:rsidRPr="004E6FCA">
        <w:rPr>
          <w:szCs w:val="24"/>
        </w:rPr>
        <w:t>.</w:t>
      </w:r>
      <w:ins w:id="111" w:author="Billy Mitchell" w:date="2024-06-03T12:32:00Z" w16du:dateUtc="2024-06-03T16:32:00Z">
        <w:r w:rsidR="000732A4">
          <w:rPr>
            <w:szCs w:val="24"/>
          </w:rPr>
          <w:t xml:space="preserve"> </w:t>
        </w:r>
      </w:ins>
      <w:ins w:id="112" w:author="Billy Mitchell" w:date="2024-07-23T13:54:00Z" w16du:dateUtc="2024-07-23T17:54:00Z">
        <w:r w:rsidR="004E30DF">
          <w:rPr>
            <w:szCs w:val="24"/>
          </w:rPr>
          <w:t>We hypothesized that the decont</w:t>
        </w:r>
      </w:ins>
      <w:ins w:id="113" w:author="Billy Mitchell" w:date="2024-07-23T13:55:00Z" w16du:dateUtc="2024-07-23T17:55:00Z">
        <w:r w:rsidR="004E30DF">
          <w:rPr>
            <w:szCs w:val="24"/>
          </w:rPr>
          <w:t xml:space="preserve">extualized self-regulation choices motivated by stimulus-response paradigms might be closer in practice to </w:t>
        </w:r>
      </w:ins>
      <w:ins w:id="114" w:author="Billy Mitchell" w:date="2024-07-23T13:56:00Z" w16du:dateUtc="2024-07-23T17:56:00Z">
        <w:r w:rsidR="004E30DF">
          <w:rPr>
            <w:szCs w:val="24"/>
          </w:rPr>
          <w:t xml:space="preserve">simulating or </w:t>
        </w:r>
      </w:ins>
      <w:ins w:id="115" w:author="Billy Mitchell" w:date="2024-07-23T13:55:00Z" w16du:dateUtc="2024-07-23T17:55:00Z">
        <w:r w:rsidR="004E30DF">
          <w:rPr>
            <w:szCs w:val="24"/>
          </w:rPr>
          <w:t xml:space="preserve">forecasting </w:t>
        </w:r>
      </w:ins>
      <w:ins w:id="116" w:author="Billy Mitchell" w:date="2024-07-23T13:56:00Z" w16du:dateUtc="2024-07-23T17:56:00Z">
        <w:r w:rsidR="004E30DF">
          <w:rPr>
            <w:szCs w:val="24"/>
          </w:rPr>
          <w:t xml:space="preserve">self-regulation </w:t>
        </w:r>
      </w:ins>
      <w:ins w:id="117" w:author="Billy Mitchell" w:date="2024-07-23T13:55:00Z" w16du:dateUtc="2024-07-23T17:55:00Z">
        <w:r w:rsidR="004E30DF">
          <w:rPr>
            <w:szCs w:val="24"/>
          </w:rPr>
          <w:t>than regulation usage</w:t>
        </w:r>
      </w:ins>
      <w:ins w:id="118" w:author="Billy Mitchell" w:date="2024-07-26T01:06:00Z" w16du:dateUtc="2024-07-26T05:06:00Z">
        <w:r w:rsidR="00A30191">
          <w:rPr>
            <w:szCs w:val="24"/>
          </w:rPr>
          <w:t xml:space="preserve">, as forecasting may be more </w:t>
        </w:r>
      </w:ins>
      <w:ins w:id="119" w:author="Billy Mitchell" w:date="2024-07-26T01:07:00Z" w16du:dateUtc="2024-07-26T05:07:00Z">
        <w:r w:rsidR="00A30191">
          <w:rPr>
            <w:szCs w:val="24"/>
          </w:rPr>
          <w:t>controlled and idealized than the complicated realities of regulation usage</w:t>
        </w:r>
      </w:ins>
      <w:ins w:id="120" w:author="Billy Mitchell" w:date="2024-06-03T12:32:00Z" w16du:dateUtc="2024-06-03T16:32:00Z">
        <w:r w:rsidR="000732A4">
          <w:rPr>
            <w:szCs w:val="24"/>
          </w:rPr>
          <w:t>.</w:t>
        </w:r>
      </w:ins>
      <w:r w:rsidR="004E6FCA" w:rsidRPr="004E6FCA">
        <w:rPr>
          <w:szCs w:val="24"/>
        </w:rPr>
        <w:t xml:space="preserve"> </w:t>
      </w:r>
      <w:r w:rsidR="002013C5">
        <w:rPr>
          <w:szCs w:val="24"/>
        </w:rPr>
        <w:t>We did observe the canonical association between emotional intensity and regulatory strategy selection with this design</w:t>
      </w:r>
      <w:ins w:id="121" w:author="Billy Mitchell" w:date="2024-06-03T12:32:00Z" w16du:dateUtc="2024-06-03T16:32:00Z">
        <w:r w:rsidR="000732A4">
          <w:rPr>
            <w:szCs w:val="24"/>
          </w:rPr>
          <w:t>, though with</w:t>
        </w:r>
      </w:ins>
      <w:ins w:id="122" w:author="Billy Mitchell" w:date="2024-06-03T12:33:00Z" w16du:dateUtc="2024-06-03T16:33:00Z">
        <w:r w:rsidR="000732A4">
          <w:rPr>
            <w:szCs w:val="24"/>
          </w:rPr>
          <w:t xml:space="preserve"> an effect size smaller than the typical range </w:t>
        </w:r>
      </w:ins>
      <w:ins w:id="123" w:author="Billy Mitchell" w:date="2024-06-03T12:39:00Z" w16du:dateUtc="2024-06-03T16:39:00Z">
        <w:r w:rsidR="000732A4">
          <w:rPr>
            <w:szCs w:val="24"/>
          </w:rPr>
          <w:t>found by Matthews et al. (20</w:t>
        </w:r>
      </w:ins>
      <w:ins w:id="124" w:author="Billy Mitchell" w:date="2024-06-03T12:40:00Z" w16du:dateUtc="2024-06-03T16:40:00Z">
        <w:r w:rsidR="000732A4">
          <w:rPr>
            <w:szCs w:val="24"/>
          </w:rPr>
          <w:t>21)</w:t>
        </w:r>
      </w:ins>
      <w:r w:rsidR="00396CB3">
        <w:rPr>
          <w:szCs w:val="24"/>
        </w:rPr>
        <w:t>. H</w:t>
      </w:r>
      <w:r w:rsidR="00CB54A4">
        <w:rPr>
          <w:szCs w:val="24"/>
        </w:rPr>
        <w:t xml:space="preserve">owever, </w:t>
      </w:r>
      <w:r w:rsidR="009C319B">
        <w:rPr>
          <w:szCs w:val="24"/>
        </w:rPr>
        <w:t xml:space="preserve">many study design differences between Studies 1 and 2 limited our ability to </w:t>
      </w:r>
      <w:ins w:id="125" w:author="Billy Mitchell" w:date="2024-07-26T01:07:00Z" w16du:dateUtc="2024-07-26T05:07:00Z">
        <w:r w:rsidR="00A30191">
          <w:rPr>
            <w:szCs w:val="24"/>
          </w:rPr>
          <w:t xml:space="preserve">make direct comparisons and </w:t>
        </w:r>
      </w:ins>
      <w:r w:rsidR="009C319B">
        <w:rPr>
          <w:szCs w:val="24"/>
        </w:rPr>
        <w:t>draw conclusions</w:t>
      </w:r>
      <w:r w:rsidR="00DC4E44">
        <w:rPr>
          <w:szCs w:val="24"/>
        </w:rPr>
        <w:t xml:space="preserve"> about why those differences in outcome may have occurred</w:t>
      </w:r>
      <w:r w:rsidR="002013C5">
        <w:rPr>
          <w:szCs w:val="24"/>
        </w:rPr>
        <w:t>.</w:t>
      </w:r>
      <w:r w:rsidR="00CB54A4">
        <w:rPr>
          <w:szCs w:val="24"/>
        </w:rPr>
        <w:t xml:space="preserve"> </w:t>
      </w:r>
    </w:p>
    <w:p w14:paraId="50D40366" w14:textId="20E8C223" w:rsidR="00A315ED" w:rsidRDefault="00582F95" w:rsidP="00C6526E">
      <w:pPr>
        <w:spacing w:after="0" w:line="480" w:lineRule="auto"/>
        <w:ind w:left="0" w:firstLine="720"/>
        <w:rPr>
          <w:b/>
          <w:szCs w:val="24"/>
        </w:rPr>
      </w:pPr>
      <w:r>
        <w:rPr>
          <w:szCs w:val="24"/>
        </w:rPr>
        <w:lastRenderedPageBreak/>
        <w:t xml:space="preserve">To attempt to close this design difference gap, </w:t>
      </w:r>
      <w:r w:rsidR="00CB54A4">
        <w:rPr>
          <w:szCs w:val="24"/>
        </w:rPr>
        <w:t>Study 3 tasked untrained participants with watching videos of varying negative intensity and</w:t>
      </w:r>
      <w:r w:rsidR="00DF0574">
        <w:rPr>
          <w:szCs w:val="24"/>
        </w:rPr>
        <w:t xml:space="preserve"> subsequently</w:t>
      </w:r>
      <w:r w:rsidR="00CB54A4">
        <w:rPr>
          <w:szCs w:val="24"/>
        </w:rPr>
        <w:t xml:space="preserve"> either reporting the regulatory strategies that they </w:t>
      </w:r>
      <w:r w:rsidR="00DF0574">
        <w:rPr>
          <w:szCs w:val="24"/>
        </w:rPr>
        <w:t>used (</w:t>
      </w:r>
      <w:r w:rsidR="00DC4E44">
        <w:rPr>
          <w:szCs w:val="24"/>
        </w:rPr>
        <w:t>strategy usage</w:t>
      </w:r>
      <w:r w:rsidR="00DF0574">
        <w:rPr>
          <w:szCs w:val="24"/>
        </w:rPr>
        <w:t>) or the strategies that they predict might be used (</w:t>
      </w:r>
      <w:r w:rsidR="00DC4E44">
        <w:rPr>
          <w:szCs w:val="24"/>
        </w:rPr>
        <w:t xml:space="preserve">strategy </w:t>
      </w:r>
      <w:r w:rsidR="00DF0574">
        <w:rPr>
          <w:szCs w:val="24"/>
        </w:rPr>
        <w:t xml:space="preserve">forecasting) to downregulate their negative emotions. </w:t>
      </w:r>
      <w:ins w:id="126" w:author="Billy Mitchell" w:date="2024-07-26T01:08:00Z" w16du:dateUtc="2024-07-26T05:08:00Z">
        <w:r w:rsidR="00A30191">
          <w:rPr>
            <w:szCs w:val="24"/>
          </w:rPr>
          <w:t xml:space="preserve">This study again featured greater </w:t>
        </w:r>
      </w:ins>
      <w:ins w:id="127" w:author="Billy Mitchell" w:date="2024-07-26T01:09:00Z" w16du:dateUtc="2024-07-26T05:09:00Z">
        <w:r w:rsidR="00A30191">
          <w:rPr>
            <w:szCs w:val="24"/>
          </w:rPr>
          <w:t>experimental</w:t>
        </w:r>
      </w:ins>
      <w:ins w:id="128" w:author="Billy Mitchell" w:date="2024-07-26T01:08:00Z" w16du:dateUtc="2024-07-26T05:08:00Z">
        <w:r w:rsidR="00A30191">
          <w:rPr>
            <w:szCs w:val="24"/>
          </w:rPr>
          <w:t xml:space="preserve"> control th</w:t>
        </w:r>
      </w:ins>
      <w:ins w:id="129" w:author="Billy Mitchell" w:date="2024-07-26T01:09:00Z" w16du:dateUtc="2024-07-26T05:09:00Z">
        <w:r w:rsidR="00A30191">
          <w:rPr>
            <w:szCs w:val="24"/>
          </w:rPr>
          <w:t xml:space="preserve">an Study </w:t>
        </w:r>
        <w:proofErr w:type="gramStart"/>
        <w:r w:rsidR="00A30191">
          <w:rPr>
            <w:szCs w:val="24"/>
          </w:rPr>
          <w:t>1, but</w:t>
        </w:r>
        <w:proofErr w:type="gramEnd"/>
        <w:r w:rsidR="00A30191">
          <w:rPr>
            <w:szCs w:val="24"/>
          </w:rPr>
          <w:t xml:space="preserve"> retained some of Study 1 design features to promote ecological </w:t>
        </w:r>
      </w:ins>
      <w:ins w:id="130" w:author="Billy Mitchell" w:date="2024-07-26T01:10:00Z" w16du:dateUtc="2024-07-26T05:10:00Z">
        <w:r w:rsidR="00A30191">
          <w:rPr>
            <w:szCs w:val="24"/>
          </w:rPr>
          <w:t>validity.</w:t>
        </w:r>
      </w:ins>
      <w:ins w:id="131" w:author="Billy Mitchell" w:date="2024-07-26T01:09:00Z" w16du:dateUtc="2024-07-26T05:09:00Z">
        <w:r w:rsidR="00A30191">
          <w:rPr>
            <w:szCs w:val="24"/>
          </w:rPr>
          <w:t xml:space="preserve"> </w:t>
        </w:r>
      </w:ins>
      <w:r w:rsidR="00795CB8">
        <w:rPr>
          <w:szCs w:val="24"/>
        </w:rPr>
        <w:t xml:space="preserve">For both forecasters and </w:t>
      </w:r>
      <w:r w:rsidR="00CD748D">
        <w:rPr>
          <w:szCs w:val="24"/>
        </w:rPr>
        <w:t>strategy use</w:t>
      </w:r>
      <w:r w:rsidR="00795CB8">
        <w:rPr>
          <w:szCs w:val="24"/>
        </w:rPr>
        <w:t>rs, increasing self-reported affective intensity predicted a greater likelihood of using distraction. However, forecasters were less likely than regulators to use reappraisal at low intensities.</w:t>
      </w:r>
      <w:r w:rsidR="009C319B">
        <w:rPr>
          <w:szCs w:val="24"/>
        </w:rPr>
        <w:t xml:space="preserve"> A trend that emerged across all three studies was an inconsistency between how effective participants predicted distraction might be within these situations and how effective distraction was </w:t>
      </w:r>
      <w:proofErr w:type="gramStart"/>
      <w:r w:rsidR="009C319B">
        <w:rPr>
          <w:szCs w:val="24"/>
        </w:rPr>
        <w:t>actually reported</w:t>
      </w:r>
      <w:proofErr w:type="gramEnd"/>
      <w:r w:rsidR="009C319B">
        <w:rPr>
          <w:szCs w:val="24"/>
        </w:rPr>
        <w:t xml:space="preserve"> to be.</w:t>
      </w:r>
      <w:r w:rsidR="00D17F92">
        <w:rPr>
          <w:szCs w:val="24"/>
        </w:rPr>
        <w:t xml:space="preserve"> Methods and analyses supporting these findings are discussed.</w:t>
      </w:r>
      <w:r w:rsidR="009C319B">
        <w:rPr>
          <w:szCs w:val="24"/>
        </w:rPr>
        <w:t xml:space="preserve"> </w:t>
      </w:r>
    </w:p>
    <w:p w14:paraId="497A593C" w14:textId="6E522608" w:rsidR="00EE6731" w:rsidRPr="00EE6731" w:rsidRDefault="00245CC6" w:rsidP="00E44513">
      <w:pPr>
        <w:spacing w:after="0" w:line="480" w:lineRule="auto"/>
        <w:ind w:left="0" w:firstLine="720"/>
        <w:rPr>
          <w:szCs w:val="24"/>
        </w:rPr>
      </w:pPr>
      <w:r>
        <w:rPr>
          <w:b/>
          <w:szCs w:val="24"/>
        </w:rPr>
        <w:t>STUDY</w:t>
      </w:r>
      <w:r w:rsidR="00B720B2" w:rsidRPr="008C7178">
        <w:rPr>
          <w:b/>
          <w:szCs w:val="24"/>
        </w:rPr>
        <w:t xml:space="preserve"> </w:t>
      </w:r>
      <w:r w:rsidR="00083D59">
        <w:rPr>
          <w:b/>
          <w:szCs w:val="24"/>
        </w:rPr>
        <w:t>1</w:t>
      </w:r>
      <w:r w:rsidR="00D03243">
        <w:rPr>
          <w:b/>
          <w:szCs w:val="24"/>
        </w:rPr>
        <w:t xml:space="preserve"> METHODS</w:t>
      </w:r>
    </w:p>
    <w:p w14:paraId="43A0FEE3" w14:textId="6089FFE8" w:rsidR="00083D59" w:rsidRPr="008C7178" w:rsidRDefault="00245CC6" w:rsidP="00E44513">
      <w:pPr>
        <w:spacing w:after="0" w:line="480" w:lineRule="auto"/>
        <w:ind w:left="0" w:firstLine="720"/>
        <w:rPr>
          <w:szCs w:val="24"/>
        </w:rPr>
      </w:pPr>
      <w:bookmarkStart w:id="132" w:name="_Hlk172732134"/>
      <w:r>
        <w:rPr>
          <w:szCs w:val="24"/>
        </w:rPr>
        <w:t>Study</w:t>
      </w:r>
      <w:r w:rsidR="00083D59" w:rsidRPr="008C7178">
        <w:rPr>
          <w:szCs w:val="24"/>
        </w:rPr>
        <w:t xml:space="preserve"> 1 tested whether the emotional intensity of negatively-valenced events was associated with the likelihood </w:t>
      </w:r>
      <w:bookmarkEnd w:id="132"/>
      <w:r w:rsidR="00083D59" w:rsidRPr="008C7178">
        <w:rPr>
          <w:szCs w:val="24"/>
        </w:rPr>
        <w:t>of using a low-effort or high-effort regulatory strategy in a</w:t>
      </w:r>
      <w:r w:rsidR="00C6526E">
        <w:rPr>
          <w:szCs w:val="24"/>
        </w:rPr>
        <w:t xml:space="preserve"> dynamic, feature-rich</w:t>
      </w:r>
      <w:r w:rsidR="00083D59">
        <w:rPr>
          <w:szCs w:val="24"/>
        </w:rPr>
        <w:t xml:space="preserve"> </w:t>
      </w:r>
      <w:r w:rsidR="00083D59" w:rsidRPr="008C7178">
        <w:rPr>
          <w:szCs w:val="24"/>
        </w:rPr>
        <w:t>setting with an untrained sample</w:t>
      </w:r>
      <w:r w:rsidR="004B43D8">
        <w:rPr>
          <w:szCs w:val="24"/>
        </w:rPr>
        <w:t xml:space="preserve"> of participants</w:t>
      </w:r>
      <w:r w:rsidR="00083D59" w:rsidRPr="008C7178">
        <w:rPr>
          <w:szCs w:val="24"/>
        </w:rPr>
        <w:t>. To assess emotional intensity, participants</w:t>
      </w:r>
      <w:r w:rsidR="00D92083">
        <w:rPr>
          <w:szCs w:val="24"/>
        </w:rPr>
        <w:t xml:space="preserve"> performed a surprise free recall task immediately after exposure during which they</w:t>
      </w:r>
      <w:r w:rsidR="00083D59" w:rsidRPr="008C7178">
        <w:rPr>
          <w:szCs w:val="24"/>
        </w:rPr>
        <w:t xml:space="preserve"> self-reported the </w:t>
      </w:r>
      <w:r w:rsidR="00D92083">
        <w:rPr>
          <w:szCs w:val="24"/>
        </w:rPr>
        <w:t xml:space="preserve">emotions they experienced </w:t>
      </w:r>
      <w:r w:rsidR="002C591D">
        <w:rPr>
          <w:szCs w:val="24"/>
        </w:rPr>
        <w:t xml:space="preserve">via free-response </w:t>
      </w:r>
      <w:r w:rsidR="00D92083">
        <w:rPr>
          <w:szCs w:val="24"/>
        </w:rPr>
        <w:t xml:space="preserve">and the </w:t>
      </w:r>
      <w:r w:rsidR="00083D59" w:rsidRPr="008C7178">
        <w:rPr>
          <w:szCs w:val="24"/>
        </w:rPr>
        <w:t xml:space="preserve">intensity </w:t>
      </w:r>
      <w:r w:rsidR="00D92083">
        <w:rPr>
          <w:szCs w:val="24"/>
        </w:rPr>
        <w:t xml:space="preserve">of those emotions during self-selected </w:t>
      </w:r>
      <w:r w:rsidR="00083D59" w:rsidRPr="008C7178">
        <w:rPr>
          <w:szCs w:val="24"/>
        </w:rPr>
        <w:t>events from the haunted house. Participants also noted</w:t>
      </w:r>
      <w:r w:rsidR="00D92083">
        <w:rPr>
          <w:szCs w:val="24"/>
        </w:rPr>
        <w:t xml:space="preserve"> the direction of their regulation attempts (i.e., upregulation, downregulation, no regulation), how effective those regulation attempts were, and </w:t>
      </w:r>
      <w:proofErr w:type="gramStart"/>
      <w:r w:rsidR="00D92083">
        <w:rPr>
          <w:szCs w:val="24"/>
        </w:rPr>
        <w:t>the means by which</w:t>
      </w:r>
      <w:proofErr w:type="gramEnd"/>
      <w:r w:rsidR="00D92083">
        <w:rPr>
          <w:szCs w:val="24"/>
        </w:rPr>
        <w:t xml:space="preserve"> </w:t>
      </w:r>
      <w:r w:rsidR="00083D59" w:rsidRPr="008C7178">
        <w:rPr>
          <w:szCs w:val="24"/>
        </w:rPr>
        <w:t xml:space="preserve">they attempted to </w:t>
      </w:r>
      <w:r w:rsidR="00D92083">
        <w:rPr>
          <w:szCs w:val="24"/>
        </w:rPr>
        <w:t xml:space="preserve">regulate </w:t>
      </w:r>
      <w:r w:rsidR="00083D59" w:rsidRPr="008C7178">
        <w:rPr>
          <w:szCs w:val="24"/>
        </w:rPr>
        <w:t xml:space="preserve">in their own words. </w:t>
      </w:r>
      <w:r w:rsidR="00083D59" w:rsidRPr="007C22D9">
        <w:rPr>
          <w:szCs w:val="24"/>
        </w:rPr>
        <w:t xml:space="preserve">We report how we determined our sample size, </w:t>
      </w:r>
      <w:r w:rsidR="00083D59">
        <w:rPr>
          <w:szCs w:val="24"/>
        </w:rPr>
        <w:t>all data exclusions,</w:t>
      </w:r>
      <w:r w:rsidR="00083D59" w:rsidRPr="007C22D9">
        <w:rPr>
          <w:szCs w:val="24"/>
        </w:rPr>
        <w:t xml:space="preserve"> all manipulations, and all measures in the study</w:t>
      </w:r>
      <w:r w:rsidR="00083D59">
        <w:rPr>
          <w:szCs w:val="24"/>
        </w:rPr>
        <w:t>.</w:t>
      </w:r>
      <w:r w:rsidR="00083D59" w:rsidRPr="007C22D9">
        <w:rPr>
          <w:szCs w:val="24"/>
        </w:rPr>
        <w:t xml:space="preserve"> </w:t>
      </w:r>
      <w:r w:rsidR="00083D59" w:rsidRPr="008C7178">
        <w:rPr>
          <w:szCs w:val="24"/>
        </w:rPr>
        <w:t xml:space="preserve"> </w:t>
      </w:r>
    </w:p>
    <w:p w14:paraId="5D7695DE" w14:textId="77777777" w:rsidR="00BE63C2" w:rsidRDefault="00B720B2" w:rsidP="00E44513">
      <w:pPr>
        <w:spacing w:after="0" w:line="480" w:lineRule="auto"/>
        <w:ind w:left="0" w:firstLine="720"/>
        <w:rPr>
          <w:b/>
          <w:szCs w:val="24"/>
        </w:rPr>
      </w:pPr>
      <w:r w:rsidRPr="008C7178">
        <w:rPr>
          <w:b/>
          <w:szCs w:val="24"/>
        </w:rPr>
        <w:t xml:space="preserve">PARTICIPANTS: </w:t>
      </w:r>
    </w:p>
    <w:p w14:paraId="3EEB9BB5" w14:textId="7821B2F2" w:rsidR="00BE63C2" w:rsidRPr="006B0891" w:rsidRDefault="00BE63C2" w:rsidP="00E44513">
      <w:pPr>
        <w:spacing w:after="0" w:line="480" w:lineRule="auto"/>
        <w:ind w:left="0" w:firstLine="720"/>
        <w:rPr>
          <w:szCs w:val="24"/>
        </w:rPr>
      </w:pPr>
      <w:r>
        <w:rPr>
          <w:b/>
          <w:bCs/>
          <w:szCs w:val="24"/>
        </w:rPr>
        <w:lastRenderedPageBreak/>
        <w:t>P</w:t>
      </w:r>
      <w:r w:rsidR="005F2875">
        <w:rPr>
          <w:b/>
          <w:bCs/>
          <w:szCs w:val="24"/>
        </w:rPr>
        <w:t>reliminary</w:t>
      </w:r>
      <w:r>
        <w:rPr>
          <w:b/>
          <w:bCs/>
          <w:szCs w:val="24"/>
        </w:rPr>
        <w:t xml:space="preserve"> Study. </w:t>
      </w:r>
      <w:r>
        <w:rPr>
          <w:szCs w:val="24"/>
        </w:rPr>
        <w:t>A p</w:t>
      </w:r>
      <w:r w:rsidR="005F2875">
        <w:rPr>
          <w:szCs w:val="24"/>
        </w:rPr>
        <w:t>reliminary</w:t>
      </w:r>
      <w:r>
        <w:rPr>
          <w:szCs w:val="24"/>
        </w:rPr>
        <w:t xml:space="preserve"> study was conducted in October 2019 consisting of </w:t>
      </w:r>
      <w:r w:rsidRPr="008C7178">
        <w:rPr>
          <w:szCs w:val="24"/>
        </w:rPr>
        <w:t>54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24.22 yrs, range = 18 </w:t>
      </w:r>
      <w:r w:rsidR="00EC2B97">
        <w:rPr>
          <w:szCs w:val="24"/>
        </w:rPr>
        <w:t>–</w:t>
      </w:r>
      <w:r w:rsidRPr="008C7178">
        <w:rPr>
          <w:szCs w:val="24"/>
        </w:rPr>
        <w:t xml:space="preserve"> 34 yrs, </w:t>
      </w:r>
      <w:r w:rsidRPr="008C7178">
        <w:rPr>
          <w:i/>
          <w:szCs w:val="24"/>
        </w:rPr>
        <w:t>sd</w:t>
      </w:r>
      <w:r w:rsidR="00DC4E44">
        <w:rPr>
          <w:i/>
          <w:szCs w:val="24"/>
        </w:rPr>
        <w:t xml:space="preserve"> </w:t>
      </w:r>
      <w:r w:rsidRPr="008C7178">
        <w:rPr>
          <w:i/>
          <w:szCs w:val="24"/>
          <w:vertAlign w:val="subscript"/>
        </w:rPr>
        <w:t>age</w:t>
      </w:r>
      <w:r w:rsidRPr="008C7178">
        <w:rPr>
          <w:szCs w:val="24"/>
        </w:rPr>
        <w:t xml:space="preserve"> = 3.97 yrs</w:t>
      </w:r>
      <w:r w:rsidR="002F3B4A">
        <w:rPr>
          <w:szCs w:val="24"/>
        </w:rPr>
        <w:t>; gender:</w:t>
      </w:r>
      <w:r w:rsidRPr="008C7178">
        <w:rPr>
          <w:szCs w:val="24"/>
        </w:rPr>
        <w:t xml:space="preserve"> 26 female,</w:t>
      </w:r>
      <w:r w:rsidR="002F3B4A">
        <w:rPr>
          <w:szCs w:val="24"/>
        </w:rPr>
        <w:t xml:space="preserve"> 27 male,</w:t>
      </w:r>
      <w:r w:rsidRPr="008C7178">
        <w:rPr>
          <w:szCs w:val="24"/>
        </w:rPr>
        <w:t xml:space="preserve"> 1 non-binary</w:t>
      </w:r>
      <w:r w:rsidR="002F3B4A">
        <w:rPr>
          <w:szCs w:val="24"/>
        </w:rPr>
        <w:t>; Ethnicity:</w:t>
      </w:r>
      <w:r>
        <w:rPr>
          <w:szCs w:val="24"/>
        </w:rPr>
        <w:t xml:space="preserve"> 18.51% Hispanic</w:t>
      </w:r>
      <w:r w:rsidR="002F3B4A">
        <w:rPr>
          <w:szCs w:val="24"/>
        </w:rPr>
        <w:t>, 81.49% Not Hispanic</w:t>
      </w:r>
      <w:r w:rsidRPr="008C7178">
        <w:rPr>
          <w:szCs w:val="24"/>
        </w:rPr>
        <w:t xml:space="preserve">) </w:t>
      </w:r>
      <w:r>
        <w:rPr>
          <w:szCs w:val="24"/>
        </w:rPr>
        <w:t xml:space="preserve">who </w:t>
      </w:r>
      <w:r w:rsidRPr="008C7178">
        <w:rPr>
          <w:szCs w:val="24"/>
        </w:rPr>
        <w:t>were recruited from a large northeastern city via flyers for an IRB-approved fear and memory study.</w:t>
      </w:r>
      <w:r w:rsidR="00BC7F6A">
        <w:rPr>
          <w:szCs w:val="24"/>
        </w:rPr>
        <w:t xml:space="preserve"> This study aimed to characterize </w:t>
      </w:r>
      <w:r w:rsidR="00672923">
        <w:rPr>
          <w:szCs w:val="24"/>
        </w:rPr>
        <w:t xml:space="preserve">the </w:t>
      </w:r>
      <w:r w:rsidR="00BC7F6A">
        <w:rPr>
          <w:szCs w:val="24"/>
        </w:rPr>
        <w:t xml:space="preserve">memory of </w:t>
      </w:r>
      <w:r w:rsidR="00672923">
        <w:rPr>
          <w:szCs w:val="24"/>
        </w:rPr>
        <w:fldChar w:fldCharType="begin"/>
      </w:r>
      <w:r w:rsidR="008F145E">
        <w:rPr>
          <w:szCs w:val="24"/>
        </w:rPr>
        <w:instrText xml:space="preserve"> ADDIN ZOTERO_ITEM CSL_CITATION {"citationID":"jGwrSxaI","properties":{"formattedCitation":"(Cliver et al., 2024)","plainCitation":"(Cliver et al., 2024)","noteIndex":0},"citationItems":[{"id":16147,"uris":["http://zotero.org/users/6239255/items/FLW8E8KQ"],"itemData":{"id":16147,"type":"article-journal","abstract":"Despite the salient experience of encoding emotional events, memories of threatening events are prone to distortions and often non-veridical from encoding to recall. Further, threat states have been shown to preferentially disrupt the binding of item-context relationships and enhance goal-relevant information. While extensive work has characterized distinctive features of emotional memory, research has not fully explored the influence of threat on temporal memory, a process putatively supported by the binding of event features into a temporal context. Two primary competing hypotheses have been proposed; that threat can either impair or enhance temporal memory. We analyzed two datasets to assess temporal memory for an in-person haunted house experience. In study 1 (n= 47), we examined temporal structure of memory by characterizing memory contiguity in free recall as a function of individual levels of physiological arousal as a proxy of threat. In study 2 (n= 53), we replicated marginal findings of threat-related increases in memory contiguity found in study 1 and extended these findings by showing threat-related increases in recency discriminations, an explicit test of temporal order memory. Together, these findings demonstrate that threat experience enhances temporal memory both in terms of free recall structure and during explicit memory judgments.","container-title":"Cognition &amp; Emotion","DOI":"https://doi.org/10.1080/02699931.2024.2338962","journalAbbreviation":"Cogn. Emot.","language":"English","page":"1-17","title":"Temporal memory for threatening events encoded in a haunted house","author":[{"family":"Cliver","given":"Katelyn G"},{"family":"Gregory","given":"David F"},{"family":"Martinez","given":"Steven A"},{"family":"Mitchell","given":"William J"},{"family":"Stasiak","given":"Joanne"},{"family":"Reisman","given":"Samantha"},{"family":"Helion","given":"Chelsea"},{"family":"Murty","given":"Vishnu P"}],"issued":{"date-parts":[["2024"]]}}}],"schema":"https://github.com/citation-style-language/schema/raw/master/csl-citation.json"} </w:instrText>
      </w:r>
      <w:r w:rsidR="00672923">
        <w:rPr>
          <w:szCs w:val="24"/>
        </w:rPr>
        <w:fldChar w:fldCharType="separate"/>
      </w:r>
      <w:r w:rsidR="000E4249" w:rsidRPr="000E4249">
        <w:t>(Cliver et al., 2024)</w:t>
      </w:r>
      <w:r w:rsidR="00672923">
        <w:rPr>
          <w:szCs w:val="24"/>
        </w:rPr>
        <w:fldChar w:fldCharType="end"/>
      </w:r>
      <w:r w:rsidR="00BC7F6A">
        <w:rPr>
          <w:szCs w:val="24"/>
        </w:rPr>
        <w:t xml:space="preserve"> and physiological responses to </w:t>
      </w:r>
      <w:r w:rsidR="00BC7F6A">
        <w:rPr>
          <w:szCs w:val="24"/>
        </w:rPr>
        <w:fldChar w:fldCharType="begin"/>
      </w:r>
      <w:r w:rsidR="008F145E">
        <w:rPr>
          <w:szCs w:val="24"/>
        </w:rPr>
        <w:instrText xml:space="preserve"> ADDIN ZOTERO_ITEM CSL_CITATION {"citationID":"LFPcbTkT","properties":{"formattedCitation":"(Stasiak et al., 2023)","plainCitation":"(Stasiak et al., 2023)","noteIndex":0},"citationItems":[{"id":1485,"uris":["http://zotero.org/users/6239255/items/CCPVSZWX"],"itemData":{"id":1485,"type":"article-journal","abstract":"As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P."},{"family":"Helion","given":"Chelsea"}],"issued":{"date-parts":[["2023",2]]}}}],"schema":"https://github.com/citation-style-language/schema/raw/master/csl-citation.json"} </w:instrText>
      </w:r>
      <w:r w:rsidR="00BC7F6A">
        <w:rPr>
          <w:szCs w:val="24"/>
        </w:rPr>
        <w:fldChar w:fldCharType="separate"/>
      </w:r>
      <w:r w:rsidR="000E4249" w:rsidRPr="000E4249">
        <w:t>(Stasiak et al., 2023)</w:t>
      </w:r>
      <w:r w:rsidR="00BC7F6A">
        <w:rPr>
          <w:szCs w:val="24"/>
        </w:rPr>
        <w:fldChar w:fldCharType="end"/>
      </w:r>
      <w:r w:rsidR="00BC7F6A">
        <w:rPr>
          <w:szCs w:val="24"/>
        </w:rPr>
        <w:t xml:space="preserve"> high-intensity, naturalistic events.</w:t>
      </w:r>
      <w:r>
        <w:rPr>
          <w:szCs w:val="24"/>
        </w:rPr>
        <w:t xml:space="preserve"> </w:t>
      </w:r>
      <w:r w:rsidR="00BC7F6A">
        <w:rPr>
          <w:szCs w:val="24"/>
        </w:rPr>
        <w:t>However, t</w:t>
      </w:r>
      <w:r w:rsidR="005F2875">
        <w:rPr>
          <w:szCs w:val="24"/>
        </w:rPr>
        <w:t>his preliminary study</w:t>
      </w:r>
      <w:r w:rsidR="00BC7F6A">
        <w:rPr>
          <w:szCs w:val="24"/>
        </w:rPr>
        <w:t xml:space="preserve"> </w:t>
      </w:r>
      <w:r w:rsidR="00672923">
        <w:rPr>
          <w:szCs w:val="24"/>
        </w:rPr>
        <w:t>was also designed to</w:t>
      </w:r>
      <w:r>
        <w:rPr>
          <w:szCs w:val="24"/>
        </w:rPr>
        <w:t xml:space="preserve"> allow us to determine the distribution of </w:t>
      </w:r>
      <w:r w:rsidR="006021D3">
        <w:rPr>
          <w:szCs w:val="24"/>
        </w:rPr>
        <w:t>ER</w:t>
      </w:r>
      <w:r>
        <w:rPr>
          <w:szCs w:val="24"/>
        </w:rPr>
        <w:t xml:space="preserve"> strategy usage in this context and determine a more appropriate sample size for our primary study, as a review of the extant literature did not yield analogous study designs within the </w:t>
      </w:r>
      <w:r w:rsidR="006021D3">
        <w:rPr>
          <w:szCs w:val="24"/>
        </w:rPr>
        <w:t>ER</w:t>
      </w:r>
      <w:r>
        <w:rPr>
          <w:szCs w:val="24"/>
        </w:rPr>
        <w:t xml:space="preserve"> space. </w:t>
      </w:r>
      <w:r w:rsidRPr="00BE73D6">
        <w:rPr>
          <w:i/>
          <w:iCs/>
          <w:szCs w:val="24"/>
        </w:rPr>
        <w:t>A priori</w:t>
      </w:r>
      <w:r w:rsidRPr="008C7178">
        <w:rPr>
          <w:szCs w:val="24"/>
        </w:rPr>
        <w:t xml:space="preserve"> power analyses</w:t>
      </w:r>
      <w:r>
        <w:rPr>
          <w:szCs w:val="24"/>
        </w:rPr>
        <w:t xml:space="preserve"> </w:t>
      </w:r>
      <w:r w:rsidR="009B0A20">
        <w:rPr>
          <w:szCs w:val="24"/>
        </w:rPr>
        <w:t>for this p</w:t>
      </w:r>
      <w:r w:rsidR="005F2875">
        <w:rPr>
          <w:szCs w:val="24"/>
        </w:rPr>
        <w:t>reliminary study</w:t>
      </w:r>
      <w:r w:rsidR="009B0A20">
        <w:rPr>
          <w:szCs w:val="24"/>
        </w:rPr>
        <w:t xml:space="preserve"> </w:t>
      </w:r>
      <w:r>
        <w:rPr>
          <w:szCs w:val="24"/>
        </w:rPr>
        <w:t xml:space="preserve">were conducted using </w:t>
      </w:r>
      <w:r w:rsidRPr="008C7178">
        <w:rPr>
          <w:szCs w:val="24"/>
        </w:rPr>
        <w:t>the smallest effect size reported by Sheppes et al.’s 2011 examination of emotional intensity and regulatory choice (</w:t>
      </w:r>
      <w:r w:rsidRPr="00BE73D6">
        <w:rPr>
          <w:i/>
          <w:iCs/>
          <w:szCs w:val="24"/>
        </w:rPr>
        <w:t>η</w:t>
      </w:r>
      <w:r w:rsidRPr="00BE73D6">
        <w:rPr>
          <w:i/>
          <w:iCs/>
          <w:szCs w:val="24"/>
          <w:vertAlign w:val="subscript"/>
        </w:rPr>
        <w:t>p</w:t>
      </w:r>
      <w:r w:rsidRPr="00BE73D6">
        <w:rPr>
          <w:i/>
          <w:iCs/>
          <w:szCs w:val="24"/>
          <w:vertAlign w:val="superscript"/>
        </w:rPr>
        <w:t>2</w:t>
      </w:r>
      <w:r w:rsidRPr="008C7178">
        <w:rPr>
          <w:szCs w:val="24"/>
        </w:rPr>
        <w:t xml:space="preserve"> = 0.43).</w:t>
      </w:r>
      <w:r>
        <w:rPr>
          <w:szCs w:val="24"/>
        </w:rPr>
        <w:t xml:space="preserve"> Using </w:t>
      </w:r>
      <w:r w:rsidR="004D26BF">
        <w:rPr>
          <w:szCs w:val="24"/>
        </w:rPr>
        <w:t>“</w:t>
      </w:r>
      <w:r w:rsidRPr="008C7178">
        <w:rPr>
          <w:szCs w:val="24"/>
        </w:rPr>
        <w:t>WebPower</w:t>
      </w:r>
      <w:r w:rsidR="004D26BF">
        <w:rPr>
          <w:szCs w:val="24"/>
        </w:rPr>
        <w:t>”</w:t>
      </w:r>
      <w:r>
        <w:rPr>
          <w:szCs w:val="24"/>
        </w:rPr>
        <w:t xml:space="preserve"> </w:t>
      </w:r>
      <w:r>
        <w:rPr>
          <w:szCs w:val="24"/>
        </w:rPr>
        <w:fldChar w:fldCharType="begin"/>
      </w:r>
      <w:r w:rsidR="008F145E">
        <w:rPr>
          <w:szCs w:val="24"/>
        </w:rPr>
        <w:instrText xml:space="preserve"> ADDIN ZOTERO_ITEM CSL_CITATION {"citationID":"foFvEHaP","properties":{"formattedCitation":"(Zhang &amp; Mai, 2019)","plainCitation":"(Zhang &amp; Mai, 2019)","noteIndex":0},"citationItems":[{"id":1390,"uris":["http://zotero.org/users/6239255/items/ZZWQMEGF"],"itemData":{"id":1390,"type":"software","genre":"R","title":"WebPower: Basic and Advanced Statistical Power Analysis","URL":"https://CRAN.R-project.org/package=WebPower","version":"0.5","author":[{"family":"Zhang","given":"Zhiyong"},{"family":"Mai","given":"Yujiao"}],"issued":{"date-parts":[["2019"]]}}}],"schema":"https://github.com/citation-style-language/schema/raw/master/csl-citation.json"} </w:instrText>
      </w:r>
      <w:r>
        <w:rPr>
          <w:szCs w:val="24"/>
        </w:rPr>
        <w:fldChar w:fldCharType="separate"/>
      </w:r>
      <w:r w:rsidR="000E4249" w:rsidRPr="000E4249">
        <w:t>(Zhang &amp; Mai, 2019)</w:t>
      </w:r>
      <w:r>
        <w:rPr>
          <w:szCs w:val="24"/>
        </w:rPr>
        <w:fldChar w:fldCharType="end"/>
      </w:r>
      <w:r w:rsidRPr="008C7178">
        <w:rPr>
          <w:szCs w:val="24"/>
        </w:rPr>
        <w:t xml:space="preserve"> in R 3.6.1 </w:t>
      </w:r>
      <w:r>
        <w:rPr>
          <w:szCs w:val="24"/>
        </w:rPr>
        <w:fldChar w:fldCharType="begin"/>
      </w:r>
      <w:r w:rsidR="008F145E">
        <w:rPr>
          <w:szCs w:val="24"/>
        </w:rPr>
        <w:instrText xml:space="preserve"> ADDIN ZOTERO_ITEM CSL_CITATION {"citationID":"e0E3Vmtf","properties":{"formattedCitation":"(R Core Team, 2022)","plainCitation":"(R Core Team, 2022)","noteIndex":0},"citationItems":[{"id":1391,"uris":["http://zotero.org/users/6239255/items/GVI8ZWGN"],"itemData":{"id":1391,"type":"software","event-place":"Vienna,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Pr>
          <w:szCs w:val="24"/>
        </w:rPr>
        <w:fldChar w:fldCharType="separate"/>
      </w:r>
      <w:r w:rsidR="000E4249" w:rsidRPr="000E4249">
        <w:t>(R Core Team, 2022)</w:t>
      </w:r>
      <w:r>
        <w:rPr>
          <w:szCs w:val="24"/>
        </w:rPr>
        <w:fldChar w:fldCharType="end"/>
      </w:r>
      <w:r>
        <w:rPr>
          <w:szCs w:val="24"/>
        </w:rPr>
        <w:t>, we</w:t>
      </w:r>
      <w:r w:rsidRPr="008C7178">
        <w:rPr>
          <w:szCs w:val="24"/>
        </w:rPr>
        <w:t xml:space="preserve"> d</w:t>
      </w:r>
      <w:r>
        <w:rPr>
          <w:szCs w:val="24"/>
        </w:rPr>
        <w:t xml:space="preserve">etermined </w:t>
      </w:r>
      <w:r w:rsidRPr="008C7178">
        <w:rPr>
          <w:szCs w:val="24"/>
        </w:rPr>
        <w:t>18 participants would sufficiently power our main effect</w:t>
      </w:r>
      <w:r>
        <w:rPr>
          <w:szCs w:val="24"/>
        </w:rPr>
        <w:t xml:space="preserve"> in a typical lab context</w:t>
      </w:r>
      <w:r w:rsidRPr="008C7178">
        <w:rPr>
          <w:szCs w:val="24"/>
        </w:rPr>
        <w:t>.</w:t>
      </w:r>
      <w:r>
        <w:rPr>
          <w:szCs w:val="24"/>
        </w:rPr>
        <w:t xml:space="preserve"> Given the additional complications our study design introduces which would likely reduce the effect size between our variables of interest and the resources we had available, we surmised a sample of 54 participants, three times the minimum sample size, might be sufficient to identify an effect. This </w:t>
      </w:r>
      <w:r w:rsidR="00D17F92">
        <w:rPr>
          <w:szCs w:val="24"/>
        </w:rPr>
        <w:t xml:space="preserve">analysis </w:t>
      </w:r>
      <w:r>
        <w:rPr>
          <w:szCs w:val="24"/>
        </w:rPr>
        <w:t xml:space="preserve">failed to find a statistically significant association between affective intensity and strategy usage, but our best performing </w:t>
      </w:r>
      <w:r w:rsidRPr="006B0891">
        <w:rPr>
          <w:szCs w:val="24"/>
        </w:rPr>
        <w:t>multilevel b</w:t>
      </w:r>
      <w:r>
        <w:rPr>
          <w:szCs w:val="24"/>
        </w:rPr>
        <w:t>inary logistic regression model</w:t>
      </w:r>
      <w:r w:rsidR="007B651D">
        <w:rPr>
          <w:szCs w:val="24"/>
        </w:rPr>
        <w:t xml:space="preserve"> [</w:t>
      </w:r>
      <w:r w:rsidR="007B651D" w:rsidRPr="0094060F">
        <w:rPr>
          <w:i/>
          <w:iCs/>
          <w:szCs w:val="24"/>
        </w:rPr>
        <w:t>strategy ~ intensity + (1 | Participant)</w:t>
      </w:r>
      <w:r w:rsidR="007B651D">
        <w:rPr>
          <w:szCs w:val="24"/>
        </w:rPr>
        <w:t>]</w:t>
      </w:r>
      <w:r>
        <w:rPr>
          <w:szCs w:val="24"/>
        </w:rPr>
        <w:t xml:space="preserve">, as determined by </w:t>
      </w:r>
      <w:r w:rsidRPr="006B0891">
        <w:rPr>
          <w:szCs w:val="24"/>
        </w:rPr>
        <w:t>an</w:t>
      </w:r>
      <w:r>
        <w:rPr>
          <w:szCs w:val="24"/>
        </w:rPr>
        <w:t xml:space="preserve"> </w:t>
      </w:r>
      <w:r w:rsidRPr="006B0891">
        <w:rPr>
          <w:szCs w:val="24"/>
        </w:rPr>
        <w:t>AIC comparison in</w:t>
      </w:r>
      <w:r>
        <w:rPr>
          <w:szCs w:val="24"/>
        </w:rPr>
        <w:t xml:space="preserve">formation theoretic approach, produced an odds ratio of </w:t>
      </w:r>
      <w:r w:rsidRPr="00BE73D6">
        <w:rPr>
          <w:i/>
          <w:iCs/>
          <w:szCs w:val="24"/>
        </w:rPr>
        <w:t>OR</w:t>
      </w:r>
      <w:r>
        <w:rPr>
          <w:szCs w:val="24"/>
        </w:rPr>
        <w:t xml:space="preserve"> = 1.83 (</w:t>
      </w:r>
      <w:r w:rsidRPr="00BE73D6">
        <w:rPr>
          <w:i/>
          <w:iCs/>
          <w:szCs w:val="24"/>
        </w:rPr>
        <w:t>95% CI</w:t>
      </w:r>
      <w:r w:rsidRPr="006B0891">
        <w:rPr>
          <w:szCs w:val="24"/>
        </w:rPr>
        <w:t xml:space="preserve"> = [0.65, 3.2], </w:t>
      </w:r>
      <w:r w:rsidRPr="00BE73D6">
        <w:rPr>
          <w:i/>
          <w:iCs/>
          <w:szCs w:val="24"/>
        </w:rPr>
        <w:t>p</w:t>
      </w:r>
      <w:r w:rsidRPr="006B0891">
        <w:rPr>
          <w:szCs w:val="24"/>
        </w:rPr>
        <w:t xml:space="preserve"> = 0.079)</w:t>
      </w:r>
      <w:r>
        <w:rPr>
          <w:szCs w:val="24"/>
        </w:rPr>
        <w:t xml:space="preserve"> </w:t>
      </w:r>
      <w:bookmarkStart w:id="133" w:name="_Hlk150334285"/>
      <w:r>
        <w:rPr>
          <w:szCs w:val="24"/>
        </w:rPr>
        <w:t>(</w:t>
      </w:r>
      <w:r>
        <w:rPr>
          <w:i/>
          <w:szCs w:val="24"/>
        </w:rPr>
        <w:t>See</w:t>
      </w:r>
      <w:r>
        <w:rPr>
          <w:szCs w:val="24"/>
        </w:rPr>
        <w:t xml:space="preserve"> </w:t>
      </w:r>
      <w:r>
        <w:rPr>
          <w:b/>
          <w:szCs w:val="24"/>
        </w:rPr>
        <w:t xml:space="preserve">Supplementary Materials </w:t>
      </w:r>
      <w:r>
        <w:rPr>
          <w:szCs w:val="24"/>
        </w:rPr>
        <w:t>for more p</w:t>
      </w:r>
      <w:r w:rsidR="005F2875">
        <w:rPr>
          <w:szCs w:val="24"/>
        </w:rPr>
        <w:t>reliminary study</w:t>
      </w:r>
      <w:r>
        <w:rPr>
          <w:szCs w:val="24"/>
        </w:rPr>
        <w:t xml:space="preserve"> design and analyses details)</w:t>
      </w:r>
      <w:bookmarkEnd w:id="133"/>
      <w:r w:rsidRPr="006B0891">
        <w:rPr>
          <w:szCs w:val="24"/>
        </w:rPr>
        <w:t>.</w:t>
      </w:r>
      <w:r>
        <w:rPr>
          <w:szCs w:val="24"/>
        </w:rPr>
        <w:t xml:space="preserve"> This </w:t>
      </w:r>
      <w:r w:rsidR="00134823">
        <w:rPr>
          <w:szCs w:val="24"/>
        </w:rPr>
        <w:t xml:space="preserve">observed </w:t>
      </w:r>
      <w:r w:rsidR="00B501A4">
        <w:rPr>
          <w:szCs w:val="24"/>
        </w:rPr>
        <w:t>model</w:t>
      </w:r>
      <w:r w:rsidR="00134823">
        <w:rPr>
          <w:szCs w:val="24"/>
        </w:rPr>
        <w:t xml:space="preserve"> from the </w:t>
      </w:r>
      <w:r w:rsidR="005F2875">
        <w:rPr>
          <w:szCs w:val="24"/>
        </w:rPr>
        <w:t>preliminary study</w:t>
      </w:r>
      <w:r>
        <w:rPr>
          <w:szCs w:val="24"/>
        </w:rPr>
        <w:t xml:space="preserve"> was used to </w:t>
      </w:r>
      <w:r w:rsidR="00B501A4">
        <w:rPr>
          <w:szCs w:val="24"/>
        </w:rPr>
        <w:t xml:space="preserve">generated an </w:t>
      </w:r>
      <w:r w:rsidR="00B501A4" w:rsidRPr="00BE73D6">
        <w:rPr>
          <w:i/>
          <w:iCs/>
          <w:szCs w:val="24"/>
        </w:rPr>
        <w:t>a pr</w:t>
      </w:r>
      <w:r w:rsidR="004D26BF" w:rsidRPr="00BE73D6">
        <w:rPr>
          <w:i/>
          <w:iCs/>
          <w:szCs w:val="24"/>
        </w:rPr>
        <w:t>i</w:t>
      </w:r>
      <w:r w:rsidR="00B501A4" w:rsidRPr="00BE73D6">
        <w:rPr>
          <w:i/>
          <w:iCs/>
          <w:szCs w:val="24"/>
        </w:rPr>
        <w:t>ori</w:t>
      </w:r>
      <w:r w:rsidR="00B501A4">
        <w:rPr>
          <w:szCs w:val="24"/>
        </w:rPr>
        <w:t xml:space="preserve"> power curve </w:t>
      </w:r>
      <w:r>
        <w:rPr>
          <w:szCs w:val="24"/>
        </w:rPr>
        <w:t xml:space="preserve">for </w:t>
      </w:r>
      <w:r w:rsidR="00245CC6">
        <w:rPr>
          <w:szCs w:val="24"/>
        </w:rPr>
        <w:t>Study</w:t>
      </w:r>
      <w:r>
        <w:rPr>
          <w:szCs w:val="24"/>
        </w:rPr>
        <w:t xml:space="preserve"> </w:t>
      </w:r>
      <w:r w:rsidR="00B501A4">
        <w:rPr>
          <w:szCs w:val="24"/>
        </w:rPr>
        <w:t xml:space="preserve">1 via </w:t>
      </w:r>
      <w:r w:rsidR="004D26BF">
        <w:rPr>
          <w:szCs w:val="24"/>
        </w:rPr>
        <w:t>“</w:t>
      </w:r>
      <w:r w:rsidR="00B501A4">
        <w:rPr>
          <w:szCs w:val="24"/>
        </w:rPr>
        <w:t>simr</w:t>
      </w:r>
      <w:r w:rsidR="004D26BF">
        <w:rPr>
          <w:szCs w:val="24"/>
        </w:rPr>
        <w:t>”</w:t>
      </w:r>
      <w:r w:rsidR="00B501A4">
        <w:rPr>
          <w:szCs w:val="24"/>
        </w:rPr>
        <w:t xml:space="preserve"> </w:t>
      </w:r>
      <w:r w:rsidR="00B501A4">
        <w:rPr>
          <w:szCs w:val="24"/>
        </w:rPr>
        <w:fldChar w:fldCharType="begin"/>
      </w:r>
      <w:r w:rsidR="008F145E">
        <w:rPr>
          <w:szCs w:val="24"/>
        </w:rPr>
        <w:instrText xml:space="preserve"> ADDIN ZOTERO_ITEM CSL_CITATION {"citationID":"dwhrqZJv","properties":{"formattedCitation":"(Green &amp; MacLeod, 2016)","plainCitation":"(Green &amp; MacLeod, 2016)","noteIndex":0},"citationItems":[{"id":1734,"uris":["http://zotero.org/users/6239255/items/ZPAKLKW2"],"itemData":{"id":1734,"type":"article-journal","container-title":"Methods in Ecology and Evolution","DOI":"10.1111/2041-210X.12504","ISSN":"2041-210X, 2041-210X","issue":"4","journalAbbreviation":"Methods Ecol Evol","language":"en","page":"493-498","source":"DOI.org (Crossref)","title":"&lt;span style=\"font-variant:small-caps;\"&gt;SIMR&lt;/span&gt; : an R package for power analysis of generalized linear mixed models by simulation","title-short":"&lt;span style=\"font-variant","volume":"7","author":[{"family":"Green","given":"Peter"},{"family":"MacLeod","given":"Catriona J."}],"editor":[{"family":"Nakagawa","given":"Shinichi"}],"issued":{"date-parts":[["2016",4]]}}}],"schema":"https://github.com/citation-style-language/schema/raw/master/csl-citation.json"} </w:instrText>
      </w:r>
      <w:r w:rsidR="00B501A4">
        <w:rPr>
          <w:szCs w:val="24"/>
        </w:rPr>
        <w:fldChar w:fldCharType="separate"/>
      </w:r>
      <w:r w:rsidR="000E4249" w:rsidRPr="000E4249">
        <w:t>(Green &amp; MacLeod, 2016)</w:t>
      </w:r>
      <w:r w:rsidR="00B501A4">
        <w:rPr>
          <w:szCs w:val="24"/>
        </w:rPr>
        <w:fldChar w:fldCharType="end"/>
      </w:r>
      <w:r w:rsidR="00B501A4">
        <w:rPr>
          <w:szCs w:val="24"/>
        </w:rPr>
        <w:t xml:space="preserve"> in R 3.6.1, which</w:t>
      </w:r>
      <w:r w:rsidR="00B501A4" w:rsidRPr="00B501A4">
        <w:rPr>
          <w:szCs w:val="24"/>
        </w:rPr>
        <w:t xml:space="preserve"> estimate</w:t>
      </w:r>
      <w:r w:rsidR="009B0A20">
        <w:rPr>
          <w:szCs w:val="24"/>
        </w:rPr>
        <w:t>s</w:t>
      </w:r>
      <w:r w:rsidR="00B501A4" w:rsidRPr="00B501A4">
        <w:rPr>
          <w:szCs w:val="24"/>
        </w:rPr>
        <w:t xml:space="preserve"> the proportion of </w:t>
      </w:r>
      <w:r w:rsidR="00B501A4">
        <w:rPr>
          <w:szCs w:val="24"/>
        </w:rPr>
        <w:t xml:space="preserve">simulated </w:t>
      </w:r>
      <w:r w:rsidR="00B501A4" w:rsidRPr="00B501A4">
        <w:rPr>
          <w:szCs w:val="24"/>
        </w:rPr>
        <w:t>datasets in which the null hypothesis is rejected</w:t>
      </w:r>
      <w:r w:rsidR="00B501A4">
        <w:rPr>
          <w:szCs w:val="24"/>
        </w:rPr>
        <w:t xml:space="preserve"> given the target model. This </w:t>
      </w:r>
      <w:r w:rsidR="00134823">
        <w:rPr>
          <w:szCs w:val="24"/>
        </w:rPr>
        <w:t xml:space="preserve">approach </w:t>
      </w:r>
      <w:r w:rsidR="00134823">
        <w:rPr>
          <w:szCs w:val="24"/>
        </w:rPr>
        <w:lastRenderedPageBreak/>
        <w:t xml:space="preserve">to </w:t>
      </w:r>
      <w:r w:rsidR="00B501A4">
        <w:rPr>
          <w:szCs w:val="24"/>
        </w:rPr>
        <w:t>calculat</w:t>
      </w:r>
      <w:r w:rsidR="00134823">
        <w:rPr>
          <w:szCs w:val="24"/>
        </w:rPr>
        <w:t>ing</w:t>
      </w:r>
      <w:r w:rsidR="00B501A4">
        <w:rPr>
          <w:szCs w:val="24"/>
        </w:rPr>
        <w:t xml:space="preserve"> power </w:t>
      </w:r>
      <w:r w:rsidR="009B0A20">
        <w:rPr>
          <w:szCs w:val="24"/>
        </w:rPr>
        <w:t xml:space="preserve">is preferrable for </w:t>
      </w:r>
      <w:proofErr w:type="gramStart"/>
      <w:r w:rsidR="009B0A20">
        <w:rPr>
          <w:szCs w:val="24"/>
        </w:rPr>
        <w:t>hierarchically-structured</w:t>
      </w:r>
      <w:proofErr w:type="gramEnd"/>
      <w:r w:rsidR="009B0A20">
        <w:rPr>
          <w:szCs w:val="24"/>
        </w:rPr>
        <w:t xml:space="preserve"> data because it </w:t>
      </w:r>
      <w:r w:rsidR="00134823">
        <w:rPr>
          <w:szCs w:val="24"/>
        </w:rPr>
        <w:t xml:space="preserve">does not assume </w:t>
      </w:r>
      <w:r w:rsidR="00B501A4">
        <w:rPr>
          <w:szCs w:val="24"/>
        </w:rPr>
        <w:t>independen</w:t>
      </w:r>
      <w:r w:rsidR="00134823">
        <w:rPr>
          <w:szCs w:val="24"/>
        </w:rPr>
        <w:t>ce of</w:t>
      </w:r>
      <w:r w:rsidR="00B501A4">
        <w:rPr>
          <w:szCs w:val="24"/>
        </w:rPr>
        <w:t xml:space="preserve"> observations</w:t>
      </w:r>
      <w:r>
        <w:rPr>
          <w:szCs w:val="24"/>
        </w:rPr>
        <w:t xml:space="preserve">. We determined that </w:t>
      </w:r>
      <w:r w:rsidR="00B501A4">
        <w:rPr>
          <w:szCs w:val="24"/>
        </w:rPr>
        <w:t>at least 76</w:t>
      </w:r>
      <w:r>
        <w:rPr>
          <w:szCs w:val="24"/>
        </w:rPr>
        <w:t xml:space="preserve"> participants </w:t>
      </w:r>
      <w:r w:rsidR="00B501A4">
        <w:rPr>
          <w:szCs w:val="24"/>
        </w:rPr>
        <w:t>with an average of 3 observations each</w:t>
      </w:r>
      <w:r w:rsidR="009B0A20">
        <w:rPr>
          <w:szCs w:val="24"/>
        </w:rPr>
        <w:t xml:space="preserve"> (228 observations total)</w:t>
      </w:r>
      <w:r w:rsidR="00B501A4">
        <w:rPr>
          <w:szCs w:val="24"/>
        </w:rPr>
        <w:t xml:space="preserve"> </w:t>
      </w:r>
      <w:r>
        <w:rPr>
          <w:szCs w:val="24"/>
        </w:rPr>
        <w:t xml:space="preserve">would be required to sufficiently power our </w:t>
      </w:r>
      <w:r w:rsidR="005F2875">
        <w:rPr>
          <w:szCs w:val="24"/>
        </w:rPr>
        <w:t>study</w:t>
      </w:r>
      <w:r>
        <w:rPr>
          <w:szCs w:val="24"/>
        </w:rPr>
        <w:t xml:space="preserve"> </w:t>
      </w:r>
      <w:r w:rsidR="00134823">
        <w:rPr>
          <w:szCs w:val="24"/>
        </w:rPr>
        <w:t xml:space="preserve">based upon simulations with the observed data </w:t>
      </w:r>
      <w:r>
        <w:rPr>
          <w:szCs w:val="24"/>
        </w:rPr>
        <w:t>(</w:t>
      </w:r>
      <w:r w:rsidR="00957D51">
        <w:rPr>
          <w:szCs w:val="24"/>
        </w:rPr>
        <w:t xml:space="preserve">Two-tailed, </w:t>
      </w:r>
      <w:r>
        <w:rPr>
          <w:szCs w:val="24"/>
        </w:rPr>
        <w:t xml:space="preserve">α = 0.05, 1–β= 0.80, </w:t>
      </w:r>
      <w:proofErr w:type="gramStart"/>
      <w:r w:rsidRPr="00957D51">
        <w:rPr>
          <w:i/>
          <w:szCs w:val="24"/>
        </w:rPr>
        <w:t>Pr(</w:t>
      </w:r>
      <w:proofErr w:type="gramEnd"/>
      <w:r w:rsidRPr="00957D51">
        <w:rPr>
          <w:i/>
          <w:szCs w:val="24"/>
        </w:rPr>
        <w:t>Y</w:t>
      </w:r>
      <w:r w:rsidR="00957D51" w:rsidRPr="00957D51">
        <w:rPr>
          <w:i/>
          <w:szCs w:val="24"/>
        </w:rPr>
        <w:t xml:space="preserve"> =1|X=</w:t>
      </w:r>
      <w:r w:rsidRPr="00957D51">
        <w:rPr>
          <w:i/>
          <w:szCs w:val="24"/>
        </w:rPr>
        <w:t>1)</w:t>
      </w:r>
      <w:r>
        <w:rPr>
          <w:szCs w:val="24"/>
        </w:rPr>
        <w:t xml:space="preserve"> </w:t>
      </w:r>
      <w:r w:rsidRPr="00957D51">
        <w:rPr>
          <w:i/>
          <w:szCs w:val="24"/>
        </w:rPr>
        <w:t>H0</w:t>
      </w:r>
      <w:r>
        <w:rPr>
          <w:szCs w:val="24"/>
        </w:rPr>
        <w:t xml:space="preserve"> = 0.615).</w:t>
      </w:r>
      <w:r w:rsidR="00134823">
        <w:rPr>
          <w:szCs w:val="24"/>
        </w:rPr>
        <w:t xml:space="preserve"> We increased the </w:t>
      </w:r>
      <w:r w:rsidR="00E06DE0">
        <w:rPr>
          <w:szCs w:val="24"/>
        </w:rPr>
        <w:t xml:space="preserve">target </w:t>
      </w:r>
      <w:r w:rsidR="00134823">
        <w:rPr>
          <w:szCs w:val="24"/>
        </w:rPr>
        <w:t>sample</w:t>
      </w:r>
      <w:r w:rsidR="00E06DE0">
        <w:rPr>
          <w:szCs w:val="24"/>
        </w:rPr>
        <w:t xml:space="preserve"> size</w:t>
      </w:r>
      <w:r w:rsidR="00134823">
        <w:rPr>
          <w:szCs w:val="24"/>
        </w:rPr>
        <w:t xml:space="preserve"> to 120 participants, due to attrition concerns and the needs of </w:t>
      </w:r>
      <w:r w:rsidR="00452B94">
        <w:rPr>
          <w:szCs w:val="24"/>
        </w:rPr>
        <w:t>the</w:t>
      </w:r>
      <w:r w:rsidR="00134823">
        <w:rPr>
          <w:szCs w:val="24"/>
        </w:rPr>
        <w:t xml:space="preserve"> concurrently</w:t>
      </w:r>
      <w:r w:rsidR="009B0A20">
        <w:rPr>
          <w:szCs w:val="24"/>
        </w:rPr>
        <w:t>-ran</w:t>
      </w:r>
      <w:r w:rsidR="00134823">
        <w:rPr>
          <w:szCs w:val="24"/>
        </w:rPr>
        <w:t xml:space="preserve"> experiment on fear and memory</w:t>
      </w:r>
      <w:r w:rsidR="00452B94">
        <w:rPr>
          <w:szCs w:val="24"/>
        </w:rPr>
        <w:t xml:space="preserve"> </w:t>
      </w:r>
      <w:r w:rsidR="00452B94">
        <w:rPr>
          <w:szCs w:val="24"/>
        </w:rPr>
        <w:fldChar w:fldCharType="begin"/>
      </w:r>
      <w:r w:rsidR="008F145E">
        <w:rPr>
          <w:szCs w:val="24"/>
        </w:rPr>
        <w:instrText xml:space="preserve"> ADDIN ZOTERO_ITEM CSL_CITATION {"citationID":"wRkfVhlW","properties":{"formattedCitation":"(Cliver et al., 2024)","plainCitation":"(Cliver et al., 2024)","noteIndex":0},"citationItems":[{"id":16147,"uris":["http://zotero.org/users/6239255/items/FLW8E8KQ"],"itemData":{"id":16147,"type":"article-journal","abstract":"Despite the salient experience of encoding emotional events, memories of threatening events are prone to distortions and often non-veridical from encoding to recall. Further, threat states have been shown to preferentially disrupt the binding of item-context relationships and enhance goal-relevant information. While extensive work has characterized distinctive features of emotional memory, research has not fully explored the influence of threat on temporal memory, a process putatively supported by the binding of event features into a temporal context. Two primary competing hypotheses have been proposed; that threat can either impair or enhance temporal memory. We analyzed two datasets to assess temporal memory for an in-person haunted house experience. In study 1 (n= 47), we examined temporal structure of memory by characterizing memory contiguity in free recall as a function of individual levels of physiological arousal as a proxy of threat. In study 2 (n= 53), we replicated marginal findings of threat-related increases in memory contiguity found in study 1 and extended these findings by showing threat-related increases in recency discriminations, an explicit test of temporal order memory. Together, these findings demonstrate that threat experience enhances temporal memory both in terms of free recall structure and during explicit memory judgments.","container-title":"Cognition &amp; Emotion","DOI":"https://doi.org/10.1080/02699931.2024.2338962","journalAbbreviation":"Cogn. Emot.","language":"English","page":"1-17","title":"Temporal memory for threatening events encoded in a haunted house","author":[{"family":"Cliver","given":"Katelyn G"},{"family":"Gregory","given":"David F"},{"family":"Martinez","given":"Steven A"},{"family":"Mitchell","given":"William J"},{"family":"Stasiak","given":"Joanne"},{"family":"Reisman","given":"Samantha"},{"family":"Helion","given":"Chelsea"},{"family":"Murty","given":"Vishnu P"}],"issued":{"date-parts":[["2024"]]}},"label":"page"}],"schema":"https://github.com/citation-style-language/schema/raw/master/csl-citation.json"} </w:instrText>
      </w:r>
      <w:r w:rsidR="00452B94">
        <w:rPr>
          <w:szCs w:val="24"/>
        </w:rPr>
        <w:fldChar w:fldCharType="separate"/>
      </w:r>
      <w:r w:rsidR="000E4249" w:rsidRPr="000E4249">
        <w:t>(Cliver et al., 2024)</w:t>
      </w:r>
      <w:r w:rsidR="00452B94">
        <w:rPr>
          <w:szCs w:val="24"/>
        </w:rPr>
        <w:fldChar w:fldCharType="end"/>
      </w:r>
      <w:r>
        <w:rPr>
          <w:szCs w:val="24"/>
        </w:rPr>
        <w:t>. Howeve</w:t>
      </w:r>
      <w:r w:rsidR="00D90BC6">
        <w:rPr>
          <w:szCs w:val="24"/>
        </w:rPr>
        <w:t>r,</w:t>
      </w:r>
      <w:r>
        <w:rPr>
          <w:szCs w:val="24"/>
        </w:rPr>
        <w:t xml:space="preserve"> </w:t>
      </w:r>
      <w:r w:rsidR="00234192">
        <w:rPr>
          <w:szCs w:val="24"/>
        </w:rPr>
        <w:t xml:space="preserve">we were </w:t>
      </w:r>
      <w:r w:rsidR="003A3608">
        <w:rPr>
          <w:szCs w:val="24"/>
        </w:rPr>
        <w:t xml:space="preserve">only able to recruit 98.33% of our </w:t>
      </w:r>
      <w:r w:rsidR="00234192">
        <w:rPr>
          <w:szCs w:val="24"/>
        </w:rPr>
        <w:t xml:space="preserve">recruitment goal </w:t>
      </w:r>
      <w:r w:rsidR="00D90BC6">
        <w:rPr>
          <w:szCs w:val="24"/>
        </w:rPr>
        <w:t>due to time constraints (i.e., all data collection must occur before the haunted house closes for the season)</w:t>
      </w:r>
      <w:r>
        <w:rPr>
          <w:szCs w:val="24"/>
        </w:rPr>
        <w:t xml:space="preserve">. </w:t>
      </w:r>
    </w:p>
    <w:p w14:paraId="0A5F0F20" w14:textId="405381E2" w:rsidR="00654027" w:rsidRDefault="00245CC6" w:rsidP="00E44513">
      <w:pPr>
        <w:spacing w:after="0" w:line="480" w:lineRule="auto"/>
        <w:ind w:left="0" w:firstLine="720"/>
        <w:rPr>
          <w:szCs w:val="24"/>
        </w:rPr>
      </w:pPr>
      <w:r>
        <w:rPr>
          <w:b/>
          <w:szCs w:val="24"/>
        </w:rPr>
        <w:t>Study</w:t>
      </w:r>
      <w:r w:rsidR="00D90BC6">
        <w:rPr>
          <w:b/>
          <w:szCs w:val="24"/>
        </w:rPr>
        <w:t xml:space="preserve"> 1. </w:t>
      </w:r>
      <w:r w:rsidR="00B720B2" w:rsidRPr="008C7178">
        <w:rPr>
          <w:szCs w:val="24"/>
        </w:rPr>
        <w:t>In October 2021, 118 participants (</w:t>
      </w:r>
      <w:r w:rsidR="002F3B4A">
        <w:rPr>
          <w:szCs w:val="24"/>
        </w:rPr>
        <w:t xml:space="preserve">age: </w:t>
      </w:r>
      <w:r w:rsidR="00B720B2" w:rsidRPr="008C7178">
        <w:rPr>
          <w:i/>
          <w:szCs w:val="24"/>
        </w:rPr>
        <w:t xml:space="preserve">x̄ </w:t>
      </w:r>
      <w:r w:rsidR="00B720B2" w:rsidRPr="008C7178">
        <w:rPr>
          <w:i/>
          <w:szCs w:val="24"/>
          <w:vertAlign w:val="subscript"/>
        </w:rPr>
        <w:t>age</w:t>
      </w:r>
      <w:r w:rsidR="00B720B2" w:rsidRPr="008C7178">
        <w:rPr>
          <w:szCs w:val="24"/>
        </w:rPr>
        <w:t xml:space="preserve"> = 20.80 yrs, </w:t>
      </w:r>
      <w:r w:rsidR="00B720B2" w:rsidRPr="00BE73D6">
        <w:rPr>
          <w:i/>
          <w:iCs/>
          <w:szCs w:val="24"/>
        </w:rPr>
        <w:t>range</w:t>
      </w:r>
      <w:r w:rsidR="00B720B2" w:rsidRPr="008C7178">
        <w:rPr>
          <w:szCs w:val="24"/>
        </w:rPr>
        <w:t xml:space="preserve"> = 18 – 34 yrs, </w:t>
      </w:r>
      <w:r w:rsidR="00B720B2" w:rsidRPr="008C7178">
        <w:rPr>
          <w:i/>
          <w:szCs w:val="24"/>
        </w:rPr>
        <w:t>sd</w:t>
      </w:r>
      <w:r w:rsidR="00DC4E44">
        <w:rPr>
          <w:i/>
          <w:szCs w:val="24"/>
        </w:rPr>
        <w:t xml:space="preserve"> </w:t>
      </w:r>
      <w:r w:rsidR="00B720B2" w:rsidRPr="008C7178">
        <w:rPr>
          <w:i/>
          <w:szCs w:val="24"/>
          <w:vertAlign w:val="subscript"/>
        </w:rPr>
        <w:t>age</w:t>
      </w:r>
      <w:r w:rsidR="00B720B2" w:rsidRPr="008C7178">
        <w:rPr>
          <w:szCs w:val="24"/>
        </w:rPr>
        <w:t xml:space="preserve"> = 2.87 yrs</w:t>
      </w:r>
      <w:r w:rsidR="002F3B4A">
        <w:rPr>
          <w:szCs w:val="24"/>
        </w:rPr>
        <w:t>; gender:</w:t>
      </w:r>
      <w:r w:rsidR="00B720B2" w:rsidRPr="008C7178">
        <w:rPr>
          <w:szCs w:val="24"/>
        </w:rPr>
        <w:t xml:space="preserve"> 7</w:t>
      </w:r>
      <w:r w:rsidR="00E37E22">
        <w:rPr>
          <w:szCs w:val="24"/>
        </w:rPr>
        <w:t>3</w:t>
      </w:r>
      <w:r w:rsidR="00B720B2" w:rsidRPr="008C7178">
        <w:rPr>
          <w:szCs w:val="24"/>
        </w:rPr>
        <w:t xml:space="preserve"> female</w:t>
      </w:r>
      <w:r w:rsidR="00E37E22">
        <w:rPr>
          <w:szCs w:val="24"/>
        </w:rPr>
        <w:t>,</w:t>
      </w:r>
      <w:r w:rsidR="002F3B4A">
        <w:rPr>
          <w:szCs w:val="24"/>
        </w:rPr>
        <w:t xml:space="preserve"> 40 male,</w:t>
      </w:r>
      <w:r w:rsidR="00E37E22">
        <w:rPr>
          <w:szCs w:val="24"/>
        </w:rPr>
        <w:t xml:space="preserve"> 5 non-binary</w:t>
      </w:r>
      <w:r w:rsidR="00B720B2" w:rsidRPr="008C7178">
        <w:rPr>
          <w:szCs w:val="24"/>
        </w:rPr>
        <w:t xml:space="preserve">) were recruited from a large northeastern city via flyers for an IRB-approved </w:t>
      </w:r>
      <w:r w:rsidR="00D90BC6">
        <w:rPr>
          <w:szCs w:val="24"/>
        </w:rPr>
        <w:t>stu</w:t>
      </w:r>
      <w:r w:rsidR="00B720B2" w:rsidRPr="00987F40">
        <w:rPr>
          <w:szCs w:val="24"/>
        </w:rPr>
        <w:t>dy</w:t>
      </w:r>
      <w:r w:rsidR="00D90BC6">
        <w:rPr>
          <w:szCs w:val="24"/>
        </w:rPr>
        <w:t xml:space="preserve"> on fear processing at a local haunted house attraction</w:t>
      </w:r>
      <w:r w:rsidR="0014196C">
        <w:rPr>
          <w:szCs w:val="24"/>
        </w:rPr>
        <w:t xml:space="preserve">.  A description of Study 1’s design is illustrated in </w:t>
      </w:r>
      <w:r w:rsidR="0014196C">
        <w:rPr>
          <w:b/>
          <w:bCs/>
          <w:szCs w:val="24"/>
        </w:rPr>
        <w:t xml:space="preserve">Figure </w:t>
      </w:r>
      <w:r w:rsidR="0014196C" w:rsidRPr="0014196C">
        <w:rPr>
          <w:b/>
          <w:bCs/>
          <w:szCs w:val="24"/>
        </w:rPr>
        <w:t>1</w:t>
      </w:r>
      <w:r w:rsidR="0014196C">
        <w:rPr>
          <w:szCs w:val="24"/>
        </w:rPr>
        <w:t xml:space="preserve">. </w:t>
      </w:r>
      <w:r w:rsidR="00201A98" w:rsidRPr="0014196C">
        <w:rPr>
          <w:szCs w:val="24"/>
        </w:rPr>
        <w:t>Eligible</w:t>
      </w:r>
      <w:r w:rsidR="00201A98">
        <w:rPr>
          <w:szCs w:val="24"/>
        </w:rPr>
        <w:t xml:space="preserve"> participants were native English speakers</w:t>
      </w:r>
      <w:r w:rsidR="00D90BC6">
        <w:rPr>
          <w:szCs w:val="24"/>
        </w:rPr>
        <w:t xml:space="preserve"> between the ages of 18 and 35</w:t>
      </w:r>
      <w:r w:rsidR="00201A98">
        <w:rPr>
          <w:szCs w:val="24"/>
        </w:rPr>
        <w:t>, had normal or corrected-to-normal vision, were not pregnant, had no history of seizures, cardiovascular issues, or neurological disorders, could comfortably walk for at least one hour, and had not been to this haunted house in the past. On average, p</w:t>
      </w:r>
      <w:r w:rsidR="00093192">
        <w:rPr>
          <w:szCs w:val="24"/>
        </w:rPr>
        <w:t xml:space="preserve">articipants were </w:t>
      </w:r>
      <w:r w:rsidR="00FC645E">
        <w:rPr>
          <w:szCs w:val="24"/>
        </w:rPr>
        <w:t>more educated</w:t>
      </w:r>
      <w:r w:rsidR="00201A98">
        <w:rPr>
          <w:szCs w:val="24"/>
        </w:rPr>
        <w:t xml:space="preserve"> (</w:t>
      </w:r>
      <w:r w:rsidR="00201A98" w:rsidRPr="000D7D4C">
        <w:rPr>
          <w:i/>
          <w:szCs w:val="24"/>
        </w:rPr>
        <w:t xml:space="preserve">x̄ </w:t>
      </w:r>
      <w:r w:rsidR="00201A98" w:rsidRPr="000D7D4C">
        <w:rPr>
          <w:i/>
          <w:szCs w:val="24"/>
          <w:vertAlign w:val="subscript"/>
        </w:rPr>
        <w:t>Years of Education</w:t>
      </w:r>
      <w:r w:rsidR="00201A98">
        <w:rPr>
          <w:szCs w:val="24"/>
        </w:rPr>
        <w:t xml:space="preserve"> = 16.90 yrs, </w:t>
      </w:r>
      <w:r w:rsidR="00201A98" w:rsidRPr="000D7D4C">
        <w:rPr>
          <w:i/>
          <w:iCs/>
          <w:szCs w:val="24"/>
        </w:rPr>
        <w:t xml:space="preserve">sd </w:t>
      </w:r>
      <w:r w:rsidR="00201A98" w:rsidRPr="000D7D4C">
        <w:rPr>
          <w:i/>
          <w:iCs/>
          <w:szCs w:val="24"/>
          <w:vertAlign w:val="subscript"/>
        </w:rPr>
        <w:t>Years of Education</w:t>
      </w:r>
      <w:r w:rsidR="00201A98">
        <w:rPr>
          <w:szCs w:val="24"/>
        </w:rPr>
        <w:t xml:space="preserve"> = 2.75 yrs)</w:t>
      </w:r>
      <w:r w:rsidR="00FC645E">
        <w:rPr>
          <w:szCs w:val="24"/>
        </w:rPr>
        <w:t xml:space="preserve"> than the average US adult, who </w:t>
      </w:r>
      <w:proofErr w:type="gramStart"/>
      <w:r w:rsidR="00FC645E">
        <w:rPr>
          <w:szCs w:val="24"/>
        </w:rPr>
        <w:t>according</w:t>
      </w:r>
      <w:proofErr w:type="gramEnd"/>
      <w:r w:rsidR="00FC645E">
        <w:rPr>
          <w:szCs w:val="24"/>
        </w:rPr>
        <w:t xml:space="preserve"> the U.S. Census Bureau’s American Community Survey, has completed 13.7 years of education. Categorically,</w:t>
      </w:r>
      <w:r w:rsidR="00093192">
        <w:rPr>
          <w:szCs w:val="24"/>
        </w:rPr>
        <w:t xml:space="preserve"> 81.9% report</w:t>
      </w:r>
      <w:r w:rsidR="00FC645E">
        <w:rPr>
          <w:szCs w:val="24"/>
        </w:rPr>
        <w:t>ed</w:t>
      </w:r>
      <w:r w:rsidR="00093192">
        <w:rPr>
          <w:szCs w:val="24"/>
        </w:rPr>
        <w:t xml:space="preserve"> having completed some college (58.6%), a 4-year degree (12.9%), some post-graduate studies (03.4%), or a post-graduate degree (06.9%). </w:t>
      </w:r>
      <w:r w:rsidR="00E37E22">
        <w:rPr>
          <w:szCs w:val="24"/>
        </w:rPr>
        <w:t>Socioeconomic status was</w:t>
      </w:r>
      <w:r w:rsidR="00C1208F">
        <w:rPr>
          <w:szCs w:val="24"/>
        </w:rPr>
        <w:t xml:space="preserve"> slightly negatively skewed</w:t>
      </w:r>
      <w:r w:rsidR="00E37E22">
        <w:rPr>
          <w:szCs w:val="24"/>
        </w:rPr>
        <w:t>, with 1</w:t>
      </w:r>
      <w:r w:rsidR="00C1208F">
        <w:rPr>
          <w:szCs w:val="24"/>
        </w:rPr>
        <w:t>4</w:t>
      </w:r>
      <w:r w:rsidR="00E37E22">
        <w:rPr>
          <w:szCs w:val="24"/>
        </w:rPr>
        <w:t>.</w:t>
      </w:r>
      <w:r w:rsidR="00C1208F">
        <w:rPr>
          <w:szCs w:val="24"/>
        </w:rPr>
        <w:t>5</w:t>
      </w:r>
      <w:r w:rsidR="00E37E22">
        <w:rPr>
          <w:szCs w:val="24"/>
        </w:rPr>
        <w:t xml:space="preserve">% of respondents reporting making less than $15,000 per year, </w:t>
      </w:r>
      <w:r w:rsidR="00C1208F">
        <w:rPr>
          <w:szCs w:val="24"/>
        </w:rPr>
        <w:t>07</w:t>
      </w:r>
      <w:r w:rsidR="00E37E22">
        <w:rPr>
          <w:szCs w:val="24"/>
        </w:rPr>
        <w:t>.</w:t>
      </w:r>
      <w:r w:rsidR="00C1208F">
        <w:rPr>
          <w:szCs w:val="24"/>
        </w:rPr>
        <w:t>7</w:t>
      </w:r>
      <w:r w:rsidR="00E37E22">
        <w:rPr>
          <w:szCs w:val="24"/>
        </w:rPr>
        <w:t>% reporting between $15,001 and $25,000, 0</w:t>
      </w:r>
      <w:r w:rsidR="00C1208F">
        <w:rPr>
          <w:szCs w:val="24"/>
        </w:rPr>
        <w:t>7</w:t>
      </w:r>
      <w:r w:rsidR="00E37E22">
        <w:rPr>
          <w:szCs w:val="24"/>
        </w:rPr>
        <w:t>.</w:t>
      </w:r>
      <w:r w:rsidR="00C1208F">
        <w:rPr>
          <w:szCs w:val="24"/>
        </w:rPr>
        <w:t>7</w:t>
      </w:r>
      <w:r w:rsidR="00E37E22">
        <w:rPr>
          <w:szCs w:val="24"/>
        </w:rPr>
        <w:t xml:space="preserve">% reporting $25,001 to $35,000, </w:t>
      </w:r>
      <w:r w:rsidR="00C1208F">
        <w:rPr>
          <w:szCs w:val="24"/>
        </w:rPr>
        <w:t>05</w:t>
      </w:r>
      <w:r w:rsidR="00E37E22">
        <w:rPr>
          <w:szCs w:val="24"/>
        </w:rPr>
        <w:t>.</w:t>
      </w:r>
      <w:r w:rsidR="00C1208F">
        <w:rPr>
          <w:szCs w:val="24"/>
        </w:rPr>
        <w:t>1</w:t>
      </w:r>
      <w:r w:rsidR="00E37E22">
        <w:rPr>
          <w:szCs w:val="24"/>
        </w:rPr>
        <w:t xml:space="preserve">% reporting between $35,001 and $50,000, </w:t>
      </w:r>
      <w:r w:rsidR="00C1208F">
        <w:rPr>
          <w:szCs w:val="24"/>
        </w:rPr>
        <w:t>22</w:t>
      </w:r>
      <w:r w:rsidR="00E37E22">
        <w:rPr>
          <w:szCs w:val="24"/>
        </w:rPr>
        <w:t>.</w:t>
      </w:r>
      <w:r w:rsidR="00C1208F">
        <w:rPr>
          <w:szCs w:val="24"/>
        </w:rPr>
        <w:t>2</w:t>
      </w:r>
      <w:r w:rsidR="00E37E22">
        <w:rPr>
          <w:szCs w:val="24"/>
        </w:rPr>
        <w:t xml:space="preserve">% reporting between $50,001 and $75,000, </w:t>
      </w:r>
      <w:r w:rsidR="00C1208F">
        <w:rPr>
          <w:szCs w:val="24"/>
        </w:rPr>
        <w:t>12.8</w:t>
      </w:r>
      <w:r w:rsidR="00E37E22">
        <w:rPr>
          <w:szCs w:val="24"/>
        </w:rPr>
        <w:t xml:space="preserve">% reporting between $75,001 and $100,000, </w:t>
      </w:r>
      <w:r w:rsidR="00C1208F">
        <w:rPr>
          <w:szCs w:val="24"/>
        </w:rPr>
        <w:t>17.9</w:t>
      </w:r>
      <w:r w:rsidR="00E37E22">
        <w:rPr>
          <w:szCs w:val="24"/>
        </w:rPr>
        <w:t xml:space="preserve">% </w:t>
      </w:r>
      <w:r w:rsidR="00E37E22">
        <w:rPr>
          <w:szCs w:val="24"/>
        </w:rPr>
        <w:lastRenderedPageBreak/>
        <w:t xml:space="preserve">reporting between $100,001 and $150,000, and </w:t>
      </w:r>
      <w:r w:rsidR="00C1208F">
        <w:rPr>
          <w:szCs w:val="24"/>
        </w:rPr>
        <w:t>12.0%</w:t>
      </w:r>
      <w:r w:rsidR="00E37E22">
        <w:rPr>
          <w:szCs w:val="24"/>
        </w:rPr>
        <w:t xml:space="preserve"> reporting greater than $150,000. The racial</w:t>
      </w:r>
      <w:r w:rsidR="00C1208F">
        <w:rPr>
          <w:szCs w:val="24"/>
        </w:rPr>
        <w:t xml:space="preserve"> and ethnic</w:t>
      </w:r>
      <w:r w:rsidR="00E37E22">
        <w:rPr>
          <w:szCs w:val="24"/>
        </w:rPr>
        <w:t xml:space="preserve"> identit</w:t>
      </w:r>
      <w:r w:rsidR="00C1208F">
        <w:rPr>
          <w:szCs w:val="24"/>
        </w:rPr>
        <w:t>ies</w:t>
      </w:r>
      <w:r w:rsidR="00E37E22">
        <w:rPr>
          <w:szCs w:val="24"/>
        </w:rPr>
        <w:t xml:space="preserve"> of participants w</w:t>
      </w:r>
      <w:r w:rsidR="00C1208F">
        <w:rPr>
          <w:szCs w:val="24"/>
        </w:rPr>
        <w:t>ere</w:t>
      </w:r>
      <w:r w:rsidR="00E37E22">
        <w:rPr>
          <w:szCs w:val="24"/>
        </w:rPr>
        <w:t xml:space="preserve"> not assessed.</w:t>
      </w:r>
      <w:r w:rsidR="00234192" w:rsidRPr="00234192">
        <w:rPr>
          <w:szCs w:val="24"/>
        </w:rPr>
        <w:t xml:space="preserve"> </w:t>
      </w:r>
      <w:r w:rsidR="00234192" w:rsidRPr="008C7178">
        <w:rPr>
          <w:szCs w:val="24"/>
        </w:rPr>
        <w:t>Participants were compensated $60.00 in Visa debit cards.</w:t>
      </w:r>
    </w:p>
    <w:p w14:paraId="7F5875AB" w14:textId="604E788B" w:rsidR="00EB6E76" w:rsidRDefault="008E45C3" w:rsidP="00E44513">
      <w:pPr>
        <w:spacing w:after="0" w:line="480" w:lineRule="auto"/>
        <w:ind w:left="0" w:firstLine="720"/>
        <w:rPr>
          <w:szCs w:val="24"/>
        </w:rPr>
      </w:pPr>
      <w:r>
        <w:rPr>
          <w:noProof/>
          <w:szCs w:val="24"/>
        </w:rPr>
        <mc:AlternateContent>
          <mc:Choice Requires="wpg">
            <w:drawing>
              <wp:anchor distT="0" distB="0" distL="114300" distR="114300" simplePos="0" relativeHeight="251720704" behindDoc="0" locked="0" layoutInCell="1" allowOverlap="1" wp14:anchorId="3D7361E9" wp14:editId="3F818EC2">
                <wp:simplePos x="0" y="0"/>
                <wp:positionH relativeFrom="column">
                  <wp:posOffset>0</wp:posOffset>
                </wp:positionH>
                <wp:positionV relativeFrom="paragraph">
                  <wp:posOffset>317500</wp:posOffset>
                </wp:positionV>
                <wp:extent cx="6028055" cy="2637790"/>
                <wp:effectExtent l="0" t="0" r="4445" b="3810"/>
                <wp:wrapSquare wrapText="bothSides"/>
                <wp:docPr id="105292250" name="Group 2"/>
                <wp:cNvGraphicFramePr/>
                <a:graphic xmlns:a="http://schemas.openxmlformats.org/drawingml/2006/main">
                  <a:graphicData uri="http://schemas.microsoft.com/office/word/2010/wordprocessingGroup">
                    <wpg:wgp>
                      <wpg:cNvGrpSpPr/>
                      <wpg:grpSpPr>
                        <a:xfrm>
                          <a:off x="0" y="0"/>
                          <a:ext cx="6028055" cy="2637790"/>
                          <a:chOff x="0" y="0"/>
                          <a:chExt cx="5896252" cy="2637790"/>
                        </a:xfrm>
                      </wpg:grpSpPr>
                      <pic:pic xmlns:pic="http://schemas.openxmlformats.org/drawingml/2006/picture">
                        <pic:nvPicPr>
                          <pic:cNvPr id="50039855" name="Picture 1"/>
                          <pic:cNvPicPr>
                            <a:picLocks noChangeAspect="1"/>
                          </pic:cNvPicPr>
                        </pic:nvPicPr>
                        <pic:blipFill>
                          <a:blip r:embed="rId20" cstate="print">
                            <a:alphaModFix/>
                            <a:extLst>
                              <a:ext uri="{28A0092B-C50C-407E-A947-70E740481C1C}">
                                <a14:useLocalDpi xmlns:a14="http://schemas.microsoft.com/office/drawing/2010/main" val="0"/>
                              </a:ext>
                            </a:extLst>
                          </a:blip>
                          <a:srcRect/>
                          <a:stretch>
                            <a:fillRect/>
                          </a:stretch>
                        </pic:blipFill>
                        <pic:spPr bwMode="auto">
                          <a:xfrm>
                            <a:off x="0" y="0"/>
                            <a:ext cx="5896252" cy="1666875"/>
                          </a:xfrm>
                          <a:prstGeom prst="rect">
                            <a:avLst/>
                          </a:prstGeom>
                          <a:noFill/>
                          <a:ln>
                            <a:noFill/>
                          </a:ln>
                        </pic:spPr>
                      </pic:pic>
                      <wps:wsp>
                        <wps:cNvPr id="3" name="Text Box 3"/>
                        <wps:cNvSpPr txBox="1"/>
                        <wps:spPr>
                          <a:xfrm>
                            <a:off x="0" y="1723390"/>
                            <a:ext cx="5819523" cy="914400"/>
                          </a:xfrm>
                          <a:prstGeom prst="rect">
                            <a:avLst/>
                          </a:prstGeom>
                          <a:solidFill>
                            <a:schemeClr val="lt1"/>
                          </a:solidFill>
                          <a:ln w="6350">
                            <a:noFill/>
                          </a:ln>
                        </wps:spPr>
                        <wps:txbx>
                          <w:txbxContent>
                            <w:p w14:paraId="7FA71508" w14:textId="64421A99" w:rsidR="00874B89" w:rsidRPr="00EE6731"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1</w:t>
                              </w:r>
                              <w:r w:rsidRPr="00A52143">
                                <w:rPr>
                                  <w:b/>
                                  <w:bCs/>
                                  <w:sz w:val="20"/>
                                  <w:szCs w:val="20"/>
                                </w:rPr>
                                <w:t xml:space="preserve">. </w:t>
                              </w:r>
                              <w:r w:rsidRPr="00A52143">
                                <w:rPr>
                                  <w:sz w:val="20"/>
                                  <w:szCs w:val="20"/>
                                </w:rPr>
                                <w:t xml:space="preserve">Study </w:t>
                              </w:r>
                              <w:r w:rsidR="00D17F92">
                                <w:rPr>
                                  <w:sz w:val="20"/>
                                  <w:szCs w:val="20"/>
                                </w:rPr>
                                <w:t>1</w:t>
                              </w:r>
                              <w:r w:rsidRPr="00A52143">
                                <w:rPr>
                                  <w:sz w:val="20"/>
                                  <w:szCs w:val="20"/>
                                </w:rPr>
                                <w:t xml:space="preserve">: Task Overview - One hundred and eighteen (118) participants traversed a haunted house in small groups. </w:t>
                              </w:r>
                              <w:r w:rsidR="00DC4E44">
                                <w:rPr>
                                  <w:sz w:val="20"/>
                                  <w:szCs w:val="20"/>
                                </w:rPr>
                                <w:t>(</w:t>
                              </w:r>
                              <w:r w:rsidR="00DC4E44" w:rsidRPr="0094060F">
                                <w:rPr>
                                  <w:b/>
                                  <w:bCs/>
                                  <w:sz w:val="20"/>
                                  <w:szCs w:val="20"/>
                                </w:rPr>
                                <w:t>A</w:t>
                              </w:r>
                              <w:r w:rsidR="00DC4E44">
                                <w:rPr>
                                  <w:sz w:val="20"/>
                                  <w:szCs w:val="20"/>
                                </w:rPr>
                                <w:t>)</w:t>
                              </w:r>
                              <w:r w:rsidRPr="00A52143">
                                <w:rPr>
                                  <w:sz w:val="20"/>
                                  <w:szCs w:val="20"/>
                                </w:rPr>
                                <w:t xml:space="preserve"> Prior to the haunted house, participants completed baseline questionnaires outside of the event at a local park. </w:t>
                              </w:r>
                              <w:r w:rsidR="00DC4E44">
                                <w:rPr>
                                  <w:sz w:val="20"/>
                                  <w:szCs w:val="20"/>
                                </w:rPr>
                                <w:t>(</w:t>
                              </w:r>
                              <w:r w:rsidR="00DC4E44" w:rsidRPr="0094060F">
                                <w:rPr>
                                  <w:b/>
                                  <w:bCs/>
                                  <w:sz w:val="20"/>
                                  <w:szCs w:val="20"/>
                                </w:rPr>
                                <w:t>B</w:t>
                              </w:r>
                              <w:r w:rsidR="00DC4E44">
                                <w:rPr>
                                  <w:sz w:val="20"/>
                                  <w:szCs w:val="20"/>
                                </w:rPr>
                                <w:t>)</w:t>
                              </w:r>
                              <w:r w:rsidRPr="00A52143">
                                <w:rPr>
                                  <w:sz w:val="20"/>
                                  <w:szCs w:val="20"/>
                                </w:rPr>
                                <w:t xml:space="preserve"> The haunted house lasted for ~37 minutes. </w:t>
                              </w:r>
                              <w:r w:rsidR="00DC4E44">
                                <w:rPr>
                                  <w:sz w:val="20"/>
                                  <w:szCs w:val="20"/>
                                </w:rPr>
                                <w:t>(</w:t>
                              </w:r>
                              <w:r w:rsidR="00DC4E44" w:rsidRPr="0094060F">
                                <w:rPr>
                                  <w:b/>
                                  <w:bCs/>
                                  <w:sz w:val="20"/>
                                  <w:szCs w:val="20"/>
                                </w:rPr>
                                <w:t>C</w:t>
                              </w:r>
                              <w:r w:rsidR="00DC4E44">
                                <w:rPr>
                                  <w:sz w:val="20"/>
                                  <w:szCs w:val="20"/>
                                </w:rPr>
                                <w:t>)</w:t>
                              </w:r>
                              <w:r w:rsidRPr="00A52143">
                                <w:rPr>
                                  <w:sz w:val="20"/>
                                  <w:szCs w:val="20"/>
                                </w:rPr>
                                <w:t xml:space="preserve"> Participants then immediately recalled three events, and their attempts to regulate them post exposure. </w:t>
                              </w:r>
                              <w:r w:rsidR="00DC4E44">
                                <w:rPr>
                                  <w:sz w:val="20"/>
                                  <w:szCs w:val="20"/>
                                </w:rPr>
                                <w:t>(</w:t>
                              </w:r>
                              <w:r w:rsidR="00DC4E44" w:rsidRPr="0094060F">
                                <w:rPr>
                                  <w:b/>
                                  <w:bCs/>
                                  <w:sz w:val="20"/>
                                  <w:szCs w:val="20"/>
                                </w:rPr>
                                <w:t>D</w:t>
                              </w:r>
                              <w:r w:rsidR="00DC4E44">
                                <w:rPr>
                                  <w:sz w:val="20"/>
                                  <w:szCs w:val="20"/>
                                </w:rPr>
                                <w:t>)</w:t>
                              </w:r>
                              <w:r w:rsidRPr="00A52143">
                                <w:rPr>
                                  <w:sz w:val="20"/>
                                  <w:szCs w:val="20"/>
                                </w:rPr>
                                <w:t xml:space="preserve"> They then again recalled the same three events and an additional six events at an online follow-up session.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D7361E9" id="Group 2" o:spid="_x0000_s1026" style="position:absolute;left:0;text-align:left;margin-left:0;margin-top:25pt;width:474.65pt;height:207.7pt;z-index:251720704;mso-width-relative:margin" coordsize="58962,2637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896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">
                  <v:imagedata r:id="rId21" o:title=""/>
                </v:shape>
                <v:shapetype id="_x0000_t202" coordsize="21600,21600" o:spt="202" path="m,l,21600r21600,l21600,xe">
                  <v:stroke joinstyle="miter"/>
                  <v:path gradientshapeok="t" o:connecttype="rect"/>
                </v:shapetype>
                <v:shape id="Text Box 3" o:spid="_x0000_s1028" type="#_x0000_t202" style="position:absolute;top:17233;width:58195;height:9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" fillcolor="white [3201]" stroked="f" strokeweight=".5pt">
                  <v:textbox>
                    <w:txbxContent>
                      <w:p w14:paraId="7FA71508" w14:textId="64421A99" w:rsidR="00874B89" w:rsidRPr="00EE6731"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1</w:t>
                        </w:r>
                        <w:r w:rsidRPr="00A52143">
                          <w:rPr>
                            <w:b/>
                            <w:bCs/>
                            <w:sz w:val="20"/>
                            <w:szCs w:val="20"/>
                          </w:rPr>
                          <w:t xml:space="preserve">. </w:t>
                        </w:r>
                        <w:r w:rsidRPr="00A52143">
                          <w:rPr>
                            <w:sz w:val="20"/>
                            <w:szCs w:val="20"/>
                          </w:rPr>
                          <w:t xml:space="preserve">Study </w:t>
                        </w:r>
                        <w:r w:rsidR="00D17F92">
                          <w:rPr>
                            <w:sz w:val="20"/>
                            <w:szCs w:val="20"/>
                          </w:rPr>
                          <w:t>1</w:t>
                        </w:r>
                        <w:r w:rsidRPr="00A52143">
                          <w:rPr>
                            <w:sz w:val="20"/>
                            <w:szCs w:val="20"/>
                          </w:rPr>
                          <w:t xml:space="preserve">: Task Overview - One hundred and eighteen (118) participants traversed a haunted house in small groups. </w:t>
                        </w:r>
                        <w:r w:rsidR="00DC4E44">
                          <w:rPr>
                            <w:sz w:val="20"/>
                            <w:szCs w:val="20"/>
                          </w:rPr>
                          <w:t>(</w:t>
                        </w:r>
                        <w:r w:rsidR="00DC4E44" w:rsidRPr="0094060F">
                          <w:rPr>
                            <w:b/>
                            <w:bCs/>
                            <w:sz w:val="20"/>
                            <w:szCs w:val="20"/>
                          </w:rPr>
                          <w:t>A</w:t>
                        </w:r>
                        <w:r w:rsidR="00DC4E44">
                          <w:rPr>
                            <w:sz w:val="20"/>
                            <w:szCs w:val="20"/>
                          </w:rPr>
                          <w:t>)</w:t>
                        </w:r>
                        <w:r w:rsidRPr="00A52143">
                          <w:rPr>
                            <w:sz w:val="20"/>
                            <w:szCs w:val="20"/>
                          </w:rPr>
                          <w:t xml:space="preserve"> Prior to the haunted house, participants completed baseline questionnaires outside of the event at a local park. </w:t>
                        </w:r>
                        <w:r w:rsidR="00DC4E44">
                          <w:rPr>
                            <w:sz w:val="20"/>
                            <w:szCs w:val="20"/>
                          </w:rPr>
                          <w:t>(</w:t>
                        </w:r>
                        <w:r w:rsidR="00DC4E44" w:rsidRPr="0094060F">
                          <w:rPr>
                            <w:b/>
                            <w:bCs/>
                            <w:sz w:val="20"/>
                            <w:szCs w:val="20"/>
                          </w:rPr>
                          <w:t>B</w:t>
                        </w:r>
                        <w:r w:rsidR="00DC4E44">
                          <w:rPr>
                            <w:sz w:val="20"/>
                            <w:szCs w:val="20"/>
                          </w:rPr>
                          <w:t>)</w:t>
                        </w:r>
                        <w:r w:rsidRPr="00A52143">
                          <w:rPr>
                            <w:sz w:val="20"/>
                            <w:szCs w:val="20"/>
                          </w:rPr>
                          <w:t xml:space="preserve"> The haunted house lasted for ~37 minutes. </w:t>
                        </w:r>
                        <w:r w:rsidR="00DC4E44">
                          <w:rPr>
                            <w:sz w:val="20"/>
                            <w:szCs w:val="20"/>
                          </w:rPr>
                          <w:t>(</w:t>
                        </w:r>
                        <w:r w:rsidR="00DC4E44" w:rsidRPr="0094060F">
                          <w:rPr>
                            <w:b/>
                            <w:bCs/>
                            <w:sz w:val="20"/>
                            <w:szCs w:val="20"/>
                          </w:rPr>
                          <w:t>C</w:t>
                        </w:r>
                        <w:r w:rsidR="00DC4E44">
                          <w:rPr>
                            <w:sz w:val="20"/>
                            <w:szCs w:val="20"/>
                          </w:rPr>
                          <w:t>)</w:t>
                        </w:r>
                        <w:r w:rsidRPr="00A52143">
                          <w:rPr>
                            <w:sz w:val="20"/>
                            <w:szCs w:val="20"/>
                          </w:rPr>
                          <w:t xml:space="preserve"> Participants then immediately recalled three events, and their attempts to regulate them post exposure. </w:t>
                        </w:r>
                        <w:r w:rsidR="00DC4E44">
                          <w:rPr>
                            <w:sz w:val="20"/>
                            <w:szCs w:val="20"/>
                          </w:rPr>
                          <w:t>(</w:t>
                        </w:r>
                        <w:r w:rsidR="00DC4E44" w:rsidRPr="0094060F">
                          <w:rPr>
                            <w:b/>
                            <w:bCs/>
                            <w:sz w:val="20"/>
                            <w:szCs w:val="20"/>
                          </w:rPr>
                          <w:t>D</w:t>
                        </w:r>
                        <w:r w:rsidR="00DC4E44">
                          <w:rPr>
                            <w:sz w:val="20"/>
                            <w:szCs w:val="20"/>
                          </w:rPr>
                          <w:t>)</w:t>
                        </w:r>
                        <w:r w:rsidRPr="00A52143">
                          <w:rPr>
                            <w:sz w:val="20"/>
                            <w:szCs w:val="20"/>
                          </w:rPr>
                          <w:t xml:space="preserve"> They then again recalled the same three events and an additional six events at an online follow-up session.</w:t>
                        </w:r>
                      </w:p>
                    </w:txbxContent>
                  </v:textbox>
                </v:shape>
                <w10:wrap type="square"/>
              </v:group>
            </w:pict>
          </mc:Fallback>
        </mc:AlternateContent>
      </w:r>
    </w:p>
    <w:p w14:paraId="29630DC3" w14:textId="77777777" w:rsidR="00EB6E76" w:rsidRDefault="00EB6E76" w:rsidP="00E44513">
      <w:pPr>
        <w:spacing w:after="0" w:line="480" w:lineRule="auto"/>
        <w:ind w:left="0" w:firstLine="720"/>
        <w:rPr>
          <w:b/>
          <w:szCs w:val="24"/>
        </w:rPr>
      </w:pPr>
    </w:p>
    <w:p w14:paraId="3D5BE56C" w14:textId="6497AA09" w:rsidR="00425004" w:rsidRDefault="00B720B2" w:rsidP="00E44513">
      <w:pPr>
        <w:spacing w:after="0" w:line="480" w:lineRule="auto"/>
        <w:ind w:left="0" w:firstLine="720"/>
        <w:rPr>
          <w:szCs w:val="24"/>
        </w:rPr>
      </w:pPr>
      <w:r w:rsidRPr="008C7178">
        <w:rPr>
          <w:b/>
          <w:szCs w:val="24"/>
        </w:rPr>
        <w:t xml:space="preserve">MATERIALS AND PROCEDURE: </w:t>
      </w:r>
    </w:p>
    <w:p w14:paraId="6E84FE01" w14:textId="4E4992D5" w:rsidR="005B4EE8" w:rsidRDefault="00413D69" w:rsidP="00E44513">
      <w:pPr>
        <w:spacing w:after="0" w:line="480" w:lineRule="auto"/>
        <w:ind w:left="0" w:firstLine="720"/>
        <w:rPr>
          <w:szCs w:val="24"/>
        </w:rPr>
      </w:pPr>
      <w:r w:rsidRPr="00413D69">
        <w:rPr>
          <w:b/>
          <w:bCs/>
          <w:szCs w:val="24"/>
        </w:rPr>
        <w:t>Pre-Exposure</w:t>
      </w:r>
      <w:r>
        <w:rPr>
          <w:szCs w:val="24"/>
        </w:rPr>
        <w:t xml:space="preserve">. </w:t>
      </w:r>
      <w:r w:rsidR="00B720B2" w:rsidRPr="008C7178">
        <w:rPr>
          <w:szCs w:val="24"/>
        </w:rPr>
        <w:t>Participants reported to a</w:t>
      </w:r>
      <w:r w:rsidR="006A4EDC">
        <w:rPr>
          <w:szCs w:val="24"/>
        </w:rPr>
        <w:t xml:space="preserve"> provisional headquarters (i.e., tent, tables, chairs, computers, etc.) </w:t>
      </w:r>
      <w:r w:rsidR="003A3608">
        <w:rPr>
          <w:szCs w:val="24"/>
        </w:rPr>
        <w:t>constructed</w:t>
      </w:r>
      <w:r w:rsidR="003A3608" w:rsidRPr="008C7178">
        <w:rPr>
          <w:szCs w:val="24"/>
        </w:rPr>
        <w:t xml:space="preserve"> </w:t>
      </w:r>
      <w:r w:rsidR="003A3608">
        <w:rPr>
          <w:szCs w:val="24"/>
        </w:rPr>
        <w:t xml:space="preserve">just </w:t>
      </w:r>
      <w:r w:rsidR="005B4EE8">
        <w:rPr>
          <w:szCs w:val="24"/>
        </w:rPr>
        <w:t>outside</w:t>
      </w:r>
      <w:r w:rsidR="00B720B2" w:rsidRPr="008C7178">
        <w:rPr>
          <w:szCs w:val="24"/>
        </w:rPr>
        <w:t xml:space="preserve"> the haunted house property to complete individual difference questionnaires, questionnaires assessing prior knowledge of the haunted house, expectations, and motivations for participating, as well as a measure of cognitive load.</w:t>
      </w:r>
      <w:r w:rsidR="00F63EDD">
        <w:rPr>
          <w:szCs w:val="24"/>
        </w:rPr>
        <w:t xml:space="preserve"> To assess prior knowledge, participants indicated the number of times they had attended other haunted houses, how much information they fe</w:t>
      </w:r>
      <w:r w:rsidR="000D6E61">
        <w:rPr>
          <w:szCs w:val="24"/>
        </w:rPr>
        <w:t>lt</w:t>
      </w:r>
      <w:r w:rsidR="00F63EDD">
        <w:rPr>
          <w:szCs w:val="24"/>
        </w:rPr>
        <w:t xml:space="preserve"> they kn</w:t>
      </w:r>
      <w:r w:rsidR="000D6E61">
        <w:rPr>
          <w:szCs w:val="24"/>
        </w:rPr>
        <w:t>ew</w:t>
      </w:r>
      <w:r w:rsidR="00F63EDD">
        <w:rPr>
          <w:szCs w:val="24"/>
        </w:rPr>
        <w:t xml:space="preserve"> about this specific haunted house, and from which sources had they learned information about this specific haunted house (e.g., advertisements, friends, news reports, etc.). To assess expectations, participants were asked how much positive and negative emotion they anticipated experiencing prior to exposure on a 5-point Likert scale</w:t>
      </w:r>
      <w:r w:rsidR="00902E89">
        <w:rPr>
          <w:szCs w:val="24"/>
        </w:rPr>
        <w:t>. Labels for the 5-point Likert scales included “</w:t>
      </w:r>
      <w:r w:rsidR="00F63EDD">
        <w:rPr>
          <w:szCs w:val="24"/>
        </w:rPr>
        <w:t>None at all</w:t>
      </w:r>
      <w:r w:rsidR="00902E89">
        <w:rPr>
          <w:szCs w:val="24"/>
        </w:rPr>
        <w:t xml:space="preserve">”, “A little”, “A moderate </w:t>
      </w:r>
      <w:r w:rsidR="00902E89">
        <w:rPr>
          <w:szCs w:val="24"/>
        </w:rPr>
        <w:lastRenderedPageBreak/>
        <w:t>amount”, “A lot”, and “</w:t>
      </w:r>
      <w:r w:rsidR="00F63EDD">
        <w:rPr>
          <w:szCs w:val="24"/>
        </w:rPr>
        <w:t>A great deal</w:t>
      </w:r>
      <w:r w:rsidR="00902E89">
        <w:rPr>
          <w:szCs w:val="24"/>
        </w:rPr>
        <w:t>”</w:t>
      </w:r>
      <w:r w:rsidR="00F63EDD">
        <w:rPr>
          <w:szCs w:val="24"/>
        </w:rPr>
        <w:t xml:space="preserve">. Participants were also asked how fearful they felt, how sensitive they were to startling </w:t>
      </w:r>
      <w:r w:rsidR="009B0A20">
        <w:rPr>
          <w:szCs w:val="24"/>
        </w:rPr>
        <w:t>stimuli</w:t>
      </w:r>
      <w:r w:rsidR="00F63EDD">
        <w:rPr>
          <w:szCs w:val="24"/>
        </w:rPr>
        <w:t xml:space="preserve">, how much they enjoy haunted houses, and how much they enjoy feeling fear </w:t>
      </w:r>
      <w:r w:rsidR="006A4EDC">
        <w:rPr>
          <w:szCs w:val="24"/>
        </w:rPr>
        <w:t>(all assessed on Likert scales)</w:t>
      </w:r>
      <w:r w:rsidR="00F63EDD">
        <w:rPr>
          <w:szCs w:val="24"/>
        </w:rPr>
        <w:t>. Motivations to participate were assessed using 100-point sliding scales and included payment, thrills, novel experiences, challenges, social pressure, scientific interest or duty, and boredom.</w:t>
      </w:r>
      <w:r w:rsidR="00902E89">
        <w:rPr>
          <w:szCs w:val="24"/>
        </w:rPr>
        <w:t xml:space="preserve"> The poles and central position were labelled as “Not at all motivating”, “Moderately motivating”, and “Extremely motivating”.</w:t>
      </w:r>
      <w:r w:rsidR="00F63EDD">
        <w:rPr>
          <w:szCs w:val="24"/>
        </w:rPr>
        <w:t xml:space="preserve"> </w:t>
      </w:r>
      <w:r w:rsidR="00B720B2" w:rsidRPr="008C7178">
        <w:rPr>
          <w:szCs w:val="24"/>
        </w:rPr>
        <w:t xml:space="preserve">Cognitive load was assessed prior to exposure, immediately after exposure and at </w:t>
      </w:r>
      <w:r>
        <w:rPr>
          <w:szCs w:val="24"/>
        </w:rPr>
        <w:t xml:space="preserve">a later </w:t>
      </w:r>
      <w:r w:rsidR="00B720B2" w:rsidRPr="008C7178">
        <w:rPr>
          <w:szCs w:val="24"/>
        </w:rPr>
        <w:t xml:space="preserve">follow-up using a 15-item Remote Associates Test (RAT). Forty-five RAT items were selected for their difficulty as measured by Bowden’s 15-second trials, such that each item had two equally difficult counterparts which could be randomly assigned across the three timepoints </w:t>
      </w:r>
      <w:r w:rsidR="0047236C">
        <w:rPr>
          <w:szCs w:val="24"/>
        </w:rPr>
        <w:fldChar w:fldCharType="begin"/>
      </w:r>
      <w:r w:rsidR="008F145E">
        <w:rPr>
          <w:szCs w:val="24"/>
        </w:rPr>
        <w:instrText xml:space="preserve"> ADDIN ZOTERO_ITEM CSL_CITATION {"citationID":"TBHLCztG","properties":{"formattedCitation":"(Bowden &amp; Jung-Beeman, 2003)","plainCitation":"(Bowden &amp; Jung-Beeman, 2003)","noteIndex":0},"citationItems":[{"id":1621,"uris":["http://zotero.org/users/6239255/items/XQ27RH66"],"itemData":{"id":1621,"type":"article-journal","container-title":"Behavior Research Methods, Instruments, &amp; Computers","DOI":"10.3758/BF03195543","ISSN":"0743-3808, 1532-5970","issue":"4","journalAbbreviation":"Behavior Research Methods, Instruments, &amp; Computers","language":"en","page":"634-639","source":"DOI.org (Crossref)","title":"Normative data for 144 compound remote associate problems","volume":"35","author":[{"family":"Bowden","given":"Edward M."},{"family":"Jung-Beeman","given":"Mark"}],"issued":{"date-parts":[["2003",11]]}}}],"schema":"https://github.com/citation-style-language/schema/raw/master/csl-citation.json"} </w:instrText>
      </w:r>
      <w:r w:rsidR="0047236C">
        <w:rPr>
          <w:szCs w:val="24"/>
        </w:rPr>
        <w:fldChar w:fldCharType="separate"/>
      </w:r>
      <w:r w:rsidR="000E4249" w:rsidRPr="000E4249">
        <w:t>(Bowden &amp; Jung-Beeman, 2003)</w:t>
      </w:r>
      <w:r w:rsidR="0047236C">
        <w:rPr>
          <w:szCs w:val="24"/>
        </w:rPr>
        <w:fldChar w:fldCharType="end"/>
      </w:r>
      <w:r w:rsidR="0047236C">
        <w:rPr>
          <w:szCs w:val="24"/>
        </w:rPr>
        <w:t>.</w:t>
      </w:r>
      <w:r w:rsidR="00B720B2" w:rsidRPr="008C7178">
        <w:rPr>
          <w:szCs w:val="24"/>
        </w:rPr>
        <w:t xml:space="preserve"> Following instructions, participants completed three practice trials with feedback. During the RAT task, participants had 15 seconds to identify the target word and did not receive feedback. Participants were then fitted with heartrate monitors and escorted to the haunted house entrance. </w:t>
      </w:r>
      <w:r w:rsidR="003816C4">
        <w:rPr>
          <w:szCs w:val="24"/>
        </w:rPr>
        <w:t>All pre-exposure questionnaires and materials are available within our OSF repository (</w:t>
      </w:r>
      <w:r w:rsidR="003816C4">
        <w:rPr>
          <w:i/>
          <w:iCs/>
          <w:szCs w:val="24"/>
        </w:rPr>
        <w:t xml:space="preserve">See </w:t>
      </w:r>
      <w:r w:rsidR="003816C4" w:rsidRPr="004D4566">
        <w:rPr>
          <w:b/>
          <w:szCs w:val="24"/>
        </w:rPr>
        <w:t>Open Practices</w:t>
      </w:r>
      <w:r w:rsidR="003816C4">
        <w:rPr>
          <w:szCs w:val="24"/>
        </w:rPr>
        <w:t>).</w:t>
      </w:r>
      <w:r w:rsidR="005B4EE8">
        <w:rPr>
          <w:szCs w:val="24"/>
        </w:rPr>
        <w:t xml:space="preserve"> </w:t>
      </w:r>
    </w:p>
    <w:p w14:paraId="3EB5FFC1" w14:textId="150BC43C" w:rsidR="002C6443" w:rsidRDefault="00413D69" w:rsidP="00E44513">
      <w:pPr>
        <w:spacing w:after="0" w:line="480" w:lineRule="auto"/>
        <w:ind w:left="0" w:firstLine="720"/>
        <w:rPr>
          <w:szCs w:val="24"/>
        </w:rPr>
      </w:pPr>
      <w:r w:rsidRPr="00413D69">
        <w:rPr>
          <w:b/>
          <w:bCs/>
          <w:szCs w:val="24"/>
        </w:rPr>
        <w:t>Exposure (</w:t>
      </w:r>
      <w:r w:rsidR="00B720B2" w:rsidRPr="00413D69">
        <w:rPr>
          <w:b/>
          <w:bCs/>
          <w:szCs w:val="24"/>
        </w:rPr>
        <w:t>Haunted House</w:t>
      </w:r>
      <w:r w:rsidRPr="00413D69">
        <w:rPr>
          <w:b/>
          <w:bCs/>
          <w:szCs w:val="24"/>
        </w:rPr>
        <w:t>)</w:t>
      </w:r>
      <w:r w:rsidR="00B720B2" w:rsidRPr="008C7178">
        <w:rPr>
          <w:b/>
          <w:szCs w:val="24"/>
        </w:rPr>
        <w:t xml:space="preserve">. </w:t>
      </w:r>
      <w:r w:rsidR="00B720B2" w:rsidRPr="008C7178">
        <w:rPr>
          <w:szCs w:val="24"/>
        </w:rPr>
        <w:t>Participants</w:t>
      </w:r>
      <w:r w:rsidR="00225BAC">
        <w:rPr>
          <w:szCs w:val="24"/>
        </w:rPr>
        <w:t xml:space="preserve"> experienced the haunted house in</w:t>
      </w:r>
      <w:r w:rsidR="00B720B2" w:rsidRPr="008C7178">
        <w:rPr>
          <w:szCs w:val="24"/>
        </w:rPr>
        <w:t xml:space="preserve"> 31 groups across 11 nights (</w:t>
      </w:r>
      <w:r w:rsidR="00B720B2" w:rsidRPr="008C7178">
        <w:rPr>
          <w:i/>
          <w:szCs w:val="24"/>
        </w:rPr>
        <w:t xml:space="preserve">x̄ </w:t>
      </w:r>
      <w:r w:rsidR="00B720B2" w:rsidRPr="008C7178">
        <w:rPr>
          <w:i/>
          <w:szCs w:val="24"/>
          <w:vertAlign w:val="subscript"/>
        </w:rPr>
        <w:t>size</w:t>
      </w:r>
      <w:r w:rsidR="00B720B2" w:rsidRPr="008C7178">
        <w:rPr>
          <w:szCs w:val="24"/>
        </w:rPr>
        <w:t xml:space="preserve"> = 3.81 participants; </w:t>
      </w:r>
      <w:r w:rsidR="00B720B2" w:rsidRPr="008C7178">
        <w:rPr>
          <w:i/>
          <w:szCs w:val="24"/>
        </w:rPr>
        <w:t>sd</w:t>
      </w:r>
      <w:r w:rsidR="00DC4E44">
        <w:rPr>
          <w:i/>
          <w:szCs w:val="24"/>
        </w:rPr>
        <w:t xml:space="preserve"> </w:t>
      </w:r>
      <w:r w:rsidR="00B720B2" w:rsidRPr="008C7178">
        <w:rPr>
          <w:szCs w:val="24"/>
          <w:vertAlign w:val="subscript"/>
        </w:rPr>
        <w:t xml:space="preserve">size </w:t>
      </w:r>
      <w:r w:rsidR="00B720B2" w:rsidRPr="008C7178">
        <w:rPr>
          <w:szCs w:val="24"/>
        </w:rPr>
        <w:t>= 1.12 participants)</w:t>
      </w:r>
      <w:r w:rsidR="00225BAC">
        <w:rPr>
          <w:szCs w:val="24"/>
        </w:rPr>
        <w:t xml:space="preserve">. </w:t>
      </w:r>
      <w:r w:rsidR="00392022" w:rsidRPr="008C7178">
        <w:rPr>
          <w:szCs w:val="24"/>
        </w:rPr>
        <w:t>This sp</w:t>
      </w:r>
      <w:r w:rsidR="00C41AEA">
        <w:rPr>
          <w:szCs w:val="24"/>
        </w:rPr>
        <w:t xml:space="preserve">ecific haunted house </w:t>
      </w:r>
      <w:r w:rsidR="000B4EC5">
        <w:rPr>
          <w:szCs w:val="24"/>
        </w:rPr>
        <w:t>was chosen because: 1</w:t>
      </w:r>
      <w:r w:rsidR="00392022" w:rsidRPr="008C7178">
        <w:rPr>
          <w:szCs w:val="24"/>
        </w:rPr>
        <w:t>) it uses professional actors renowned for eliciting a</w:t>
      </w:r>
      <w:r w:rsidR="000B4EC5">
        <w:rPr>
          <w:szCs w:val="24"/>
        </w:rPr>
        <w:t xml:space="preserve"> range of affective responses; 2</w:t>
      </w:r>
      <w:r w:rsidR="00392022" w:rsidRPr="008C7178">
        <w:rPr>
          <w:szCs w:val="24"/>
        </w:rPr>
        <w:t xml:space="preserve">) it contained </w:t>
      </w:r>
      <w:r w:rsidR="00392022">
        <w:rPr>
          <w:szCs w:val="24"/>
        </w:rPr>
        <w:t>four</w:t>
      </w:r>
      <w:r w:rsidR="00392022" w:rsidRPr="008C7178">
        <w:rPr>
          <w:szCs w:val="24"/>
        </w:rPr>
        <w:t xml:space="preserve"> themed sections</w:t>
      </w:r>
      <w:ins w:id="134" w:author="Billy Mitchell" w:date="2024-07-12T22:43:00Z" w16du:dateUtc="2024-07-13T02:43:00Z">
        <w:r w:rsidR="001B24AA">
          <w:rPr>
            <w:szCs w:val="24"/>
          </w:rPr>
          <w:t xml:space="preserve"> designed to be</w:t>
        </w:r>
      </w:ins>
      <w:ins w:id="135" w:author="Billy Mitchell" w:date="2024-07-12T22:44:00Z" w16du:dateUtc="2024-07-13T02:44:00Z">
        <w:r w:rsidR="001B24AA">
          <w:rPr>
            <w:szCs w:val="24"/>
          </w:rPr>
          <w:t xml:space="preserve"> either</w:t>
        </w:r>
      </w:ins>
      <w:ins w:id="136" w:author="Billy Mitchell" w:date="2024-07-12T22:43:00Z" w16du:dateUtc="2024-07-13T02:43:00Z">
        <w:r w:rsidR="001B24AA">
          <w:rPr>
            <w:szCs w:val="24"/>
          </w:rPr>
          <w:t xml:space="preserve"> </w:t>
        </w:r>
      </w:ins>
      <w:ins w:id="137" w:author="Billy Mitchell" w:date="2024-07-12T22:44:00Z" w16du:dateUtc="2024-07-13T02:44:00Z">
        <w:r w:rsidR="001B24AA">
          <w:rPr>
            <w:szCs w:val="24"/>
          </w:rPr>
          <w:t>low- or high-intensity,</w:t>
        </w:r>
      </w:ins>
      <w:r w:rsidR="00392022" w:rsidRPr="008C7178">
        <w:rPr>
          <w:szCs w:val="24"/>
        </w:rPr>
        <w:t xml:space="preserve"> each with a unique aesthetic providi</w:t>
      </w:r>
      <w:r w:rsidR="000B4EC5">
        <w:rPr>
          <w:szCs w:val="24"/>
        </w:rPr>
        <w:t>ng variability to the stimuli; 3</w:t>
      </w:r>
      <w:r w:rsidR="00392022" w:rsidRPr="008C7178">
        <w:rPr>
          <w:szCs w:val="24"/>
        </w:rPr>
        <w:t>) it provides a remarkably consistent e</w:t>
      </w:r>
      <w:r w:rsidR="000B4EC5">
        <w:rPr>
          <w:szCs w:val="24"/>
        </w:rPr>
        <w:t>xperience across sessions; and 4</w:t>
      </w:r>
      <w:r w:rsidR="00392022" w:rsidRPr="008C7178">
        <w:rPr>
          <w:szCs w:val="24"/>
        </w:rPr>
        <w:t>) coordination with th</w:t>
      </w:r>
      <w:r w:rsidR="00E206EE">
        <w:rPr>
          <w:szCs w:val="24"/>
        </w:rPr>
        <w:t>e facility</w:t>
      </w:r>
      <w:r w:rsidR="00225BAC">
        <w:rPr>
          <w:szCs w:val="24"/>
        </w:rPr>
        <w:t xml:space="preserve"> granted us special privileges to use equipment (i.e., computers, heart-rate monitors) and better</w:t>
      </w:r>
      <w:r w:rsidR="00392022" w:rsidRPr="008C7178">
        <w:rPr>
          <w:szCs w:val="24"/>
        </w:rPr>
        <w:t xml:space="preserve"> guarantee consistency</w:t>
      </w:r>
      <w:r w:rsidR="00225BAC">
        <w:rPr>
          <w:szCs w:val="24"/>
        </w:rPr>
        <w:t xml:space="preserve"> across exposures (i.e., entering before other guests, keeping groups together)</w:t>
      </w:r>
      <w:r w:rsidR="00392022" w:rsidRPr="008C7178">
        <w:rPr>
          <w:szCs w:val="24"/>
        </w:rPr>
        <w:t xml:space="preserve">. </w:t>
      </w:r>
    </w:p>
    <w:p w14:paraId="6E7AD321" w14:textId="3AF6572A" w:rsidR="00425004" w:rsidRPr="008C7178" w:rsidRDefault="00225BAC" w:rsidP="00E44513">
      <w:pPr>
        <w:spacing w:after="0" w:line="480" w:lineRule="auto"/>
        <w:ind w:left="0" w:firstLine="720"/>
        <w:rPr>
          <w:szCs w:val="24"/>
        </w:rPr>
      </w:pPr>
      <w:r>
        <w:rPr>
          <w:szCs w:val="24"/>
        </w:rPr>
        <w:lastRenderedPageBreak/>
        <w:t>Participants</w:t>
      </w:r>
      <w:r w:rsidR="00AE64F8">
        <w:rPr>
          <w:szCs w:val="24"/>
        </w:rPr>
        <w:t xml:space="preserve"> </w:t>
      </w:r>
      <w:r w:rsidR="00F01730">
        <w:rPr>
          <w:szCs w:val="24"/>
        </w:rPr>
        <w:t>received</w:t>
      </w:r>
      <w:r w:rsidR="00AE64F8" w:rsidRPr="008C7178">
        <w:rPr>
          <w:szCs w:val="24"/>
        </w:rPr>
        <w:t xml:space="preserve"> minimal instructions to promote ecological validity</w:t>
      </w:r>
      <w:r w:rsidR="00A5748C">
        <w:rPr>
          <w:szCs w:val="24"/>
        </w:rPr>
        <w:t>. P</w:t>
      </w:r>
      <w:r w:rsidR="00AE64F8" w:rsidRPr="008C7178">
        <w:rPr>
          <w:szCs w:val="24"/>
        </w:rPr>
        <w:t>articipants were to walk through the haunted house in a single file line and avoid sharing thoughts, reactions, and experiences with other participants.</w:t>
      </w:r>
      <w:r w:rsidR="000F5805">
        <w:rPr>
          <w:szCs w:val="24"/>
        </w:rPr>
        <w:t xml:space="preserve"> Limiting communication prevented participants from skewing each other’s </w:t>
      </w:r>
      <w:r w:rsidR="00E1386C">
        <w:rPr>
          <w:szCs w:val="24"/>
        </w:rPr>
        <w:t xml:space="preserve">memories and </w:t>
      </w:r>
      <w:r w:rsidR="000F5805">
        <w:rPr>
          <w:szCs w:val="24"/>
        </w:rPr>
        <w:t>perception</w:t>
      </w:r>
      <w:r w:rsidR="00E1386C">
        <w:rPr>
          <w:szCs w:val="24"/>
        </w:rPr>
        <w:t>s</w:t>
      </w:r>
      <w:r w:rsidR="000F5805">
        <w:rPr>
          <w:szCs w:val="24"/>
        </w:rPr>
        <w:t xml:space="preserve"> of the events before they could be recorded.</w:t>
      </w:r>
      <w:r>
        <w:rPr>
          <w:szCs w:val="24"/>
        </w:rPr>
        <w:t xml:space="preserve"> </w:t>
      </w:r>
      <w:r w:rsidR="000F5805">
        <w:rPr>
          <w:szCs w:val="24"/>
        </w:rPr>
        <w:t>Participants</w:t>
      </w:r>
      <w:r w:rsidR="00AE64F8" w:rsidRPr="008C7178">
        <w:rPr>
          <w:szCs w:val="24"/>
        </w:rPr>
        <w:t xml:space="preserve"> were encouraged to act and react as naturally as possible</w:t>
      </w:r>
      <w:r w:rsidR="00E206EE">
        <w:rPr>
          <w:szCs w:val="24"/>
        </w:rPr>
        <w:t xml:space="preserve"> without interacting with each other (i.e., grabbing, holding, touching, etc.)</w:t>
      </w:r>
      <w:r w:rsidR="00AE64F8" w:rsidRPr="008C7178">
        <w:rPr>
          <w:szCs w:val="24"/>
        </w:rPr>
        <w:t>.</w:t>
      </w:r>
      <w:r w:rsidR="00A5748C">
        <w:rPr>
          <w:szCs w:val="24"/>
        </w:rPr>
        <w:t xml:space="preserve"> While</w:t>
      </w:r>
      <w:r w:rsidR="000F5805">
        <w:rPr>
          <w:szCs w:val="24"/>
        </w:rPr>
        <w:t xml:space="preserve"> verbal and physical</w:t>
      </w:r>
      <w:r w:rsidR="00A5748C">
        <w:rPr>
          <w:szCs w:val="24"/>
        </w:rPr>
        <w:t xml:space="preserve"> social support are recognized and effective forms of emotion regulation</w:t>
      </w:r>
      <w:r w:rsidR="000F5805">
        <w:rPr>
          <w:szCs w:val="24"/>
        </w:rPr>
        <w:fldChar w:fldCharType="begin"/>
      </w:r>
      <w:r w:rsidR="008F145E">
        <w:rPr>
          <w:szCs w:val="24"/>
        </w:rPr>
        <w:instrText xml:space="preserve"> ADDIN ZOTERO_ITEM CSL_CITATION {"citationID":"M8kQFtjs","properties":{"formattedCitation":"(Webb et al., 2012)","plainCitation":"(Webb et al., 2012)","dontUpdate":true,"noteIndex":0},"citationItems":[{"id":1069,"uris":["http://zotero.org/users/6239255/items/ACQX4ZKE"],"itemData":{"id":1069,"type":"article-journal","abstract":"The present meta-analysis investigated the effectiveness of strategies derived from the process model of emotion regulation in modifying emotional outcomes as indexed by experiential, behavioral, and physiological measures. A systematic search of the literature identified 306 experimental comparisons of different emotion regulation (ER) strategies. ER instructions were coded according to a new taxonomy, and meta-analysis was used to evaluate the effectiveness of each strategy across studies. The findings revealed differences in effectiveness between ER processes: Attentional deployment had no effect on emotional outcomes (d+ = 0.00), response modulation had a small effect (d+ = 0.16), and cognitive change had a small-to-medium effect (d+ = 0.36). There were also important within-process differences. We identified 7 types of attentional deployment, 4 types of cognitive change, and 4 types of response modulation, and these distinctions had a substantial influence on effectiveness. Whereas distraction was an effective way to regulate emotions (d+ = 0.27), concentration was not (d+ = −0.26). Similarly, suppressing the expression of emotion proved effective (d+ = 0.32), but suppressing the experience of emotion or suppressing thoughts of the emotion-eliciting event did not (d+ = −0.04 and −0.12, respectively). Finally, reappraising the emotional response proved less effective (d+ = 0.23) than reappraising the emotional stimulus (d+ = 0.36) or using perspective taking (d+ = 0.45). The review also identified several moderators of strategy effectiveness including factors related to the (a) to-be-regulated emotion, (b) frequency of use and intended purpose of the ER strategy, (c) study design, and (d) study characteristics. (PsycInfo Database Record (c) 2020 APA, all rights reserved)","archive":"pdh","archive_location":"2012-12790-001","container-title":"Psychological Bulletin","DOI":"10.1037/a0027600","ISSN":"0033-2909","issue":"4","journalAbbreviation":"Psychological Bulletin","note":"publisher: American Psychological Association","page":"775-808","source":"EBSCOhost","title":"Dealing with feeling: A meta-analysis of the effectiveness of strategies derived from the process model of emotion regulation","volume":"138","author":[{"family":"Webb","given":"Thomas L."},{"family":"Miles","given":"Eleanor"},{"family":"Sheeran","given":"Paschal"}],"issued":{"date-parts":[["2012",7]]}}}],"schema":"https://github.com/citation-style-language/schema/raw/master/csl-citation.json"} </w:instrText>
      </w:r>
      <w:r w:rsidR="000F5805">
        <w:rPr>
          <w:szCs w:val="24"/>
        </w:rPr>
        <w:fldChar w:fldCharType="end"/>
      </w:r>
      <w:r w:rsidR="00A5748C">
        <w:rPr>
          <w:szCs w:val="24"/>
        </w:rPr>
        <w:t>, they were beyond the purview of this study</w:t>
      </w:r>
      <w:r w:rsidR="00DF742F">
        <w:rPr>
          <w:szCs w:val="24"/>
        </w:rPr>
        <w:t>’s focus</w:t>
      </w:r>
      <w:r w:rsidR="00DC4E44">
        <w:rPr>
          <w:szCs w:val="24"/>
        </w:rPr>
        <w:t>, which was</w:t>
      </w:r>
      <w:r w:rsidR="00DF742F">
        <w:rPr>
          <w:szCs w:val="24"/>
        </w:rPr>
        <w:t xml:space="preserve"> </w:t>
      </w:r>
      <w:r w:rsidR="000D6E61">
        <w:rPr>
          <w:szCs w:val="24"/>
        </w:rPr>
        <w:t xml:space="preserve">based </w:t>
      </w:r>
      <w:r w:rsidR="00DF742F">
        <w:rPr>
          <w:szCs w:val="24"/>
        </w:rPr>
        <w:t>upon</w:t>
      </w:r>
      <w:r w:rsidR="00DC4E44">
        <w:rPr>
          <w:szCs w:val="24"/>
        </w:rPr>
        <w:t xml:space="preserve"> common</w:t>
      </w:r>
      <w:r w:rsidR="00DF742F">
        <w:rPr>
          <w:szCs w:val="24"/>
        </w:rPr>
        <w:t xml:space="preserve"> Process </w:t>
      </w:r>
      <w:r w:rsidR="00DC4E44">
        <w:rPr>
          <w:szCs w:val="24"/>
        </w:rPr>
        <w:t>Model</w:t>
      </w:r>
      <w:r w:rsidR="00DF742F">
        <w:rPr>
          <w:szCs w:val="24"/>
        </w:rPr>
        <w:t xml:space="preserve"> strategies. </w:t>
      </w:r>
      <w:r w:rsidR="000D6E61">
        <w:rPr>
          <w:szCs w:val="24"/>
        </w:rPr>
        <w:t>However, p</w:t>
      </w:r>
      <w:r w:rsidR="00DF742F">
        <w:rPr>
          <w:szCs w:val="24"/>
        </w:rPr>
        <w:t xml:space="preserve">erceptions of social support were </w:t>
      </w:r>
      <w:r w:rsidR="00E1386C">
        <w:rPr>
          <w:szCs w:val="24"/>
        </w:rPr>
        <w:t xml:space="preserve">captured after exposure to </w:t>
      </w:r>
      <w:r w:rsidR="00DF742F">
        <w:rPr>
          <w:szCs w:val="24"/>
        </w:rPr>
        <w:t>assess their potential effect upon our outcomes</w:t>
      </w:r>
      <w:r w:rsidR="00E1386C">
        <w:rPr>
          <w:szCs w:val="24"/>
        </w:rPr>
        <w:t xml:space="preserve"> of interest</w:t>
      </w:r>
      <w:r w:rsidR="000F5805">
        <w:rPr>
          <w:szCs w:val="24"/>
        </w:rPr>
        <w:t xml:space="preserve">. </w:t>
      </w:r>
      <w:r w:rsidR="002C6443">
        <w:rPr>
          <w:szCs w:val="24"/>
        </w:rPr>
        <w:t>A</w:t>
      </w:r>
      <w:r w:rsidR="00963B42">
        <w:rPr>
          <w:szCs w:val="24"/>
        </w:rPr>
        <w:t xml:space="preserve">s part of a </w:t>
      </w:r>
      <w:proofErr w:type="gramStart"/>
      <w:r w:rsidR="00963B42">
        <w:rPr>
          <w:szCs w:val="24"/>
        </w:rPr>
        <w:t>concurrently-r</w:t>
      </w:r>
      <w:r w:rsidR="006A4EDC">
        <w:rPr>
          <w:szCs w:val="24"/>
        </w:rPr>
        <w:t>u</w:t>
      </w:r>
      <w:r w:rsidR="009B0A20">
        <w:rPr>
          <w:szCs w:val="24"/>
        </w:rPr>
        <w:t>n</w:t>
      </w:r>
      <w:proofErr w:type="gramEnd"/>
      <w:r w:rsidR="002C6443">
        <w:rPr>
          <w:szCs w:val="24"/>
        </w:rPr>
        <w:t xml:space="preserve"> memory experiment, s</w:t>
      </w:r>
      <w:r w:rsidR="00F01730">
        <w:rPr>
          <w:szCs w:val="24"/>
        </w:rPr>
        <w:t>ome participants</w:t>
      </w:r>
      <w:r w:rsidR="00A726A1">
        <w:rPr>
          <w:szCs w:val="24"/>
        </w:rPr>
        <w:t xml:space="preserve"> (</w:t>
      </w:r>
      <w:r w:rsidR="00A726A1" w:rsidRPr="00BE73D6">
        <w:rPr>
          <w:i/>
          <w:iCs/>
          <w:szCs w:val="24"/>
        </w:rPr>
        <w:t>n =</w:t>
      </w:r>
      <w:r w:rsidR="00A726A1">
        <w:rPr>
          <w:szCs w:val="24"/>
        </w:rPr>
        <w:t xml:space="preserve"> 58)</w:t>
      </w:r>
      <w:r w:rsidR="00F01730">
        <w:rPr>
          <w:szCs w:val="24"/>
        </w:rPr>
        <w:t xml:space="preserve"> did receive additional instruction </w:t>
      </w:r>
      <w:r w:rsidR="00A726A1">
        <w:rPr>
          <w:szCs w:val="24"/>
        </w:rPr>
        <w:t>to navigate specific sections as if they would later have to complete a memory test or write a</w:t>
      </w:r>
      <w:r w:rsidR="002C6443">
        <w:rPr>
          <w:szCs w:val="24"/>
        </w:rPr>
        <w:t xml:space="preserve"> review of that section</w:t>
      </w:r>
      <w:r w:rsidR="00A726A1">
        <w:rPr>
          <w:szCs w:val="24"/>
        </w:rPr>
        <w:t>.</w:t>
      </w:r>
      <w:r w:rsidR="00790C62">
        <w:rPr>
          <w:szCs w:val="24"/>
        </w:rPr>
        <w:t xml:space="preserve"> However, these groups did not statistically differ significantly from the control group in reported affective intensity (</w:t>
      </w:r>
      <w:proofErr w:type="gramStart"/>
      <w:r w:rsidR="00790C62" w:rsidRPr="00790C62">
        <w:rPr>
          <w:i/>
          <w:iCs/>
          <w:szCs w:val="24"/>
        </w:rPr>
        <w:t>F</w:t>
      </w:r>
      <w:r w:rsidR="00790C62">
        <w:rPr>
          <w:szCs w:val="24"/>
        </w:rPr>
        <w:t>(</w:t>
      </w:r>
      <w:proofErr w:type="gramEnd"/>
      <w:r w:rsidR="00790C62">
        <w:rPr>
          <w:szCs w:val="24"/>
        </w:rPr>
        <w:t xml:space="preserve">2,81) = 1.41, </w:t>
      </w:r>
      <w:r w:rsidR="00790C62" w:rsidRPr="00790C62">
        <w:rPr>
          <w:i/>
          <w:iCs/>
          <w:szCs w:val="24"/>
        </w:rPr>
        <w:t>p</w:t>
      </w:r>
      <w:r w:rsidR="00790C62">
        <w:rPr>
          <w:szCs w:val="24"/>
        </w:rPr>
        <w:t xml:space="preserve"> = 0.25), regulation strategy </w:t>
      </w:r>
      <w:r w:rsidR="00131503">
        <w:rPr>
          <w:szCs w:val="24"/>
        </w:rPr>
        <w:t>usage</w:t>
      </w:r>
      <w:r w:rsidR="0014196C">
        <w:rPr>
          <w:szCs w:val="24"/>
        </w:rPr>
        <w:t xml:space="preserve"> (</w:t>
      </w:r>
      <w:r w:rsidR="0014196C" w:rsidRPr="00790C62">
        <w:rPr>
          <w:i/>
          <w:iCs/>
          <w:szCs w:val="24"/>
        </w:rPr>
        <w:t>F</w:t>
      </w:r>
      <w:r w:rsidR="0014196C">
        <w:rPr>
          <w:szCs w:val="24"/>
        </w:rPr>
        <w:t xml:space="preserve">(2,73) = 0.05, </w:t>
      </w:r>
      <w:r w:rsidR="0014196C" w:rsidRPr="00790C62">
        <w:rPr>
          <w:i/>
          <w:iCs/>
          <w:szCs w:val="24"/>
        </w:rPr>
        <w:t>p</w:t>
      </w:r>
      <w:r w:rsidR="0014196C">
        <w:rPr>
          <w:szCs w:val="24"/>
        </w:rPr>
        <w:t xml:space="preserve"> = 0.95)</w:t>
      </w:r>
      <w:r w:rsidR="00790C62">
        <w:rPr>
          <w:szCs w:val="24"/>
        </w:rPr>
        <w:t>, or regulation strategy success (</w:t>
      </w:r>
      <w:r w:rsidR="00790C62" w:rsidRPr="00790C62">
        <w:rPr>
          <w:i/>
          <w:iCs/>
          <w:szCs w:val="24"/>
        </w:rPr>
        <w:t>F</w:t>
      </w:r>
      <w:r w:rsidR="00790C62">
        <w:rPr>
          <w:szCs w:val="24"/>
        </w:rPr>
        <w:t xml:space="preserve">(2,81) = 1.93, </w:t>
      </w:r>
      <w:r w:rsidR="00790C62" w:rsidRPr="00790C62">
        <w:rPr>
          <w:i/>
          <w:iCs/>
          <w:szCs w:val="24"/>
        </w:rPr>
        <w:t>p</w:t>
      </w:r>
      <w:r w:rsidR="00790C62">
        <w:rPr>
          <w:szCs w:val="24"/>
        </w:rPr>
        <w:t xml:space="preserve"> = 0.15) as determined by ANOVA.</w:t>
      </w:r>
      <w:r w:rsidR="003816C4">
        <w:rPr>
          <w:szCs w:val="24"/>
        </w:rPr>
        <w:t xml:space="preserve"> The </w:t>
      </w:r>
      <w:r w:rsidR="003816C4" w:rsidRPr="003816C4">
        <w:rPr>
          <w:szCs w:val="24"/>
        </w:rPr>
        <w:t xml:space="preserve">data </w:t>
      </w:r>
      <w:r w:rsidR="003816C4">
        <w:rPr>
          <w:szCs w:val="24"/>
        </w:rPr>
        <w:t xml:space="preserve">relevant to this memory experiment </w:t>
      </w:r>
      <w:r w:rsidR="003816C4" w:rsidRPr="003816C4">
        <w:rPr>
          <w:szCs w:val="24"/>
        </w:rPr>
        <w:t>is beyond the purview of this stud</w:t>
      </w:r>
      <w:r w:rsidR="00790C62">
        <w:rPr>
          <w:szCs w:val="24"/>
        </w:rPr>
        <w:t>y</w:t>
      </w:r>
      <w:r w:rsidR="003816C4">
        <w:rPr>
          <w:szCs w:val="24"/>
        </w:rPr>
        <w:t xml:space="preserve"> </w:t>
      </w:r>
      <w:r w:rsidR="003816C4" w:rsidRPr="003816C4">
        <w:rPr>
          <w:szCs w:val="24"/>
        </w:rPr>
        <w:t>an</w:t>
      </w:r>
      <w:r w:rsidR="003816C4">
        <w:rPr>
          <w:szCs w:val="24"/>
        </w:rPr>
        <w:t xml:space="preserve">d is better captured </w:t>
      </w:r>
      <w:r w:rsidR="009B0A20">
        <w:rPr>
          <w:szCs w:val="24"/>
        </w:rPr>
        <w:t xml:space="preserve">within </w:t>
      </w:r>
      <w:r w:rsidR="003816C4">
        <w:rPr>
          <w:szCs w:val="24"/>
        </w:rPr>
        <w:t xml:space="preserve">another </w:t>
      </w:r>
      <w:r w:rsidR="009B0A20">
        <w:rPr>
          <w:szCs w:val="24"/>
        </w:rPr>
        <w:t xml:space="preserve">forthcoming </w:t>
      </w:r>
      <w:r w:rsidR="003816C4">
        <w:rPr>
          <w:szCs w:val="24"/>
        </w:rPr>
        <w:t>manuscrip</w:t>
      </w:r>
      <w:r w:rsidR="007837F2">
        <w:rPr>
          <w:szCs w:val="24"/>
        </w:rPr>
        <w:t>t</w:t>
      </w:r>
      <w:r w:rsidR="003816C4">
        <w:rPr>
          <w:szCs w:val="24"/>
        </w:rPr>
        <w:t>.</w:t>
      </w:r>
      <w:r w:rsidR="00A726A1">
        <w:rPr>
          <w:szCs w:val="24"/>
        </w:rPr>
        <w:t xml:space="preserve"> </w:t>
      </w:r>
      <w:r w:rsidR="00B720B2" w:rsidRPr="008C7178">
        <w:rPr>
          <w:szCs w:val="24"/>
        </w:rPr>
        <w:t xml:space="preserve">The accompanying research assistant led the group through each section. The approximate exposure time was 37.4 minutes. </w:t>
      </w:r>
    </w:p>
    <w:p w14:paraId="1A44AA2F" w14:textId="6522286A" w:rsidR="00CB06CC" w:rsidRDefault="00B720B2" w:rsidP="000967D7">
      <w:pPr>
        <w:spacing w:after="0" w:line="480" w:lineRule="auto"/>
        <w:ind w:left="0" w:firstLine="0"/>
        <w:rPr>
          <w:szCs w:val="24"/>
        </w:rPr>
      </w:pPr>
      <w:r w:rsidRPr="008C7178">
        <w:rPr>
          <w:szCs w:val="24"/>
        </w:rPr>
        <w:t xml:space="preserve"> </w:t>
      </w:r>
      <w:r w:rsidR="00654027">
        <w:rPr>
          <w:szCs w:val="24"/>
        </w:rPr>
        <w:tab/>
      </w:r>
      <w:r w:rsidR="00413D69">
        <w:rPr>
          <w:b/>
          <w:szCs w:val="24"/>
        </w:rPr>
        <w:t>Post-Exposure</w:t>
      </w:r>
      <w:r w:rsidRPr="008C7178">
        <w:rPr>
          <w:b/>
          <w:szCs w:val="24"/>
        </w:rPr>
        <w:t xml:space="preserve">. </w:t>
      </w:r>
      <w:r w:rsidRPr="008C7178">
        <w:rPr>
          <w:szCs w:val="24"/>
        </w:rPr>
        <w:t xml:space="preserve">Following exposure, participants completed immediate </w:t>
      </w:r>
      <w:r w:rsidR="00E206EE">
        <w:rPr>
          <w:szCs w:val="24"/>
        </w:rPr>
        <w:t>post-exposure assessments at a</w:t>
      </w:r>
      <w:r w:rsidRPr="008C7178">
        <w:rPr>
          <w:szCs w:val="24"/>
        </w:rPr>
        <w:t xml:space="preserve"> remote site</w:t>
      </w:r>
      <w:r w:rsidR="00E206EE">
        <w:rPr>
          <w:szCs w:val="24"/>
        </w:rPr>
        <w:t xml:space="preserve"> outside of the haunted house</w:t>
      </w:r>
      <w:r w:rsidRPr="008C7178">
        <w:rPr>
          <w:szCs w:val="24"/>
        </w:rPr>
        <w:t xml:space="preserve">. </w:t>
      </w:r>
      <w:r w:rsidR="00E206EE">
        <w:rPr>
          <w:szCs w:val="24"/>
        </w:rPr>
        <w:t xml:space="preserve">Participants were </w:t>
      </w:r>
      <w:r w:rsidRPr="008C7178">
        <w:rPr>
          <w:szCs w:val="24"/>
        </w:rPr>
        <w:t xml:space="preserve">tasked with identifying three emotionally salient events that occurred </w:t>
      </w:r>
      <w:r w:rsidR="00E206EE">
        <w:rPr>
          <w:szCs w:val="24"/>
        </w:rPr>
        <w:t>from</w:t>
      </w:r>
      <w:r w:rsidR="00E206EE" w:rsidRPr="00E206EE">
        <w:rPr>
          <w:szCs w:val="24"/>
        </w:rPr>
        <w:t xml:space="preserve"> a randomly selected haunted house section </w:t>
      </w:r>
      <w:r w:rsidRPr="008C7178">
        <w:rPr>
          <w:szCs w:val="24"/>
        </w:rPr>
        <w:t xml:space="preserve">and reporting affective and regulatory details of that event. </w:t>
      </w:r>
      <w:r w:rsidR="00E206EE">
        <w:rPr>
          <w:szCs w:val="24"/>
        </w:rPr>
        <w:t xml:space="preserve">Events from other haunted house sections were not tested during the immediate exposure session to avoid conflicts with </w:t>
      </w:r>
      <w:r w:rsidR="002C6443">
        <w:rPr>
          <w:szCs w:val="24"/>
        </w:rPr>
        <w:t xml:space="preserve">the </w:t>
      </w:r>
      <w:r w:rsidR="00D17F92">
        <w:rPr>
          <w:szCs w:val="24"/>
        </w:rPr>
        <w:t xml:space="preserve">aforementioned </w:t>
      </w:r>
      <w:proofErr w:type="gramStart"/>
      <w:r w:rsidR="002C6443">
        <w:rPr>
          <w:szCs w:val="24"/>
        </w:rPr>
        <w:t>concurrently-running</w:t>
      </w:r>
      <w:proofErr w:type="gramEnd"/>
      <w:r w:rsidR="002C6443">
        <w:rPr>
          <w:szCs w:val="24"/>
        </w:rPr>
        <w:t xml:space="preserve"> memory experiment</w:t>
      </w:r>
      <w:r w:rsidR="00E206EE">
        <w:rPr>
          <w:szCs w:val="24"/>
        </w:rPr>
        <w:t xml:space="preserve">. </w:t>
      </w:r>
      <w:r w:rsidR="00E40F37" w:rsidRPr="008C7178">
        <w:rPr>
          <w:szCs w:val="24"/>
        </w:rPr>
        <w:t xml:space="preserve">Participants were not trained in </w:t>
      </w:r>
      <w:r w:rsidR="006021D3">
        <w:rPr>
          <w:szCs w:val="24"/>
        </w:rPr>
        <w:t>ER</w:t>
      </w:r>
      <w:r w:rsidR="00E40F37" w:rsidRPr="008C7178">
        <w:rPr>
          <w:szCs w:val="24"/>
        </w:rPr>
        <w:t xml:space="preserve"> strategies, nor were </w:t>
      </w:r>
      <w:r w:rsidR="00E40F37" w:rsidRPr="008C7178">
        <w:rPr>
          <w:szCs w:val="24"/>
        </w:rPr>
        <w:lastRenderedPageBreak/>
        <w:t xml:space="preserve">they primed to consider their </w:t>
      </w:r>
      <w:r w:rsidR="006021D3">
        <w:rPr>
          <w:szCs w:val="24"/>
        </w:rPr>
        <w:t>ER</w:t>
      </w:r>
      <w:r w:rsidR="00E40F37" w:rsidRPr="008C7178">
        <w:rPr>
          <w:szCs w:val="24"/>
        </w:rPr>
        <w:t xml:space="preserve"> strategies prior to these questionnaires</w:t>
      </w:r>
      <w:r w:rsidR="00E40F37">
        <w:rPr>
          <w:szCs w:val="24"/>
        </w:rPr>
        <w:t>.</w:t>
      </w:r>
      <w:r w:rsidR="00E206EE">
        <w:rPr>
          <w:szCs w:val="24"/>
        </w:rPr>
        <w:t xml:space="preserve"> Though experiential sampl</w:t>
      </w:r>
      <w:r w:rsidR="00E44513">
        <w:rPr>
          <w:szCs w:val="24"/>
        </w:rPr>
        <w:t>ing</w:t>
      </w:r>
      <w:r w:rsidR="00E206EE" w:rsidRPr="00E206EE">
        <w:rPr>
          <w:szCs w:val="24"/>
        </w:rPr>
        <w:t xml:space="preserve"> </w:t>
      </w:r>
      <w:r w:rsidR="00A66903">
        <w:rPr>
          <w:szCs w:val="24"/>
        </w:rPr>
        <w:t>methods (ESM) and</w:t>
      </w:r>
      <w:r w:rsidR="00E206EE">
        <w:rPr>
          <w:szCs w:val="24"/>
        </w:rPr>
        <w:t xml:space="preserve"> ecological momentary assessments</w:t>
      </w:r>
      <w:r w:rsidR="00A66903">
        <w:rPr>
          <w:szCs w:val="24"/>
        </w:rPr>
        <w:t xml:space="preserve"> (EMA)</w:t>
      </w:r>
      <w:r w:rsidR="00E206EE">
        <w:rPr>
          <w:szCs w:val="24"/>
        </w:rPr>
        <w:t xml:space="preserve"> are often</w:t>
      </w:r>
      <w:r w:rsidR="00E206EE" w:rsidRPr="00E206EE">
        <w:rPr>
          <w:szCs w:val="24"/>
        </w:rPr>
        <w:t xml:space="preserve"> applied in </w:t>
      </w:r>
      <w:r w:rsidR="00E206EE">
        <w:rPr>
          <w:szCs w:val="24"/>
        </w:rPr>
        <w:t>naturalistic settings</w:t>
      </w:r>
      <w:r w:rsidR="00A66903">
        <w:rPr>
          <w:szCs w:val="24"/>
        </w:rPr>
        <w:t xml:space="preserve"> </w:t>
      </w:r>
      <w:r w:rsidR="00A66903" w:rsidRPr="00A66903">
        <w:rPr>
          <w:szCs w:val="24"/>
        </w:rPr>
        <w:t>to capture moment-to-moment fluctuations in emotion</w:t>
      </w:r>
      <w:r w:rsidR="00A66903">
        <w:rPr>
          <w:szCs w:val="24"/>
        </w:rPr>
        <w:t xml:space="preserve"> and regulation</w:t>
      </w:r>
      <w:r w:rsidR="000B4EC5">
        <w:rPr>
          <w:szCs w:val="24"/>
        </w:rPr>
        <w:t xml:space="preserve"> with considerable success (</w:t>
      </w:r>
      <w:r w:rsidR="000B4EC5">
        <w:rPr>
          <w:i/>
          <w:szCs w:val="24"/>
        </w:rPr>
        <w:t xml:space="preserve">See </w:t>
      </w:r>
      <w:r w:rsidR="00BF7DA9">
        <w:rPr>
          <w:i/>
          <w:szCs w:val="24"/>
        </w:rPr>
        <w:fldChar w:fldCharType="begin"/>
      </w:r>
      <w:r w:rsidR="008F145E">
        <w:rPr>
          <w:i/>
          <w:szCs w:val="24"/>
        </w:rPr>
        <w:instrText xml:space="preserve"> ADDIN ZOTERO_ITEM CSL_CITATION {"citationID":"MOvJ0DZA","properties":{"formattedCitation":"(Colombo et al., 2020; Shahane et al., 2023)","plainCitation":"(Colombo et al., 2020; Shahane et al., 2023)","dontUpdate":true,"noteIndex":0},"citationItems":[{"id":1732,"uris":["http://zotero.org/users/6239255/items/2UPMTVDP"],"itemData":{"id":1732,"type":"article-journal","abstract":"In recent decades, emotion regulation (ER) has been one of the most widely studied constructs within the psychological field. Nevertheless, laboratory experiments and retrospective assessments have been the 2 most common strands of ER research; thus, leaving open several crucial questions about ER antecedents and consequences in daily life. Beyond traditional methods, ecological momentary assessment (EMA) has the potential to capture ER dynamics during the flow of daily experiences, in real-life settings and through repeated measurements. Here, we discuss what we currently know about ER antecedents and consequences. We will compare findings from previous literature to findings from EMA studies, pointing out both similarities and differences, as well as questions that can be answered better with the EMA approach.","container-title":"Emotion","DOI":"10.1037/emo0000671","ISSN":"1931-1516, 1528-3542","issue":"1","journalAbbreviation":"Emotion","language":"en","page":"30-36","source":"DOI.org (Crossref)","title":"The need for change: Understanding emotion regulation antecedents and consequences using ecological momentary assessment.","title-short":"The need for change","volume":"20","author":[{"family":"Colombo","given":"Desirée"},{"family":"Fernández-Álvarez","given":"Javier"},{"family":"Suso-Ribera","given":"Carlos"},{"family":"Cipresso","given":"Pietro"},{"family":"Valev","given":"Hristo"},{"family":"Leufkens","given":"Tim"},{"family":"Sas","given":"Corina"},{"family":"Garcia-Palacios","given":"Azucena"},{"family":"Riva","given":"Giuseppe"},{"family":"Botella","given":"Cristina"}],"issued":{"date-parts":[["2020",2]]}}},{"id":2911,"uris":["http://zotero.org/users/6239255/items/Z6JHWD89"],"itemData":{"id":2911,"type":"article-journal","abstract":"Individuals who are better at regulating their emotions have been shown to have better physical and mental health outcomes. One promising emotion regulation strategy is psychological distancing, which involves appraising a stimulus with objectivity or spatial/temporal distance. Language-based psychological distancing (linguistic distancing [LD]) refers to the degree to which one implements psychological distancing naturally via language. A crucial, underexamined mechanism that may account for real-world emotion and health self-reports is spontaneous (i.e., implicit) LD. Using HealthSense, a novel, scalable, mobile health assessment application, we collected lexical transcriptions for personally speciﬁc negative and positive events as well as emotion and health-relevant data over 14 days (data collected in 2021) and examined how implicit LD during negative and positive events relates to well-being over time. Primary analyses revealed that higher LD during negative events was associated with lower levels of stress as well as greater emotional and physical well-being within persons. LD during positive events on 1 day predicted greater reports of happiness 2 days later within persons. LD during positive events was associated with fewer symptoms of depression and LD during negative events was associated with greater physical well-being among persons. Exploratory analyses revealed that average depression, rumination, and perceived stress across the 2 weeks were signiﬁcantly negatively associated with LD during negative events between persons. The present results expand understanding of the relationship between LD and mental and physical health risks and motivate future research on low-burden, scalable interventions involving LD.","container-title":"Emotion","DOI":"10.1037/emo0001211","ISSN":"1931-1516, 1528-3542","journalAbbreviation":"Emotion","language":"en","source":"DOI.org (Crossref)","title":"Predicting real-world emotion and health from spontaneously assessed linguistic distancing using novel scalable technology.","URL":"http://doi.apa.org/getdoi.cfm?doi=10.1037/emo0001211","author":[{"family":"Shahane","given":"Anoushka D."},{"family":"Godfrey","given":"Donald A."},{"family":"Denny","given":"Bryan T."}],"accessed":{"date-parts":[["2023",5,1]]},"issued":{"date-parts":[["2023",2,20]]}}}],"schema":"https://github.com/citation-style-language/schema/raw/master/csl-citation.json"} </w:instrText>
      </w:r>
      <w:r w:rsidR="00BF7DA9">
        <w:rPr>
          <w:i/>
          <w:szCs w:val="24"/>
        </w:rPr>
        <w:fldChar w:fldCharType="separate"/>
      </w:r>
      <w:r w:rsidR="00081E78" w:rsidRPr="00081E78">
        <w:t>Colombo et al., 2020; Shahane et al., 2023)</w:t>
      </w:r>
      <w:r w:rsidR="00BF7DA9">
        <w:rPr>
          <w:i/>
          <w:szCs w:val="24"/>
        </w:rPr>
        <w:fldChar w:fldCharType="end"/>
      </w:r>
      <w:r w:rsidR="00E206EE">
        <w:rPr>
          <w:szCs w:val="24"/>
        </w:rPr>
        <w:t xml:space="preserve">, we chose </w:t>
      </w:r>
      <w:r w:rsidR="000B4EC5">
        <w:rPr>
          <w:szCs w:val="24"/>
        </w:rPr>
        <w:t>post-exposure assessments</w:t>
      </w:r>
      <w:r w:rsidR="00E44513">
        <w:rPr>
          <w:szCs w:val="24"/>
        </w:rPr>
        <w:t xml:space="preserve"> as our means of assessment</w:t>
      </w:r>
      <w:r w:rsidR="000B4EC5">
        <w:rPr>
          <w:szCs w:val="24"/>
        </w:rPr>
        <w:t xml:space="preserve"> </w:t>
      </w:r>
      <w:r w:rsidR="00081E78">
        <w:rPr>
          <w:szCs w:val="24"/>
        </w:rPr>
        <w:t xml:space="preserve">in part </w:t>
      </w:r>
      <w:r w:rsidR="000B4EC5">
        <w:rPr>
          <w:szCs w:val="24"/>
        </w:rPr>
        <w:t xml:space="preserve">for </w:t>
      </w:r>
      <w:r w:rsidR="00081E78">
        <w:rPr>
          <w:szCs w:val="24"/>
        </w:rPr>
        <w:t xml:space="preserve">the following </w:t>
      </w:r>
      <w:r w:rsidR="000B4EC5">
        <w:rPr>
          <w:szCs w:val="24"/>
        </w:rPr>
        <w:t>reasons: 1)</w:t>
      </w:r>
      <w:r w:rsidR="00A66903">
        <w:rPr>
          <w:szCs w:val="24"/>
        </w:rPr>
        <w:t xml:space="preserve"> </w:t>
      </w:r>
      <w:r w:rsidR="005D32AC">
        <w:rPr>
          <w:szCs w:val="24"/>
        </w:rPr>
        <w:t>assessing</w:t>
      </w:r>
      <w:r w:rsidR="00A66903" w:rsidRPr="00A66903">
        <w:rPr>
          <w:szCs w:val="24"/>
        </w:rPr>
        <w:t xml:space="preserve"> participant reactivity</w:t>
      </w:r>
      <w:r w:rsidR="00A66903">
        <w:rPr>
          <w:szCs w:val="24"/>
        </w:rPr>
        <w:t xml:space="preserve"> mid-exposure</w:t>
      </w:r>
      <w:r w:rsidR="00A66903" w:rsidRPr="00A66903">
        <w:rPr>
          <w:szCs w:val="24"/>
        </w:rPr>
        <w:t xml:space="preserve"> can lead </w:t>
      </w:r>
      <w:r w:rsidR="00A66903">
        <w:rPr>
          <w:szCs w:val="24"/>
        </w:rPr>
        <w:t>participants to alter their affective and regulatory behaviors in response to</w:t>
      </w:r>
      <w:r w:rsidR="00A66903" w:rsidRPr="00A66903">
        <w:rPr>
          <w:szCs w:val="24"/>
        </w:rPr>
        <w:t xml:space="preserve"> the assessment prompts</w:t>
      </w:r>
      <w:r w:rsidR="00A66903">
        <w:rPr>
          <w:szCs w:val="24"/>
        </w:rPr>
        <w:t xml:space="preserve"> </w:t>
      </w:r>
      <w:r w:rsidR="00BF7DA9">
        <w:rPr>
          <w:szCs w:val="24"/>
        </w:rPr>
        <w:fldChar w:fldCharType="begin"/>
      </w:r>
      <w:r w:rsidR="008F145E">
        <w:rPr>
          <w:szCs w:val="24"/>
        </w:rPr>
        <w:instrText xml:space="preserve"> ADDIN ZOTERO_ITEM CSL_CITATION {"citationID":"EFMiGbWL","properties":{"formattedCitation":"(Stone et al., 2003)","plainCitation":"(Stone et al., 2003)","noteIndex":0},"citationItems":[{"id":2114,"uris":["http://zotero.org/users/6239255/items/94N2NXC8"],"itemData":{"id":2114,"type":"article-journal","abstract":"Paper diaries are commonly used in health care and clinical research to assess patient experiences. There is concern that patients do not comply with diary protocols, possibly invalidating the benefit of diary data. Compliance with paper diaries was examined with a paper diary and with an electronic diary that incorporated compliance-enhancing features. Participants were chronic pain patients and they were assigned to use either a paper diary instrumented to track diary use or an electronic diary that time-stamped entries. Participants were instructed to make three pain entries per day at predetermined times for 21 consecutive days. Primary outcome measures were reported vs actual compliance with paper diaries and actual compliance with paper diaries (defined by comparing the written times and the electronically-recorded times of diary use). Actual compliance was recorded by the electronic diary. Participants submitted diary cards corresponding to 90% of assigned times (Ϯ15 min). However, electronic records indicated that actual compliance was only 11%, indicating a high level of faked compliance. On 32% of all study days the paper diary binder was not opened, yet reported compliance for these days exceeded 90%. For the electronic diary, the actual compliance rate was 94%. In summary, participants with chronic pain enrolled in a study for research were not compliant with paper diaries but were compliant with an electronic diary with enhanced compliance features. The findings call into question the use of paper diaries and suggest that electronic diaries with compliance-enhancing features are a more effective way of collecting diary information. © 2003 Elsevier Science Inc. All rights reserved.","container-title":"Controlled Clinical Trials","DOI":"10.1016/S0197-2456(02)00320-3","ISSN":"01972456","issue":"2","journalAbbreviation":"Controlled Clinical Trials","language":"en","page":"182-199","source":"DOI.org (Crossref)","title":"Patient compliance with paper and electronic diaries","volume":"24","author":[{"family":"Stone","given":"Arthur A"},{"family":"Shiffman","given":"Saul"},{"family":"Schwartz","given":"Joseph E"},{"family":"Broderick","given":"Joan E"},{"family":"Hufford","given":"Michael R"}],"issued":{"date-parts":[["2003",4]]}}}],"schema":"https://github.com/citation-style-language/schema/raw/master/csl-citation.json"} </w:instrText>
      </w:r>
      <w:r w:rsidR="00BF7DA9">
        <w:rPr>
          <w:szCs w:val="24"/>
        </w:rPr>
        <w:fldChar w:fldCharType="separate"/>
      </w:r>
      <w:r w:rsidR="000E4249" w:rsidRPr="000E4249">
        <w:t>(Stone et al., 2003)</w:t>
      </w:r>
      <w:r w:rsidR="00BF7DA9">
        <w:rPr>
          <w:szCs w:val="24"/>
        </w:rPr>
        <w:fldChar w:fldCharType="end"/>
      </w:r>
      <w:r w:rsidR="00A66903">
        <w:rPr>
          <w:szCs w:val="24"/>
        </w:rPr>
        <w:t xml:space="preserve">, 2) training participants to use ESM or EMA technology </w:t>
      </w:r>
      <w:r w:rsidR="00BF7DA9">
        <w:rPr>
          <w:szCs w:val="24"/>
        </w:rPr>
        <w:t xml:space="preserve">effectively in this context </w:t>
      </w:r>
      <w:r w:rsidR="00A66903">
        <w:rPr>
          <w:szCs w:val="24"/>
        </w:rPr>
        <w:t xml:space="preserve">would require training in </w:t>
      </w:r>
      <w:r w:rsidR="006021D3">
        <w:rPr>
          <w:szCs w:val="24"/>
        </w:rPr>
        <w:t>ER</w:t>
      </w:r>
      <w:r w:rsidR="00A66903">
        <w:rPr>
          <w:szCs w:val="24"/>
        </w:rPr>
        <w:t xml:space="preserve"> strategy categorization</w:t>
      </w:r>
      <w:r w:rsidR="00BF7DA9">
        <w:rPr>
          <w:szCs w:val="24"/>
        </w:rPr>
        <w:t xml:space="preserve"> </w:t>
      </w:r>
      <w:r w:rsidR="00BF7DA9" w:rsidRPr="000E4249">
        <w:rPr>
          <w:szCs w:val="24"/>
        </w:rPr>
        <w:t>in violation of the goals of this study</w:t>
      </w:r>
      <w:r w:rsidR="00A66903" w:rsidRPr="000E4249">
        <w:rPr>
          <w:szCs w:val="24"/>
        </w:rPr>
        <w:t xml:space="preserve">, </w:t>
      </w:r>
      <w:r w:rsidR="00BF7DA9" w:rsidRPr="000E4249">
        <w:rPr>
          <w:szCs w:val="24"/>
        </w:rPr>
        <w:t xml:space="preserve">and </w:t>
      </w:r>
      <w:r w:rsidR="00A66903" w:rsidRPr="000E4249">
        <w:rPr>
          <w:szCs w:val="24"/>
        </w:rPr>
        <w:t xml:space="preserve">3) </w:t>
      </w:r>
      <w:r w:rsidR="00BF7DA9" w:rsidRPr="000E4249">
        <w:rPr>
          <w:szCs w:val="24"/>
        </w:rPr>
        <w:t>the use of such technology during exposure would violate the immersive, high-intensity nature of the context</w:t>
      </w:r>
      <w:r w:rsidR="002E518D" w:rsidRPr="000E4249">
        <w:rPr>
          <w:szCs w:val="24"/>
        </w:rPr>
        <w:t xml:space="preserve"> </w:t>
      </w:r>
      <w:r w:rsidR="002E518D" w:rsidRPr="000E4249">
        <w:rPr>
          <w:szCs w:val="24"/>
        </w:rPr>
        <w:fldChar w:fldCharType="begin"/>
      </w:r>
      <w:r w:rsidR="008F145E">
        <w:rPr>
          <w:szCs w:val="24"/>
        </w:rPr>
        <w:instrText xml:space="preserve"> ADDIN ZOTERO_ITEM CSL_CITATION {"citationID":"2tsJwVYY","properties":{"formattedCitation":"(Shiffman et al., 2008)","plainCitation":"(Shiffman et al., 2008)","noteIndex":0},"citationItems":[{"id":2086,"uris":["http://zotero.org/users/6239255/items/6AD3ZT4N"],"itemData":{"id":2086,"type":"article-journal","abstract":"Assessment in clinical psychology typically relies on global retrospective self-reports collected at research or clinic visits, which are limited by recall  bias and are not well suited to address how behavior changes over time and across  contexts. Ecological momentary assessment (EMA) involves repeated sampling of  subjects' current behaviors and experiences in real time, in subjects' natural  environments. EMA aims to minimize recall bias, maximize ecological validity, and  allow study of microprocesses that influence behavior in real-world contexts. EMA  studies assess particular events in subjects' lives or assess subjects at  periodic intervals, often by random time sampling, using technologies ranging  from written diaries and telephones to electronic diaries and physiological  sensors. We discuss the rationale for EMA, EMA designs, methodological and  practical issues, and comparisons of EMA and recall data. EMA holds unique  promise to advance the science and practice of clinical psychology by shedding  light on the dynamics of behavior in real-world settings.","container-title":"Annual review of clinical psychology","DOI":"10.1146/annurev.clinpsy.3.022806.091415","ISSN":"1548-5943","journalAbbreviation":"Annu Rev Clin Psychol","language":"eng","note":"publisher-place: United States\nPMID: 18509902","page":"1-32","title":"Ecological momentary assessment.","volume":"4","author":[{"family":"Shiffman","given":"Saul"},{"family":"Stone","given":"Arthur A."},{"family":"Hufford","given":"Michael R."}],"issued":{"date-parts":[["2008"]]}}}],"schema":"https://github.com/citation-style-language/schema/raw/master/csl-citation.json"} </w:instrText>
      </w:r>
      <w:r w:rsidR="002E518D" w:rsidRPr="000E4249">
        <w:rPr>
          <w:szCs w:val="24"/>
        </w:rPr>
        <w:fldChar w:fldCharType="separate"/>
      </w:r>
      <w:r w:rsidR="000E4249" w:rsidRPr="000E4249">
        <w:rPr>
          <w:szCs w:val="24"/>
        </w:rPr>
        <w:t>(Shiffman et al., 2008)</w:t>
      </w:r>
      <w:r w:rsidR="002E518D" w:rsidRPr="000E4249">
        <w:rPr>
          <w:szCs w:val="24"/>
        </w:rPr>
        <w:fldChar w:fldCharType="end"/>
      </w:r>
      <w:r w:rsidR="00A66903" w:rsidRPr="000E4249">
        <w:rPr>
          <w:szCs w:val="24"/>
        </w:rPr>
        <w:t>.</w:t>
      </w:r>
      <w:ins w:id="138" w:author="Billy Mitchell" w:date="2024-07-23T14:06:00Z" w16du:dateUtc="2024-07-23T18:06:00Z">
        <w:r w:rsidR="000E4249" w:rsidRPr="000E4249">
          <w:rPr>
            <w:szCs w:val="24"/>
          </w:rPr>
          <w:t xml:space="preserve"> Furthermore, studies which have used cued recalls to capture ratings of emotion experiences after exposure have found high consistency between experience and recall </w:t>
        </w:r>
        <w:r w:rsidR="000E4249" w:rsidRPr="000E4249">
          <w:rPr>
            <w:szCs w:val="24"/>
          </w:rPr>
          <w:fldChar w:fldCharType="begin"/>
        </w:r>
      </w:ins>
      <w:r w:rsidR="008F145E">
        <w:rPr>
          <w:szCs w:val="24"/>
        </w:rPr>
        <w:instrText xml:space="preserve"> ADDIN ZOTERO_ITEM CSL_CITATION {"citationID":"BKjnHM5A","properties":{"formattedCitation":"(Cendri A. Hutcherson et al., 2005; Robert W. Levenson et al., 1983)","plainCitation":"(Cendri A. Hutcherson et al., 2005; Robert W. Levenson et al., 1983)","dontUpdate":true,"noteIndex":0},"citationItems":[{"id":16148,"uris":["http://zotero.org/users/6239255/items/M224CHW3"],"itemData":{"id":16148,"type":"article-journal","abstract":"Abstract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films?","volume":"27","author":[{"literal":"Cendri A. Hutcherson"},{"family":"Hutcherson","given":"Cendri A."},{"literal":"Philip R Goldin"},{"family":"Goldin","given":"Philip R"},{"literal":"Kevin N. Ochsner"},{"family":"Ochsner","given":"Kevin N."},{"literal":"John D. E. Gabrieli"},{"family":"Gabrieli","given":"John D. E."},{"literal":"Lisa Feldman Barrett"},{"family":"Barrett","given":"L. Feldman"},{"literal":"James J. Gross"},{"family":"Gross","given":"James J."}],"issued":{"date-parts":[["2005",9,1]]}}},{"id":16238,"uris":["http://zotero.org/users/6239255/items/RNBFAIIW"],"itemData":{"id":16238,"type":"article-journal","abstract":"Thirty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exchange.","volume":"45","author":[{"literal":"Robert W. Levenson"},{"family":"Levenson","given":"Robert W."},{"literal":"John M. Gottman"},{"family":"Gottman","given":"John M."}],"issued":{"date-parts":[["1983",9,1]]}}}],"schema":"https://github.com/citation-style-language/schema/raw/master/csl-citation.json"} </w:instrText>
      </w:r>
      <w:ins w:id="139" w:author="Billy Mitchell" w:date="2024-07-23T14:06:00Z" w16du:dateUtc="2024-07-23T18:06:00Z">
        <w:r w:rsidR="000E4249" w:rsidRPr="000E4249">
          <w:rPr>
            <w:szCs w:val="24"/>
          </w:rPr>
          <w:fldChar w:fldCharType="separate"/>
        </w:r>
        <w:r w:rsidR="000E4249" w:rsidRPr="000E4249">
          <w:rPr>
            <w:szCs w:val="24"/>
          </w:rPr>
          <w:t>(Hutcherson et al., 2005; Levenson et al., 1983)</w:t>
        </w:r>
        <w:r w:rsidR="000E4249" w:rsidRPr="000E4249">
          <w:rPr>
            <w:szCs w:val="24"/>
          </w:rPr>
          <w:fldChar w:fldCharType="end"/>
        </w:r>
        <w:r w:rsidR="000E4249" w:rsidRPr="000E4249">
          <w:rPr>
            <w:szCs w:val="24"/>
          </w:rPr>
          <w:t>.</w:t>
        </w:r>
      </w:ins>
      <w:r w:rsidR="00E40F37" w:rsidRPr="000E4249">
        <w:rPr>
          <w:szCs w:val="24"/>
        </w:rPr>
        <w:t xml:space="preserve"> </w:t>
      </w:r>
      <w:r w:rsidR="00937D53" w:rsidRPr="000E4249">
        <w:rPr>
          <w:szCs w:val="24"/>
        </w:rPr>
        <w:t>For each of the three events, p</w:t>
      </w:r>
      <w:r w:rsidRPr="000E4249">
        <w:rPr>
          <w:szCs w:val="24"/>
        </w:rPr>
        <w:t>articipants</w:t>
      </w:r>
      <w:r w:rsidR="00937D53" w:rsidRPr="000E4249">
        <w:rPr>
          <w:szCs w:val="24"/>
        </w:rPr>
        <w:t xml:space="preserve"> wrote a detailed description of what occurred. Participants then </w:t>
      </w:r>
      <w:r w:rsidRPr="000E4249">
        <w:rPr>
          <w:szCs w:val="24"/>
        </w:rPr>
        <w:t>noted which emotions</w:t>
      </w:r>
      <w:r w:rsidR="00937D53" w:rsidRPr="000E4249">
        <w:rPr>
          <w:szCs w:val="24"/>
        </w:rPr>
        <w:t xml:space="preserve"> (up to a total of five)</w:t>
      </w:r>
      <w:r w:rsidRPr="000E4249">
        <w:rPr>
          <w:szCs w:val="24"/>
        </w:rPr>
        <w:t xml:space="preserve"> they felt</w:t>
      </w:r>
      <w:r w:rsidR="00937D53" w:rsidRPr="000E4249">
        <w:rPr>
          <w:szCs w:val="24"/>
        </w:rPr>
        <w:t xml:space="preserve"> during this event</w:t>
      </w:r>
      <w:r w:rsidR="00E40F37" w:rsidRPr="000E4249">
        <w:rPr>
          <w:szCs w:val="24"/>
        </w:rPr>
        <w:t xml:space="preserve"> via free response</w:t>
      </w:r>
      <w:r w:rsidR="00937D53" w:rsidRPr="000E4249">
        <w:rPr>
          <w:szCs w:val="24"/>
        </w:rPr>
        <w:t xml:space="preserve">. </w:t>
      </w:r>
      <w:r w:rsidR="009E1D91" w:rsidRPr="000E4249">
        <w:rPr>
          <w:szCs w:val="24"/>
        </w:rPr>
        <w:t>Participants rated</w:t>
      </w:r>
      <w:r w:rsidRPr="000E4249">
        <w:rPr>
          <w:szCs w:val="24"/>
        </w:rPr>
        <w:t xml:space="preserve"> how intense </w:t>
      </w:r>
      <w:r w:rsidR="00D17F92" w:rsidRPr="000E4249">
        <w:rPr>
          <w:szCs w:val="24"/>
        </w:rPr>
        <w:t>their</w:t>
      </w:r>
      <w:r w:rsidRPr="000E4249">
        <w:rPr>
          <w:szCs w:val="24"/>
        </w:rPr>
        <w:t xml:space="preserve"> emotion </w:t>
      </w:r>
      <w:r w:rsidR="009E1D91" w:rsidRPr="000E4249">
        <w:rPr>
          <w:szCs w:val="24"/>
        </w:rPr>
        <w:t>felt</w:t>
      </w:r>
      <w:ins w:id="140" w:author="Billy Mitchell" w:date="2024-07-12T22:46:00Z" w16du:dateUtc="2024-07-13T02:46:00Z">
        <w:r w:rsidR="001B24AA" w:rsidRPr="000E4249">
          <w:rPr>
            <w:szCs w:val="24"/>
          </w:rPr>
          <w:t xml:space="preserve"> (</w:t>
        </w:r>
        <w:r w:rsidR="001B24AA" w:rsidRPr="000E4249">
          <w:rPr>
            <w:bCs/>
            <w:szCs w:val="24"/>
            <w:rPrChange w:id="141" w:author="Billy Mitchell" w:date="2024-07-23T14:06:00Z" w16du:dateUtc="2024-07-23T18:06:00Z">
              <w:rPr>
                <w:bCs/>
                <w:sz w:val="22"/>
              </w:rPr>
            </w:rPrChange>
          </w:rPr>
          <w:t xml:space="preserve">"During </w:t>
        </w:r>
      </w:ins>
      <w:ins w:id="142" w:author="Billy Mitchell" w:date="2024-07-12T22:49:00Z" w16du:dateUtc="2024-07-13T02:49:00Z">
        <w:r w:rsidR="001B24AA" w:rsidRPr="000E4249">
          <w:rPr>
            <w:bCs/>
            <w:szCs w:val="24"/>
            <w:rPrChange w:id="143" w:author="Billy Mitchell" w:date="2024-07-23T14:06:00Z" w16du:dateUtc="2024-07-23T18:06:00Z">
              <w:rPr>
                <w:bCs/>
                <w:sz w:val="22"/>
              </w:rPr>
            </w:rPrChange>
          </w:rPr>
          <w:t>[</w:t>
        </w:r>
      </w:ins>
      <w:ins w:id="144" w:author="Billy Mitchell" w:date="2024-07-12T22:46:00Z" w16du:dateUtc="2024-07-13T02:46:00Z">
        <w:r w:rsidR="001B24AA" w:rsidRPr="000E4249">
          <w:rPr>
            <w:bCs/>
            <w:szCs w:val="24"/>
            <w:rPrChange w:id="145" w:author="Billy Mitchell" w:date="2024-07-23T14:06:00Z" w16du:dateUtc="2024-07-23T18:06:00Z">
              <w:rPr>
                <w:bCs/>
                <w:sz w:val="22"/>
              </w:rPr>
            </w:rPrChange>
          </w:rPr>
          <w:t>this event</w:t>
        </w:r>
      </w:ins>
      <w:ins w:id="146" w:author="Billy Mitchell" w:date="2024-07-12T22:49:00Z" w16du:dateUtc="2024-07-13T02:49:00Z">
        <w:r w:rsidR="001B24AA" w:rsidRPr="000E4249">
          <w:rPr>
            <w:bCs/>
            <w:szCs w:val="24"/>
            <w:rPrChange w:id="147" w:author="Billy Mitchell" w:date="2024-07-23T14:06:00Z" w16du:dateUtc="2024-07-23T18:06:00Z">
              <w:rPr>
                <w:bCs/>
                <w:sz w:val="22"/>
              </w:rPr>
            </w:rPrChange>
          </w:rPr>
          <w:t>]</w:t>
        </w:r>
      </w:ins>
      <w:ins w:id="148" w:author="Billy Mitchell" w:date="2024-07-12T22:46:00Z" w16du:dateUtc="2024-07-13T02:46:00Z">
        <w:r w:rsidR="001B24AA" w:rsidRPr="000E4249">
          <w:rPr>
            <w:bCs/>
            <w:szCs w:val="24"/>
            <w:rPrChange w:id="149" w:author="Billy Mitchell" w:date="2024-07-23T14:06:00Z" w16du:dateUtc="2024-07-23T18:06:00Z">
              <w:rPr>
                <w:bCs/>
                <w:sz w:val="22"/>
              </w:rPr>
            </w:rPrChange>
          </w:rPr>
          <w:t xml:space="preserve">, how intense was the </w:t>
        </w:r>
      </w:ins>
      <w:ins w:id="150" w:author="Billy Mitchell" w:date="2024-07-12T22:49:00Z" w16du:dateUtc="2024-07-13T02:49:00Z">
        <w:r w:rsidR="001B24AA" w:rsidRPr="000E4249">
          <w:rPr>
            <w:bCs/>
            <w:szCs w:val="24"/>
            <w:rPrChange w:id="151" w:author="Billy Mitchell" w:date="2024-07-23T14:06:00Z" w16du:dateUtc="2024-07-23T18:06:00Z">
              <w:rPr>
                <w:bCs/>
                <w:sz w:val="22"/>
              </w:rPr>
            </w:rPrChange>
          </w:rPr>
          <w:t>[</w:t>
        </w:r>
      </w:ins>
      <w:ins w:id="152" w:author="Billy Mitchell" w:date="2024-07-12T22:46:00Z" w16du:dateUtc="2024-07-13T02:46:00Z">
        <w:r w:rsidR="001B24AA" w:rsidRPr="000E4249">
          <w:rPr>
            <w:bCs/>
            <w:szCs w:val="24"/>
            <w:rPrChange w:id="153" w:author="Billy Mitchell" w:date="2024-07-23T14:06:00Z" w16du:dateUtc="2024-07-23T18:06:00Z">
              <w:rPr>
                <w:bCs/>
                <w:sz w:val="22"/>
              </w:rPr>
            </w:rPrChange>
          </w:rPr>
          <w:t>emotion</w:t>
        </w:r>
      </w:ins>
      <w:ins w:id="154" w:author="Billy Mitchell" w:date="2024-07-12T22:49:00Z" w16du:dateUtc="2024-07-13T02:49:00Z">
        <w:r w:rsidR="001B24AA" w:rsidRPr="000E4249">
          <w:rPr>
            <w:bCs/>
            <w:szCs w:val="24"/>
            <w:rPrChange w:id="155" w:author="Billy Mitchell" w:date="2024-07-23T14:06:00Z" w16du:dateUtc="2024-07-23T18:06:00Z">
              <w:rPr>
                <w:bCs/>
                <w:sz w:val="22"/>
              </w:rPr>
            </w:rPrChange>
          </w:rPr>
          <w:t>]</w:t>
        </w:r>
      </w:ins>
      <w:ins w:id="156" w:author="Billy Mitchell" w:date="2024-07-12T22:46:00Z" w16du:dateUtc="2024-07-13T02:46:00Z">
        <w:r w:rsidR="001B24AA" w:rsidRPr="000E4249">
          <w:rPr>
            <w:bCs/>
            <w:szCs w:val="24"/>
            <w:rPrChange w:id="157" w:author="Billy Mitchell" w:date="2024-07-23T14:06:00Z" w16du:dateUtc="2024-07-23T18:06:00Z">
              <w:rPr>
                <w:bCs/>
                <w:sz w:val="22"/>
              </w:rPr>
            </w:rPrChange>
          </w:rPr>
          <w:t xml:space="preserve"> you experienced?"</w:t>
        </w:r>
        <w:r w:rsidR="001B24AA" w:rsidRPr="000E4249">
          <w:rPr>
            <w:szCs w:val="24"/>
          </w:rPr>
          <w:t>)</w:t>
        </w:r>
      </w:ins>
      <w:r w:rsidR="00E40F37" w:rsidRPr="000E4249">
        <w:rPr>
          <w:szCs w:val="24"/>
        </w:rPr>
        <w:t xml:space="preserve"> on a</w:t>
      </w:r>
      <w:r w:rsidR="000967D7" w:rsidRPr="000E4249">
        <w:rPr>
          <w:szCs w:val="24"/>
        </w:rPr>
        <w:t xml:space="preserve"> 5</w:t>
      </w:r>
      <w:r w:rsidR="00E40F37" w:rsidRPr="000E4249">
        <w:rPr>
          <w:szCs w:val="24"/>
        </w:rPr>
        <w:t>-point Likert scale</w:t>
      </w:r>
      <w:r w:rsidR="00AA6164" w:rsidRPr="000E4249">
        <w:rPr>
          <w:szCs w:val="24"/>
        </w:rPr>
        <w:t xml:space="preserve"> (labels included, in order of increasing intensity: ‘None at all’, ‘A little’, ‘A moderate amount’, ‘A lot’, and ‘A great deal’)</w:t>
      </w:r>
      <w:r w:rsidR="009E1D91" w:rsidRPr="000E4249">
        <w:rPr>
          <w:szCs w:val="24"/>
        </w:rPr>
        <w:t xml:space="preserve">. Participants were also tasked with </w:t>
      </w:r>
      <w:r w:rsidRPr="000E4249">
        <w:rPr>
          <w:szCs w:val="24"/>
        </w:rPr>
        <w:t>describ</w:t>
      </w:r>
      <w:r w:rsidR="009E1D91" w:rsidRPr="000E4249">
        <w:rPr>
          <w:szCs w:val="24"/>
        </w:rPr>
        <w:t>ing</w:t>
      </w:r>
      <w:r w:rsidRPr="000E4249">
        <w:rPr>
          <w:szCs w:val="24"/>
        </w:rPr>
        <w:t xml:space="preserve"> how they tried to regulate </w:t>
      </w:r>
      <w:r w:rsidR="009E1D91" w:rsidRPr="000E4249">
        <w:rPr>
          <w:szCs w:val="24"/>
        </w:rPr>
        <w:t>each</w:t>
      </w:r>
      <w:r w:rsidRPr="000E4249">
        <w:rPr>
          <w:szCs w:val="24"/>
        </w:rPr>
        <w:t xml:space="preserve"> emotion, if at all</w:t>
      </w:r>
      <w:ins w:id="158" w:author="Billy Mitchell" w:date="2024-07-12T22:50:00Z" w16du:dateUtc="2024-07-13T02:50:00Z">
        <w:r w:rsidR="001B24AA" w:rsidRPr="000E4249">
          <w:rPr>
            <w:szCs w:val="24"/>
          </w:rPr>
          <w:t xml:space="preserve"> (</w:t>
        </w:r>
        <w:r w:rsidR="001B24AA" w:rsidRPr="000E4249">
          <w:rPr>
            <w:bCs/>
            <w:szCs w:val="24"/>
            <w:rPrChange w:id="159" w:author="Billy Mitchell" w:date="2024-07-23T14:06:00Z" w16du:dateUtc="2024-07-23T18:06:00Z">
              <w:rPr>
                <w:bCs/>
                <w:sz w:val="22"/>
              </w:rPr>
            </w:rPrChange>
          </w:rPr>
          <w:t>"Did you attempt to reduce or intensify this [emotion]?"</w:t>
        </w:r>
        <w:r w:rsidR="001B24AA" w:rsidRPr="000E4249">
          <w:rPr>
            <w:szCs w:val="24"/>
          </w:rPr>
          <w:t>)</w:t>
        </w:r>
      </w:ins>
      <w:r w:rsidR="00595359" w:rsidRPr="000E4249">
        <w:rPr>
          <w:szCs w:val="24"/>
        </w:rPr>
        <w:t>, via free response</w:t>
      </w:r>
      <w:ins w:id="160" w:author="Billy Mitchell" w:date="2024-07-12T22:50:00Z" w16du:dateUtc="2024-07-13T02:50:00Z">
        <w:r w:rsidR="001B24AA" w:rsidRPr="000E4249">
          <w:rPr>
            <w:szCs w:val="24"/>
          </w:rPr>
          <w:t xml:space="preserve"> (“Please describe how you attempted to reduce or intensify this [emotion]”)</w:t>
        </w:r>
      </w:ins>
      <w:r w:rsidRPr="000E4249">
        <w:rPr>
          <w:szCs w:val="24"/>
        </w:rPr>
        <w:t>.</w:t>
      </w:r>
      <w:r w:rsidR="00061A33" w:rsidRPr="000E4249">
        <w:rPr>
          <w:szCs w:val="24"/>
        </w:rPr>
        <w:t xml:space="preserve"> People’s accuracy in recalling details of similar real-world experiences via free response </w:t>
      </w:r>
      <w:r w:rsidR="00145157" w:rsidRPr="000E4249">
        <w:rPr>
          <w:szCs w:val="24"/>
        </w:rPr>
        <w:t>w</w:t>
      </w:r>
      <w:r w:rsidR="00061A33" w:rsidRPr="000E4249">
        <w:rPr>
          <w:szCs w:val="24"/>
        </w:rPr>
        <w:t>as surprisingly high</w:t>
      </w:r>
      <w:r w:rsidR="002013C5" w:rsidRPr="000E4249">
        <w:rPr>
          <w:szCs w:val="24"/>
        </w:rPr>
        <w:t xml:space="preserve"> in recent investigations using similar methodology</w:t>
      </w:r>
      <w:r w:rsidR="00061A33" w:rsidRPr="000E4249">
        <w:rPr>
          <w:szCs w:val="24"/>
        </w:rPr>
        <w:t xml:space="preserve"> </w:t>
      </w:r>
      <w:r w:rsidR="00A97406" w:rsidRPr="000E4249">
        <w:rPr>
          <w:szCs w:val="24"/>
        </w:rPr>
        <w:fldChar w:fldCharType="begin"/>
      </w:r>
      <w:r w:rsidR="008F145E">
        <w:rPr>
          <w:szCs w:val="24"/>
        </w:rPr>
        <w:instrText xml:space="preserve"> ADDIN ZOTERO_ITEM CSL_CITATION {"citationID":"JH3zIoaS","properties":{"formattedCitation":"(Diamond et al., 2020)","plainCitation":"(Diamond et al., 2020)","noteIndex":0},"citationItems":[{"id":5261,"uris":["http://zotero.org/users/6239255/items/JGZGFFDH"],"itemData":{"id":5261,"type":"article-journal","abstract":"How accurate is memory? Although people implicitly assume that their memories faithfully represent past events, the prevailing view in research is that memories are error prone and constructive. Yet little is known about the frequency of errors, particularly in memories for naturalistic experiences. Here, younger and older adults underwent complex real-world experiences that were nonetheless controlled and verifiable, freely recalling these experiences after days to years. As expected, memory quantity and the richness of episodic detail declined with increasing age and retention interval. Details that participants did recall, however, were highly accurate (93%?95%) across age and time. This level of accuracy far exceeded comparatively low estimations among memory scientists and other academics in a survey. These findings suggest that details freely recalled from one-time real-world experiences can retain high correspondence to the ground truth despite significant forgetting, with higher accuracy than expected given the emphasis on fallibility in the field of memory research.","container-title":"Psychological Science","DOI":"10.1177/0956797620954812","ISSN":"0956-7976","issue":"12","journalAbbreviation":"Psychol Sci","note":"publisher: SAGE Publications Inc","page":"1544-1556","title":"The Truth Is Out There: Accuracy in Recall of Verifiable Real-World Events","volume":"31","author":[{"family":"Diamond","given":"Nicholas B."},{"family":"Armson","given":"Michael J."},{"family":"Levine","given":"Brian"}],"issued":{"date-parts":[["2020",12,1]]}}}],"schema":"https://github.com/citation-style-language/schema/raw/master/csl-citation.json"} </w:instrText>
      </w:r>
      <w:r w:rsidR="00A97406" w:rsidRPr="000E4249">
        <w:rPr>
          <w:szCs w:val="24"/>
        </w:rPr>
        <w:fldChar w:fldCharType="separate"/>
      </w:r>
      <w:r w:rsidR="000E4249" w:rsidRPr="000E4249">
        <w:rPr>
          <w:szCs w:val="24"/>
        </w:rPr>
        <w:t>(Diamond et al., 2020)</w:t>
      </w:r>
      <w:r w:rsidR="00A97406" w:rsidRPr="000E4249">
        <w:rPr>
          <w:szCs w:val="24"/>
        </w:rPr>
        <w:fldChar w:fldCharType="end"/>
      </w:r>
      <w:r w:rsidR="00A97406" w:rsidRPr="000E4249">
        <w:rPr>
          <w:szCs w:val="24"/>
        </w:rPr>
        <w:t xml:space="preserve">. </w:t>
      </w:r>
      <w:r w:rsidRPr="000E4249">
        <w:rPr>
          <w:szCs w:val="24"/>
        </w:rPr>
        <w:t>Participants were also asked</w:t>
      </w:r>
      <w:r w:rsidRPr="008C7178">
        <w:rPr>
          <w:szCs w:val="24"/>
        </w:rPr>
        <w:t xml:space="preserve"> directly whether they attempted to down- or up-regulate their experiences, how successful their regulatory efforts were, and </w:t>
      </w:r>
      <w:r w:rsidRPr="008C7178">
        <w:rPr>
          <w:szCs w:val="24"/>
        </w:rPr>
        <w:lastRenderedPageBreak/>
        <w:t xml:space="preserve">regulatory responses were assessed in response to each emotion rather than each event. </w:t>
      </w:r>
      <w:bookmarkStart w:id="161" w:name="_Hlk150353977"/>
      <w:r w:rsidR="009E1D91">
        <w:rPr>
          <w:szCs w:val="24"/>
        </w:rPr>
        <w:t xml:space="preserve">Thus, rather than exploring </w:t>
      </w:r>
      <w:r w:rsidR="00145157">
        <w:rPr>
          <w:szCs w:val="24"/>
        </w:rPr>
        <w:t>this phenomenon</w:t>
      </w:r>
      <w:r w:rsidR="009E1D91">
        <w:rPr>
          <w:szCs w:val="24"/>
        </w:rPr>
        <w:t xml:space="preserve"> at the event-level, which </w:t>
      </w:r>
      <w:r w:rsidR="00AA7A9A">
        <w:rPr>
          <w:szCs w:val="24"/>
        </w:rPr>
        <w:t>might</w:t>
      </w:r>
      <w:r w:rsidR="009E1D91">
        <w:rPr>
          <w:szCs w:val="24"/>
        </w:rPr>
        <w:t xml:space="preserve"> require</w:t>
      </w:r>
      <w:r w:rsidR="00AA7A9A">
        <w:rPr>
          <w:szCs w:val="24"/>
        </w:rPr>
        <w:t xml:space="preserve"> regressing the probability of using a strategy upon the</w:t>
      </w:r>
      <w:r w:rsidR="009E1D91">
        <w:rPr>
          <w:szCs w:val="24"/>
        </w:rPr>
        <w:t xml:space="preserve"> averag</w:t>
      </w:r>
      <w:r w:rsidR="00AA7A9A">
        <w:rPr>
          <w:szCs w:val="24"/>
        </w:rPr>
        <w:t>e</w:t>
      </w:r>
      <w:r w:rsidR="009E1D91">
        <w:rPr>
          <w:szCs w:val="24"/>
        </w:rPr>
        <w:t xml:space="preserve"> intensit</w:t>
      </w:r>
      <w:r w:rsidR="00AA7A9A">
        <w:rPr>
          <w:szCs w:val="24"/>
        </w:rPr>
        <w:t>y</w:t>
      </w:r>
      <w:r w:rsidR="009E1D91">
        <w:rPr>
          <w:szCs w:val="24"/>
        </w:rPr>
        <w:t xml:space="preserve"> of </w:t>
      </w:r>
      <w:r w:rsidR="00AA7A9A">
        <w:rPr>
          <w:szCs w:val="24"/>
        </w:rPr>
        <w:t xml:space="preserve">all emotions experienced in that event – an assumption we would not make in confidence </w:t>
      </w:r>
      <w:r w:rsidR="00EC2B97">
        <w:rPr>
          <w:szCs w:val="24"/>
        </w:rPr>
        <w:t>–</w:t>
      </w:r>
      <w:r w:rsidR="009E1D91">
        <w:rPr>
          <w:szCs w:val="24"/>
        </w:rPr>
        <w:t xml:space="preserve"> we draw associations between regulation strategy usage and the emotions that participants identify as </w:t>
      </w:r>
      <w:r w:rsidR="00AA7A9A">
        <w:rPr>
          <w:szCs w:val="24"/>
        </w:rPr>
        <w:t xml:space="preserve">directly </w:t>
      </w:r>
      <w:r w:rsidR="009E1D91">
        <w:rPr>
          <w:szCs w:val="24"/>
        </w:rPr>
        <w:t xml:space="preserve">motivating them. </w:t>
      </w:r>
      <w:bookmarkEnd w:id="161"/>
      <w:r w:rsidRPr="008C7178">
        <w:rPr>
          <w:szCs w:val="24"/>
        </w:rPr>
        <w:t xml:space="preserve">We refer to data captured at this time point as being “immediately reported”. Following completion of immediate post-exposure measures, participants were dismissed, instructed to not discuss their experiences, and to remain in contact with researchers for </w:t>
      </w:r>
      <w:r w:rsidR="00284B25">
        <w:rPr>
          <w:szCs w:val="24"/>
        </w:rPr>
        <w:t>a</w:t>
      </w:r>
      <w:r w:rsidR="00987F40">
        <w:rPr>
          <w:szCs w:val="24"/>
        </w:rPr>
        <w:t xml:space="preserve"> f</w:t>
      </w:r>
      <w:r w:rsidRPr="008C7178">
        <w:rPr>
          <w:szCs w:val="24"/>
        </w:rPr>
        <w:t>ollow-up session</w:t>
      </w:r>
      <w:r w:rsidR="00284B25">
        <w:rPr>
          <w:szCs w:val="24"/>
        </w:rPr>
        <w:t xml:space="preserve"> which</w:t>
      </w:r>
      <w:r w:rsidRPr="008C7178">
        <w:rPr>
          <w:szCs w:val="24"/>
        </w:rPr>
        <w:t xml:space="preserve"> w</w:t>
      </w:r>
      <w:r w:rsidR="00987F40">
        <w:rPr>
          <w:szCs w:val="24"/>
        </w:rPr>
        <w:t xml:space="preserve">as </w:t>
      </w:r>
      <w:r w:rsidRPr="008C7178">
        <w:rPr>
          <w:szCs w:val="24"/>
        </w:rPr>
        <w:t>conducted remotely (</w:t>
      </w:r>
      <w:r w:rsidRPr="008C7178">
        <w:rPr>
          <w:i/>
          <w:szCs w:val="24"/>
        </w:rPr>
        <w:t xml:space="preserve">time since exposure: x̄ </w:t>
      </w:r>
      <w:r w:rsidRPr="008C7178">
        <w:rPr>
          <w:i/>
          <w:szCs w:val="24"/>
          <w:vertAlign w:val="subscript"/>
        </w:rPr>
        <w:t>delay</w:t>
      </w:r>
      <w:r w:rsidRPr="008C7178">
        <w:rPr>
          <w:szCs w:val="24"/>
        </w:rPr>
        <w:t xml:space="preserve"> = 7.01 days; </w:t>
      </w:r>
      <w:r w:rsidRPr="008C7178">
        <w:rPr>
          <w:i/>
          <w:szCs w:val="24"/>
        </w:rPr>
        <w:t>sd</w:t>
      </w:r>
      <w:r w:rsidR="00D358EF">
        <w:rPr>
          <w:i/>
          <w:szCs w:val="24"/>
        </w:rPr>
        <w:t xml:space="preserve"> </w:t>
      </w:r>
      <w:r w:rsidRPr="008C7178">
        <w:rPr>
          <w:i/>
          <w:szCs w:val="24"/>
          <w:vertAlign w:val="subscript"/>
        </w:rPr>
        <w:t xml:space="preserve">delay </w:t>
      </w:r>
      <w:r w:rsidRPr="008C7178">
        <w:rPr>
          <w:szCs w:val="24"/>
        </w:rPr>
        <w:t>= 0.91 days)</w:t>
      </w:r>
      <w:r w:rsidR="00987F40">
        <w:rPr>
          <w:szCs w:val="24"/>
        </w:rPr>
        <w:t xml:space="preserve"> to assess how memory of self-regulation and memory accuracy in this context alters over time</w:t>
      </w:r>
      <w:r w:rsidR="00284B25">
        <w:rPr>
          <w:szCs w:val="24"/>
        </w:rPr>
        <w:t>.</w:t>
      </w:r>
      <w:r w:rsidR="009B0A20">
        <w:rPr>
          <w:szCs w:val="24"/>
        </w:rPr>
        <w:t xml:space="preserve"> At this delayed follow-up session, participants were tasked with identifying six additional events and their affective and regulatory responses to each. </w:t>
      </w:r>
    </w:p>
    <w:p w14:paraId="7874A14A" w14:textId="1145842E" w:rsidR="00EA7DB5" w:rsidRDefault="00EA7DB5" w:rsidP="000967D7">
      <w:pPr>
        <w:spacing w:after="0" w:line="480" w:lineRule="auto"/>
        <w:ind w:left="0" w:firstLine="720"/>
        <w:rPr>
          <w:szCs w:val="24"/>
        </w:rPr>
      </w:pPr>
      <w:r>
        <w:rPr>
          <w:b/>
          <w:szCs w:val="24"/>
        </w:rPr>
        <w:t>Strategy Usage C</w:t>
      </w:r>
      <w:r w:rsidRPr="008C7178">
        <w:rPr>
          <w:b/>
          <w:szCs w:val="24"/>
        </w:rPr>
        <w:t>oding</w:t>
      </w:r>
      <w:r w:rsidRPr="008C7178">
        <w:rPr>
          <w:szCs w:val="24"/>
        </w:rPr>
        <w:t xml:space="preserve">. </w:t>
      </w:r>
      <w:r>
        <w:rPr>
          <w:szCs w:val="24"/>
        </w:rPr>
        <w:t xml:space="preserve">During </w:t>
      </w:r>
      <w:r w:rsidR="005F2875">
        <w:rPr>
          <w:szCs w:val="24"/>
        </w:rPr>
        <w:t>the preliminary study</w:t>
      </w:r>
      <w:r>
        <w:rPr>
          <w:szCs w:val="24"/>
        </w:rPr>
        <w:t>, t</w:t>
      </w:r>
      <w:r w:rsidRPr="008C7178">
        <w:rPr>
          <w:szCs w:val="24"/>
        </w:rPr>
        <w:t>wo hypotheses-blind raters classified strategy descriptions into one or more strategy categories: Reappraisal, Distraction,</w:t>
      </w:r>
      <w:r>
        <w:rPr>
          <w:szCs w:val="24"/>
        </w:rPr>
        <w:t xml:space="preserve"> Suppression, Situation Selection, Situation Modification, or ‘None of the </w:t>
      </w:r>
      <w:r w:rsidR="004D4566">
        <w:rPr>
          <w:szCs w:val="24"/>
        </w:rPr>
        <w:t>above’</w:t>
      </w:r>
      <w:r w:rsidRPr="008C7178">
        <w:rPr>
          <w:szCs w:val="24"/>
        </w:rPr>
        <w:t xml:space="preserve"> (IRR Agreement = 0.88</w:t>
      </w:r>
      <w:r>
        <w:rPr>
          <w:szCs w:val="24"/>
        </w:rPr>
        <w:t>0</w:t>
      </w:r>
      <w:r w:rsidRPr="008C7178">
        <w:rPr>
          <w:szCs w:val="24"/>
        </w:rPr>
        <w:t>).</w:t>
      </w:r>
      <w:r>
        <w:rPr>
          <w:szCs w:val="24"/>
        </w:rPr>
        <w:t xml:space="preserve"> </w:t>
      </w:r>
      <w:r w:rsidRPr="008C7178">
        <w:rPr>
          <w:szCs w:val="24"/>
        </w:rPr>
        <w:t xml:space="preserve">Raters were </w:t>
      </w:r>
      <w:r w:rsidR="004D4566">
        <w:rPr>
          <w:szCs w:val="24"/>
        </w:rPr>
        <w:t>also provided the participant’s description of the event and</w:t>
      </w:r>
      <w:r w:rsidRPr="008C7178">
        <w:rPr>
          <w:szCs w:val="24"/>
        </w:rPr>
        <w:t xml:space="preserve"> the </w:t>
      </w:r>
      <w:r w:rsidR="004D4566">
        <w:rPr>
          <w:szCs w:val="24"/>
        </w:rPr>
        <w:t>emotions they experienced which they indicated having downregulated</w:t>
      </w:r>
      <w:r w:rsidRPr="008C7178">
        <w:rPr>
          <w:szCs w:val="24"/>
        </w:rPr>
        <w:t xml:space="preserve">. Raters were undergraduate research assistants who trained by first reviewing examples of landmark literature which defined the strategies of interest as commonly used in the field </w:t>
      </w:r>
      <w:r>
        <w:rPr>
          <w:szCs w:val="24"/>
        </w:rPr>
        <w:fldChar w:fldCharType="begin"/>
      </w:r>
      <w:r w:rsidR="008F145E">
        <w:rPr>
          <w:szCs w:val="24"/>
        </w:rPr>
        <w:instrText xml:space="preserve"> ADDIN ZOTERO_ITEM CSL_CITATION {"citationID":"LqjL0JTv","properties":{"formattedCitation":"(Gross, 1998, 2002)","plainCitation":"(Gross, 1998, 2002)","noteIndex":0},"citationItems":[{"id":1973,"uris":["http://zotero.org/users/6239255/items/KVQCAXMN"],"itemData":{"id":1973,"type":"article-journal","abstract":"Using a process model of emotion, a distinction between antecedent-focused and response-focused emotion regulation is proposed. To test this distinction, 120 participants were shown a disgusting film while their experiential, behavioral, and physiological responses were recorded. Participants were told to either (a) think about the film in such a way that they would feel nothing (reappraisal, a form of antecedent-focused emotion regulation), (b) behave in such a way that someone watching them would not know they were feeling anything (suppression, a form of response-focused emotion regulation), or (c) watch the film (a control condition). Compared with the control condition, both reappraisal and suppression were effective in reducing emotion-expressive behavior. However, reappraisal decreased disgust experience, whereas suppression increased sympathetic activation. These results suggest that these 2 emotion regulatory processes may have different adaptive consequences. (PsycINFO Database Record (c) 2016 APA, all rights reserved)","archive":"pdh","archive_location":"1997-38342-016","container-title":"Journal of Personality and Social Psychology","DOI":"10.1037/0022-3514.74.1.224","ISSN":"0022-3514","issue":"1","journalAbbreviation":"Journal of Personality and Social Psychology","note":"publisher: American Psychological Association","page":"224-237","source":"EBSCOhost","title":"Antecedent- and response-focused emotion regulation: Divergent consequences for experience, expression, and physiology","volume":"74","author":[{"family":"Gross","given":"James J."}],"issued":{"date-parts":[["1998",1]]}}},{"id":1972,"uris":["http://zotero.org/users/6239255/items/U6YN5C6Q"],"itemData":{"id":1972,"type":"article-journal","abstract":"One of life’s great challenges is successfully regulating emotions. Do some emotion regulation strategies have more to recommend them than others? According to Gross’s ~1998, Review of General Psychology, 2, 271–299! process model of emotion regulation, strategies that act early in the emotion-generative process should have a different profile of consequences than strategies that act later on. This review focuses on two commonly used strategies for down-regulating emotion. The first, reappraisal, comes early in the emotion-generative process. It consists of changing the way a situation is construed so as to decrease its emotional impact. The second, suppression, comes later in the emotiongenerative process. It consists of inhibiting the outward signs of inner feelings. Experimental and individual-difference studies find reappraisal is often more effective than suppression. Reappraisal decreases emotion experience and behavioral expression, and has no impact on memory. By contrast, suppression decreases behavioral expression, but fails to decrease emotion experience, and actually impairs memory. Suppression also increases physiological responding for suppressors and their social partners. This review concludes with a consideration of five important directions for future research on emotion regulation processes.","container-title":"Psychophysiology","DOI":"10.1017/S0048577201393198","ISSN":"00485772","issue":"3","journalAbbreviation":"Psychophysiol.","language":"en","page":"281-291","source":"DOI.org (Crossref)","title":"Emotion regulation: Affective, cognitive, and social consequences","title-short":"Emotion regulation","volume":"39","author":[{"family":"Gross","given":"James J."}],"issued":{"date-parts":[["2002",5]]}}}],"schema":"https://github.com/citation-style-language/schema/raw/master/csl-citation.json"} </w:instrText>
      </w:r>
      <w:r>
        <w:rPr>
          <w:szCs w:val="24"/>
        </w:rPr>
        <w:fldChar w:fldCharType="separate"/>
      </w:r>
      <w:r w:rsidR="000E4249" w:rsidRPr="000E4249">
        <w:t>(Gross, 1998, 2002)</w:t>
      </w:r>
      <w:r>
        <w:rPr>
          <w:szCs w:val="24"/>
        </w:rPr>
        <w:fldChar w:fldCharType="end"/>
      </w:r>
      <w:r w:rsidRPr="008C7178">
        <w:rPr>
          <w:szCs w:val="24"/>
        </w:rPr>
        <w:t xml:space="preserve">. Raters then reviewed select methodological excerpts from experimental papers to see how cognitive reappraisal, attention deployment, and other Process Model strategies were defined within </w:t>
      </w:r>
      <w:r>
        <w:rPr>
          <w:szCs w:val="24"/>
        </w:rPr>
        <w:t>past studies</w:t>
      </w:r>
      <w:r w:rsidRPr="008C7178">
        <w:rPr>
          <w:szCs w:val="24"/>
        </w:rPr>
        <w:t xml:space="preserve"> </w:t>
      </w:r>
      <w:r>
        <w:rPr>
          <w:szCs w:val="24"/>
        </w:rPr>
        <w:fldChar w:fldCharType="begin"/>
      </w:r>
      <w:r w:rsidR="008F145E">
        <w:rPr>
          <w:szCs w:val="24"/>
        </w:rPr>
        <w:instrText xml:space="preserve"> ADDIN ZOTERO_ITEM CSL_CITATION {"citationID":"jg4LPbVp","properties":{"formattedCitation":"(Shafir et al., 2016; Sheppes et al., 2011)","plainCitation":"(Shafir et al., 2016; Sheppes et al., 2011)","noteIndex":0},"citationItems":[{"id":2062,"uris":["http://zotero.org/users/6239255/items/VXIIHLST"],"itemData":{"id":2062,"type":"article-journal","abstract":"Emotional-intensity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J."},{"family":"Sheppes","given":"Gal"}],"issued":{"date-parts":[["2016",12,1]]}}},{"id":2082,"uris":["http://zotero.org/users/6239255/items/9CJBAWJC"],"itemData":{"id":2082,"type":"article-journal","abstract":"Despite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Pr>
          <w:szCs w:val="24"/>
        </w:rPr>
        <w:fldChar w:fldCharType="separate"/>
      </w:r>
      <w:r w:rsidR="000E4249" w:rsidRPr="000E4249">
        <w:t>(Shafir et al., 2016; Sheppes et al., 2011)</w:t>
      </w:r>
      <w:r>
        <w:rPr>
          <w:szCs w:val="24"/>
        </w:rPr>
        <w:fldChar w:fldCharType="end"/>
      </w:r>
      <w:r w:rsidRPr="008C7178">
        <w:rPr>
          <w:szCs w:val="24"/>
        </w:rPr>
        <w:t xml:space="preserve">. Lastly, raters independently completed classification exercises using examples of regulation strategy descriptions </w:t>
      </w:r>
      <w:r w:rsidR="004D4566">
        <w:rPr>
          <w:szCs w:val="24"/>
        </w:rPr>
        <w:t xml:space="preserve">from the same </w:t>
      </w:r>
      <w:proofErr w:type="gramStart"/>
      <w:r w:rsidR="004D4566">
        <w:rPr>
          <w:szCs w:val="24"/>
        </w:rPr>
        <w:t>context</w:t>
      </w:r>
      <w:proofErr w:type="gramEnd"/>
      <w:r w:rsidR="004D4566">
        <w:rPr>
          <w:szCs w:val="24"/>
        </w:rPr>
        <w:t xml:space="preserve"> but which were </w:t>
      </w:r>
      <w:r w:rsidR="0014196C">
        <w:rPr>
          <w:szCs w:val="24"/>
        </w:rPr>
        <w:t xml:space="preserve">collected </w:t>
      </w:r>
      <w:r w:rsidR="0014196C">
        <w:rPr>
          <w:szCs w:val="24"/>
        </w:rPr>
        <w:lastRenderedPageBreak/>
        <w:t xml:space="preserve">during </w:t>
      </w:r>
      <w:r w:rsidR="005F2875">
        <w:rPr>
          <w:szCs w:val="24"/>
        </w:rPr>
        <w:t>the preliminary study</w:t>
      </w:r>
      <w:r w:rsidRPr="008C7178">
        <w:rPr>
          <w:szCs w:val="24"/>
        </w:rPr>
        <w:t xml:space="preserve">. Through the training and classification process, raters were instructed not to collaborate or discuss their ratings with each other during the rating process. After individually classifying each description, </w:t>
      </w:r>
      <w:r w:rsidR="00AE7341">
        <w:rPr>
          <w:szCs w:val="24"/>
        </w:rPr>
        <w:t>a moderator</w:t>
      </w:r>
      <w:r w:rsidR="00145157">
        <w:rPr>
          <w:szCs w:val="24"/>
        </w:rPr>
        <w:t xml:space="preserve"> (</w:t>
      </w:r>
      <w:r w:rsidR="00D358EF">
        <w:rPr>
          <w:szCs w:val="24"/>
        </w:rPr>
        <w:t xml:space="preserve">author </w:t>
      </w:r>
      <w:r w:rsidR="00145157">
        <w:rPr>
          <w:szCs w:val="24"/>
        </w:rPr>
        <w:t>W.M.)</w:t>
      </w:r>
      <w:r w:rsidR="00AE7341">
        <w:rPr>
          <w:szCs w:val="24"/>
        </w:rPr>
        <w:t xml:space="preserve"> </w:t>
      </w:r>
      <w:r w:rsidR="00F01730">
        <w:rPr>
          <w:szCs w:val="24"/>
        </w:rPr>
        <w:t>compared the ratings for disagreements (i.e., cases in which raters disagreed on how a regulation event should be classified). The moderator</w:t>
      </w:r>
      <w:r w:rsidRPr="008C7178">
        <w:rPr>
          <w:szCs w:val="24"/>
        </w:rPr>
        <w:t xml:space="preserve"> </w:t>
      </w:r>
      <w:r w:rsidR="00F01730">
        <w:rPr>
          <w:szCs w:val="24"/>
        </w:rPr>
        <w:t>then</w:t>
      </w:r>
      <w:r w:rsidRPr="008C7178">
        <w:rPr>
          <w:szCs w:val="24"/>
        </w:rPr>
        <w:t xml:space="preserve"> met with both raters remotely using a digital video conferencing platform and moderated a review of the classifications, asking raters to compromise in cases of classification disagreement. The </w:t>
      </w:r>
      <w:r w:rsidR="00F01730">
        <w:rPr>
          <w:szCs w:val="24"/>
        </w:rPr>
        <w:t xml:space="preserve">moderator’s role was to facilitate discussion of </w:t>
      </w:r>
      <w:r w:rsidRPr="008C7178">
        <w:rPr>
          <w:szCs w:val="24"/>
        </w:rPr>
        <w:t xml:space="preserve">classifications and </w:t>
      </w:r>
      <w:r w:rsidR="00F01730">
        <w:rPr>
          <w:szCs w:val="24"/>
        </w:rPr>
        <w:t>document</w:t>
      </w:r>
      <w:r w:rsidRPr="008C7178">
        <w:rPr>
          <w:szCs w:val="24"/>
        </w:rPr>
        <w:t xml:space="preserve"> their </w:t>
      </w:r>
      <w:proofErr w:type="gramStart"/>
      <w:r w:rsidR="00F01730">
        <w:rPr>
          <w:szCs w:val="24"/>
        </w:rPr>
        <w:t>conclusions, but</w:t>
      </w:r>
      <w:proofErr w:type="gramEnd"/>
      <w:r w:rsidR="00F01730">
        <w:rPr>
          <w:szCs w:val="24"/>
        </w:rPr>
        <w:t xml:space="preserve"> was not involved in the discussion and disconnected </w:t>
      </w:r>
      <w:r w:rsidRPr="008C7178">
        <w:rPr>
          <w:szCs w:val="24"/>
        </w:rPr>
        <w:t xml:space="preserve">during </w:t>
      </w:r>
      <w:r w:rsidR="00F01730">
        <w:rPr>
          <w:szCs w:val="24"/>
        </w:rPr>
        <w:t>them (i.e., muted their microphone; turned off camera)</w:t>
      </w:r>
      <w:r w:rsidRPr="008C7178">
        <w:rPr>
          <w:szCs w:val="24"/>
        </w:rPr>
        <w:t xml:space="preserve"> to avoid </w:t>
      </w:r>
      <w:r w:rsidR="00F01730">
        <w:rPr>
          <w:szCs w:val="24"/>
        </w:rPr>
        <w:t>unduly influencing the outcome</w:t>
      </w:r>
      <w:r w:rsidRPr="008C7178">
        <w:rPr>
          <w:szCs w:val="24"/>
        </w:rPr>
        <w:t xml:space="preserve">.    </w:t>
      </w:r>
    </w:p>
    <w:p w14:paraId="5A2E3599" w14:textId="39AC16EB" w:rsidR="00EA7DB5" w:rsidRDefault="00F52285" w:rsidP="000967D7">
      <w:pPr>
        <w:spacing w:after="0" w:line="480" w:lineRule="auto"/>
        <w:ind w:left="0" w:firstLine="720"/>
        <w:rPr>
          <w:ins w:id="162" w:author="Billy Mitchell" w:date="2024-07-12T23:28:00Z" w16du:dateUtc="2024-07-13T03:28:00Z"/>
          <w:szCs w:val="24"/>
        </w:rPr>
      </w:pPr>
      <w:r>
        <w:rPr>
          <w:szCs w:val="24"/>
        </w:rPr>
        <w:t xml:space="preserve">This approach revealed that distraction and reappraisal were by far the </w:t>
      </w:r>
      <w:proofErr w:type="gramStart"/>
      <w:r>
        <w:rPr>
          <w:szCs w:val="24"/>
        </w:rPr>
        <w:t>most commonly used</w:t>
      </w:r>
      <w:proofErr w:type="gramEnd"/>
      <w:r>
        <w:rPr>
          <w:szCs w:val="24"/>
        </w:rPr>
        <w:t xml:space="preserve"> strategies in this context</w:t>
      </w:r>
      <w:r w:rsidR="00DC1D9A">
        <w:rPr>
          <w:szCs w:val="24"/>
        </w:rPr>
        <w:t>.</w:t>
      </w:r>
      <w:r w:rsidR="00DC1D9A" w:rsidRPr="00DC1D9A">
        <w:t xml:space="preserve"> </w:t>
      </w:r>
      <w:r w:rsidR="00DC1D9A">
        <w:rPr>
          <w:szCs w:val="24"/>
        </w:rPr>
        <w:t xml:space="preserve">Of the </w:t>
      </w:r>
      <w:r w:rsidR="00DC1D9A" w:rsidRPr="00DC1D9A">
        <w:rPr>
          <w:szCs w:val="24"/>
        </w:rPr>
        <w:t>1</w:t>
      </w:r>
      <w:r w:rsidR="00DC1D9A">
        <w:rPr>
          <w:szCs w:val="24"/>
        </w:rPr>
        <w:t>82</w:t>
      </w:r>
      <w:r w:rsidR="00DC1D9A" w:rsidRPr="00DC1D9A">
        <w:rPr>
          <w:szCs w:val="24"/>
        </w:rPr>
        <w:t xml:space="preserve"> </w:t>
      </w:r>
      <w:r w:rsidR="00DC1D9A">
        <w:rPr>
          <w:szCs w:val="24"/>
        </w:rPr>
        <w:t xml:space="preserve">self-reported </w:t>
      </w:r>
      <w:r w:rsidR="00B24E27">
        <w:rPr>
          <w:szCs w:val="24"/>
        </w:rPr>
        <w:t xml:space="preserve">downregulated </w:t>
      </w:r>
      <w:r w:rsidR="00DC1D9A">
        <w:rPr>
          <w:szCs w:val="24"/>
        </w:rPr>
        <w:t>events</w:t>
      </w:r>
      <w:r w:rsidR="00B24E27">
        <w:rPr>
          <w:szCs w:val="24"/>
        </w:rPr>
        <w:t xml:space="preserve"> recorded in the p</w:t>
      </w:r>
      <w:r w:rsidR="005F2875">
        <w:rPr>
          <w:szCs w:val="24"/>
        </w:rPr>
        <w:t>reliminary study</w:t>
      </w:r>
      <w:r w:rsidR="00DC1D9A">
        <w:rPr>
          <w:szCs w:val="24"/>
        </w:rPr>
        <w:t>, 30.7% used reappraisal and 61.5% used distraction, with the other three strategies</w:t>
      </w:r>
      <w:r w:rsidR="00081E78">
        <w:rPr>
          <w:szCs w:val="24"/>
        </w:rPr>
        <w:t xml:space="preserve"> (i.e., suppression, situation modification, situation selection)</w:t>
      </w:r>
      <w:r w:rsidR="00DC1D9A">
        <w:rPr>
          <w:szCs w:val="24"/>
        </w:rPr>
        <w:t xml:space="preserve"> combined appearing in fewer than 20% of events (Note that the total percentage sum is greater than 100% due to the occurrence of multi-strategy </w:t>
      </w:r>
      <w:r w:rsidR="00026B95">
        <w:rPr>
          <w:szCs w:val="24"/>
        </w:rPr>
        <w:t>experiences</w:t>
      </w:r>
      <w:r w:rsidR="00DC1D9A">
        <w:rPr>
          <w:szCs w:val="24"/>
        </w:rPr>
        <w:t xml:space="preserve">). </w:t>
      </w:r>
      <w:r w:rsidR="00E42073">
        <w:rPr>
          <w:szCs w:val="24"/>
        </w:rPr>
        <w:t>T</w:t>
      </w:r>
      <w:r w:rsidR="00EA7DB5" w:rsidRPr="008C7178">
        <w:rPr>
          <w:szCs w:val="24"/>
        </w:rPr>
        <w:t xml:space="preserve">wo hypotheses-blind raters classified each observation’s strategy description </w:t>
      </w:r>
      <w:r w:rsidR="006117C7">
        <w:rPr>
          <w:szCs w:val="24"/>
        </w:rPr>
        <w:t xml:space="preserve">in Study 1 </w:t>
      </w:r>
      <w:r w:rsidR="00EA7DB5" w:rsidRPr="008C7178">
        <w:rPr>
          <w:szCs w:val="24"/>
        </w:rPr>
        <w:t xml:space="preserve">into one or more strategy categories: Reappraisal, Distraction, </w:t>
      </w:r>
      <w:r w:rsidR="00DA5661">
        <w:rPr>
          <w:szCs w:val="24"/>
        </w:rPr>
        <w:t xml:space="preserve">Suppression, </w:t>
      </w:r>
      <w:r w:rsidR="00EA7DB5" w:rsidRPr="008C7178">
        <w:rPr>
          <w:szCs w:val="24"/>
        </w:rPr>
        <w:t xml:space="preserve">a combination of the </w:t>
      </w:r>
      <w:r w:rsidR="00DA5661">
        <w:rPr>
          <w:szCs w:val="24"/>
        </w:rPr>
        <w:t>three</w:t>
      </w:r>
      <w:r w:rsidR="00EA7DB5" w:rsidRPr="008C7178">
        <w:rPr>
          <w:szCs w:val="24"/>
        </w:rPr>
        <w:t>, or none of the above (IRR Agreement = 0.877).</w:t>
      </w:r>
      <w:r w:rsidR="00E42073">
        <w:rPr>
          <w:szCs w:val="24"/>
        </w:rPr>
        <w:t xml:space="preserve"> Situation Modification and Selection were excluded due to the infrequency of their use. </w:t>
      </w:r>
      <w:r w:rsidR="00DA5661">
        <w:rPr>
          <w:szCs w:val="24"/>
        </w:rPr>
        <w:t xml:space="preserve">Suppression was </w:t>
      </w:r>
      <w:r w:rsidR="00E42073">
        <w:rPr>
          <w:szCs w:val="24"/>
        </w:rPr>
        <w:t xml:space="preserve">also used infrequently in Study </w:t>
      </w:r>
      <w:proofErr w:type="gramStart"/>
      <w:r w:rsidR="00E42073">
        <w:rPr>
          <w:szCs w:val="24"/>
        </w:rPr>
        <w:t xml:space="preserve">1, </w:t>
      </w:r>
      <w:r w:rsidR="00A10180">
        <w:rPr>
          <w:szCs w:val="24"/>
        </w:rPr>
        <w:t>but</w:t>
      </w:r>
      <w:proofErr w:type="gramEnd"/>
      <w:r w:rsidR="00A10180">
        <w:rPr>
          <w:szCs w:val="24"/>
        </w:rPr>
        <w:t xml:space="preserve"> was </w:t>
      </w:r>
      <w:r w:rsidR="00500583">
        <w:rPr>
          <w:szCs w:val="24"/>
        </w:rPr>
        <w:t xml:space="preserve">categorized </w:t>
      </w:r>
      <w:r w:rsidR="00E42073">
        <w:rPr>
          <w:szCs w:val="24"/>
        </w:rPr>
        <w:t xml:space="preserve">by </w:t>
      </w:r>
      <w:r w:rsidR="00A10180">
        <w:rPr>
          <w:szCs w:val="24"/>
        </w:rPr>
        <w:t xml:space="preserve">Study 1 </w:t>
      </w:r>
      <w:r w:rsidR="00E42073">
        <w:rPr>
          <w:szCs w:val="24"/>
        </w:rPr>
        <w:t>raters due</w:t>
      </w:r>
      <w:r w:rsidR="00DA5661">
        <w:rPr>
          <w:szCs w:val="24"/>
        </w:rPr>
        <w:t xml:space="preserve"> to its </w:t>
      </w:r>
      <w:r w:rsidR="00A10180">
        <w:rPr>
          <w:szCs w:val="24"/>
        </w:rPr>
        <w:t xml:space="preserve">large </w:t>
      </w:r>
      <w:r w:rsidR="00E42073">
        <w:rPr>
          <w:szCs w:val="24"/>
        </w:rPr>
        <w:t>presence</w:t>
      </w:r>
      <w:r w:rsidR="00DA5661">
        <w:rPr>
          <w:szCs w:val="24"/>
        </w:rPr>
        <w:t xml:space="preserve"> within the </w:t>
      </w:r>
      <w:r w:rsidR="00A10180">
        <w:rPr>
          <w:szCs w:val="24"/>
        </w:rPr>
        <w:t xml:space="preserve">broader </w:t>
      </w:r>
      <w:r w:rsidR="00DA5661">
        <w:rPr>
          <w:szCs w:val="24"/>
        </w:rPr>
        <w:t>literature</w:t>
      </w:r>
      <w:r w:rsidR="00E42073">
        <w:rPr>
          <w:szCs w:val="24"/>
        </w:rPr>
        <w:t>.</w:t>
      </w:r>
      <w:r w:rsidR="00EA7DB5">
        <w:rPr>
          <w:szCs w:val="24"/>
        </w:rPr>
        <w:t xml:space="preserve"> </w:t>
      </w:r>
      <w:proofErr w:type="gramStart"/>
      <w:r w:rsidR="00EA7DB5" w:rsidRPr="008C7178">
        <w:rPr>
          <w:szCs w:val="24"/>
        </w:rPr>
        <w:t>Raters</w:t>
      </w:r>
      <w:proofErr w:type="gramEnd"/>
      <w:r w:rsidR="00EA7DB5" w:rsidRPr="008C7178">
        <w:rPr>
          <w:szCs w:val="24"/>
        </w:rPr>
        <w:t xml:space="preserve"> were undergraduate research assistants who were trained using the same methodology described in </w:t>
      </w:r>
      <w:r w:rsidR="006117C7">
        <w:rPr>
          <w:szCs w:val="24"/>
        </w:rPr>
        <w:t>the p</w:t>
      </w:r>
      <w:r w:rsidR="005F2875">
        <w:rPr>
          <w:szCs w:val="24"/>
        </w:rPr>
        <w:t>reliminary</w:t>
      </w:r>
      <w:r w:rsidR="006117C7">
        <w:rPr>
          <w:szCs w:val="24"/>
        </w:rPr>
        <w:t xml:space="preserve"> </w:t>
      </w:r>
      <w:proofErr w:type="gramStart"/>
      <w:r w:rsidR="006117C7">
        <w:rPr>
          <w:szCs w:val="24"/>
        </w:rPr>
        <w:t>study</w:t>
      </w:r>
      <w:r w:rsidR="00500583">
        <w:rPr>
          <w:szCs w:val="24"/>
        </w:rPr>
        <w:t>, but</w:t>
      </w:r>
      <w:proofErr w:type="gramEnd"/>
      <w:r w:rsidR="00500583">
        <w:rPr>
          <w:szCs w:val="24"/>
        </w:rPr>
        <w:t xml:space="preserve"> were not the same raters from the p</w:t>
      </w:r>
      <w:r w:rsidR="005F2875">
        <w:rPr>
          <w:szCs w:val="24"/>
        </w:rPr>
        <w:t>reliminary</w:t>
      </w:r>
      <w:r w:rsidR="00500583">
        <w:rPr>
          <w:szCs w:val="24"/>
        </w:rPr>
        <w:t xml:space="preserve"> study</w:t>
      </w:r>
      <w:r w:rsidR="00EA7DB5" w:rsidRPr="008C7178">
        <w:rPr>
          <w:szCs w:val="24"/>
        </w:rPr>
        <w:t>.</w:t>
      </w:r>
      <w:r w:rsidR="006117C7">
        <w:rPr>
          <w:szCs w:val="24"/>
        </w:rPr>
        <w:t xml:space="preserve"> The</w:t>
      </w:r>
      <w:r w:rsidR="0077631A">
        <w:rPr>
          <w:szCs w:val="24"/>
        </w:rPr>
        <w:t xml:space="preserve"> training materials </w:t>
      </w:r>
      <w:r w:rsidR="004D4566">
        <w:rPr>
          <w:szCs w:val="24"/>
        </w:rPr>
        <w:t xml:space="preserve">and instructions </w:t>
      </w:r>
      <w:r w:rsidR="0077631A">
        <w:rPr>
          <w:szCs w:val="24"/>
        </w:rPr>
        <w:t xml:space="preserve">generated for this purpose </w:t>
      </w:r>
      <w:r w:rsidR="004D4566">
        <w:rPr>
          <w:szCs w:val="24"/>
        </w:rPr>
        <w:t>have been made</w:t>
      </w:r>
      <w:r w:rsidR="0077631A">
        <w:rPr>
          <w:szCs w:val="24"/>
        </w:rPr>
        <w:t xml:space="preserve"> available</w:t>
      </w:r>
      <w:r w:rsidR="004D4566">
        <w:rPr>
          <w:szCs w:val="24"/>
        </w:rPr>
        <w:t xml:space="preserve"> within our OSF repository (</w:t>
      </w:r>
      <w:r w:rsidR="004D4566">
        <w:rPr>
          <w:i/>
          <w:iCs/>
          <w:szCs w:val="24"/>
        </w:rPr>
        <w:t xml:space="preserve">See </w:t>
      </w:r>
      <w:r w:rsidR="004D4566" w:rsidRPr="004D4566">
        <w:rPr>
          <w:b/>
          <w:szCs w:val="24"/>
        </w:rPr>
        <w:t>Open Practices</w:t>
      </w:r>
      <w:r w:rsidR="004D4566">
        <w:rPr>
          <w:szCs w:val="24"/>
        </w:rPr>
        <w:t>).</w:t>
      </w:r>
    </w:p>
    <w:p w14:paraId="22F08D71" w14:textId="790E2454" w:rsidR="00A76031" w:rsidRPr="00A76031" w:rsidRDefault="00A76031" w:rsidP="000967D7">
      <w:pPr>
        <w:spacing w:after="0" w:line="480" w:lineRule="auto"/>
        <w:ind w:left="0" w:firstLine="720"/>
        <w:rPr>
          <w:szCs w:val="24"/>
        </w:rPr>
      </w:pPr>
      <w:ins w:id="163" w:author="Billy Mitchell" w:date="2024-07-12T23:28:00Z" w16du:dateUtc="2024-07-13T03:28:00Z">
        <w:r w:rsidRPr="00A76031">
          <w:rPr>
            <w:b/>
            <w:bCs/>
            <w:szCs w:val="24"/>
            <w:rPrChange w:id="164" w:author="Billy Mitchell" w:date="2024-07-12T23:28:00Z" w16du:dateUtc="2024-07-13T03:28:00Z">
              <w:rPr>
                <w:szCs w:val="24"/>
              </w:rPr>
            </w:rPrChange>
          </w:rPr>
          <w:lastRenderedPageBreak/>
          <w:t xml:space="preserve">Event </w:t>
        </w:r>
        <w:r>
          <w:rPr>
            <w:b/>
            <w:bCs/>
            <w:szCs w:val="24"/>
          </w:rPr>
          <w:t xml:space="preserve">Location </w:t>
        </w:r>
        <w:r w:rsidRPr="00A76031">
          <w:rPr>
            <w:b/>
            <w:bCs/>
            <w:szCs w:val="24"/>
            <w:rPrChange w:id="165" w:author="Billy Mitchell" w:date="2024-07-12T23:28:00Z" w16du:dateUtc="2024-07-13T03:28:00Z">
              <w:rPr>
                <w:szCs w:val="24"/>
              </w:rPr>
            </w:rPrChange>
          </w:rPr>
          <w:t>Coding.</w:t>
        </w:r>
        <w:r>
          <w:rPr>
            <w:b/>
            <w:bCs/>
            <w:szCs w:val="24"/>
          </w:rPr>
          <w:t xml:space="preserve"> </w:t>
        </w:r>
      </w:ins>
      <w:ins w:id="166" w:author="Billy Mitchell" w:date="2024-07-12T23:29:00Z" w16du:dateUtc="2024-07-13T03:29:00Z">
        <w:r w:rsidRPr="00A76031">
          <w:rPr>
            <w:szCs w:val="24"/>
            <w:rPrChange w:id="167" w:author="Billy Mitchell" w:date="2024-07-12T23:29:00Z" w16du:dateUtc="2024-07-13T03:29:00Z">
              <w:rPr>
                <w:b/>
                <w:bCs/>
                <w:szCs w:val="24"/>
              </w:rPr>
            </w:rPrChange>
          </w:rPr>
          <w:t xml:space="preserve">Prior </w:t>
        </w:r>
        <w:r>
          <w:rPr>
            <w:szCs w:val="24"/>
          </w:rPr>
          <w:t xml:space="preserve">to launching our study, </w:t>
        </w:r>
      </w:ins>
      <w:ins w:id="168" w:author="Billy Mitchell" w:date="2024-07-12T23:30:00Z" w16du:dateUtc="2024-07-13T03:30:00Z">
        <w:r>
          <w:rPr>
            <w:szCs w:val="24"/>
          </w:rPr>
          <w:t>a key</w:t>
        </w:r>
      </w:ins>
      <w:ins w:id="169" w:author="Billy Mitchell" w:date="2024-07-12T23:32:00Z" w16du:dateUtc="2024-07-13T03:32:00Z">
        <w:r w:rsidR="005B1AD8">
          <w:rPr>
            <w:szCs w:val="24"/>
          </w:rPr>
          <w:t xml:space="preserve"> was </w:t>
        </w:r>
      </w:ins>
      <w:ins w:id="170" w:author="Billy Mitchell" w:date="2024-07-12T23:33:00Z" w16du:dateUtc="2024-07-13T03:33:00Z">
        <w:r w:rsidR="005B1AD8">
          <w:rPr>
            <w:szCs w:val="24"/>
          </w:rPr>
          <w:t>generated by research staff</w:t>
        </w:r>
      </w:ins>
      <w:ins w:id="171" w:author="Billy Mitchell" w:date="2024-07-12T23:30:00Z" w16du:dateUtc="2024-07-13T03:30:00Z">
        <w:r>
          <w:rPr>
            <w:szCs w:val="24"/>
          </w:rPr>
          <w:t xml:space="preserve"> documenting </w:t>
        </w:r>
        <w:proofErr w:type="gramStart"/>
        <w:r>
          <w:rPr>
            <w:szCs w:val="24"/>
          </w:rPr>
          <w:t>all of</w:t>
        </w:r>
        <w:proofErr w:type="gramEnd"/>
        <w:r>
          <w:rPr>
            <w:szCs w:val="24"/>
          </w:rPr>
          <w:t xml:space="preserve"> the unique events contained within the haunted house, </w:t>
        </w:r>
      </w:ins>
      <w:ins w:id="172" w:author="Billy Mitchell" w:date="2024-07-12T23:31:00Z" w16du:dateUtc="2024-07-13T03:31:00Z">
        <w:r>
          <w:rPr>
            <w:szCs w:val="24"/>
          </w:rPr>
          <w:t>including descriptions</w:t>
        </w:r>
      </w:ins>
      <w:ins w:id="173" w:author="Billy Mitchell" w:date="2024-07-12T23:32:00Z" w16du:dateUtc="2024-07-13T03:32:00Z">
        <w:r>
          <w:rPr>
            <w:szCs w:val="24"/>
          </w:rPr>
          <w:t>, temporal order,</w:t>
        </w:r>
      </w:ins>
      <w:ins w:id="174" w:author="Billy Mitchell" w:date="2024-07-12T23:31:00Z" w16du:dateUtc="2024-07-13T03:31:00Z">
        <w:r>
          <w:rPr>
            <w:szCs w:val="24"/>
          </w:rPr>
          <w:t xml:space="preserve"> and the approximate locations of each event.</w:t>
        </w:r>
      </w:ins>
      <w:ins w:id="175" w:author="Billy Mitchell" w:date="2024-07-12T23:33:00Z" w16du:dateUtc="2024-07-13T03:33:00Z">
        <w:r w:rsidR="005B1AD8">
          <w:rPr>
            <w:szCs w:val="24"/>
          </w:rPr>
          <w:t xml:space="preserve"> </w:t>
        </w:r>
      </w:ins>
      <w:ins w:id="176" w:author="Billy Mitchell" w:date="2024-07-12T23:34:00Z" w16du:dateUtc="2024-07-13T03:34:00Z">
        <w:r w:rsidR="005B1AD8">
          <w:rPr>
            <w:szCs w:val="24"/>
          </w:rPr>
          <w:t xml:space="preserve">This key was used as a reference by two </w:t>
        </w:r>
      </w:ins>
      <w:ins w:id="177" w:author="Billy Mitchell" w:date="2024-07-12T23:35:00Z" w16du:dateUtc="2024-07-13T03:35:00Z">
        <w:r w:rsidR="005B1AD8">
          <w:rPr>
            <w:szCs w:val="24"/>
          </w:rPr>
          <w:t xml:space="preserve">additional </w:t>
        </w:r>
      </w:ins>
      <w:ins w:id="178" w:author="Billy Mitchell" w:date="2024-07-12T23:34:00Z" w16du:dateUtc="2024-07-13T03:34:00Z">
        <w:r w:rsidR="005B1AD8">
          <w:rPr>
            <w:szCs w:val="24"/>
          </w:rPr>
          <w:t>hypothesi</w:t>
        </w:r>
      </w:ins>
      <w:ins w:id="179" w:author="Billy Mitchell" w:date="2024-07-12T23:35:00Z" w16du:dateUtc="2024-07-13T03:35:00Z">
        <w:r w:rsidR="005B1AD8">
          <w:rPr>
            <w:szCs w:val="24"/>
          </w:rPr>
          <w:t xml:space="preserve">s-blind independent raters who had not experienced the haunted house to identify the approximate locations of each event </w:t>
        </w:r>
      </w:ins>
      <w:ins w:id="180" w:author="Billy Mitchell" w:date="2024-07-12T23:36:00Z" w16du:dateUtc="2024-07-13T03:36:00Z">
        <w:r w:rsidR="005B1AD8">
          <w:rPr>
            <w:szCs w:val="24"/>
          </w:rPr>
          <w:t>reported</w:t>
        </w:r>
      </w:ins>
      <w:ins w:id="181" w:author="Billy Mitchell" w:date="2024-07-12T23:35:00Z" w16du:dateUtc="2024-07-13T03:35:00Z">
        <w:r w:rsidR="005B1AD8">
          <w:rPr>
            <w:szCs w:val="24"/>
          </w:rPr>
          <w:t xml:space="preserve"> by participants </w:t>
        </w:r>
      </w:ins>
      <w:ins w:id="182" w:author="Billy Mitchell" w:date="2024-07-12T23:36:00Z" w16du:dateUtc="2024-07-13T03:36:00Z">
        <w:r w:rsidR="005B1AD8">
          <w:rPr>
            <w:szCs w:val="24"/>
          </w:rPr>
          <w:t>using the detailed descriptions that they provided</w:t>
        </w:r>
      </w:ins>
      <w:ins w:id="183" w:author="Billy Mitchell" w:date="2024-07-12T23:37:00Z" w16du:dateUtc="2024-07-13T03:37:00Z">
        <w:r w:rsidR="005B1AD8">
          <w:rPr>
            <w:szCs w:val="24"/>
          </w:rPr>
          <w:t xml:space="preserve">. Each event was labeled as occurring either within one of the four sections or as “not applicable” in cases of high </w:t>
        </w:r>
      </w:ins>
      <w:ins w:id="184" w:author="Billy Mitchell" w:date="2024-07-12T23:38:00Z" w16du:dateUtc="2024-07-13T03:38:00Z">
        <w:r w:rsidR="005B1AD8">
          <w:rPr>
            <w:szCs w:val="24"/>
          </w:rPr>
          <w:t xml:space="preserve">ambiguity. The </w:t>
        </w:r>
      </w:ins>
      <w:ins w:id="185" w:author="Billy Mitchell" w:date="2024-07-12T23:42:00Z" w16du:dateUtc="2024-07-13T03:42:00Z">
        <w:r w:rsidR="0032126A">
          <w:rPr>
            <w:szCs w:val="24"/>
          </w:rPr>
          <w:t xml:space="preserve">training and </w:t>
        </w:r>
      </w:ins>
      <w:ins w:id="186" w:author="Billy Mitchell" w:date="2024-07-12T23:38:00Z" w16du:dateUtc="2024-07-13T03:38:00Z">
        <w:r w:rsidR="005B1AD8">
          <w:rPr>
            <w:szCs w:val="24"/>
          </w:rPr>
          <w:t>rating process</w:t>
        </w:r>
      </w:ins>
      <w:ins w:id="187" w:author="Billy Mitchell" w:date="2024-07-12T23:39:00Z" w16du:dateUtc="2024-07-13T03:39:00Z">
        <w:r w:rsidR="005B1AD8">
          <w:rPr>
            <w:szCs w:val="24"/>
          </w:rPr>
          <w:t xml:space="preserve"> otherwise mirrored the procedure outlined for strategy usage coding. </w:t>
        </w:r>
      </w:ins>
      <w:proofErr w:type="gramStart"/>
      <w:ins w:id="188" w:author="Billy Mitchell" w:date="2024-07-12T23:43:00Z" w16du:dateUtc="2024-07-13T03:43:00Z">
        <w:r w:rsidR="0032126A">
          <w:rPr>
            <w:szCs w:val="24"/>
          </w:rPr>
          <w:t>Agreement</w:t>
        </w:r>
        <w:proofErr w:type="gramEnd"/>
        <w:r w:rsidR="0032126A">
          <w:rPr>
            <w:szCs w:val="24"/>
          </w:rPr>
          <w:t xml:space="preserve"> between raters was high (IRR = 0.91</w:t>
        </w:r>
      </w:ins>
      <w:ins w:id="189" w:author="Billy Mitchell" w:date="2024-07-12T23:44:00Z" w16du:dateUtc="2024-07-13T03:44:00Z">
        <w:r w:rsidR="0032126A">
          <w:rPr>
            <w:szCs w:val="24"/>
          </w:rPr>
          <w:t>8).</w:t>
        </w:r>
      </w:ins>
    </w:p>
    <w:p w14:paraId="75013AA1" w14:textId="02DCF2F0" w:rsidR="00425004" w:rsidRPr="008C7178" w:rsidRDefault="00B720B2" w:rsidP="000967D7">
      <w:pPr>
        <w:spacing w:after="0" w:line="480" w:lineRule="auto"/>
        <w:ind w:left="0" w:firstLine="0"/>
        <w:rPr>
          <w:szCs w:val="24"/>
        </w:rPr>
      </w:pPr>
      <w:r w:rsidRPr="008C7178">
        <w:rPr>
          <w:szCs w:val="24"/>
        </w:rPr>
        <w:t xml:space="preserve"> </w:t>
      </w:r>
      <w:r w:rsidR="00654027">
        <w:rPr>
          <w:szCs w:val="24"/>
        </w:rPr>
        <w:tab/>
      </w:r>
      <w:r w:rsidRPr="008C7178">
        <w:rPr>
          <w:b/>
          <w:szCs w:val="24"/>
        </w:rPr>
        <w:t>Questionnaire response processing and coding</w:t>
      </w:r>
      <w:r w:rsidRPr="008C7178">
        <w:rPr>
          <w:szCs w:val="24"/>
        </w:rPr>
        <w:t>. Emotion responses were processed by: 1) removing entries</w:t>
      </w:r>
      <w:r w:rsidR="008C7178">
        <w:rPr>
          <w:szCs w:val="24"/>
        </w:rPr>
        <w:t xml:space="preserve"> </w:t>
      </w:r>
      <w:r w:rsidRPr="008C7178">
        <w:rPr>
          <w:szCs w:val="24"/>
        </w:rPr>
        <w:t>lacking intelligible affective information (e.g., “-“, “nothing”, “idk man”), 2) removing unnecessary punctuation,</w:t>
      </w:r>
      <w:r w:rsidR="008C7178">
        <w:rPr>
          <w:szCs w:val="24"/>
        </w:rPr>
        <w:t xml:space="preserve"> </w:t>
      </w:r>
      <w:r w:rsidRPr="008C7178">
        <w:rPr>
          <w:szCs w:val="24"/>
        </w:rPr>
        <w:t>hyphenation, and qualitative modifiers (e.g., “very sad” becomes “sad”, 3) spli</w:t>
      </w:r>
      <w:r w:rsidR="008C7178">
        <w:rPr>
          <w:szCs w:val="24"/>
        </w:rPr>
        <w:t xml:space="preserve">tting compound emotion response </w:t>
      </w:r>
      <w:r w:rsidRPr="008C7178">
        <w:rPr>
          <w:szCs w:val="24"/>
        </w:rPr>
        <w:t>(e.g., “sad / angry” becomes “sad” and “angry”, 4) correcting spelling errors a</w:t>
      </w:r>
      <w:r w:rsidR="008C7178">
        <w:rPr>
          <w:szCs w:val="24"/>
        </w:rPr>
        <w:t xml:space="preserve">ccording to the top suggestions </w:t>
      </w:r>
      <w:r w:rsidRPr="008C7178">
        <w:rPr>
          <w:szCs w:val="24"/>
        </w:rPr>
        <w:t>recommended by R’s native spell checking software, 5) lemmatization (e.g., “annoyance”, “annoying”, and</w:t>
      </w:r>
      <w:r w:rsidR="008C7178">
        <w:rPr>
          <w:szCs w:val="24"/>
        </w:rPr>
        <w:t xml:space="preserve"> </w:t>
      </w:r>
      <w:r w:rsidRPr="008C7178">
        <w:rPr>
          <w:szCs w:val="24"/>
        </w:rPr>
        <w:t>“annoyed” become “annoy”</w:t>
      </w:r>
      <w:r w:rsidR="00A10180">
        <w:rPr>
          <w:szCs w:val="24"/>
        </w:rPr>
        <w:t>)</w:t>
      </w:r>
      <w:r w:rsidRPr="008C7178">
        <w:rPr>
          <w:szCs w:val="24"/>
        </w:rPr>
        <w:t xml:space="preserve">. These modified emotion responses were then merged with the NRC lexicon which contains over 20,000 English emotion words human rated by valence, arousal, and dominance </w:t>
      </w:r>
      <w:r w:rsidR="0047236C">
        <w:rPr>
          <w:szCs w:val="24"/>
        </w:rPr>
        <w:fldChar w:fldCharType="begin"/>
      </w:r>
      <w:r w:rsidR="008F145E">
        <w:rPr>
          <w:szCs w:val="24"/>
        </w:rPr>
        <w:instrText xml:space="preserve"> ADDIN ZOTERO_ITEM CSL_CITATION {"citationID":"HnGui7b0","properties":{"formattedCitation":"(Mohammad, 2018)","plainCitation":"(Mohammad, 2018)","noteIndex":0},"citationItems":[{"id":2568,"uris":["http://zotero.org/users/6239255/items/564VCCHQ"],"itemData":{"id":2568,"type":"paper-conference","abstract":"Words play a central role in language and thought. Factor analysis studies have shown that the primary dimensions of meaning are valence, arousal, and dominance (VAD). We present the NRC VAD Lexicon, which has human ratings of valence, arousal, and dominance for more than 20,000 English words. We use Best–Worst Scaling to obtain ﬁne-grained scores and address issues of annotation consistency that plague traditional rating scale methods of annotation. We show that the ratings obtained are vastly more reliable than those in existing lexicons. We also show that there exist statistically signiﬁcant differences in the shared understanding of valence, arousal, and dominance across demographic variables such as age, gender, and personality.","container-title":"Proceedings of the 56th Annual Meeting of the Association for Computational Linguistics (Volume 1: Long Papers)","DOI":"10.18653/v1/P18-1017","event-place":"Melbourne, Australia","event-title":"Proceedings of the 56th Annual Meeting of the Association for Computational Linguistics (Volume 1: Long Papers)","language":"en","page":"174-184","publisher":"Association for Computational Linguistics","publisher-place":"Melbourne, Australia","source":"DOI.org (Crossref)","title":"Obtaining Reliable Human Ratings of Valence, Arousal, and Dominance for 20,000 English Words","URL":"http://aclweb.org/anthology/P18-1017","author":[{"family":"Mohammad","given":"Saif"}],"accessed":{"date-parts":[["2022",6,24]]},"issued":{"date-parts":[["2018"]]}}}],"schema":"https://github.com/citation-style-language/schema/raw/master/csl-citation.json"} </w:instrText>
      </w:r>
      <w:r w:rsidR="0047236C">
        <w:rPr>
          <w:szCs w:val="24"/>
        </w:rPr>
        <w:fldChar w:fldCharType="separate"/>
      </w:r>
      <w:r w:rsidR="000E4249" w:rsidRPr="000E4249">
        <w:t>(Mohammad, 2018)</w:t>
      </w:r>
      <w:r w:rsidR="0047236C">
        <w:rPr>
          <w:szCs w:val="24"/>
        </w:rPr>
        <w:fldChar w:fldCharType="end"/>
      </w:r>
      <w:r w:rsidR="0047236C">
        <w:rPr>
          <w:szCs w:val="24"/>
        </w:rPr>
        <w:t>.</w:t>
      </w:r>
      <w:r w:rsidRPr="008C7178">
        <w:rPr>
          <w:szCs w:val="24"/>
        </w:rPr>
        <w:t xml:space="preserve"> Valence was determined using NRC lexicon valence scores. Observations without an associated NRC lexicon entry were dropped due to lack of valence data.  </w:t>
      </w:r>
    </w:p>
    <w:p w14:paraId="6F52BF19" w14:textId="76498660" w:rsidR="0057698D" w:rsidRDefault="0099482C" w:rsidP="000967D7">
      <w:pPr>
        <w:spacing w:after="0" w:line="480" w:lineRule="auto"/>
        <w:ind w:left="0" w:firstLine="720"/>
        <w:rPr>
          <w:ins w:id="190" w:author="Billy Mitchell" w:date="2024-07-12T23:21:00Z" w16du:dateUtc="2024-07-13T03:21:00Z"/>
          <w:szCs w:val="24"/>
        </w:rPr>
      </w:pPr>
      <w:r>
        <w:rPr>
          <w:b/>
          <w:bCs/>
          <w:szCs w:val="24"/>
        </w:rPr>
        <w:t xml:space="preserve">Analysis. </w:t>
      </w:r>
      <w:r w:rsidR="00B720B2" w:rsidRPr="008C7178">
        <w:rPr>
          <w:szCs w:val="24"/>
        </w:rPr>
        <w:t xml:space="preserve">To explore our primary question, the effect of emotional intensity upon regulatory strategy usage, we specified mixed effect binary logistic regressions accounting for the random effect of participants using the “lme4” package </w:t>
      </w:r>
      <w:r w:rsidR="0047236C">
        <w:rPr>
          <w:szCs w:val="24"/>
        </w:rPr>
        <w:fldChar w:fldCharType="begin"/>
      </w:r>
      <w:r w:rsidR="008F145E">
        <w:rPr>
          <w:szCs w:val="24"/>
        </w:rPr>
        <w:instrText xml:space="preserve"> ADDIN ZOTERO_ITEM CSL_CITATION {"citationID":"9YLfZvIQ","properties":{"formattedCitation":"(Bates et al., 2015)","plainCitation":"(Bates et al., 2015)","noteIndex":0},"citationItems":[{"id":1658,"uris":["http://zotero.org/users/6239255/items/Z7A3NCR9"],"itemData":{"id":1658,"type":"article-journal","container-title":"Journal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sidR="0047236C">
        <w:rPr>
          <w:szCs w:val="24"/>
        </w:rPr>
        <w:fldChar w:fldCharType="separate"/>
      </w:r>
      <w:r w:rsidR="000E4249" w:rsidRPr="000E4249">
        <w:t>(Bates et al., 2015)</w:t>
      </w:r>
      <w:r w:rsidR="0047236C">
        <w:rPr>
          <w:szCs w:val="24"/>
        </w:rPr>
        <w:fldChar w:fldCharType="end"/>
      </w:r>
      <w:r w:rsidR="00B720B2" w:rsidRPr="008C7178">
        <w:rPr>
          <w:szCs w:val="24"/>
        </w:rPr>
        <w:t xml:space="preserve"> in R </w:t>
      </w:r>
      <w:r w:rsidR="0047236C">
        <w:rPr>
          <w:szCs w:val="24"/>
        </w:rPr>
        <w:fldChar w:fldCharType="begin"/>
      </w:r>
      <w:r w:rsidR="008F145E">
        <w:rPr>
          <w:szCs w:val="24"/>
        </w:rPr>
        <w:instrText xml:space="preserve"> ADDIN ZOTERO_ITEM CSL_CITATION {"citationID":"9E0z0hZ0","properties":{"formattedCitation":"(R Core Team, 2022)","plainCitation":"(R Core Team, 2022)","noteIndex":0},"citationItems":[{"id":1391,"uris":["http://zotero.org/users/6239255/items/GVI8ZWGN"],"itemData":{"id":1391,"type":"software","event-place":"Vienna,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0047236C">
        <w:rPr>
          <w:szCs w:val="24"/>
        </w:rPr>
        <w:fldChar w:fldCharType="separate"/>
      </w:r>
      <w:r w:rsidR="000E4249" w:rsidRPr="000E4249">
        <w:t xml:space="preserve">(R Core Team, </w:t>
      </w:r>
      <w:r w:rsidR="000E4249" w:rsidRPr="000E4249">
        <w:lastRenderedPageBreak/>
        <w:t>2022)</w:t>
      </w:r>
      <w:r w:rsidR="0047236C">
        <w:rPr>
          <w:szCs w:val="24"/>
        </w:rPr>
        <w:fldChar w:fldCharType="end"/>
      </w:r>
      <w:r w:rsidR="00B720B2" w:rsidRPr="008C7178">
        <w:rPr>
          <w:szCs w:val="24"/>
        </w:rPr>
        <w:t xml:space="preserve"> and followed an information theoretic approach via AIC comparison</w:t>
      </w:r>
      <w:r w:rsidR="004737B7">
        <w:rPr>
          <w:szCs w:val="24"/>
        </w:rPr>
        <w:t>, which prioritizes</w:t>
      </w:r>
      <w:r w:rsidR="00AE7341">
        <w:rPr>
          <w:szCs w:val="24"/>
        </w:rPr>
        <w:t xml:space="preserve"> model</w:t>
      </w:r>
      <w:r w:rsidR="004737B7">
        <w:rPr>
          <w:szCs w:val="24"/>
        </w:rPr>
        <w:t xml:space="preserve"> parsimony and penalizes models with excessive variables</w:t>
      </w:r>
      <w:r w:rsidR="00B720B2" w:rsidRPr="008C7178">
        <w:rPr>
          <w:szCs w:val="24"/>
        </w:rPr>
        <w:t>.</w:t>
      </w:r>
      <w:r w:rsidR="00EA7D18">
        <w:rPr>
          <w:szCs w:val="24"/>
        </w:rPr>
        <w:t xml:space="preserve"> </w:t>
      </w:r>
    </w:p>
    <w:p w14:paraId="5A40552E" w14:textId="68132061" w:rsidR="0057698D" w:rsidRPr="00C05F02" w:rsidRDefault="00E77A87" w:rsidP="00C05F02">
      <w:pPr>
        <w:spacing w:after="0" w:line="480" w:lineRule="auto"/>
        <w:ind w:left="0" w:firstLine="720"/>
        <w:rPr>
          <w:ins w:id="191" w:author="Billy Mitchell" w:date="2024-07-12T23:21:00Z" w16du:dateUtc="2024-07-13T03:21:00Z"/>
        </w:rPr>
      </w:pPr>
      <w:ins w:id="192" w:author="Billy Mitchell" w:date="2024-07-12T23:00:00Z" w16du:dateUtc="2024-07-13T03:00:00Z">
        <w:r>
          <w:rPr>
            <w:szCs w:val="24"/>
          </w:rPr>
          <w:t>This observational approach, using the idio</w:t>
        </w:r>
      </w:ins>
      <w:ins w:id="193" w:author="Billy Mitchell" w:date="2024-07-26T01:12:00Z" w16du:dateUtc="2024-07-26T05:12:00Z">
        <w:r w:rsidR="00A30191">
          <w:rPr>
            <w:szCs w:val="24"/>
          </w:rPr>
          <w:t>graphic</w:t>
        </w:r>
      </w:ins>
      <w:ins w:id="194" w:author="Billy Mitchell" w:date="2024-07-12T23:00:00Z" w16du:dateUtc="2024-07-13T03:00:00Z">
        <w:r>
          <w:rPr>
            <w:szCs w:val="24"/>
          </w:rPr>
          <w:t xml:space="preserve"> self-reported emotional intensity of each subject to predict regulation behaviors, differs substantively from its </w:t>
        </w:r>
        <w:proofErr w:type="gramStart"/>
        <w:r>
          <w:rPr>
            <w:szCs w:val="24"/>
          </w:rPr>
          <w:t>experimentally-controlled</w:t>
        </w:r>
        <w:proofErr w:type="gramEnd"/>
        <w:r>
          <w:rPr>
            <w:szCs w:val="24"/>
          </w:rPr>
          <w:t xml:space="preserve"> predecessors, which generally instead manipulate emotion using standardized stimuli sets and use the standardized intensity of each stimulus as the predictor of strategy choice rather than the intensity subjects experienced. Such an approach assumes that, over a sufficiently large sample, the average experienced intensity of any given stimulus will match the standardized value for that stimulus. In exchange for making this assumption, researchers </w:t>
        </w:r>
      </w:ins>
      <w:ins w:id="195" w:author="Billy Mitchell" w:date="2024-07-12T23:02:00Z" w16du:dateUtc="2024-07-13T03:02:00Z">
        <w:r w:rsidR="004A023F">
          <w:rPr>
            <w:szCs w:val="24"/>
          </w:rPr>
          <w:t xml:space="preserve">likely </w:t>
        </w:r>
      </w:ins>
      <w:ins w:id="196" w:author="Billy Mitchell" w:date="2024-07-12T23:00:00Z" w16du:dateUtc="2024-07-13T03:00:00Z">
        <w:r>
          <w:rPr>
            <w:szCs w:val="24"/>
          </w:rPr>
          <w:t>reduce potential confounds and are better able to address causality.</w:t>
        </w:r>
      </w:ins>
      <w:ins w:id="197" w:author="Billy Mitchell" w:date="2024-07-12T23:16:00Z" w16du:dateUtc="2024-07-13T03:16:00Z">
        <w:r w:rsidR="0057698D">
          <w:rPr>
            <w:szCs w:val="24"/>
          </w:rPr>
          <w:t xml:space="preserve"> </w:t>
        </w:r>
      </w:ins>
      <w:ins w:id="198" w:author="Billy Mitchell" w:date="2024-07-23T16:35:00Z" w16du:dateUtc="2024-07-23T20:35:00Z">
        <w:r w:rsidR="00466D8D">
          <w:rPr>
            <w:szCs w:val="24"/>
          </w:rPr>
          <w:t>B</w:t>
        </w:r>
        <w:r w:rsidR="00466D8D" w:rsidRPr="00C05F02">
          <w:t xml:space="preserve">y taking </w:t>
        </w:r>
        <w:r w:rsidR="00466D8D">
          <w:t>the</w:t>
        </w:r>
        <w:r w:rsidR="00466D8D" w:rsidRPr="00C05F02">
          <w:t xml:space="preserve"> observational </w:t>
        </w:r>
      </w:ins>
      <w:ins w:id="199" w:author="Billy Mitchell" w:date="2024-07-26T01:16:00Z" w16du:dateUtc="2024-07-26T05:16:00Z">
        <w:r w:rsidR="0012001C">
          <w:t>i</w:t>
        </w:r>
      </w:ins>
      <w:ins w:id="200" w:author="Billy Mitchell" w:date="2024-07-26T01:17:00Z" w16du:dateUtc="2024-07-26T05:17:00Z">
        <w:r w:rsidR="0012001C">
          <w:t xml:space="preserve">diographic </w:t>
        </w:r>
      </w:ins>
      <w:ins w:id="201" w:author="Billy Mitchell" w:date="2024-07-23T16:35:00Z" w16du:dateUtc="2024-07-23T20:35:00Z">
        <w:r w:rsidR="00466D8D" w:rsidRPr="00C05F02">
          <w:t>approach</w:t>
        </w:r>
        <w:r w:rsidR="00466D8D">
          <w:t xml:space="preserve"> </w:t>
        </w:r>
      </w:ins>
      <w:ins w:id="202" w:author="Billy Mitchell" w:date="2024-07-26T01:17:00Z" w16du:dateUtc="2024-07-26T05:17:00Z">
        <w:r w:rsidR="0012001C">
          <w:t xml:space="preserve">that </w:t>
        </w:r>
      </w:ins>
      <w:ins w:id="203" w:author="Billy Mitchell" w:date="2024-07-23T16:35:00Z" w16du:dateUtc="2024-07-23T20:35:00Z">
        <w:r w:rsidR="00466D8D">
          <w:t>we had</w:t>
        </w:r>
        <w:r w:rsidR="00466D8D" w:rsidRPr="00C05F02">
          <w:t>, we</w:t>
        </w:r>
        <w:r w:rsidR="00466D8D">
          <w:t xml:space="preserve"> </w:t>
        </w:r>
        <w:r w:rsidR="00466D8D" w:rsidRPr="00C05F02">
          <w:t>assume that the personal experience</w:t>
        </w:r>
      </w:ins>
      <w:ins w:id="204" w:author="Billy Mitchell" w:date="2024-07-23T16:36:00Z" w16du:dateUtc="2024-07-23T20:36:00Z">
        <w:r w:rsidR="00466D8D">
          <w:t>s</w:t>
        </w:r>
      </w:ins>
      <w:ins w:id="205" w:author="Billy Mitchell" w:date="2024-07-23T16:35:00Z" w16du:dateUtc="2024-07-23T20:35:00Z">
        <w:r w:rsidR="00466D8D" w:rsidRPr="00C05F02">
          <w:t xml:space="preserve"> report</w:t>
        </w:r>
        <w:r w:rsidR="00466D8D">
          <w:t>ed represent</w:t>
        </w:r>
        <w:r w:rsidR="00466D8D" w:rsidRPr="00C05F02">
          <w:t xml:space="preserve"> </w:t>
        </w:r>
      </w:ins>
      <w:ins w:id="206" w:author="Billy Mitchell" w:date="2024-07-26T01:13:00Z" w16du:dateUtc="2024-07-26T05:13:00Z">
        <w:r w:rsidR="00A30191">
          <w:t xml:space="preserve">emotion </w:t>
        </w:r>
      </w:ins>
      <w:ins w:id="207" w:author="Billy Mitchell" w:date="2024-07-23T16:35:00Z" w16du:dateUtc="2024-07-23T20:35:00Z">
        <w:r w:rsidR="00466D8D" w:rsidRPr="00C05F02">
          <w:t>pre-regulation</w:t>
        </w:r>
      </w:ins>
      <w:ins w:id="208" w:author="Billy Mitchell" w:date="2024-07-26T01:14:00Z" w16du:dateUtc="2024-07-26T05:14:00Z">
        <w:r w:rsidR="0012001C">
          <w:t xml:space="preserve">, though it may be the case that </w:t>
        </w:r>
      </w:ins>
      <w:ins w:id="209" w:author="Billy Mitchell" w:date="2024-07-26T01:16:00Z" w16du:dateUtc="2024-07-26T05:16:00Z">
        <w:r w:rsidR="0012001C">
          <w:t>these reports</w:t>
        </w:r>
      </w:ins>
      <w:ins w:id="210" w:author="Billy Mitchell" w:date="2024-07-26T01:14:00Z" w16du:dateUtc="2024-07-26T05:14:00Z">
        <w:r w:rsidR="0012001C">
          <w:t xml:space="preserve"> were </w:t>
        </w:r>
      </w:ins>
      <w:ins w:id="211" w:author="Billy Mitchell" w:date="2024-07-26T01:16:00Z" w16du:dateUtc="2024-07-26T05:16:00Z">
        <w:r w:rsidR="0012001C">
          <w:t xml:space="preserve">also </w:t>
        </w:r>
      </w:ins>
      <w:ins w:id="212" w:author="Billy Mitchell" w:date="2024-07-26T01:14:00Z" w16du:dateUtc="2024-07-26T05:14:00Z">
        <w:r w:rsidR="0012001C">
          <w:t xml:space="preserve">influenced by post-regulation </w:t>
        </w:r>
        <w:proofErr w:type="gramStart"/>
        <w:r w:rsidR="0012001C">
          <w:t>emotion</w:t>
        </w:r>
      </w:ins>
      <w:ins w:id="213" w:author="Billy Mitchell" w:date="2024-07-26T01:16:00Z" w16du:dateUtc="2024-07-26T05:16:00Z">
        <w:r w:rsidR="0012001C">
          <w:t xml:space="preserve"> </w:t>
        </w:r>
      </w:ins>
      <w:ins w:id="214" w:author="Billy Mitchell" w:date="2024-07-23T16:35:00Z" w16du:dateUtc="2024-07-23T20:35:00Z">
        <w:r w:rsidR="00466D8D" w:rsidRPr="00C05F02">
          <w:t>.</w:t>
        </w:r>
      </w:ins>
      <w:proofErr w:type="gramEnd"/>
      <w:ins w:id="215" w:author="Billy Mitchell" w:date="2024-07-26T01:17:00Z" w16du:dateUtc="2024-07-26T05:17:00Z">
        <w:r w:rsidR="0012001C">
          <w:t xml:space="preserve"> While pre- and post-regulation emotion intensities appear highly correlated </w:t>
        </w:r>
      </w:ins>
      <w:r w:rsidR="0012001C">
        <w:fldChar w:fldCharType="begin"/>
      </w:r>
      <w:r w:rsidR="0012001C">
        <w:instrText xml:space="preserve"> ADDIN ZOTERO_ITEM CSL_CITATION {"citationID":"2dDlVlOS","properties":{"formattedCitation":"(Specker et al., 2024)","plainCitation":"(Specker et al., 2024)","noteIndex":0},"citationItems":[{"id":16268,"uris":["http://zotero.org/users/6239255/items/G3EMGA8U"],"itemData":{"id":16268,"type":"article-journal","abstract":"Regulatory selection flexibility—the ability to flexibly choose emotion regulation strategies that are appropriate to dynamic contextual demands—has been theorized as a critical component of adaptive emotional functioning. Despite this, little research has investigated whether individual differences in regulatory selection flexibility influence real-time emotional experiences. The current study aimed to test the effectiveness of regulatory selection flexibility in reducing negative affect while exposed to emotion-eliciting stimuli. Using a behavioral regulatory selection task, participants viewed negative images that differed in emotional intensity and selected between engagement cognitive change (reappraisal) or attentional disengagement (distraction) strategies to manage their emotional responses. Negative affect was rated immediately before and after the regulatory period, to index emotional experience. Greater regulatory selection flexibility was associated with greater reductions in negative affect. Our findings offer preliminary evidence for the immediate psychological benefit of regulatory selection flexibility and highlight some promising avenues for future research.","container-title":"Social Psychological and Personality Science","DOI":"10.1177/19485506231189002","ISSN":"1948-5506, 1948-5514","issue":"5","journalAbbreviation":"Social Psychological and Personality Science","language":"en","page":"561-569","source":"DOI.org (Crossref)","title":"Does Emotion Regulation Flexibility Work? Investigating the Effectiveness of Regulatory Selection Flexibility in Managing Negative Affect","title-short":"Does Emotion Regulation Flexibility Work?","volume":"15","author":[{"family":"Specker","given":"Philippa"},{"family":"Sheppes","given":"Gal"},{"family":"Nickerson","given":"Angela"}],"issued":{"date-parts":[["2024",7]]}}}],"schema":"https://github.com/citation-style-language/schema/raw/master/csl-citation.json"} </w:instrText>
      </w:r>
      <w:r w:rsidR="0012001C">
        <w:fldChar w:fldCharType="separate"/>
      </w:r>
      <w:r w:rsidR="0012001C" w:rsidRPr="0012001C">
        <w:t>(Specker et al., 2024)</w:t>
      </w:r>
      <w:r w:rsidR="0012001C">
        <w:fldChar w:fldCharType="end"/>
      </w:r>
      <w:ins w:id="216" w:author="Billy Mitchell" w:date="2024-07-26T01:17:00Z" w16du:dateUtc="2024-07-26T05:17:00Z">
        <w:r w:rsidR="0012001C">
          <w:t xml:space="preserve">, important differences may be obfuscated. </w:t>
        </w:r>
      </w:ins>
      <w:ins w:id="217" w:author="Billy Mitchell" w:date="2024-07-23T16:37:00Z" w16du:dateUtc="2024-07-23T20:37:00Z">
        <w:r w:rsidR="00466D8D">
          <w:rPr>
            <w:szCs w:val="24"/>
          </w:rPr>
          <w:t xml:space="preserve">By not making the same assumptions as more experimentally controlled studies, our analytic approach seeks a pragmatic understanding of the relationship between intensity and emotion regulation, accepting potential confounds as they may naturally cooccur and aiming to determine whether the relationship exists </w:t>
        </w:r>
      </w:ins>
      <w:ins w:id="218" w:author="Billy Mitchell" w:date="2024-07-26T01:18:00Z" w16du:dateUtc="2024-07-26T05:18:00Z">
        <w:r w:rsidR="0012001C">
          <w:rPr>
            <w:szCs w:val="24"/>
          </w:rPr>
          <w:t>without the degree of experimental control that prior studies established</w:t>
        </w:r>
      </w:ins>
      <w:ins w:id="219" w:author="Billy Mitchell" w:date="2024-07-23T16:37:00Z" w16du:dateUtc="2024-07-23T20:37:00Z">
        <w:r w:rsidR="00466D8D">
          <w:rPr>
            <w:szCs w:val="24"/>
          </w:rPr>
          <w:t>.</w:t>
        </w:r>
      </w:ins>
    </w:p>
    <w:p w14:paraId="6551AD4F" w14:textId="54B26101" w:rsidR="00425004" w:rsidRPr="008C7178" w:rsidRDefault="00EA7D18" w:rsidP="000967D7">
      <w:pPr>
        <w:spacing w:after="0" w:line="480" w:lineRule="auto"/>
        <w:ind w:left="0" w:firstLine="720"/>
        <w:rPr>
          <w:szCs w:val="24"/>
        </w:rPr>
      </w:pPr>
      <w:r>
        <w:rPr>
          <w:szCs w:val="24"/>
        </w:rPr>
        <w:t>All data and scripts used to produce this analysis are publicly available at OSF (</w:t>
      </w:r>
      <w:r>
        <w:rPr>
          <w:i/>
          <w:iCs/>
          <w:szCs w:val="24"/>
        </w:rPr>
        <w:t xml:space="preserve">See </w:t>
      </w:r>
      <w:r w:rsidRPr="00A05EDA">
        <w:rPr>
          <w:b/>
          <w:bCs/>
        </w:rPr>
        <w:t>Open Practices</w:t>
      </w:r>
      <w:r>
        <w:rPr>
          <w:szCs w:val="24"/>
        </w:rPr>
        <w:t>).</w:t>
      </w:r>
      <w:r w:rsidR="00B720B2" w:rsidRPr="008C7178">
        <w:rPr>
          <w:szCs w:val="24"/>
        </w:rPr>
        <w:t xml:space="preserve"> Preregistration for </w:t>
      </w:r>
      <w:r w:rsidR="00245CC6">
        <w:rPr>
          <w:szCs w:val="24"/>
        </w:rPr>
        <w:t>Study</w:t>
      </w:r>
      <w:r w:rsidR="00B720B2" w:rsidRPr="008C7178">
        <w:rPr>
          <w:szCs w:val="24"/>
        </w:rPr>
        <w:t xml:space="preserve"> </w:t>
      </w:r>
      <w:r w:rsidR="00A05EDA">
        <w:rPr>
          <w:szCs w:val="24"/>
        </w:rPr>
        <w:t>1</w:t>
      </w:r>
      <w:r w:rsidR="00B720B2" w:rsidRPr="008C7178">
        <w:rPr>
          <w:szCs w:val="24"/>
        </w:rPr>
        <w:t xml:space="preserve"> methods and hypotheses is publicly available at As Predicted (https://aspredicted.org/DP1_453).</w:t>
      </w:r>
      <w:r w:rsidR="00B720B2" w:rsidRPr="008C7178">
        <w:rPr>
          <w:b/>
          <w:szCs w:val="24"/>
        </w:rPr>
        <w:t xml:space="preserve"> </w:t>
      </w:r>
    </w:p>
    <w:p w14:paraId="46F53565" w14:textId="5DC26CE6" w:rsidR="00654027" w:rsidRDefault="00245CC6" w:rsidP="0094060F">
      <w:pPr>
        <w:spacing w:after="160" w:line="259" w:lineRule="auto"/>
        <w:ind w:firstLine="238"/>
        <w:rPr>
          <w:b/>
          <w:szCs w:val="24"/>
        </w:rPr>
      </w:pPr>
      <w:r>
        <w:rPr>
          <w:b/>
          <w:szCs w:val="24"/>
        </w:rPr>
        <w:t>STUDY</w:t>
      </w:r>
      <w:r w:rsidR="00876B93" w:rsidRPr="00134823">
        <w:rPr>
          <w:b/>
          <w:szCs w:val="24"/>
        </w:rPr>
        <w:t xml:space="preserve"> 1 </w:t>
      </w:r>
      <w:r w:rsidR="00B720B2" w:rsidRPr="00134823">
        <w:rPr>
          <w:b/>
          <w:szCs w:val="24"/>
        </w:rPr>
        <w:t>RESULTS</w:t>
      </w:r>
      <w:r w:rsidR="00A0226B">
        <w:rPr>
          <w:b/>
          <w:szCs w:val="24"/>
        </w:rPr>
        <w:t xml:space="preserve"> </w:t>
      </w:r>
    </w:p>
    <w:p w14:paraId="25B0D1E8" w14:textId="7C021CF2" w:rsidR="000960FE" w:rsidRDefault="00B720B2" w:rsidP="000960FE">
      <w:pPr>
        <w:spacing w:after="0" w:line="480" w:lineRule="auto"/>
        <w:ind w:left="0" w:firstLine="720"/>
        <w:rPr>
          <w:szCs w:val="24"/>
        </w:rPr>
      </w:pPr>
      <w:r w:rsidRPr="008C7178">
        <w:rPr>
          <w:szCs w:val="24"/>
        </w:rPr>
        <w:t xml:space="preserve">A subset of </w:t>
      </w:r>
      <w:r w:rsidR="000960FE">
        <w:rPr>
          <w:szCs w:val="24"/>
        </w:rPr>
        <w:t>298</w:t>
      </w:r>
      <w:r w:rsidRPr="008C7178">
        <w:rPr>
          <w:szCs w:val="24"/>
        </w:rPr>
        <w:t xml:space="preserve"> observations in which a negative emotion was downregulated by either distraction or reappraisal w</w:t>
      </w:r>
      <w:r w:rsidR="00A10180">
        <w:rPr>
          <w:szCs w:val="24"/>
        </w:rPr>
        <w:t xml:space="preserve">as </w:t>
      </w:r>
      <w:r w:rsidRPr="008C7178">
        <w:rPr>
          <w:szCs w:val="24"/>
        </w:rPr>
        <w:t xml:space="preserve">used for </w:t>
      </w:r>
      <w:r w:rsidR="003E3464">
        <w:rPr>
          <w:szCs w:val="24"/>
        </w:rPr>
        <w:t xml:space="preserve">analyses related to </w:t>
      </w:r>
      <w:r w:rsidR="00967F10">
        <w:rPr>
          <w:szCs w:val="24"/>
        </w:rPr>
        <w:t>our primary</w:t>
      </w:r>
      <w:r w:rsidR="00967F10" w:rsidRPr="008C7178">
        <w:rPr>
          <w:szCs w:val="24"/>
        </w:rPr>
        <w:t xml:space="preserve"> </w:t>
      </w:r>
      <w:r w:rsidR="003E3464">
        <w:rPr>
          <w:szCs w:val="24"/>
        </w:rPr>
        <w:t>hypothesis</w:t>
      </w:r>
      <w:r w:rsidRPr="008C7178">
        <w:rPr>
          <w:szCs w:val="24"/>
        </w:rPr>
        <w:t>.</w:t>
      </w:r>
      <w:r w:rsidR="006754EA">
        <w:rPr>
          <w:szCs w:val="24"/>
        </w:rPr>
        <w:t xml:space="preserve"> </w:t>
      </w:r>
      <w:r w:rsidRPr="008C7178">
        <w:rPr>
          <w:szCs w:val="24"/>
        </w:rPr>
        <w:t xml:space="preserve">These </w:t>
      </w:r>
      <w:r w:rsidRPr="008C7178">
        <w:rPr>
          <w:szCs w:val="24"/>
        </w:rPr>
        <w:lastRenderedPageBreak/>
        <w:t>observations</w:t>
      </w:r>
      <w:r w:rsidR="00A10180">
        <w:rPr>
          <w:szCs w:val="24"/>
        </w:rPr>
        <w:t xml:space="preserve"> were</w:t>
      </w:r>
      <w:r w:rsidRPr="008C7178">
        <w:rPr>
          <w:szCs w:val="24"/>
        </w:rPr>
        <w:t xml:space="preserve"> reported by </w:t>
      </w:r>
      <w:r w:rsidR="00A10180">
        <w:rPr>
          <w:szCs w:val="24"/>
        </w:rPr>
        <w:t>77</w:t>
      </w:r>
      <w:r w:rsidRPr="008C7178">
        <w:rPr>
          <w:szCs w:val="24"/>
        </w:rPr>
        <w:t xml:space="preserve"> participants. Of the </w:t>
      </w:r>
      <w:r w:rsidR="000960FE">
        <w:rPr>
          <w:szCs w:val="24"/>
        </w:rPr>
        <w:t>298</w:t>
      </w:r>
      <w:r w:rsidRPr="008C7178">
        <w:rPr>
          <w:szCs w:val="24"/>
        </w:rPr>
        <w:t xml:space="preserve"> total observations, </w:t>
      </w:r>
      <w:r w:rsidR="000960FE">
        <w:rPr>
          <w:szCs w:val="24"/>
        </w:rPr>
        <w:t>175</w:t>
      </w:r>
      <w:r w:rsidRPr="008C7178">
        <w:rPr>
          <w:szCs w:val="24"/>
        </w:rPr>
        <w:t xml:space="preserve"> (58.</w:t>
      </w:r>
      <w:r w:rsidR="000960FE">
        <w:rPr>
          <w:szCs w:val="24"/>
        </w:rPr>
        <w:t>72</w:t>
      </w:r>
      <w:r w:rsidRPr="008C7178">
        <w:rPr>
          <w:szCs w:val="24"/>
        </w:rPr>
        <w:t>%) reported using distraction to regulate their emotions. The average emotional intensity of observations was 2.</w:t>
      </w:r>
      <w:r w:rsidR="000960FE">
        <w:rPr>
          <w:szCs w:val="24"/>
        </w:rPr>
        <w:t>4</w:t>
      </w:r>
      <w:r w:rsidR="00937D53">
        <w:rPr>
          <w:szCs w:val="24"/>
        </w:rPr>
        <w:t>1</w:t>
      </w:r>
      <w:r w:rsidRPr="008C7178">
        <w:rPr>
          <w:szCs w:val="24"/>
        </w:rPr>
        <w:t xml:space="preserve"> (</w:t>
      </w:r>
      <w:r w:rsidR="00937D53" w:rsidRPr="00DD7AA5">
        <w:rPr>
          <w:i/>
          <w:iCs/>
          <w:szCs w:val="24"/>
        </w:rPr>
        <w:t>range</w:t>
      </w:r>
      <w:r w:rsidR="00937D53">
        <w:rPr>
          <w:szCs w:val="24"/>
        </w:rPr>
        <w:t xml:space="preserve"> </w:t>
      </w:r>
      <w:proofErr w:type="gramStart"/>
      <w:r w:rsidR="00937D53">
        <w:rPr>
          <w:szCs w:val="24"/>
        </w:rPr>
        <w:t xml:space="preserve">= </w:t>
      </w:r>
      <w:r w:rsidR="00937D53" w:rsidRPr="008C7178">
        <w:rPr>
          <w:szCs w:val="24"/>
        </w:rPr>
        <w:t xml:space="preserve"> 0</w:t>
      </w:r>
      <w:proofErr w:type="gramEnd"/>
      <w:r w:rsidR="00937D53" w:rsidRPr="008C7178">
        <w:rPr>
          <w:szCs w:val="24"/>
        </w:rPr>
        <w:t xml:space="preserve"> – 4</w:t>
      </w:r>
      <w:r w:rsidR="00937D53">
        <w:rPr>
          <w:szCs w:val="24"/>
        </w:rPr>
        <w:t xml:space="preserve">, </w:t>
      </w:r>
      <w:r w:rsidR="00937D53" w:rsidRPr="00BE73D6">
        <w:rPr>
          <w:i/>
          <w:iCs/>
          <w:szCs w:val="24"/>
        </w:rPr>
        <w:t>sd</w:t>
      </w:r>
      <w:r w:rsidR="00937D53">
        <w:rPr>
          <w:szCs w:val="24"/>
        </w:rPr>
        <w:t xml:space="preserve"> = 0.932</w:t>
      </w:r>
      <w:r w:rsidRPr="008C7178">
        <w:rPr>
          <w:szCs w:val="24"/>
        </w:rPr>
        <w:t xml:space="preserve">). </w:t>
      </w:r>
      <w:r w:rsidRPr="000967D7">
        <w:rPr>
          <w:vertAlign w:val="superscript"/>
        </w:rPr>
        <w:t xml:space="preserve"> </w:t>
      </w:r>
      <w:r w:rsidR="006754EA">
        <w:rPr>
          <w:b/>
          <w:bCs/>
          <w:szCs w:val="24"/>
        </w:rPr>
        <w:t>Figure 2</w:t>
      </w:r>
      <w:r w:rsidR="00BA05C8">
        <w:rPr>
          <w:b/>
          <w:bCs/>
          <w:szCs w:val="24"/>
        </w:rPr>
        <w:t>b</w:t>
      </w:r>
      <w:r w:rsidR="00372E6A">
        <w:rPr>
          <w:szCs w:val="24"/>
        </w:rPr>
        <w:t xml:space="preserve"> illustrates the variance in all </w:t>
      </w:r>
      <w:proofErr w:type="gramStart"/>
      <w:r w:rsidR="00372E6A">
        <w:rPr>
          <w:szCs w:val="24"/>
        </w:rPr>
        <w:t xml:space="preserve">emotions </w:t>
      </w:r>
      <w:r w:rsidR="006754EA">
        <w:rPr>
          <w:szCs w:val="24"/>
        </w:rPr>
        <w:t xml:space="preserve"> and</w:t>
      </w:r>
      <w:proofErr w:type="gramEnd"/>
      <w:r w:rsidR="006754EA">
        <w:rPr>
          <w:szCs w:val="24"/>
        </w:rPr>
        <w:t xml:space="preserve"> </w:t>
      </w:r>
      <w:r w:rsidR="006754EA">
        <w:rPr>
          <w:b/>
          <w:bCs/>
          <w:szCs w:val="24"/>
        </w:rPr>
        <w:t>Figure 2a</w:t>
      </w:r>
      <w:r w:rsidR="006754EA">
        <w:rPr>
          <w:szCs w:val="24"/>
        </w:rPr>
        <w:t xml:space="preserve"> illustrates the emotions endorsed </w:t>
      </w:r>
      <w:r w:rsidR="00BA05C8">
        <w:rPr>
          <w:szCs w:val="24"/>
        </w:rPr>
        <w:t>within</w:t>
      </w:r>
      <w:r w:rsidR="006754EA">
        <w:rPr>
          <w:szCs w:val="24"/>
        </w:rPr>
        <w:t xml:space="preserve"> the dataset</w:t>
      </w:r>
      <w:r w:rsidR="00BA05C8">
        <w:rPr>
          <w:szCs w:val="24"/>
        </w:rPr>
        <w:t xml:space="preserve"> of 298 observations</w:t>
      </w:r>
      <w:r w:rsidR="006754EA">
        <w:rPr>
          <w:szCs w:val="24"/>
        </w:rPr>
        <w:t xml:space="preserve">. </w:t>
      </w:r>
    </w:p>
    <w:p w14:paraId="48DFB473" w14:textId="0774783F" w:rsidR="00E5044A" w:rsidRDefault="00372E6A" w:rsidP="007B7431">
      <w:pPr>
        <w:spacing w:after="0" w:line="480" w:lineRule="auto"/>
        <w:ind w:left="0" w:firstLine="720"/>
        <w:rPr>
          <w:bCs/>
          <w:szCs w:val="24"/>
        </w:rPr>
      </w:pPr>
      <w:r>
        <w:rPr>
          <w:noProof/>
          <w:szCs w:val="24"/>
        </w:rPr>
        <mc:AlternateContent>
          <mc:Choice Requires="wpg">
            <w:drawing>
              <wp:anchor distT="0" distB="0" distL="114300" distR="114300" simplePos="0" relativeHeight="251667456" behindDoc="0" locked="0" layoutInCell="1" allowOverlap="1" wp14:anchorId="74E00807" wp14:editId="11658B58">
                <wp:simplePos x="0" y="0"/>
                <wp:positionH relativeFrom="column">
                  <wp:posOffset>-419100</wp:posOffset>
                </wp:positionH>
                <wp:positionV relativeFrom="paragraph">
                  <wp:posOffset>85725</wp:posOffset>
                </wp:positionV>
                <wp:extent cx="6764020" cy="2983230"/>
                <wp:effectExtent l="0" t="0" r="0" b="7620"/>
                <wp:wrapTopAndBottom/>
                <wp:docPr id="1591713335" name="Group 6"/>
                <wp:cNvGraphicFramePr/>
                <a:graphic xmlns:a="http://schemas.openxmlformats.org/drawingml/2006/main">
                  <a:graphicData uri="http://schemas.microsoft.com/office/word/2010/wordprocessingGroup">
                    <wpg:wgp>
                      <wpg:cNvGrpSpPr/>
                      <wpg:grpSpPr>
                        <a:xfrm>
                          <a:off x="0" y="0"/>
                          <a:ext cx="6764020" cy="2983230"/>
                          <a:chOff x="0" y="0"/>
                          <a:chExt cx="6764020" cy="2983230"/>
                        </a:xfrm>
                      </wpg:grpSpPr>
                      <wpg:grpSp>
                        <wpg:cNvPr id="1910347706" name="Group 5"/>
                        <wpg:cNvGrpSpPr/>
                        <wpg:grpSpPr>
                          <a:xfrm>
                            <a:off x="142875" y="266700"/>
                            <a:ext cx="6621145" cy="2716530"/>
                            <a:chOff x="0" y="0"/>
                            <a:chExt cx="6621145" cy="2716530"/>
                          </a:xfrm>
                        </wpg:grpSpPr>
                        <wpg:grpSp>
                          <wpg:cNvPr id="265439699" name="Group 4"/>
                          <wpg:cNvGrpSpPr/>
                          <wpg:grpSpPr>
                            <a:xfrm>
                              <a:off x="0" y="0"/>
                              <a:ext cx="6621145" cy="1857375"/>
                              <a:chOff x="0" y="0"/>
                              <a:chExt cx="6621145" cy="1857375"/>
                            </a:xfrm>
                          </wpg:grpSpPr>
                          <pic:pic xmlns:pic="http://schemas.openxmlformats.org/drawingml/2006/picture">
                            <pic:nvPicPr>
                              <pic:cNvPr id="821542803" name="Picture 1"/>
                              <pic:cNvPicPr>
                                <a:picLocks noChangeAspect="1"/>
                              </pic:cNvPicPr>
                            </pic:nvPicPr>
                            <pic:blipFill rotWithShape="1">
                              <a:blip r:embed="rId22" cstate="print">
                                <a:extLst>
                                  <a:ext uri="{28A0092B-C50C-407E-A947-70E740481C1C}">
                                    <a14:useLocalDpi xmlns:a14="http://schemas.microsoft.com/office/drawing/2010/main" val="0"/>
                                  </a:ext>
                                </a:extLst>
                              </a:blip>
                              <a:srcRect l="3151" t="4348" b="5797"/>
                              <a:stretch/>
                            </pic:blipFill>
                            <pic:spPr bwMode="auto">
                              <a:xfrm>
                                <a:off x="3400425" y="0"/>
                                <a:ext cx="3220720" cy="17716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50649612" name="Picture 2"/>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68345" cy="1857375"/>
                              </a:xfrm>
                              <a:prstGeom prst="rect">
                                <a:avLst/>
                              </a:prstGeom>
                              <a:noFill/>
                              <a:ln>
                                <a:noFill/>
                              </a:ln>
                            </pic:spPr>
                          </pic:pic>
                          <wps:wsp>
                            <wps:cNvPr id="1500972413" name="Straight Connector 3"/>
                            <wps:cNvCnPr/>
                            <wps:spPr>
                              <a:xfrm>
                                <a:off x="3324225" y="0"/>
                                <a:ext cx="0" cy="1724025"/>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1225632780" name="Text Box 2"/>
                          <wps:cNvSpPr txBox="1">
                            <a:spLocks noChangeArrowheads="1"/>
                          </wps:cNvSpPr>
                          <wps:spPr bwMode="auto">
                            <a:xfrm>
                              <a:off x="276225" y="1942466"/>
                              <a:ext cx="6000749" cy="774064"/>
                            </a:xfrm>
                            <a:prstGeom prst="rect">
                              <a:avLst/>
                            </a:prstGeom>
                            <a:solidFill>
                              <a:srgbClr val="FFFFFF"/>
                            </a:solidFill>
                            <a:ln w="9525">
                              <a:noFill/>
                              <a:miter lim="800000"/>
                              <a:headEnd/>
                              <a:tailEnd/>
                            </a:ln>
                          </wps:spPr>
                          <wps:txbx>
                            <w:txbxContent>
                              <w:p w14:paraId="25196BA3" w14:textId="320C526A" w:rsidR="00874B89" w:rsidRDefault="00874B89" w:rsidP="006754EA">
                                <w:pPr>
                                  <w:ind w:left="0" w:firstLine="0"/>
                                </w:pPr>
                                <w:r>
                                  <w:rPr>
                                    <w:rFonts w:ascii="Calibri" w:eastAsia="Calibri" w:hAnsi="Calibri" w:cs="Calibri"/>
                                    <w:b/>
                                    <w:sz w:val="20"/>
                                  </w:rPr>
                                  <w:t xml:space="preserve">Fig 2. </w:t>
                                </w:r>
                                <w:r>
                                  <w:rPr>
                                    <w:rFonts w:ascii="Calibri" w:eastAsia="Calibri" w:hAnsi="Calibri" w:cs="Calibri"/>
                                    <w:bCs/>
                                    <w:sz w:val="20"/>
                                  </w:rPr>
                                  <w:t xml:space="preserve">Frequency-weighted word clouds illustrating: </w:t>
                                </w:r>
                                <w:r w:rsidR="00D358EF">
                                  <w:rPr>
                                    <w:rFonts w:ascii="Calibri" w:eastAsia="Calibri" w:hAnsi="Calibri" w:cs="Calibri"/>
                                    <w:b/>
                                    <w:sz w:val="20"/>
                                  </w:rPr>
                                  <w:t>(A</w:t>
                                </w:r>
                                <w:r>
                                  <w:rPr>
                                    <w:rFonts w:ascii="Calibri" w:eastAsia="Calibri" w:hAnsi="Calibri" w:cs="Calibri"/>
                                    <w:b/>
                                    <w:sz w:val="20"/>
                                  </w:rPr>
                                  <w:t>)</w:t>
                                </w:r>
                                <w:r>
                                  <w:rPr>
                                    <w:rFonts w:ascii="Calibri" w:eastAsia="Calibri" w:hAnsi="Calibri" w:cs="Calibri"/>
                                    <w:bCs/>
                                    <w:sz w:val="20"/>
                                  </w:rPr>
                                  <w:t xml:space="preserve"> a</w:t>
                                </w:r>
                                <w:r w:rsidRPr="00BE73D6">
                                  <w:rPr>
                                    <w:rFonts w:ascii="Calibri" w:eastAsia="Calibri" w:hAnsi="Calibri" w:cs="Calibri"/>
                                    <w:bCs/>
                                    <w:sz w:val="20"/>
                                  </w:rPr>
                                  <w:t>ll</w:t>
                                </w:r>
                                <w:r>
                                  <w:rPr>
                                    <w:rFonts w:ascii="Calibri" w:eastAsia="Calibri" w:hAnsi="Calibri" w:cs="Calibri"/>
                                    <w:b/>
                                    <w:sz w:val="20"/>
                                  </w:rPr>
                                  <w:t xml:space="preserve"> </w:t>
                                </w:r>
                                <w:r>
                                  <w:rPr>
                                    <w:rFonts w:ascii="Calibri" w:eastAsia="Calibri" w:hAnsi="Calibri" w:cs="Calibri"/>
                                    <w:sz w:val="20"/>
                                  </w:rPr>
                                  <w:t xml:space="preserve">emotions endorsed during Study 1 and </w:t>
                                </w:r>
                                <w:r w:rsidR="00D358EF">
                                  <w:rPr>
                                    <w:rFonts w:ascii="Calibri" w:eastAsia="Calibri" w:hAnsi="Calibri" w:cs="Calibri"/>
                                    <w:b/>
                                    <w:bCs/>
                                    <w:sz w:val="20"/>
                                  </w:rPr>
                                  <w:t>(B</w:t>
                                </w:r>
                                <w:r>
                                  <w:rPr>
                                    <w:rFonts w:ascii="Calibri" w:eastAsia="Calibri" w:hAnsi="Calibri" w:cs="Calibri"/>
                                    <w:b/>
                                    <w:bCs/>
                                    <w:sz w:val="20"/>
                                  </w:rPr>
                                  <w:t>)</w:t>
                                </w:r>
                                <w:r>
                                  <w:rPr>
                                    <w:rFonts w:ascii="Calibri" w:eastAsia="Calibri" w:hAnsi="Calibri" w:cs="Calibri"/>
                                    <w:sz w:val="20"/>
                                  </w:rPr>
                                  <w:t xml:space="preserve"> all negatively-valenced emotions which were downregulated using either reappraisal or distraction during Study 1. </w:t>
                                </w:r>
                                <w:r w:rsidR="00BA05C8">
                                  <w:rPr>
                                    <w:rFonts w:ascii="Calibri" w:eastAsia="Calibri" w:hAnsi="Calibri" w:cs="Calibri"/>
                                    <w:sz w:val="20"/>
                                  </w:rPr>
                                  <w:t xml:space="preserve">The size of the term positively correlates with the frequency with which it was self-reported by participants. </w:t>
                                </w:r>
                              </w:p>
                              <w:p w14:paraId="5B430DB3" w14:textId="77777777" w:rsidR="00874B89" w:rsidRDefault="00874B89" w:rsidP="006754EA"/>
                            </w:txbxContent>
                          </wps:txbx>
                          <wps:bodyPr rot="0" vert="horz" wrap="square" lIns="91440" tIns="45720" rIns="91440" bIns="45720" anchor="t" anchorCtr="0">
                            <a:spAutoFit/>
                          </wps:bodyPr>
                        </wps:wsp>
                      </wpg:grpSp>
                      <wps:wsp>
                        <wps:cNvPr id="1315046548" name="Text Box 2"/>
                        <wps:cNvSpPr txBox="1">
                          <a:spLocks noChangeArrowheads="1"/>
                        </wps:cNvSpPr>
                        <wps:spPr bwMode="auto">
                          <a:xfrm>
                            <a:off x="0" y="0"/>
                            <a:ext cx="4429125" cy="394335"/>
                          </a:xfrm>
                          <a:prstGeom prst="rect">
                            <a:avLst/>
                          </a:prstGeom>
                          <a:noFill/>
                          <a:ln w="9525">
                            <a:noFill/>
                            <a:miter lim="800000"/>
                            <a:headEnd/>
                            <a:tailEnd/>
                          </a:ln>
                        </wps:spPr>
                        <wps:txbx>
                          <w:txbxContent>
                            <w:p w14:paraId="28729AD0" w14:textId="244CEC02" w:rsidR="00874B89" w:rsidRPr="00BE73D6" w:rsidRDefault="00874B89" w:rsidP="00BE73D6">
                              <w:pPr>
                                <w:pStyle w:val="ListParagraph"/>
                                <w:numPr>
                                  <w:ilvl w:val="0"/>
                                  <w:numId w:val="3"/>
                                </w:numPr>
                                <w:rPr>
                                  <w:rFonts w:asciiTheme="minorHAnsi" w:hAnsiTheme="minorHAnsi" w:cstheme="minorHAnsi"/>
                                  <w:b/>
                                  <w:bCs/>
                                  <w:sz w:val="36"/>
                                  <w:szCs w:val="32"/>
                                </w:rPr>
                              </w:pPr>
                              <w:r>
                                <w:rPr>
                                  <w:rFonts w:asciiTheme="minorHAnsi" w:hAnsiTheme="minorHAnsi" w:cstheme="minorHAnsi"/>
                                  <w:b/>
                                  <w:bCs/>
                                  <w:sz w:val="36"/>
                                  <w:szCs w:val="32"/>
                                </w:rPr>
                                <w:t xml:space="preserve">                                                          B.</w:t>
                              </w:r>
                            </w:p>
                          </w:txbxContent>
                        </wps:txbx>
                        <wps:bodyPr rot="0" vert="horz" wrap="square" lIns="91440" tIns="45720" rIns="91440" bIns="45720" anchor="t" anchorCtr="0">
                          <a:spAutoFit/>
                        </wps:bodyPr>
                      </wps:wsp>
                    </wpg:wgp>
                  </a:graphicData>
                </a:graphic>
              </wp:anchor>
            </w:drawing>
          </mc:Choice>
          <mc:Fallback>
            <w:pict>
              <v:group w14:anchorId="74E00807" id="Group 6" o:spid="_x0000_s1029" style="position:absolute;left:0;text-align:left;margin-left:-33pt;margin-top:6.75pt;width:532.6pt;height:234.9pt;z-index:251667456" coordsize="67640,29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">
                <v:group id="Group 5" o:spid="_x0000_s1030" style="position:absolute;left:1428;top:2667;width:66212;height:27165" coordsize="66211,2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">
                  <v:group id="Group 4" o:spid="_x0000_s1031" style="position:absolute;width:66211;height:18573" coordsize="66211,18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">
                    <v:shape id="Picture 1" o:spid="_x0000_s1032" type="#_x0000_t75" style="position:absolute;left:34004;width:3220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">
                      <v:imagedata r:id="rId24" o:title="" croptop="2850f" cropbottom="3799f" cropleft="2065f"/>
                    </v:shape>
                    <v:shape id="Picture 2" o:spid="_x0000_s1033" type="#_x0000_t75" style="position:absolute;width:32683;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">
                      <v:imagedata r:id="rId25" o:title=""/>
                    </v:shape>
                    <v:line id="Straight Connector 3" o:spid="_x0000_s1034" style="position:absolute;visibility:visible;mso-wrap-style:square" from="33242,0" to="33242,1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" strokecolor="#0d0d0d [3069]" strokeweight="1.5pt">
                      <v:stroke joinstyle="miter"/>
                    </v:line>
                  </v:group>
                  <v:shape id="Text Box 2" o:spid="_x0000_s1035" type="#_x0000_t202" style="position:absolute;left:2762;top:19424;width:60007;height:7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" stroked="f">
                    <v:textbox style="mso-fit-shape-to-text:t">
                      <w:txbxContent>
                        <w:p w14:paraId="25196BA3" w14:textId="320C526A" w:rsidR="00874B89" w:rsidRDefault="00874B89" w:rsidP="006754EA">
                          <w:pPr>
                            <w:ind w:left="0" w:firstLine="0"/>
                          </w:pPr>
                          <w:r>
                            <w:rPr>
                              <w:rFonts w:ascii="Calibri" w:eastAsia="Calibri" w:hAnsi="Calibri" w:cs="Calibri"/>
                              <w:b/>
                              <w:sz w:val="20"/>
                            </w:rPr>
                            <w:t xml:space="preserve">Fig 2. </w:t>
                          </w:r>
                          <w:r>
                            <w:rPr>
                              <w:rFonts w:ascii="Calibri" w:eastAsia="Calibri" w:hAnsi="Calibri" w:cs="Calibri"/>
                              <w:bCs/>
                              <w:sz w:val="20"/>
                            </w:rPr>
                            <w:t xml:space="preserve">Frequency-weighted word clouds illustrating: </w:t>
                          </w:r>
                          <w:r w:rsidR="00D358EF">
                            <w:rPr>
                              <w:rFonts w:ascii="Calibri" w:eastAsia="Calibri" w:hAnsi="Calibri" w:cs="Calibri"/>
                              <w:b/>
                              <w:sz w:val="20"/>
                            </w:rPr>
                            <w:t>(A</w:t>
                          </w:r>
                          <w:r>
                            <w:rPr>
                              <w:rFonts w:ascii="Calibri" w:eastAsia="Calibri" w:hAnsi="Calibri" w:cs="Calibri"/>
                              <w:b/>
                              <w:sz w:val="20"/>
                            </w:rPr>
                            <w:t>)</w:t>
                          </w:r>
                          <w:r>
                            <w:rPr>
                              <w:rFonts w:ascii="Calibri" w:eastAsia="Calibri" w:hAnsi="Calibri" w:cs="Calibri"/>
                              <w:bCs/>
                              <w:sz w:val="20"/>
                            </w:rPr>
                            <w:t xml:space="preserve"> a</w:t>
                          </w:r>
                          <w:r w:rsidRPr="00BE73D6">
                            <w:rPr>
                              <w:rFonts w:ascii="Calibri" w:eastAsia="Calibri" w:hAnsi="Calibri" w:cs="Calibri"/>
                              <w:bCs/>
                              <w:sz w:val="20"/>
                            </w:rPr>
                            <w:t>ll</w:t>
                          </w:r>
                          <w:r>
                            <w:rPr>
                              <w:rFonts w:ascii="Calibri" w:eastAsia="Calibri" w:hAnsi="Calibri" w:cs="Calibri"/>
                              <w:b/>
                              <w:sz w:val="20"/>
                            </w:rPr>
                            <w:t xml:space="preserve"> </w:t>
                          </w:r>
                          <w:r>
                            <w:rPr>
                              <w:rFonts w:ascii="Calibri" w:eastAsia="Calibri" w:hAnsi="Calibri" w:cs="Calibri"/>
                              <w:sz w:val="20"/>
                            </w:rPr>
                            <w:t xml:space="preserve">emotions endorsed during Study 1 and </w:t>
                          </w:r>
                          <w:r w:rsidR="00D358EF">
                            <w:rPr>
                              <w:rFonts w:ascii="Calibri" w:eastAsia="Calibri" w:hAnsi="Calibri" w:cs="Calibri"/>
                              <w:b/>
                              <w:bCs/>
                              <w:sz w:val="20"/>
                            </w:rPr>
                            <w:t>(B</w:t>
                          </w:r>
                          <w:r>
                            <w:rPr>
                              <w:rFonts w:ascii="Calibri" w:eastAsia="Calibri" w:hAnsi="Calibri" w:cs="Calibri"/>
                              <w:b/>
                              <w:bCs/>
                              <w:sz w:val="20"/>
                            </w:rPr>
                            <w:t>)</w:t>
                          </w:r>
                          <w:r>
                            <w:rPr>
                              <w:rFonts w:ascii="Calibri" w:eastAsia="Calibri" w:hAnsi="Calibri" w:cs="Calibri"/>
                              <w:sz w:val="20"/>
                            </w:rPr>
                            <w:t xml:space="preserve"> all negatively-valenced emotions which were downregulated using either reappraisal or distraction during Study 1. </w:t>
                          </w:r>
                          <w:r w:rsidR="00BA05C8">
                            <w:rPr>
                              <w:rFonts w:ascii="Calibri" w:eastAsia="Calibri" w:hAnsi="Calibri" w:cs="Calibri"/>
                              <w:sz w:val="20"/>
                            </w:rPr>
                            <w:t xml:space="preserve">The size of the term positively correlates with the frequency with which it was self-reported by participants. </w:t>
                          </w:r>
                        </w:p>
                        <w:p w14:paraId="5B430DB3" w14:textId="77777777" w:rsidR="00874B89" w:rsidRDefault="00874B89" w:rsidP="006754EA"/>
                      </w:txbxContent>
                    </v:textbox>
                  </v:shape>
                </v:group>
                <v:shape id="Text Box 2" o:spid="_x0000_s1036" type="#_x0000_t202" style="position:absolute;width:44291;height:3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" filled="f" stroked="f">
                  <v:textbox style="mso-fit-shape-to-text:t">
                    <w:txbxContent>
                      <w:p w14:paraId="28729AD0" w14:textId="244CEC02" w:rsidR="00874B89" w:rsidRPr="00BE73D6" w:rsidRDefault="00874B89" w:rsidP="00BE73D6">
                        <w:pPr>
                          <w:pStyle w:val="ListParagraph"/>
                          <w:numPr>
                            <w:ilvl w:val="0"/>
                            <w:numId w:val="3"/>
                          </w:numPr>
                          <w:rPr>
                            <w:rFonts w:asciiTheme="minorHAnsi" w:hAnsiTheme="minorHAnsi" w:cstheme="minorHAnsi"/>
                            <w:b/>
                            <w:bCs/>
                            <w:sz w:val="36"/>
                            <w:szCs w:val="32"/>
                          </w:rPr>
                        </w:pPr>
                        <w:r>
                          <w:rPr>
                            <w:rFonts w:asciiTheme="minorHAnsi" w:hAnsiTheme="minorHAnsi" w:cstheme="minorHAnsi"/>
                            <w:b/>
                            <w:bCs/>
                            <w:sz w:val="36"/>
                            <w:szCs w:val="32"/>
                          </w:rPr>
                          <w:t xml:space="preserve">                                                          B.</w:t>
                        </w:r>
                      </w:p>
                    </w:txbxContent>
                  </v:textbox>
                </v:shape>
                <w10:wrap type="topAndBottom"/>
              </v:group>
            </w:pict>
          </mc:Fallback>
        </mc:AlternateContent>
      </w:r>
      <w:r w:rsidR="00C0787A">
        <w:rPr>
          <w:b/>
          <w:szCs w:val="24"/>
        </w:rPr>
        <w:t xml:space="preserve">Thrill-seeking motivated </w:t>
      </w:r>
      <w:r w:rsidR="003A18DB">
        <w:rPr>
          <w:b/>
          <w:szCs w:val="24"/>
        </w:rPr>
        <w:t xml:space="preserve">study </w:t>
      </w:r>
      <w:r w:rsidR="00C0787A">
        <w:rPr>
          <w:b/>
          <w:szCs w:val="24"/>
        </w:rPr>
        <w:t xml:space="preserve">participation. </w:t>
      </w:r>
      <w:r w:rsidR="007B7431" w:rsidRPr="00DD7AA5">
        <w:rPr>
          <w:bCs/>
          <w:szCs w:val="24"/>
        </w:rPr>
        <w:t>Although</w:t>
      </w:r>
      <w:r w:rsidR="007B7431">
        <w:rPr>
          <w:bCs/>
          <w:szCs w:val="24"/>
        </w:rPr>
        <w:t xml:space="preserve"> horror attractions may feature</w:t>
      </w:r>
      <w:r w:rsidR="00BA05C8">
        <w:rPr>
          <w:bCs/>
          <w:szCs w:val="24"/>
        </w:rPr>
        <w:t xml:space="preserve"> aspects</w:t>
      </w:r>
      <w:r w:rsidR="007B7431">
        <w:rPr>
          <w:bCs/>
          <w:szCs w:val="24"/>
        </w:rPr>
        <w:t xml:space="preserve"> of emotio</w:t>
      </w:r>
      <w:r w:rsidR="00BA05C8">
        <w:rPr>
          <w:bCs/>
          <w:szCs w:val="24"/>
        </w:rPr>
        <w:t>nal</w:t>
      </w:r>
      <w:r w:rsidR="007B7431">
        <w:rPr>
          <w:bCs/>
          <w:szCs w:val="24"/>
        </w:rPr>
        <w:t xml:space="preserve"> experiences that are difficult to capture in more traditional paradigms, they may </w:t>
      </w:r>
      <w:r w:rsidR="00BA05C8">
        <w:rPr>
          <w:bCs/>
          <w:szCs w:val="24"/>
        </w:rPr>
        <w:t>have</w:t>
      </w:r>
      <w:r w:rsidR="007B7431">
        <w:rPr>
          <w:bCs/>
          <w:szCs w:val="24"/>
        </w:rPr>
        <w:t xml:space="preserve"> limitations as well. </w:t>
      </w:r>
      <w:r w:rsidR="003A18DB">
        <w:rPr>
          <w:bCs/>
          <w:szCs w:val="24"/>
        </w:rPr>
        <w:t>F</w:t>
      </w:r>
      <w:r w:rsidR="00AE7341">
        <w:rPr>
          <w:bCs/>
          <w:szCs w:val="24"/>
        </w:rPr>
        <w:t>or example</w:t>
      </w:r>
      <w:r w:rsidR="003A18DB">
        <w:rPr>
          <w:bCs/>
          <w:szCs w:val="24"/>
        </w:rPr>
        <w:t>,</w:t>
      </w:r>
      <w:r w:rsidR="003E3464">
        <w:rPr>
          <w:bCs/>
          <w:szCs w:val="24"/>
        </w:rPr>
        <w:t xml:space="preserve"> such a setting may </w:t>
      </w:r>
      <w:r w:rsidR="00AE7341">
        <w:rPr>
          <w:bCs/>
          <w:szCs w:val="24"/>
        </w:rPr>
        <w:t>generate</w:t>
      </w:r>
      <w:r w:rsidR="003E3464">
        <w:rPr>
          <w:bCs/>
          <w:szCs w:val="24"/>
        </w:rPr>
        <w:t xml:space="preserve"> self-selection biases</w:t>
      </w:r>
      <w:r w:rsidR="00AE7341">
        <w:rPr>
          <w:bCs/>
          <w:szCs w:val="24"/>
        </w:rPr>
        <w:t xml:space="preserve"> in our sample</w:t>
      </w:r>
      <w:r w:rsidR="003E3464">
        <w:rPr>
          <w:bCs/>
          <w:szCs w:val="24"/>
        </w:rPr>
        <w:t xml:space="preserve">. </w:t>
      </w:r>
      <w:r w:rsidR="0075725E" w:rsidRPr="0075725E">
        <w:rPr>
          <w:bCs/>
          <w:szCs w:val="24"/>
        </w:rPr>
        <w:t xml:space="preserve">To monitor this, participants were asked </w:t>
      </w:r>
      <w:r w:rsidR="0075725E">
        <w:rPr>
          <w:bCs/>
          <w:szCs w:val="24"/>
        </w:rPr>
        <w:t>about</w:t>
      </w:r>
      <w:r w:rsidR="0075725E" w:rsidRPr="0075725E">
        <w:rPr>
          <w:bCs/>
          <w:szCs w:val="24"/>
        </w:rPr>
        <w:t xml:space="preserve"> their expectations </w:t>
      </w:r>
      <w:r w:rsidR="0075725E">
        <w:rPr>
          <w:bCs/>
          <w:szCs w:val="24"/>
        </w:rPr>
        <w:t>and motivations to participate in this study</w:t>
      </w:r>
      <w:r w:rsidR="0075725E" w:rsidRPr="0075725E">
        <w:rPr>
          <w:bCs/>
          <w:szCs w:val="24"/>
        </w:rPr>
        <w:t>.</w:t>
      </w:r>
      <w:r w:rsidR="0075725E">
        <w:rPr>
          <w:bCs/>
          <w:szCs w:val="24"/>
        </w:rPr>
        <w:t xml:space="preserve"> </w:t>
      </w:r>
      <w:r w:rsidR="00854F72">
        <w:rPr>
          <w:bCs/>
          <w:szCs w:val="24"/>
        </w:rPr>
        <w:t xml:space="preserve">Participants were asked how much they enjoyed </w:t>
      </w:r>
      <w:r w:rsidR="00854F72" w:rsidRPr="0075725E">
        <w:rPr>
          <w:bCs/>
          <w:szCs w:val="24"/>
        </w:rPr>
        <w:t>fear</w:t>
      </w:r>
      <w:r w:rsidR="00854F72">
        <w:rPr>
          <w:bCs/>
          <w:szCs w:val="24"/>
        </w:rPr>
        <w:t xml:space="preserve"> on a 0 to 6 scale, with the average response sitting above the midpoint of the scale</w:t>
      </w:r>
      <w:r w:rsidR="00854F72" w:rsidRPr="0075725E">
        <w:rPr>
          <w:bCs/>
          <w:szCs w:val="24"/>
        </w:rPr>
        <w:t xml:space="preserve"> </w:t>
      </w:r>
      <w:bookmarkStart w:id="220" w:name="_Hlk150356915"/>
      <w:r w:rsidR="00854F72" w:rsidRPr="0075725E">
        <w:rPr>
          <w:bCs/>
          <w:szCs w:val="24"/>
        </w:rPr>
        <w:t>(</w:t>
      </w:r>
      <w:r w:rsidR="00854F72" w:rsidRPr="00BE73D6">
        <w:rPr>
          <w:bCs/>
          <w:i/>
          <w:iCs/>
          <w:szCs w:val="24"/>
        </w:rPr>
        <w:t>x̄</w:t>
      </w:r>
      <w:r w:rsidR="00854F72">
        <w:rPr>
          <w:bCs/>
          <w:szCs w:val="24"/>
        </w:rPr>
        <w:t xml:space="preserve"> = 3.40, </w:t>
      </w:r>
      <w:r w:rsidR="00AA18EC" w:rsidRPr="00AA18EC">
        <w:rPr>
          <w:bCs/>
          <w:i/>
          <w:iCs/>
          <w:szCs w:val="24"/>
        </w:rPr>
        <w:t>median</w:t>
      </w:r>
      <w:r w:rsidR="00854F72">
        <w:rPr>
          <w:bCs/>
          <w:szCs w:val="24"/>
        </w:rPr>
        <w:t xml:space="preserve"> = 4, </w:t>
      </w:r>
      <w:r w:rsidR="00854F72" w:rsidRPr="00BE73D6">
        <w:rPr>
          <w:bCs/>
          <w:i/>
          <w:iCs/>
          <w:szCs w:val="24"/>
        </w:rPr>
        <w:t>sd</w:t>
      </w:r>
      <w:r w:rsidR="00854F72">
        <w:rPr>
          <w:bCs/>
          <w:szCs w:val="24"/>
        </w:rPr>
        <w:t xml:space="preserve"> = 1.82</w:t>
      </w:r>
      <w:r w:rsidR="00854F72" w:rsidRPr="0075725E">
        <w:rPr>
          <w:bCs/>
          <w:szCs w:val="24"/>
        </w:rPr>
        <w:t>)</w:t>
      </w:r>
      <w:bookmarkEnd w:id="220"/>
      <w:r w:rsidR="00854F72" w:rsidRPr="0075725E">
        <w:rPr>
          <w:bCs/>
          <w:szCs w:val="24"/>
        </w:rPr>
        <w:t>.</w:t>
      </w:r>
      <w:r w:rsidR="00854F72">
        <w:rPr>
          <w:bCs/>
          <w:szCs w:val="24"/>
        </w:rPr>
        <w:t xml:space="preserve"> P</w:t>
      </w:r>
      <w:r w:rsidR="0075725E">
        <w:rPr>
          <w:bCs/>
          <w:szCs w:val="24"/>
        </w:rPr>
        <w:t xml:space="preserve">articipants were </w:t>
      </w:r>
      <w:r w:rsidR="00854F72">
        <w:rPr>
          <w:bCs/>
          <w:szCs w:val="24"/>
        </w:rPr>
        <w:t xml:space="preserve">also </w:t>
      </w:r>
      <w:r w:rsidR="0075725E">
        <w:rPr>
          <w:bCs/>
          <w:szCs w:val="24"/>
        </w:rPr>
        <w:t>asked, “</w:t>
      </w:r>
      <w:r w:rsidR="0075725E" w:rsidRPr="0075725E">
        <w:rPr>
          <w:bCs/>
          <w:szCs w:val="24"/>
        </w:rPr>
        <w:t>To what extent are the following items motivating your participation?</w:t>
      </w:r>
      <w:r w:rsidR="0075725E">
        <w:rPr>
          <w:bCs/>
          <w:szCs w:val="24"/>
        </w:rPr>
        <w:t xml:space="preserve">” on a 0 to 100 </w:t>
      </w:r>
      <w:r w:rsidR="00F27AB2">
        <w:rPr>
          <w:bCs/>
          <w:szCs w:val="24"/>
        </w:rPr>
        <w:t>scale with items including: the payment received for participating (</w:t>
      </w:r>
      <w:r w:rsidR="00F27AB2" w:rsidRPr="00BE73D6">
        <w:rPr>
          <w:bCs/>
          <w:i/>
          <w:iCs/>
          <w:szCs w:val="24"/>
        </w:rPr>
        <w:t>x̄</w:t>
      </w:r>
      <w:r w:rsidR="00F27AB2">
        <w:rPr>
          <w:bCs/>
          <w:szCs w:val="24"/>
        </w:rPr>
        <w:t xml:space="preserve"> = 59.2, </w:t>
      </w:r>
      <w:r w:rsidR="00AA18EC" w:rsidRPr="00AA18EC">
        <w:rPr>
          <w:bCs/>
          <w:i/>
          <w:iCs/>
          <w:szCs w:val="24"/>
        </w:rPr>
        <w:t>median</w:t>
      </w:r>
      <w:r w:rsidR="00F27AB2">
        <w:rPr>
          <w:bCs/>
          <w:szCs w:val="24"/>
        </w:rPr>
        <w:t xml:space="preserve"> = 59, </w:t>
      </w:r>
      <w:r w:rsidR="00F27AB2" w:rsidRPr="00BE73D6">
        <w:rPr>
          <w:bCs/>
          <w:i/>
          <w:iCs/>
          <w:szCs w:val="24"/>
        </w:rPr>
        <w:t>sd</w:t>
      </w:r>
      <w:r w:rsidR="00F27AB2">
        <w:rPr>
          <w:bCs/>
          <w:szCs w:val="24"/>
        </w:rPr>
        <w:t xml:space="preserve"> = </w:t>
      </w:r>
      <w:r w:rsidR="00342888">
        <w:rPr>
          <w:bCs/>
          <w:szCs w:val="24"/>
        </w:rPr>
        <w:t>31.1</w:t>
      </w:r>
      <w:r w:rsidR="00F27AB2">
        <w:rPr>
          <w:bCs/>
          <w:szCs w:val="24"/>
        </w:rPr>
        <w:t>), the thrills they may feel in the haunted house (</w:t>
      </w:r>
      <w:r w:rsidR="00F27AB2" w:rsidRPr="00BE73D6">
        <w:rPr>
          <w:bCs/>
          <w:i/>
          <w:iCs/>
          <w:szCs w:val="24"/>
        </w:rPr>
        <w:t>x̄</w:t>
      </w:r>
      <w:r w:rsidR="00F27AB2">
        <w:rPr>
          <w:bCs/>
          <w:szCs w:val="24"/>
        </w:rPr>
        <w:t xml:space="preserve"> = 63.3, </w:t>
      </w:r>
      <w:r w:rsidR="00AA18EC" w:rsidRPr="00AA18EC">
        <w:rPr>
          <w:bCs/>
          <w:i/>
          <w:iCs/>
          <w:szCs w:val="24"/>
        </w:rPr>
        <w:t>median</w:t>
      </w:r>
      <w:r w:rsidR="00F27AB2">
        <w:rPr>
          <w:bCs/>
          <w:szCs w:val="24"/>
        </w:rPr>
        <w:t xml:space="preserve"> = 73, </w:t>
      </w:r>
      <w:r w:rsidR="00F27AB2" w:rsidRPr="00BE73D6">
        <w:rPr>
          <w:bCs/>
          <w:i/>
          <w:iCs/>
          <w:szCs w:val="24"/>
        </w:rPr>
        <w:t>sd</w:t>
      </w:r>
      <w:r w:rsidR="00F27AB2">
        <w:rPr>
          <w:bCs/>
          <w:szCs w:val="24"/>
        </w:rPr>
        <w:t xml:space="preserve"> = </w:t>
      </w:r>
      <w:r w:rsidR="00342888">
        <w:rPr>
          <w:bCs/>
          <w:szCs w:val="24"/>
        </w:rPr>
        <w:t>31.7</w:t>
      </w:r>
      <w:r w:rsidR="00F27AB2">
        <w:rPr>
          <w:bCs/>
          <w:szCs w:val="24"/>
        </w:rPr>
        <w:t>), the opportunity for new experiences (</w:t>
      </w:r>
      <w:r w:rsidR="00F27AB2" w:rsidRPr="00BE73D6">
        <w:rPr>
          <w:bCs/>
          <w:i/>
          <w:iCs/>
          <w:szCs w:val="24"/>
        </w:rPr>
        <w:t>x̄</w:t>
      </w:r>
      <w:r w:rsidR="00F27AB2">
        <w:rPr>
          <w:bCs/>
          <w:szCs w:val="24"/>
        </w:rPr>
        <w:t xml:space="preserve"> = 70.1, </w:t>
      </w:r>
      <w:r w:rsidR="00AA18EC" w:rsidRPr="00AA18EC">
        <w:rPr>
          <w:bCs/>
          <w:i/>
          <w:iCs/>
          <w:szCs w:val="24"/>
        </w:rPr>
        <w:t>median</w:t>
      </w:r>
      <w:r w:rsidR="00F27AB2">
        <w:rPr>
          <w:bCs/>
          <w:szCs w:val="24"/>
        </w:rPr>
        <w:t xml:space="preserve"> = 78, </w:t>
      </w:r>
      <w:r w:rsidR="00F27AB2" w:rsidRPr="00BE73D6">
        <w:rPr>
          <w:bCs/>
          <w:i/>
          <w:iCs/>
          <w:szCs w:val="24"/>
        </w:rPr>
        <w:t>sd</w:t>
      </w:r>
      <w:r w:rsidR="00F27AB2">
        <w:rPr>
          <w:bCs/>
          <w:szCs w:val="24"/>
        </w:rPr>
        <w:t xml:space="preserve"> = </w:t>
      </w:r>
      <w:r w:rsidR="00342888">
        <w:rPr>
          <w:bCs/>
          <w:szCs w:val="24"/>
        </w:rPr>
        <w:t>28.0</w:t>
      </w:r>
      <w:r w:rsidR="00F27AB2">
        <w:rPr>
          <w:bCs/>
          <w:szCs w:val="24"/>
        </w:rPr>
        <w:t>), the opportunity for challenging experiences (</w:t>
      </w:r>
      <w:r w:rsidR="00F27AB2" w:rsidRPr="00BE73D6">
        <w:rPr>
          <w:bCs/>
          <w:i/>
          <w:iCs/>
          <w:szCs w:val="24"/>
        </w:rPr>
        <w:t>x̄</w:t>
      </w:r>
      <w:r w:rsidR="00F27AB2">
        <w:rPr>
          <w:bCs/>
          <w:szCs w:val="24"/>
        </w:rPr>
        <w:t xml:space="preserve"> = 53.3, </w:t>
      </w:r>
      <w:r w:rsidR="00AA18EC" w:rsidRPr="00AA18EC">
        <w:rPr>
          <w:bCs/>
          <w:i/>
          <w:iCs/>
          <w:szCs w:val="24"/>
        </w:rPr>
        <w:t>median</w:t>
      </w:r>
      <w:r w:rsidR="00F27AB2">
        <w:rPr>
          <w:bCs/>
          <w:szCs w:val="24"/>
        </w:rPr>
        <w:t xml:space="preserve"> = 50, </w:t>
      </w:r>
      <w:r w:rsidR="00F27AB2" w:rsidRPr="00BE73D6">
        <w:rPr>
          <w:bCs/>
          <w:i/>
          <w:iCs/>
          <w:szCs w:val="24"/>
        </w:rPr>
        <w:t>sd</w:t>
      </w:r>
      <w:r w:rsidR="00F27AB2">
        <w:rPr>
          <w:bCs/>
          <w:szCs w:val="24"/>
        </w:rPr>
        <w:t xml:space="preserve"> = </w:t>
      </w:r>
      <w:r w:rsidR="00342888">
        <w:rPr>
          <w:bCs/>
          <w:szCs w:val="24"/>
        </w:rPr>
        <w:t>30.3</w:t>
      </w:r>
      <w:r w:rsidR="00F27AB2">
        <w:rPr>
          <w:bCs/>
          <w:szCs w:val="24"/>
        </w:rPr>
        <w:t>), social pressures</w:t>
      </w:r>
      <w:r w:rsidR="00342888">
        <w:rPr>
          <w:bCs/>
          <w:szCs w:val="24"/>
        </w:rPr>
        <w:t xml:space="preserve"> (</w:t>
      </w:r>
      <w:r w:rsidR="00342888" w:rsidRPr="00BE73D6">
        <w:rPr>
          <w:bCs/>
          <w:i/>
          <w:iCs/>
          <w:szCs w:val="24"/>
        </w:rPr>
        <w:t>x̄</w:t>
      </w:r>
      <w:r w:rsidR="00342888">
        <w:rPr>
          <w:bCs/>
          <w:szCs w:val="24"/>
        </w:rPr>
        <w:t xml:space="preserve"> = </w:t>
      </w:r>
      <w:r w:rsidR="00342888">
        <w:rPr>
          <w:bCs/>
          <w:szCs w:val="24"/>
        </w:rPr>
        <w:lastRenderedPageBreak/>
        <w:t xml:space="preserve">15.5, </w:t>
      </w:r>
      <w:r w:rsidR="00AA18EC" w:rsidRPr="00AA18EC">
        <w:rPr>
          <w:bCs/>
          <w:i/>
          <w:iCs/>
          <w:szCs w:val="24"/>
        </w:rPr>
        <w:t>median</w:t>
      </w:r>
      <w:r w:rsidR="00342888">
        <w:rPr>
          <w:bCs/>
          <w:szCs w:val="24"/>
        </w:rPr>
        <w:t xml:space="preserve"> = 02, </w:t>
      </w:r>
      <w:r w:rsidR="00342888" w:rsidRPr="00BE73D6">
        <w:rPr>
          <w:bCs/>
          <w:i/>
          <w:iCs/>
          <w:szCs w:val="24"/>
        </w:rPr>
        <w:t xml:space="preserve">sd </w:t>
      </w:r>
      <w:r w:rsidR="00342888">
        <w:rPr>
          <w:bCs/>
          <w:szCs w:val="24"/>
        </w:rPr>
        <w:t>= 25.7)</w:t>
      </w:r>
      <w:r w:rsidR="00F27AB2">
        <w:rPr>
          <w:bCs/>
          <w:szCs w:val="24"/>
        </w:rPr>
        <w:t>, a desire to help science (</w:t>
      </w:r>
      <w:r w:rsidR="00F27AB2" w:rsidRPr="00BE73D6">
        <w:rPr>
          <w:bCs/>
          <w:i/>
          <w:iCs/>
          <w:szCs w:val="24"/>
        </w:rPr>
        <w:t>x̄</w:t>
      </w:r>
      <w:r w:rsidR="00F27AB2">
        <w:rPr>
          <w:bCs/>
          <w:szCs w:val="24"/>
        </w:rPr>
        <w:t xml:space="preserve"> = </w:t>
      </w:r>
      <w:r w:rsidR="00342888">
        <w:rPr>
          <w:bCs/>
          <w:szCs w:val="24"/>
        </w:rPr>
        <w:t>59.4</w:t>
      </w:r>
      <w:r w:rsidR="00F27AB2">
        <w:rPr>
          <w:bCs/>
          <w:szCs w:val="24"/>
        </w:rPr>
        <w:t xml:space="preserve">, </w:t>
      </w:r>
      <w:r w:rsidR="00AA18EC" w:rsidRPr="00AA18EC">
        <w:rPr>
          <w:bCs/>
          <w:i/>
          <w:iCs/>
          <w:szCs w:val="24"/>
        </w:rPr>
        <w:t>median</w:t>
      </w:r>
      <w:r w:rsidR="00F27AB2">
        <w:rPr>
          <w:bCs/>
          <w:szCs w:val="24"/>
        </w:rPr>
        <w:t xml:space="preserve"> = </w:t>
      </w:r>
      <w:r w:rsidR="00342888">
        <w:rPr>
          <w:bCs/>
          <w:szCs w:val="24"/>
        </w:rPr>
        <w:t>58</w:t>
      </w:r>
      <w:r w:rsidR="00F27AB2">
        <w:rPr>
          <w:bCs/>
          <w:szCs w:val="24"/>
        </w:rPr>
        <w:t xml:space="preserve">, </w:t>
      </w:r>
      <w:r w:rsidR="00F27AB2" w:rsidRPr="00BE73D6">
        <w:rPr>
          <w:bCs/>
          <w:i/>
          <w:iCs/>
          <w:szCs w:val="24"/>
        </w:rPr>
        <w:t xml:space="preserve">sd </w:t>
      </w:r>
      <w:r w:rsidR="00F27AB2">
        <w:rPr>
          <w:bCs/>
          <w:szCs w:val="24"/>
        </w:rPr>
        <w:t xml:space="preserve">= </w:t>
      </w:r>
      <w:r w:rsidR="00342888">
        <w:rPr>
          <w:bCs/>
          <w:szCs w:val="24"/>
        </w:rPr>
        <w:t>29.9</w:t>
      </w:r>
      <w:r w:rsidR="00F27AB2">
        <w:rPr>
          <w:bCs/>
          <w:szCs w:val="24"/>
        </w:rPr>
        <w:t>), and boredom (</w:t>
      </w:r>
      <w:r w:rsidR="00F27AB2" w:rsidRPr="00BE73D6">
        <w:rPr>
          <w:bCs/>
          <w:i/>
          <w:iCs/>
          <w:szCs w:val="24"/>
        </w:rPr>
        <w:t>x̄</w:t>
      </w:r>
      <w:r w:rsidR="00F27AB2">
        <w:rPr>
          <w:bCs/>
          <w:szCs w:val="24"/>
        </w:rPr>
        <w:t xml:space="preserve"> = </w:t>
      </w:r>
      <w:r w:rsidR="00342888">
        <w:rPr>
          <w:bCs/>
          <w:szCs w:val="24"/>
        </w:rPr>
        <w:t>28.0</w:t>
      </w:r>
      <w:r w:rsidR="00F27AB2">
        <w:rPr>
          <w:bCs/>
          <w:szCs w:val="24"/>
        </w:rPr>
        <w:t xml:space="preserve">, </w:t>
      </w:r>
      <w:r w:rsidR="00AA18EC" w:rsidRPr="00AA18EC">
        <w:rPr>
          <w:bCs/>
          <w:i/>
          <w:iCs/>
          <w:szCs w:val="24"/>
        </w:rPr>
        <w:t>median</w:t>
      </w:r>
      <w:r w:rsidR="00F27AB2">
        <w:rPr>
          <w:bCs/>
          <w:szCs w:val="24"/>
        </w:rPr>
        <w:t xml:space="preserve"> = </w:t>
      </w:r>
      <w:r w:rsidR="00342888">
        <w:rPr>
          <w:bCs/>
          <w:szCs w:val="24"/>
        </w:rPr>
        <w:t>15</w:t>
      </w:r>
      <w:r w:rsidR="00F27AB2">
        <w:rPr>
          <w:bCs/>
          <w:szCs w:val="24"/>
        </w:rPr>
        <w:t xml:space="preserve">, </w:t>
      </w:r>
      <w:r w:rsidR="00F27AB2" w:rsidRPr="00BE73D6">
        <w:rPr>
          <w:bCs/>
          <w:i/>
          <w:iCs/>
          <w:szCs w:val="24"/>
        </w:rPr>
        <w:t xml:space="preserve">sd </w:t>
      </w:r>
      <w:r w:rsidR="00F27AB2">
        <w:rPr>
          <w:bCs/>
          <w:szCs w:val="24"/>
        </w:rPr>
        <w:t xml:space="preserve">= </w:t>
      </w:r>
      <w:r w:rsidR="00342888">
        <w:rPr>
          <w:bCs/>
          <w:szCs w:val="24"/>
        </w:rPr>
        <w:t>31.4</w:t>
      </w:r>
      <w:r w:rsidR="00F27AB2">
        <w:rPr>
          <w:bCs/>
          <w:szCs w:val="24"/>
        </w:rPr>
        <w:t>).</w:t>
      </w:r>
      <w:r w:rsidR="00854F72">
        <w:rPr>
          <w:bCs/>
          <w:szCs w:val="24"/>
        </w:rPr>
        <w:t xml:space="preserve"> </w:t>
      </w:r>
      <w:r w:rsidR="00AE7341">
        <w:rPr>
          <w:bCs/>
          <w:szCs w:val="24"/>
        </w:rPr>
        <w:t>T</w:t>
      </w:r>
      <w:r w:rsidR="00854F72">
        <w:rPr>
          <w:bCs/>
          <w:szCs w:val="24"/>
        </w:rPr>
        <w:t>hrill-seeking motivation</w:t>
      </w:r>
      <w:r w:rsidR="00AE7341">
        <w:rPr>
          <w:bCs/>
          <w:szCs w:val="24"/>
        </w:rPr>
        <w:t>s</w:t>
      </w:r>
      <w:r w:rsidR="00854F72">
        <w:rPr>
          <w:bCs/>
          <w:szCs w:val="24"/>
        </w:rPr>
        <w:t xml:space="preserve"> strongly correlated with fear enjoyment (</w:t>
      </w:r>
      <w:r w:rsidR="00854F72" w:rsidRPr="00BE73D6">
        <w:rPr>
          <w:bCs/>
          <w:i/>
          <w:iCs/>
          <w:szCs w:val="24"/>
        </w:rPr>
        <w:t xml:space="preserve">r </w:t>
      </w:r>
      <w:r w:rsidR="00854F72">
        <w:rPr>
          <w:bCs/>
          <w:szCs w:val="24"/>
        </w:rPr>
        <w:t xml:space="preserve">= 0.582, </w:t>
      </w:r>
      <w:r w:rsidR="00854F72" w:rsidRPr="00BE73D6">
        <w:rPr>
          <w:bCs/>
          <w:i/>
          <w:iCs/>
          <w:szCs w:val="24"/>
        </w:rPr>
        <w:t>p</w:t>
      </w:r>
      <w:r w:rsidR="00854F72">
        <w:rPr>
          <w:bCs/>
          <w:szCs w:val="24"/>
        </w:rPr>
        <w:t xml:space="preserve"> &lt; 0.001) and</w:t>
      </w:r>
      <w:r w:rsidR="00E5044A">
        <w:rPr>
          <w:bCs/>
          <w:szCs w:val="24"/>
        </w:rPr>
        <w:t xml:space="preserve"> Bonferroni-adjusted contrasts did determine that thrill-seeking as a motivation was significantly greater than boredom (</w:t>
      </w:r>
      <w:r w:rsidR="00E5044A" w:rsidRPr="00BE73D6">
        <w:rPr>
          <w:bCs/>
          <w:i/>
          <w:iCs/>
          <w:szCs w:val="24"/>
        </w:rPr>
        <w:t>t</w:t>
      </w:r>
      <w:r w:rsidR="00E5044A">
        <w:rPr>
          <w:bCs/>
          <w:szCs w:val="24"/>
        </w:rPr>
        <w:t xml:space="preserve">(144) = 7.17, </w:t>
      </w:r>
      <w:r w:rsidR="00E5044A" w:rsidRPr="00BE73D6">
        <w:rPr>
          <w:bCs/>
          <w:i/>
          <w:iCs/>
          <w:szCs w:val="24"/>
        </w:rPr>
        <w:t>p</w:t>
      </w:r>
      <w:r w:rsidR="00E5044A">
        <w:rPr>
          <w:bCs/>
          <w:szCs w:val="24"/>
        </w:rPr>
        <w:t xml:space="preserve"> &lt; 0.001), social pressure (</w:t>
      </w:r>
      <w:r w:rsidR="00E5044A" w:rsidRPr="00BE73D6">
        <w:rPr>
          <w:bCs/>
          <w:i/>
          <w:iCs/>
          <w:szCs w:val="24"/>
        </w:rPr>
        <w:t>t</w:t>
      </w:r>
      <w:r w:rsidR="00E5044A">
        <w:rPr>
          <w:bCs/>
          <w:szCs w:val="24"/>
        </w:rPr>
        <w:t xml:space="preserve">(144) = 9.70, </w:t>
      </w:r>
      <w:r w:rsidR="00E5044A" w:rsidRPr="00BE73D6">
        <w:rPr>
          <w:bCs/>
          <w:i/>
          <w:iCs/>
          <w:szCs w:val="24"/>
        </w:rPr>
        <w:t>p</w:t>
      </w:r>
      <w:r w:rsidR="00E5044A">
        <w:rPr>
          <w:bCs/>
          <w:szCs w:val="24"/>
        </w:rPr>
        <w:t xml:space="preserve"> &lt; 0.001), and the pooled average of all motivations (</w:t>
      </w:r>
      <w:r w:rsidR="00E5044A" w:rsidRPr="00BE73D6">
        <w:rPr>
          <w:bCs/>
          <w:i/>
          <w:iCs/>
          <w:szCs w:val="24"/>
        </w:rPr>
        <w:t>t</w:t>
      </w:r>
      <w:r w:rsidR="00E5044A">
        <w:rPr>
          <w:bCs/>
          <w:szCs w:val="24"/>
        </w:rPr>
        <w:t xml:space="preserve">(504) = 4.19, </w:t>
      </w:r>
      <w:r w:rsidR="00E5044A" w:rsidRPr="00BE73D6">
        <w:rPr>
          <w:bCs/>
          <w:i/>
          <w:iCs/>
          <w:szCs w:val="24"/>
        </w:rPr>
        <w:t>p</w:t>
      </w:r>
      <w:r w:rsidR="00E5044A">
        <w:rPr>
          <w:bCs/>
          <w:szCs w:val="24"/>
        </w:rPr>
        <w:t xml:space="preserve"> &lt; 0.001), but not challenge-seeking (</w:t>
      </w:r>
      <w:r w:rsidR="00E5044A" w:rsidRPr="00BE73D6">
        <w:rPr>
          <w:bCs/>
          <w:i/>
          <w:iCs/>
          <w:szCs w:val="24"/>
        </w:rPr>
        <w:t>t</w:t>
      </w:r>
      <w:r w:rsidR="00E5044A">
        <w:rPr>
          <w:bCs/>
          <w:szCs w:val="24"/>
        </w:rPr>
        <w:t xml:space="preserve">(144) = 2.05, </w:t>
      </w:r>
      <w:r w:rsidR="00E5044A" w:rsidRPr="00BE73D6">
        <w:rPr>
          <w:bCs/>
          <w:i/>
          <w:iCs/>
          <w:szCs w:val="24"/>
        </w:rPr>
        <w:t>p</w:t>
      </w:r>
      <w:r w:rsidR="00E5044A">
        <w:rPr>
          <w:bCs/>
          <w:szCs w:val="24"/>
        </w:rPr>
        <w:t xml:space="preserve"> =0.289), novelty-seeking (</w:t>
      </w:r>
      <w:r w:rsidR="00E5044A" w:rsidRPr="00BE73D6">
        <w:rPr>
          <w:bCs/>
          <w:i/>
          <w:iCs/>
          <w:szCs w:val="24"/>
        </w:rPr>
        <w:t>t</w:t>
      </w:r>
      <w:r w:rsidR="00E5044A">
        <w:rPr>
          <w:bCs/>
          <w:szCs w:val="24"/>
        </w:rPr>
        <w:t xml:space="preserve">(144) = -1.38, </w:t>
      </w:r>
      <w:r w:rsidR="00E5044A" w:rsidRPr="00BE73D6">
        <w:rPr>
          <w:bCs/>
          <w:i/>
          <w:iCs/>
          <w:szCs w:val="24"/>
        </w:rPr>
        <w:t>p</w:t>
      </w:r>
      <w:r w:rsidR="00E5044A">
        <w:rPr>
          <w:bCs/>
          <w:szCs w:val="24"/>
        </w:rPr>
        <w:t xml:space="preserve"> = 1.000), payment (</w:t>
      </w:r>
      <w:r w:rsidR="00E5044A" w:rsidRPr="00BE73D6">
        <w:rPr>
          <w:bCs/>
          <w:i/>
          <w:iCs/>
          <w:szCs w:val="24"/>
        </w:rPr>
        <w:t>t</w:t>
      </w:r>
      <w:r w:rsidR="00E5044A">
        <w:rPr>
          <w:bCs/>
          <w:szCs w:val="24"/>
        </w:rPr>
        <w:t xml:space="preserve">(144) = 0.84, </w:t>
      </w:r>
      <w:r w:rsidR="00E5044A" w:rsidRPr="00BE73D6">
        <w:rPr>
          <w:bCs/>
          <w:i/>
          <w:iCs/>
          <w:szCs w:val="24"/>
        </w:rPr>
        <w:t>p</w:t>
      </w:r>
      <w:r w:rsidR="00E5044A">
        <w:rPr>
          <w:bCs/>
          <w:szCs w:val="24"/>
        </w:rPr>
        <w:t xml:space="preserve"> = 1.000), or science participation (</w:t>
      </w:r>
      <w:r w:rsidR="00E5044A" w:rsidRPr="00BE73D6">
        <w:rPr>
          <w:bCs/>
          <w:i/>
          <w:iCs/>
          <w:szCs w:val="24"/>
        </w:rPr>
        <w:t>t</w:t>
      </w:r>
      <w:r w:rsidR="00E5044A">
        <w:rPr>
          <w:bCs/>
          <w:szCs w:val="24"/>
        </w:rPr>
        <w:t xml:space="preserve">(144) = 0.81, </w:t>
      </w:r>
      <w:r w:rsidR="00E5044A" w:rsidRPr="00BE73D6">
        <w:rPr>
          <w:bCs/>
          <w:i/>
          <w:iCs/>
          <w:szCs w:val="24"/>
        </w:rPr>
        <w:t>p</w:t>
      </w:r>
      <w:r w:rsidR="00E5044A">
        <w:rPr>
          <w:bCs/>
          <w:szCs w:val="24"/>
        </w:rPr>
        <w:t xml:space="preserve"> = 1.000). </w:t>
      </w:r>
      <w:r w:rsidR="0075725E" w:rsidRPr="0075725E">
        <w:rPr>
          <w:bCs/>
          <w:szCs w:val="24"/>
        </w:rPr>
        <w:t>This</w:t>
      </w:r>
      <w:r w:rsidR="00E5044A">
        <w:rPr>
          <w:bCs/>
          <w:szCs w:val="24"/>
        </w:rPr>
        <w:t xml:space="preserve"> may suggest that </w:t>
      </w:r>
      <w:r w:rsidR="0075725E" w:rsidRPr="0075725E">
        <w:rPr>
          <w:bCs/>
          <w:szCs w:val="24"/>
        </w:rPr>
        <w:t xml:space="preserve">our participants </w:t>
      </w:r>
      <w:r w:rsidR="00E5044A">
        <w:rPr>
          <w:bCs/>
          <w:szCs w:val="24"/>
        </w:rPr>
        <w:t>were slightly higher in thrill-seeking motivations relative</w:t>
      </w:r>
      <w:r w:rsidR="0075725E" w:rsidRPr="0075725E">
        <w:rPr>
          <w:bCs/>
          <w:szCs w:val="24"/>
        </w:rPr>
        <w:t xml:space="preserve"> to </w:t>
      </w:r>
      <w:r w:rsidR="00E5044A">
        <w:rPr>
          <w:bCs/>
          <w:szCs w:val="24"/>
        </w:rPr>
        <w:t>what we might expect to find in an average population</w:t>
      </w:r>
      <w:r w:rsidR="0075725E" w:rsidRPr="0075725E">
        <w:rPr>
          <w:bCs/>
          <w:szCs w:val="24"/>
        </w:rPr>
        <w:t>.</w:t>
      </w:r>
      <w:r w:rsidR="00E5044A">
        <w:rPr>
          <w:bCs/>
          <w:szCs w:val="24"/>
        </w:rPr>
        <w:t xml:space="preserve"> </w:t>
      </w:r>
    </w:p>
    <w:p w14:paraId="3B9DD7BD" w14:textId="3DE2FFC9" w:rsidR="00967F10" w:rsidRPr="00BE73D6" w:rsidRDefault="00C0787A" w:rsidP="000967D7">
      <w:pPr>
        <w:spacing w:after="0" w:line="480" w:lineRule="auto"/>
        <w:ind w:left="0" w:firstLine="720"/>
        <w:rPr>
          <w:bCs/>
          <w:szCs w:val="24"/>
        </w:rPr>
      </w:pPr>
      <w:r>
        <w:rPr>
          <w:b/>
          <w:szCs w:val="24"/>
        </w:rPr>
        <w:t xml:space="preserve">Study </w:t>
      </w:r>
      <w:r w:rsidR="003A18DB">
        <w:rPr>
          <w:b/>
          <w:szCs w:val="24"/>
        </w:rPr>
        <w:t>participants regulated their emotions without prompt</w:t>
      </w:r>
      <w:r>
        <w:rPr>
          <w:b/>
          <w:szCs w:val="24"/>
        </w:rPr>
        <w:t xml:space="preserve">. </w:t>
      </w:r>
      <w:r w:rsidR="007B7431">
        <w:rPr>
          <w:bCs/>
          <w:szCs w:val="24"/>
        </w:rPr>
        <w:t>Another limitation may be a lack of motivation to self-regulate. B</w:t>
      </w:r>
      <w:r>
        <w:rPr>
          <w:bCs/>
          <w:szCs w:val="24"/>
        </w:rPr>
        <w:t xml:space="preserve">ecause haunted houses are entertainment, </w:t>
      </w:r>
      <w:r w:rsidR="003E3464">
        <w:rPr>
          <w:bCs/>
          <w:szCs w:val="24"/>
        </w:rPr>
        <w:t xml:space="preserve">participants may be less inclined to self-regulate, regardless of </w:t>
      </w:r>
      <w:r>
        <w:rPr>
          <w:bCs/>
          <w:szCs w:val="24"/>
        </w:rPr>
        <w:t xml:space="preserve">which </w:t>
      </w:r>
      <w:r w:rsidR="003E3464">
        <w:rPr>
          <w:bCs/>
          <w:szCs w:val="24"/>
        </w:rPr>
        <w:t>strategy</w:t>
      </w:r>
      <w:r>
        <w:rPr>
          <w:bCs/>
          <w:szCs w:val="24"/>
        </w:rPr>
        <w:t xml:space="preserve"> they use</w:t>
      </w:r>
      <w:r w:rsidR="003E3464">
        <w:rPr>
          <w:bCs/>
          <w:szCs w:val="24"/>
        </w:rPr>
        <w:t xml:space="preserve">. </w:t>
      </w:r>
      <w:r w:rsidR="00D124F4">
        <w:rPr>
          <w:bCs/>
          <w:szCs w:val="24"/>
        </w:rPr>
        <w:t>Within the p</w:t>
      </w:r>
      <w:r w:rsidR="005F2875">
        <w:rPr>
          <w:bCs/>
          <w:szCs w:val="24"/>
        </w:rPr>
        <w:t>reliminary</w:t>
      </w:r>
      <w:r w:rsidR="00D124F4">
        <w:rPr>
          <w:bCs/>
          <w:szCs w:val="24"/>
        </w:rPr>
        <w:t xml:space="preserve"> study, we found a positive association between state anxiety measured immediately before the haunted house and the </w:t>
      </w:r>
      <w:r w:rsidR="00002F5B">
        <w:rPr>
          <w:bCs/>
          <w:szCs w:val="24"/>
        </w:rPr>
        <w:t>average extent to which participants attempted to regulate their emotions (assessed through the question, “</w:t>
      </w:r>
      <w:r w:rsidR="00002F5B">
        <w:t>To what extent did you attempt to change or regulate how you felt during this event?”</w:t>
      </w:r>
      <w:r w:rsidR="00002F5B">
        <w:rPr>
          <w:bCs/>
          <w:szCs w:val="24"/>
        </w:rPr>
        <w:t xml:space="preserve">) </w:t>
      </w:r>
      <w:r w:rsidR="00AA18EC">
        <w:rPr>
          <w:bCs/>
          <w:szCs w:val="24"/>
        </w:rPr>
        <w:t>across events</w:t>
      </w:r>
      <w:r w:rsidR="00D124F4">
        <w:rPr>
          <w:bCs/>
          <w:szCs w:val="24"/>
        </w:rPr>
        <w:t xml:space="preserve"> </w:t>
      </w:r>
      <w:r w:rsidR="009B06C2">
        <w:rPr>
          <w:bCs/>
          <w:szCs w:val="24"/>
        </w:rPr>
        <w:t>(</w:t>
      </w:r>
      <w:r w:rsidR="009B06C2" w:rsidRPr="00DD7AA5">
        <w:rPr>
          <w:i/>
          <w:iCs/>
          <w:szCs w:val="24"/>
        </w:rPr>
        <w:t>β</w:t>
      </w:r>
      <w:r w:rsidR="009B06C2" w:rsidRPr="008C7178">
        <w:rPr>
          <w:szCs w:val="24"/>
        </w:rPr>
        <w:t xml:space="preserve"> = 0.3</w:t>
      </w:r>
      <w:r w:rsidR="009B06C2">
        <w:rPr>
          <w:szCs w:val="24"/>
        </w:rPr>
        <w:t>4</w:t>
      </w:r>
      <w:r w:rsidR="009B06C2" w:rsidRPr="008C7178">
        <w:rPr>
          <w:szCs w:val="24"/>
        </w:rPr>
        <w:t xml:space="preserve">, </w:t>
      </w:r>
      <w:r w:rsidR="009B06C2" w:rsidRPr="00DD7AA5">
        <w:rPr>
          <w:i/>
          <w:iCs/>
          <w:szCs w:val="24"/>
        </w:rPr>
        <w:t>95% CI</w:t>
      </w:r>
      <w:r w:rsidR="009B06C2" w:rsidRPr="008C7178">
        <w:rPr>
          <w:szCs w:val="24"/>
        </w:rPr>
        <w:t xml:space="preserve"> = [0.</w:t>
      </w:r>
      <w:r w:rsidR="009B06C2">
        <w:rPr>
          <w:szCs w:val="24"/>
        </w:rPr>
        <w:t>054</w:t>
      </w:r>
      <w:r w:rsidR="009B06C2" w:rsidRPr="008C7178">
        <w:rPr>
          <w:szCs w:val="24"/>
        </w:rPr>
        <w:t>, 0.</w:t>
      </w:r>
      <w:r w:rsidR="009B06C2">
        <w:rPr>
          <w:szCs w:val="24"/>
        </w:rPr>
        <w:t>626</w:t>
      </w:r>
      <w:r w:rsidR="009B06C2" w:rsidRPr="008C7178">
        <w:rPr>
          <w:szCs w:val="24"/>
        </w:rPr>
        <w:t xml:space="preserve">], </w:t>
      </w:r>
      <w:r w:rsidR="009B06C2" w:rsidRPr="00DD7AA5">
        <w:rPr>
          <w:i/>
          <w:iCs/>
          <w:szCs w:val="24"/>
        </w:rPr>
        <w:t>p</w:t>
      </w:r>
      <w:r w:rsidR="009B06C2" w:rsidRPr="008C7178">
        <w:rPr>
          <w:szCs w:val="24"/>
        </w:rPr>
        <w:t xml:space="preserve"> </w:t>
      </w:r>
      <w:r w:rsidR="009B06C2">
        <w:rPr>
          <w:szCs w:val="24"/>
        </w:rPr>
        <w:t>=</w:t>
      </w:r>
      <w:r w:rsidR="009B06C2" w:rsidRPr="008C7178">
        <w:rPr>
          <w:szCs w:val="24"/>
        </w:rPr>
        <w:t xml:space="preserve"> 0.0</w:t>
      </w:r>
      <w:r w:rsidR="009B06C2">
        <w:rPr>
          <w:szCs w:val="24"/>
        </w:rPr>
        <w:t>21</w:t>
      </w:r>
      <w:r w:rsidR="009B06C2">
        <w:rPr>
          <w:bCs/>
          <w:szCs w:val="24"/>
        </w:rPr>
        <w:t>)</w:t>
      </w:r>
      <w:r w:rsidR="00D124F4">
        <w:rPr>
          <w:bCs/>
          <w:szCs w:val="24"/>
        </w:rPr>
        <w:t xml:space="preserve">, as well as a positive association between the average negative affective intensity of an event and </w:t>
      </w:r>
      <w:r w:rsidR="00002F5B" w:rsidRPr="00002F5B">
        <w:rPr>
          <w:bCs/>
          <w:szCs w:val="24"/>
        </w:rPr>
        <w:t xml:space="preserve">extent to which participants attempted to regulate their emotions </w:t>
      </w:r>
      <w:r w:rsidR="00002F5B">
        <w:rPr>
          <w:bCs/>
          <w:szCs w:val="24"/>
        </w:rPr>
        <w:t xml:space="preserve">during </w:t>
      </w:r>
      <w:r w:rsidR="00D124F4">
        <w:rPr>
          <w:bCs/>
          <w:szCs w:val="24"/>
        </w:rPr>
        <w:t>that event (</w:t>
      </w:r>
      <w:r w:rsidR="007B7431" w:rsidRPr="00BE73D6">
        <w:rPr>
          <w:i/>
          <w:iCs/>
          <w:szCs w:val="24"/>
        </w:rPr>
        <w:t>β</w:t>
      </w:r>
      <w:r w:rsidR="007B7431" w:rsidRPr="008C7178">
        <w:rPr>
          <w:szCs w:val="24"/>
        </w:rPr>
        <w:t xml:space="preserve"> = 0.31, </w:t>
      </w:r>
      <w:r w:rsidR="007B7431" w:rsidRPr="00BE73D6">
        <w:rPr>
          <w:i/>
          <w:iCs/>
          <w:szCs w:val="24"/>
        </w:rPr>
        <w:t>95% CI</w:t>
      </w:r>
      <w:r w:rsidR="007B7431" w:rsidRPr="008C7178">
        <w:rPr>
          <w:szCs w:val="24"/>
        </w:rPr>
        <w:t xml:space="preserve"> = [0.17, 0.46], </w:t>
      </w:r>
      <w:r w:rsidR="007B7431" w:rsidRPr="00BE73D6">
        <w:rPr>
          <w:i/>
          <w:iCs/>
          <w:szCs w:val="24"/>
        </w:rPr>
        <w:t>p</w:t>
      </w:r>
      <w:r w:rsidR="007B7431" w:rsidRPr="008C7178">
        <w:rPr>
          <w:szCs w:val="24"/>
        </w:rPr>
        <w:t xml:space="preserve"> &lt; 0.001</w:t>
      </w:r>
      <w:r w:rsidR="00D124F4">
        <w:rPr>
          <w:bCs/>
          <w:szCs w:val="24"/>
        </w:rPr>
        <w:t>)</w:t>
      </w:r>
      <w:r w:rsidR="00ED5394">
        <w:rPr>
          <w:bCs/>
          <w:szCs w:val="24"/>
        </w:rPr>
        <w:t xml:space="preserve"> </w:t>
      </w:r>
      <w:r w:rsidR="00ED5394">
        <w:rPr>
          <w:szCs w:val="24"/>
        </w:rPr>
        <w:t>(</w:t>
      </w:r>
      <w:r w:rsidR="00ED5394">
        <w:rPr>
          <w:i/>
          <w:szCs w:val="24"/>
        </w:rPr>
        <w:t>See</w:t>
      </w:r>
      <w:r w:rsidR="00ED5394">
        <w:rPr>
          <w:szCs w:val="24"/>
        </w:rPr>
        <w:t xml:space="preserve"> </w:t>
      </w:r>
      <w:r w:rsidR="00ED5394">
        <w:rPr>
          <w:b/>
          <w:szCs w:val="24"/>
        </w:rPr>
        <w:t xml:space="preserve">Supplementary Materials </w:t>
      </w:r>
      <w:r w:rsidR="00ED5394">
        <w:rPr>
          <w:szCs w:val="24"/>
        </w:rPr>
        <w:t>for more p</w:t>
      </w:r>
      <w:r w:rsidR="005F2875">
        <w:rPr>
          <w:szCs w:val="24"/>
        </w:rPr>
        <w:t>reliminary study</w:t>
      </w:r>
      <w:r w:rsidR="00ED5394">
        <w:rPr>
          <w:szCs w:val="24"/>
        </w:rPr>
        <w:t xml:space="preserve"> design and analyses details)</w:t>
      </w:r>
      <w:r w:rsidR="00D124F4">
        <w:rPr>
          <w:bCs/>
          <w:szCs w:val="24"/>
        </w:rPr>
        <w:t>. Both suggest, as expected, that participants</w:t>
      </w:r>
      <w:r w:rsidR="007B7431">
        <w:rPr>
          <w:bCs/>
          <w:szCs w:val="24"/>
        </w:rPr>
        <w:t xml:space="preserve"> within this setting</w:t>
      </w:r>
      <w:r w:rsidR="00D124F4">
        <w:rPr>
          <w:bCs/>
          <w:szCs w:val="24"/>
        </w:rPr>
        <w:t xml:space="preserve"> </w:t>
      </w:r>
      <w:r w:rsidR="009B06C2">
        <w:rPr>
          <w:bCs/>
          <w:szCs w:val="24"/>
        </w:rPr>
        <w:t xml:space="preserve">experiencing negative emotions </w:t>
      </w:r>
      <w:r w:rsidR="00D124F4">
        <w:rPr>
          <w:bCs/>
          <w:szCs w:val="24"/>
        </w:rPr>
        <w:t>do self-regulate the</w:t>
      </w:r>
      <w:r w:rsidR="009B06C2">
        <w:rPr>
          <w:bCs/>
          <w:szCs w:val="24"/>
        </w:rPr>
        <w:t>se</w:t>
      </w:r>
      <w:r w:rsidR="00D124F4">
        <w:rPr>
          <w:bCs/>
          <w:szCs w:val="24"/>
        </w:rPr>
        <w:t xml:space="preserve"> emotions without researcher-promptin</w:t>
      </w:r>
      <w:r w:rsidR="007B7431">
        <w:rPr>
          <w:bCs/>
          <w:szCs w:val="24"/>
        </w:rPr>
        <w:t>g</w:t>
      </w:r>
      <w:r w:rsidR="00D124F4">
        <w:rPr>
          <w:bCs/>
          <w:szCs w:val="24"/>
        </w:rPr>
        <w:t>.</w:t>
      </w:r>
      <w:r w:rsidR="00D02068">
        <w:rPr>
          <w:bCs/>
          <w:szCs w:val="24"/>
        </w:rPr>
        <w:t xml:space="preserve"> S</w:t>
      </w:r>
      <w:r w:rsidR="00D124F4">
        <w:rPr>
          <w:bCs/>
          <w:szCs w:val="24"/>
        </w:rPr>
        <w:t xml:space="preserve">elf-regulation </w:t>
      </w:r>
      <w:r w:rsidR="00002F5B">
        <w:rPr>
          <w:bCs/>
          <w:szCs w:val="24"/>
        </w:rPr>
        <w:t>extent or efforts were</w:t>
      </w:r>
      <w:r w:rsidR="00D124F4">
        <w:rPr>
          <w:bCs/>
          <w:szCs w:val="24"/>
        </w:rPr>
        <w:t xml:space="preserve"> not assessed within Study </w:t>
      </w:r>
      <w:r w:rsidR="00D02068">
        <w:rPr>
          <w:bCs/>
          <w:szCs w:val="24"/>
        </w:rPr>
        <w:t>1</w:t>
      </w:r>
      <w:r w:rsidR="00AE7341">
        <w:rPr>
          <w:bCs/>
          <w:szCs w:val="24"/>
        </w:rPr>
        <w:t xml:space="preserve"> to reassess this relationship</w:t>
      </w:r>
      <w:r w:rsidR="003A18DB">
        <w:rPr>
          <w:bCs/>
          <w:szCs w:val="24"/>
        </w:rPr>
        <w:t>.</w:t>
      </w:r>
      <w:r w:rsidR="00D124F4">
        <w:rPr>
          <w:bCs/>
          <w:szCs w:val="24"/>
        </w:rPr>
        <w:t xml:space="preserve"> </w:t>
      </w:r>
    </w:p>
    <w:p w14:paraId="11FC92B7" w14:textId="63A7446C" w:rsidR="0043765F" w:rsidRDefault="00B720B2" w:rsidP="000967D7">
      <w:pPr>
        <w:spacing w:after="0" w:line="480" w:lineRule="auto"/>
        <w:ind w:left="0" w:firstLine="720"/>
        <w:rPr>
          <w:szCs w:val="24"/>
        </w:rPr>
      </w:pPr>
      <w:r w:rsidRPr="008C7178">
        <w:rPr>
          <w:b/>
          <w:szCs w:val="24"/>
        </w:rPr>
        <w:lastRenderedPageBreak/>
        <w:t>Intensity d</w:t>
      </w:r>
      <w:r w:rsidR="000960FE">
        <w:rPr>
          <w:b/>
          <w:szCs w:val="24"/>
        </w:rPr>
        <w:t>id</w:t>
      </w:r>
      <w:r w:rsidRPr="008C7178">
        <w:rPr>
          <w:b/>
          <w:szCs w:val="24"/>
        </w:rPr>
        <w:t xml:space="preserve"> not predict regulatory strategy </w:t>
      </w:r>
      <w:r w:rsidR="00E21AFA">
        <w:rPr>
          <w:b/>
          <w:szCs w:val="24"/>
        </w:rPr>
        <w:t>usage</w:t>
      </w:r>
      <w:r w:rsidRPr="008C7178">
        <w:rPr>
          <w:b/>
          <w:szCs w:val="24"/>
        </w:rPr>
        <w:t xml:space="preserve">. </w:t>
      </w:r>
      <w:r w:rsidRPr="008C7178">
        <w:rPr>
          <w:szCs w:val="24"/>
        </w:rPr>
        <w:t>To test our primary hypotheses, models using either z-scored emotional intensity or person-centered emotional intensity as the primary predictor were constructed</w:t>
      </w:r>
      <w:r w:rsidR="001227C9">
        <w:rPr>
          <w:szCs w:val="24"/>
        </w:rPr>
        <w:t xml:space="preserve"> iteratively (i.e., adding one fixed effect to the model at a time)</w:t>
      </w:r>
      <w:r w:rsidRPr="008C7178">
        <w:rPr>
          <w:szCs w:val="24"/>
        </w:rPr>
        <w:t xml:space="preserve">, but across all model comparisons, no model performed better than our null </w:t>
      </w:r>
      <w:r w:rsidR="0014196C">
        <w:rPr>
          <w:szCs w:val="24"/>
        </w:rPr>
        <w:t>model which did no</w:t>
      </w:r>
      <w:r w:rsidR="001227C9">
        <w:rPr>
          <w:szCs w:val="24"/>
        </w:rPr>
        <w:t>t</w:t>
      </w:r>
      <w:r w:rsidR="0014196C">
        <w:rPr>
          <w:szCs w:val="24"/>
        </w:rPr>
        <w:t xml:space="preserve"> feature any fixed effects </w:t>
      </w:r>
      <w:r w:rsidRPr="008C7178">
        <w:rPr>
          <w:szCs w:val="24"/>
        </w:rPr>
        <w:t>(</w:t>
      </w:r>
      <w:r w:rsidRPr="00BE73D6">
        <w:rPr>
          <w:i/>
          <w:iCs/>
          <w:szCs w:val="24"/>
        </w:rPr>
        <w:t>ICC</w:t>
      </w:r>
      <w:r w:rsidRPr="008C7178">
        <w:rPr>
          <w:szCs w:val="24"/>
        </w:rPr>
        <w:t xml:space="preserve"> = 0.4</w:t>
      </w:r>
      <w:r w:rsidR="0043765F">
        <w:rPr>
          <w:szCs w:val="24"/>
        </w:rPr>
        <w:t>0</w:t>
      </w:r>
      <w:r w:rsidRPr="008C7178">
        <w:rPr>
          <w:szCs w:val="24"/>
        </w:rPr>
        <w:t>). Our best performing non-null model</w:t>
      </w:r>
      <w:r w:rsidR="00D358EF">
        <w:rPr>
          <w:szCs w:val="24"/>
        </w:rPr>
        <w:t xml:space="preserve"> </w:t>
      </w:r>
      <w:r w:rsidR="004B4A25">
        <w:rPr>
          <w:szCs w:val="24"/>
        </w:rPr>
        <w:t>-</w:t>
      </w:r>
      <w:r w:rsidR="00D358EF">
        <w:rPr>
          <w:szCs w:val="24"/>
        </w:rPr>
        <w:t>-</w:t>
      </w:r>
      <w:r w:rsidRPr="008C7178">
        <w:rPr>
          <w:szCs w:val="24"/>
        </w:rPr>
        <w:t xml:space="preserve"> including only intensity as a fixed effect (</w:t>
      </w:r>
      <w:r w:rsidRPr="00BE73D6">
        <w:rPr>
          <w:i/>
          <w:iCs/>
          <w:szCs w:val="24"/>
        </w:rPr>
        <w:t>p</w:t>
      </w:r>
      <w:r w:rsidRPr="008C7178">
        <w:rPr>
          <w:szCs w:val="24"/>
        </w:rPr>
        <w:t xml:space="preserve"> = 0.1</w:t>
      </w:r>
      <w:r w:rsidR="0043765F">
        <w:rPr>
          <w:szCs w:val="24"/>
        </w:rPr>
        <w:t>0</w:t>
      </w:r>
      <w:r w:rsidRPr="008C7178">
        <w:rPr>
          <w:szCs w:val="24"/>
        </w:rPr>
        <w:t xml:space="preserve"> when compared to null)</w:t>
      </w:r>
      <w:r w:rsidR="00D358EF">
        <w:rPr>
          <w:szCs w:val="24"/>
        </w:rPr>
        <w:t xml:space="preserve"> </w:t>
      </w:r>
      <w:r w:rsidR="004B4A25">
        <w:rPr>
          <w:szCs w:val="24"/>
        </w:rPr>
        <w:t>-</w:t>
      </w:r>
      <w:r w:rsidR="00D358EF">
        <w:rPr>
          <w:szCs w:val="24"/>
        </w:rPr>
        <w:t>-</w:t>
      </w:r>
      <w:r w:rsidRPr="008C7178">
        <w:rPr>
          <w:szCs w:val="24"/>
        </w:rPr>
        <w:t xml:space="preserve"> </w:t>
      </w:r>
      <w:r w:rsidR="00097D65">
        <w:rPr>
          <w:szCs w:val="24"/>
        </w:rPr>
        <w:t>did not find a relationship between emotional intensity and strategy usage</w:t>
      </w:r>
      <w:r w:rsidR="00831F04">
        <w:rPr>
          <w:szCs w:val="24"/>
        </w:rPr>
        <w:t xml:space="preserve"> </w:t>
      </w:r>
      <w:r w:rsidRPr="008C7178">
        <w:rPr>
          <w:szCs w:val="24"/>
        </w:rPr>
        <w:t>(</w:t>
      </w:r>
      <w:r w:rsidRPr="00BE73D6">
        <w:rPr>
          <w:i/>
          <w:iCs/>
          <w:szCs w:val="24"/>
        </w:rPr>
        <w:t>OR</w:t>
      </w:r>
      <w:r w:rsidRPr="008C7178">
        <w:rPr>
          <w:szCs w:val="24"/>
        </w:rPr>
        <w:t xml:space="preserve"> = 1.</w:t>
      </w:r>
      <w:r w:rsidR="0043765F">
        <w:rPr>
          <w:szCs w:val="24"/>
        </w:rPr>
        <w:t>36</w:t>
      </w:r>
      <w:r w:rsidRPr="008C7178">
        <w:rPr>
          <w:szCs w:val="24"/>
        </w:rPr>
        <w:t xml:space="preserve">, </w:t>
      </w:r>
      <w:r w:rsidRPr="00BE73D6">
        <w:rPr>
          <w:i/>
          <w:iCs/>
          <w:szCs w:val="24"/>
        </w:rPr>
        <w:t>95% CI</w:t>
      </w:r>
      <w:r w:rsidRPr="008C7178">
        <w:rPr>
          <w:szCs w:val="24"/>
        </w:rPr>
        <w:t xml:space="preserve"> = [0.9</w:t>
      </w:r>
      <w:r w:rsidR="0043765F">
        <w:rPr>
          <w:szCs w:val="24"/>
        </w:rPr>
        <w:t>5</w:t>
      </w:r>
      <w:r w:rsidRPr="008C7178">
        <w:rPr>
          <w:szCs w:val="24"/>
        </w:rPr>
        <w:t>, 1.</w:t>
      </w:r>
      <w:r w:rsidR="0043765F">
        <w:rPr>
          <w:szCs w:val="24"/>
        </w:rPr>
        <w:t>95</w:t>
      </w:r>
      <w:r w:rsidRPr="008C7178">
        <w:rPr>
          <w:szCs w:val="24"/>
        </w:rPr>
        <w:t xml:space="preserve">], </w:t>
      </w:r>
      <w:r w:rsidRPr="00BE73D6">
        <w:rPr>
          <w:i/>
          <w:iCs/>
          <w:szCs w:val="24"/>
        </w:rPr>
        <w:t>p</w:t>
      </w:r>
      <w:r w:rsidRPr="008C7178">
        <w:rPr>
          <w:szCs w:val="24"/>
        </w:rPr>
        <w:t xml:space="preserve"> = 0.1</w:t>
      </w:r>
      <w:r w:rsidR="0043765F">
        <w:rPr>
          <w:szCs w:val="24"/>
        </w:rPr>
        <w:t>0</w:t>
      </w:r>
      <w:r w:rsidRPr="008C7178">
        <w:rPr>
          <w:szCs w:val="24"/>
        </w:rPr>
        <w:t>)</w:t>
      </w:r>
      <w:r w:rsidR="00EB0294">
        <w:rPr>
          <w:szCs w:val="24"/>
        </w:rPr>
        <w:t xml:space="preserve"> </w:t>
      </w:r>
      <w:r w:rsidR="00EB0294">
        <w:t>(</w:t>
      </w:r>
      <w:r w:rsidR="00EB0294">
        <w:rPr>
          <w:b/>
          <w:bCs/>
        </w:rPr>
        <w:t xml:space="preserve">Fig. </w:t>
      </w:r>
      <w:r w:rsidR="00372E6A">
        <w:rPr>
          <w:b/>
          <w:bCs/>
        </w:rPr>
        <w:t>3</w:t>
      </w:r>
      <w:r w:rsidR="00EB0294" w:rsidRPr="00EB0294">
        <w:t>)</w:t>
      </w:r>
      <w:r w:rsidRPr="008C7178">
        <w:rPr>
          <w:szCs w:val="24"/>
        </w:rPr>
        <w:t xml:space="preserve">. </w:t>
      </w:r>
      <w:r w:rsidR="00804B41">
        <w:rPr>
          <w:szCs w:val="24"/>
        </w:rPr>
        <w:t>An</w:t>
      </w:r>
      <w:r w:rsidR="00D656A0" w:rsidRPr="00D656A0">
        <w:rPr>
          <w:szCs w:val="24"/>
        </w:rPr>
        <w:t xml:space="preserve"> odds ratio of 1.36 suggests that for </w:t>
      </w:r>
      <w:proofErr w:type="gramStart"/>
      <w:r w:rsidR="00D656A0" w:rsidRPr="00D656A0">
        <w:rPr>
          <w:szCs w:val="24"/>
        </w:rPr>
        <w:t>every one</w:t>
      </w:r>
      <w:proofErr w:type="gramEnd"/>
      <w:r w:rsidR="00D656A0">
        <w:rPr>
          <w:szCs w:val="24"/>
        </w:rPr>
        <w:t xml:space="preserve"> standard deviation </w:t>
      </w:r>
      <w:r w:rsidR="00D656A0" w:rsidRPr="00D656A0">
        <w:rPr>
          <w:szCs w:val="24"/>
        </w:rPr>
        <w:t xml:space="preserve">unit increase in emotional intensity, the odds of </w:t>
      </w:r>
      <w:r w:rsidR="00D656A0">
        <w:rPr>
          <w:szCs w:val="24"/>
        </w:rPr>
        <w:t>choosing distraction</w:t>
      </w:r>
      <w:r w:rsidR="00D656A0" w:rsidRPr="00D656A0">
        <w:rPr>
          <w:szCs w:val="24"/>
        </w:rPr>
        <w:t xml:space="preserve"> </w:t>
      </w:r>
      <w:r w:rsidR="00D656A0">
        <w:rPr>
          <w:szCs w:val="24"/>
        </w:rPr>
        <w:t xml:space="preserve">to regulate </w:t>
      </w:r>
      <w:r w:rsidR="00D656A0" w:rsidRPr="00D656A0">
        <w:rPr>
          <w:szCs w:val="24"/>
        </w:rPr>
        <w:t>increase by approximately 36%</w:t>
      </w:r>
      <w:r w:rsidR="00804B41">
        <w:rPr>
          <w:szCs w:val="24"/>
        </w:rPr>
        <w:t>, but importantly, this association is not statistically significant and markedly smaller than what might be observed in more controlled strategy selection paradigms</w:t>
      </w:r>
      <w:r w:rsidR="00D656A0" w:rsidRPr="00D656A0">
        <w:rPr>
          <w:szCs w:val="24"/>
        </w:rPr>
        <w:t>.</w:t>
      </w:r>
      <w:r w:rsidR="00804B41">
        <w:rPr>
          <w:szCs w:val="24"/>
        </w:rPr>
        <w:t xml:space="preserve"> </w:t>
      </w:r>
      <w:r w:rsidRPr="008C7178">
        <w:rPr>
          <w:szCs w:val="24"/>
        </w:rPr>
        <w:t xml:space="preserve">As such, we did not find </w:t>
      </w:r>
      <w:r w:rsidR="004B4A25">
        <w:rPr>
          <w:szCs w:val="24"/>
        </w:rPr>
        <w:t xml:space="preserve">strong </w:t>
      </w:r>
      <w:r w:rsidRPr="008C7178">
        <w:rPr>
          <w:szCs w:val="24"/>
        </w:rPr>
        <w:t xml:space="preserve">evidence to support that emotional intensity predicts strategy usage in </w:t>
      </w:r>
      <w:r w:rsidR="0043765F">
        <w:rPr>
          <w:szCs w:val="24"/>
        </w:rPr>
        <w:t xml:space="preserve">this dynamic, </w:t>
      </w:r>
      <w:proofErr w:type="gramStart"/>
      <w:r w:rsidR="0043765F">
        <w:rPr>
          <w:szCs w:val="24"/>
        </w:rPr>
        <w:t>high-intensity</w:t>
      </w:r>
      <w:proofErr w:type="gramEnd"/>
      <w:r w:rsidRPr="008C7178">
        <w:rPr>
          <w:szCs w:val="24"/>
        </w:rPr>
        <w:t xml:space="preserve"> </w:t>
      </w:r>
      <w:del w:id="221" w:author="Billy Mitchell" w:date="2024-07-26T01:19:00Z" w16du:dateUtc="2024-07-26T05:19:00Z">
        <w:r w:rsidR="0043765F" w:rsidDel="0012001C">
          <w:rPr>
            <w:szCs w:val="24"/>
          </w:rPr>
          <w:delText>situation</w:delText>
        </w:r>
      </w:del>
      <w:ins w:id="222" w:author="Billy Mitchell" w:date="2024-07-26T01:19:00Z" w16du:dateUtc="2024-07-26T05:19:00Z">
        <w:r w:rsidR="0012001C">
          <w:rPr>
            <w:szCs w:val="24"/>
          </w:rPr>
          <w:t>s</w:t>
        </w:r>
        <w:r w:rsidR="0012001C">
          <w:rPr>
            <w:szCs w:val="24"/>
          </w:rPr>
          <w:t>etting</w:t>
        </w:r>
      </w:ins>
      <w:r w:rsidRPr="008C7178">
        <w:rPr>
          <w:szCs w:val="24"/>
        </w:rPr>
        <w:t>.</w:t>
      </w:r>
    </w:p>
    <w:p w14:paraId="793B1E61" w14:textId="7DAEE5F6" w:rsidR="003A18DB" w:rsidRDefault="00AE7341" w:rsidP="000967D7">
      <w:pPr>
        <w:spacing w:after="0" w:line="480" w:lineRule="auto"/>
        <w:ind w:left="0" w:firstLine="720"/>
        <w:rPr>
          <w:szCs w:val="24"/>
        </w:rPr>
      </w:pPr>
      <w:r>
        <w:rPr>
          <w:bCs/>
          <w:noProof/>
          <w:szCs w:val="24"/>
        </w:rPr>
        <w:lastRenderedPageBreak/>
        <mc:AlternateContent>
          <mc:Choice Requires="wpg">
            <w:drawing>
              <wp:anchor distT="0" distB="0" distL="114300" distR="114300" simplePos="0" relativeHeight="251669504" behindDoc="0" locked="0" layoutInCell="1" allowOverlap="1" wp14:anchorId="4803ED69" wp14:editId="7F9F593A">
                <wp:simplePos x="0" y="0"/>
                <wp:positionH relativeFrom="column">
                  <wp:posOffset>-18390</wp:posOffset>
                </wp:positionH>
                <wp:positionV relativeFrom="paragraph">
                  <wp:posOffset>243988</wp:posOffset>
                </wp:positionV>
                <wp:extent cx="6000115" cy="5624195"/>
                <wp:effectExtent l="0" t="0" r="635" b="0"/>
                <wp:wrapTopAndBottom/>
                <wp:docPr id="1633753416" name="Group 8"/>
                <wp:cNvGraphicFramePr/>
                <a:graphic xmlns:a="http://schemas.openxmlformats.org/drawingml/2006/main">
                  <a:graphicData uri="http://schemas.microsoft.com/office/word/2010/wordprocessingGroup">
                    <wpg:wgp>
                      <wpg:cNvGrpSpPr/>
                      <wpg:grpSpPr>
                        <a:xfrm>
                          <a:off x="0" y="0"/>
                          <a:ext cx="6000115" cy="5624195"/>
                          <a:chOff x="0" y="0"/>
                          <a:chExt cx="6000115" cy="5624195"/>
                        </a:xfrm>
                      </wpg:grpSpPr>
                      <wps:wsp>
                        <wps:cNvPr id="1171427824" name="Text Box 2"/>
                        <wps:cNvSpPr txBox="1">
                          <a:spLocks noChangeArrowheads="1"/>
                        </wps:cNvSpPr>
                        <wps:spPr bwMode="auto">
                          <a:xfrm>
                            <a:off x="0" y="4505325"/>
                            <a:ext cx="6000115" cy="1118870"/>
                          </a:xfrm>
                          <a:prstGeom prst="rect">
                            <a:avLst/>
                          </a:prstGeom>
                          <a:solidFill>
                            <a:srgbClr val="FFFFFF"/>
                          </a:solidFill>
                          <a:ln w="9525">
                            <a:noFill/>
                            <a:miter lim="800000"/>
                            <a:headEnd/>
                            <a:tailEnd/>
                          </a:ln>
                        </wps:spPr>
                        <wps:txbx>
                          <w:txbxContent>
                            <w:p w14:paraId="215EE922" w14:textId="709E060D" w:rsidR="00874B89" w:rsidRDefault="00874B89" w:rsidP="003A18DB">
                              <w:pPr>
                                <w:ind w:left="0" w:firstLine="0"/>
                              </w:pPr>
                              <w:r>
                                <w:rPr>
                                  <w:rFonts w:ascii="Calibri" w:eastAsia="Calibri" w:hAnsi="Calibri" w:cs="Calibri"/>
                                  <w:b/>
                                  <w:sz w:val="20"/>
                                </w:rPr>
                                <w:t xml:space="preserve">Fig 3. </w:t>
                              </w:r>
                              <w:r>
                                <w:rPr>
                                  <w:rFonts w:ascii="Calibri" w:eastAsia="Calibri" w:hAnsi="Calibri" w:cs="Calibri"/>
                                  <w:sz w:val="20"/>
                                </w:rPr>
                                <w:t>Across almost all tested mixed effects binary logistic regression models, emotional intensity failed to predict strategy usage. Visualized is our model using only emotional intensity (</w:t>
                              </w:r>
                              <w:r w:rsidRPr="00796D19">
                                <w:rPr>
                                  <w:bCs/>
                                  <w:i/>
                                  <w:iCs/>
                                  <w:szCs w:val="24"/>
                                </w:rPr>
                                <w:t>x̄</w:t>
                              </w:r>
                              <w:r>
                                <w:rPr>
                                  <w:bCs/>
                                  <w:szCs w:val="24"/>
                                </w:rPr>
                                <w:t xml:space="preserve"> = </w:t>
                              </w:r>
                              <w:r w:rsidRPr="00D729E1">
                                <w:rPr>
                                  <w:rFonts w:ascii="Calibri" w:eastAsia="Calibri" w:hAnsi="Calibri" w:cs="Calibri"/>
                                  <w:sz w:val="20"/>
                                </w:rPr>
                                <w:t xml:space="preserve">2.41, </w:t>
                              </w:r>
                              <w:r w:rsidRPr="00BE73D6">
                                <w:rPr>
                                  <w:rFonts w:ascii="Calibri" w:eastAsia="Calibri" w:hAnsi="Calibri" w:cs="Calibri"/>
                                  <w:i/>
                                  <w:iCs/>
                                  <w:sz w:val="20"/>
                                </w:rPr>
                                <w:t>sd</w:t>
                              </w:r>
                              <w:r w:rsidRPr="00D729E1">
                                <w:rPr>
                                  <w:rFonts w:ascii="Calibri" w:eastAsia="Calibri" w:hAnsi="Calibri" w:cs="Calibri"/>
                                  <w:sz w:val="20"/>
                                </w:rPr>
                                <w:t xml:space="preserve"> = 0.932)</w:t>
                              </w:r>
                              <w:r>
                                <w:rPr>
                                  <w:rFonts w:ascii="Calibri" w:eastAsia="Calibri" w:hAnsi="Calibri" w:cs="Calibri"/>
                                  <w:sz w:val="20"/>
                                </w:rPr>
                                <w:t xml:space="preserve"> to predict regulation strategy choice between reappraisal and distraction among negative emotions. Regression line represents likelihood of selecting distraction as opposed to reappraisal at any given emotional intensity value. Points represent individual observations. Regression ribbon represents standard error.</w:t>
                              </w:r>
                            </w:p>
                            <w:p w14:paraId="51227B2B" w14:textId="77777777" w:rsidR="00874B89" w:rsidRDefault="00874B89" w:rsidP="003A18DB"/>
                          </w:txbxContent>
                        </wps:txbx>
                        <wps:bodyPr rot="0" vert="horz" wrap="square" lIns="91440" tIns="45720" rIns="91440" bIns="45720" anchor="t" anchorCtr="0">
                          <a:spAutoFit/>
                        </wps:bodyPr>
                      </wps:wsp>
                      <pic:pic xmlns:pic="http://schemas.openxmlformats.org/drawingml/2006/picture">
                        <pic:nvPicPr>
                          <pic:cNvPr id="923660640" name="Picture 7" descr="A graph with a line&#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803ED69" id="Group 8" o:spid="_x0000_s1037" style="position:absolute;left:0;text-align:left;margin-left:-1.45pt;margin-top:19.2pt;width:472.45pt;height:442.85pt;z-index:251669504;mso-width-relative:margin;mso-height-relative:margin" coordsize="60001,5624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">
                <v:shape id="Text Box 2" o:spid="_x0000_s1038" type="#_x0000_t202" style="position:absolute;top:45053;width:60001;height:1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" stroked="f">
                  <v:textbox style="mso-fit-shape-to-text:t">
                    <w:txbxContent>
                      <w:p w14:paraId="215EE922" w14:textId="709E060D" w:rsidR="00874B89" w:rsidRDefault="00874B89" w:rsidP="003A18DB">
                        <w:pPr>
                          <w:ind w:left="0" w:firstLine="0"/>
                        </w:pPr>
                        <w:r>
                          <w:rPr>
                            <w:rFonts w:ascii="Calibri" w:eastAsia="Calibri" w:hAnsi="Calibri" w:cs="Calibri"/>
                            <w:b/>
                            <w:sz w:val="20"/>
                          </w:rPr>
                          <w:t xml:space="preserve">Fig 3. </w:t>
                        </w:r>
                        <w:r>
                          <w:rPr>
                            <w:rFonts w:ascii="Calibri" w:eastAsia="Calibri" w:hAnsi="Calibri" w:cs="Calibri"/>
                            <w:sz w:val="20"/>
                          </w:rPr>
                          <w:t>Across almost all tested mixed effects binary logistic regression models, emotional intensity failed to predict strategy usage. Visualized is our model using only emotional intensity (</w:t>
                        </w:r>
                        <w:r w:rsidRPr="00796D19">
                          <w:rPr>
                            <w:bCs/>
                            <w:i/>
                            <w:iCs/>
                            <w:szCs w:val="24"/>
                          </w:rPr>
                          <w:t>x̄</w:t>
                        </w:r>
                        <w:r>
                          <w:rPr>
                            <w:bCs/>
                            <w:szCs w:val="24"/>
                          </w:rPr>
                          <w:t xml:space="preserve"> = </w:t>
                        </w:r>
                        <w:r w:rsidRPr="00D729E1">
                          <w:rPr>
                            <w:rFonts w:ascii="Calibri" w:eastAsia="Calibri" w:hAnsi="Calibri" w:cs="Calibri"/>
                            <w:sz w:val="20"/>
                          </w:rPr>
                          <w:t xml:space="preserve">2.41, </w:t>
                        </w:r>
                        <w:r w:rsidRPr="00BE73D6">
                          <w:rPr>
                            <w:rFonts w:ascii="Calibri" w:eastAsia="Calibri" w:hAnsi="Calibri" w:cs="Calibri"/>
                            <w:i/>
                            <w:iCs/>
                            <w:sz w:val="20"/>
                          </w:rPr>
                          <w:t>sd</w:t>
                        </w:r>
                        <w:r w:rsidRPr="00D729E1">
                          <w:rPr>
                            <w:rFonts w:ascii="Calibri" w:eastAsia="Calibri" w:hAnsi="Calibri" w:cs="Calibri"/>
                            <w:sz w:val="20"/>
                          </w:rPr>
                          <w:t xml:space="preserve"> = 0.932)</w:t>
                        </w:r>
                        <w:r>
                          <w:rPr>
                            <w:rFonts w:ascii="Calibri" w:eastAsia="Calibri" w:hAnsi="Calibri" w:cs="Calibri"/>
                            <w:sz w:val="20"/>
                          </w:rPr>
                          <w:t xml:space="preserve"> to predict regulation strategy choice between reappraisal and distraction among negative emotions. Regression line represents likelihood of selecting distraction as opposed to reappraisal at any given emotional intensity value. Points represent individual observations. Regression ribbon represents standard error.</w:t>
                        </w:r>
                      </w:p>
                      <w:p w14:paraId="51227B2B" w14:textId="77777777" w:rsidR="00874B89" w:rsidRDefault="00874B89" w:rsidP="003A18DB"/>
                    </w:txbxContent>
                  </v:textbox>
                </v:shape>
                <v:shape id="Picture 7" o:spid="_x0000_s1039" type="#_x0000_t75" alt="A graph with a line&#10;&#10;Description automatically generated" style="position:absolute;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">
                  <v:imagedata r:id="rId27" o:title="A graph with a line&#10;&#10;Description automatically generated"/>
                </v:shape>
                <w10:wrap type="topAndBottom"/>
              </v:group>
            </w:pict>
          </mc:Fallback>
        </mc:AlternateContent>
      </w:r>
    </w:p>
    <w:p w14:paraId="764B65DA" w14:textId="3C1EBFD7" w:rsidR="003A18DB" w:rsidRPr="00DD7AA5" w:rsidRDefault="003A18DB" w:rsidP="003A18DB">
      <w:pPr>
        <w:spacing w:after="0" w:line="480" w:lineRule="auto"/>
        <w:ind w:left="0" w:firstLine="720"/>
        <w:rPr>
          <w:bCs/>
          <w:szCs w:val="24"/>
        </w:rPr>
      </w:pPr>
      <w:r>
        <w:rPr>
          <w:b/>
          <w:szCs w:val="24"/>
        </w:rPr>
        <w:t xml:space="preserve">Cognitive load did not predict regulatory strategy usage. </w:t>
      </w:r>
      <w:r w:rsidR="00AE7341">
        <w:rPr>
          <w:bCs/>
          <w:szCs w:val="24"/>
        </w:rPr>
        <w:t>The association between strategy choice and c</w:t>
      </w:r>
      <w:r>
        <w:rPr>
          <w:bCs/>
          <w:szCs w:val="24"/>
        </w:rPr>
        <w:t xml:space="preserve">ognitive load </w:t>
      </w:r>
      <w:r w:rsidR="00AE7341">
        <w:rPr>
          <w:bCs/>
          <w:szCs w:val="24"/>
        </w:rPr>
        <w:t>has been well documented in the literature</w:t>
      </w:r>
      <w:r w:rsidR="009C0B1F">
        <w:rPr>
          <w:bCs/>
          <w:szCs w:val="24"/>
        </w:rPr>
        <w:t xml:space="preserve"> </w:t>
      </w:r>
      <w:r w:rsidR="009C0B1F">
        <w:rPr>
          <w:bCs/>
          <w:szCs w:val="24"/>
        </w:rPr>
        <w:fldChar w:fldCharType="begin"/>
      </w:r>
      <w:r w:rsidR="008F145E">
        <w:rPr>
          <w:bCs/>
          <w:szCs w:val="24"/>
        </w:rPr>
        <w:instrText xml:space="preserve"> ADDIN ZOTERO_ITEM CSL_CITATION {"citationID":"JxunO7xU","properties":{"formattedCitation":"(Dorman Ilan et al., 2019)","plainCitation":"(Dorman Ilan et al., 2019)","noteIndex":0},"citationItems":[{"id":1759,"uris":["http://zotero.org/users/6239255/items/L53SNUG2"],"itemData":{"id":1759,"type":"article-journal","abstract":"Being able to resist temptation at a young age is crucial for successful functioning yet it can be challenging. According to the Selection, Optimization, and Compensation with Emotion Regulation (SOC-ER) framework, one central element of successful functioning is selection which involves choosing among regulatory options whose resource requirements fits with the amount of available resources an individual possesses. Although conceptually important, direct empirical evidence is lacking. Accordingly, the present study utilised performance based measures to examine the interactive effect of regulatory selection to resist temptation, and individual differences in executive resources, on functioning in young children. Specifically, 39 first grade children that varied in executive resources (working memory capacity, WMC), selected between two major regulatory strategies (reappraisal and distraction) to resist temptation, that varied in their resource demands, and were evaluated on successful functioning (via questionnaires completed by parents, that assess daily-life behaviours requiring executive functioning). Supporting SOC-ER predictions, we found that among children with low (but not high) WMC, choosing the less effortful distraction regulatory strategy was associated with adaptive functioning. Additionally, regulatory choice preferences previously obtained with adults were extended to children. Broad implications are discussed.","container-title":"Cognition and Emotion","DOI":"10.1080/02699931.2018.1470494","ISSN":"0269-9931, 1464-0600","issue":"3","journalAbbreviation":"Cognition and Emotion","language":"en","page":"597-605","source":"DOI.org (Crossref)","title":"The fit between emotion regulation choice and individual resources is associated with adaptive functioning among young children","volume":"33","author":[{"family":"Dorman Ilan","given":"Shirel"},{"family":"Tamuz","given":"Noa"},{"family":"Sheppes","given":"Gal"}],"issued":{"date-parts":[["2019",4,3]]}}}],"schema":"https://github.com/citation-style-language/schema/raw/master/csl-citation.json"} </w:instrText>
      </w:r>
      <w:r w:rsidR="009C0B1F">
        <w:rPr>
          <w:bCs/>
          <w:szCs w:val="24"/>
        </w:rPr>
        <w:fldChar w:fldCharType="separate"/>
      </w:r>
      <w:r w:rsidR="000E4249" w:rsidRPr="000E4249">
        <w:t>(Dorman Ilan et al., 2019)</w:t>
      </w:r>
      <w:r w:rsidR="009C0B1F">
        <w:rPr>
          <w:bCs/>
          <w:szCs w:val="24"/>
        </w:rPr>
        <w:fldChar w:fldCharType="end"/>
      </w:r>
      <w:r w:rsidR="009C0B1F">
        <w:rPr>
          <w:bCs/>
          <w:szCs w:val="24"/>
        </w:rPr>
        <w:t>,</w:t>
      </w:r>
      <w:r w:rsidR="009C0B1F" w:rsidRPr="0095040B">
        <w:rPr>
          <w:bCs/>
          <w:szCs w:val="24"/>
        </w:rPr>
        <w:t xml:space="preserve"> </w:t>
      </w:r>
      <w:r w:rsidR="00AE7341">
        <w:rPr>
          <w:bCs/>
          <w:szCs w:val="24"/>
        </w:rPr>
        <w:t xml:space="preserve"> </w:t>
      </w:r>
      <w:r w:rsidR="009C0B1F">
        <w:rPr>
          <w:bCs/>
          <w:szCs w:val="24"/>
        </w:rPr>
        <w:t xml:space="preserve">but </w:t>
      </w:r>
      <w:r w:rsidR="003A4A12">
        <w:rPr>
          <w:bCs/>
          <w:szCs w:val="24"/>
        </w:rPr>
        <w:t xml:space="preserve">attempts to </w:t>
      </w:r>
      <w:r w:rsidR="009C0B1F">
        <w:rPr>
          <w:bCs/>
          <w:szCs w:val="24"/>
        </w:rPr>
        <w:t>replicat</w:t>
      </w:r>
      <w:r w:rsidR="003A4A12">
        <w:rPr>
          <w:bCs/>
          <w:szCs w:val="24"/>
        </w:rPr>
        <w:t>e it</w:t>
      </w:r>
      <w:r w:rsidR="009C0B1F">
        <w:rPr>
          <w:bCs/>
          <w:szCs w:val="24"/>
        </w:rPr>
        <w:t xml:space="preserve"> beyond lab settings ha</w:t>
      </w:r>
      <w:r w:rsidR="003A4A12">
        <w:rPr>
          <w:bCs/>
          <w:szCs w:val="24"/>
        </w:rPr>
        <w:t>ve</w:t>
      </w:r>
      <w:r w:rsidR="009C0B1F">
        <w:rPr>
          <w:bCs/>
          <w:szCs w:val="24"/>
        </w:rPr>
        <w:t xml:space="preserve"> been limited. Given the high-intensity, often overwhelming nature of this setting, we had </w:t>
      </w:r>
      <w:r>
        <w:rPr>
          <w:bCs/>
          <w:szCs w:val="24"/>
        </w:rPr>
        <w:t xml:space="preserve">preregistered </w:t>
      </w:r>
      <w:r w:rsidR="009C0B1F">
        <w:rPr>
          <w:bCs/>
          <w:szCs w:val="24"/>
        </w:rPr>
        <w:t xml:space="preserve">the </w:t>
      </w:r>
      <w:r>
        <w:rPr>
          <w:bCs/>
          <w:szCs w:val="24"/>
        </w:rPr>
        <w:t xml:space="preserve">hypothesis that cognitive load </w:t>
      </w:r>
      <w:r w:rsidR="009C0B1F">
        <w:rPr>
          <w:bCs/>
          <w:szCs w:val="24"/>
        </w:rPr>
        <w:t xml:space="preserve">should demonstrate a positive association with the probability of using distraction as an </w:t>
      </w:r>
      <w:r w:rsidR="006021D3">
        <w:rPr>
          <w:bCs/>
          <w:szCs w:val="24"/>
        </w:rPr>
        <w:t>ER</w:t>
      </w:r>
      <w:r w:rsidR="009C0B1F">
        <w:rPr>
          <w:bCs/>
          <w:szCs w:val="24"/>
        </w:rPr>
        <w:t xml:space="preserve"> strategy. </w:t>
      </w:r>
      <w:r>
        <w:rPr>
          <w:bCs/>
          <w:szCs w:val="24"/>
        </w:rPr>
        <w:t xml:space="preserve"> </w:t>
      </w:r>
      <w:r w:rsidR="009C0B1F">
        <w:rPr>
          <w:bCs/>
          <w:szCs w:val="24"/>
        </w:rPr>
        <w:t xml:space="preserve">However, we failed to find evidence that </w:t>
      </w:r>
      <w:r>
        <w:rPr>
          <w:bCs/>
          <w:szCs w:val="24"/>
        </w:rPr>
        <w:t>cognitive load post-exposure</w:t>
      </w:r>
      <w:r w:rsidR="0000303C">
        <w:rPr>
          <w:bCs/>
          <w:szCs w:val="24"/>
        </w:rPr>
        <w:t xml:space="preserve"> -</w:t>
      </w:r>
      <w:r w:rsidR="00843ACF">
        <w:rPr>
          <w:bCs/>
          <w:szCs w:val="24"/>
        </w:rPr>
        <w:t>-</w:t>
      </w:r>
      <w:r w:rsidR="009C0B1F">
        <w:rPr>
          <w:bCs/>
          <w:szCs w:val="24"/>
        </w:rPr>
        <w:t xml:space="preserve"> as assessed by the RAT test</w:t>
      </w:r>
      <w:r w:rsidR="0000303C">
        <w:rPr>
          <w:bCs/>
          <w:szCs w:val="24"/>
        </w:rPr>
        <w:t xml:space="preserve"> </w:t>
      </w:r>
      <w:r w:rsidR="00861E10">
        <w:rPr>
          <w:bCs/>
          <w:szCs w:val="24"/>
        </w:rPr>
        <w:t>–</w:t>
      </w:r>
      <w:r>
        <w:rPr>
          <w:bCs/>
          <w:szCs w:val="24"/>
        </w:rPr>
        <w:t xml:space="preserve"> predict</w:t>
      </w:r>
      <w:r w:rsidR="009C0B1F">
        <w:rPr>
          <w:bCs/>
          <w:szCs w:val="24"/>
        </w:rPr>
        <w:t>ed strategy</w:t>
      </w:r>
      <w:r>
        <w:rPr>
          <w:bCs/>
          <w:szCs w:val="24"/>
        </w:rPr>
        <w:t xml:space="preserve"> usage during exposure (</w:t>
      </w:r>
      <w:r w:rsidRPr="00BE73D6">
        <w:rPr>
          <w:bCs/>
          <w:i/>
          <w:iCs/>
          <w:szCs w:val="24"/>
        </w:rPr>
        <w:t>b</w:t>
      </w:r>
      <w:r>
        <w:rPr>
          <w:bCs/>
          <w:szCs w:val="24"/>
        </w:rPr>
        <w:t xml:space="preserve"> = - 0.02, </w:t>
      </w:r>
      <w:r w:rsidR="00A30203">
        <w:rPr>
          <w:bCs/>
          <w:i/>
          <w:iCs/>
          <w:szCs w:val="24"/>
        </w:rPr>
        <w:t xml:space="preserve">95% CI = </w:t>
      </w:r>
      <w:r w:rsidR="00A30203">
        <w:rPr>
          <w:bCs/>
          <w:szCs w:val="24"/>
        </w:rPr>
        <w:t>[-0.044, 0.010]</w:t>
      </w:r>
      <w:r>
        <w:rPr>
          <w:bCs/>
          <w:szCs w:val="24"/>
        </w:rPr>
        <w:t xml:space="preserve">, </w:t>
      </w:r>
      <w:r w:rsidRPr="00BE73D6">
        <w:rPr>
          <w:bCs/>
          <w:i/>
          <w:iCs/>
          <w:szCs w:val="24"/>
        </w:rPr>
        <w:t>p</w:t>
      </w:r>
      <w:r>
        <w:rPr>
          <w:bCs/>
          <w:szCs w:val="24"/>
        </w:rPr>
        <w:t xml:space="preserve"> </w:t>
      </w:r>
      <w:r>
        <w:rPr>
          <w:bCs/>
          <w:szCs w:val="24"/>
        </w:rPr>
        <w:lastRenderedPageBreak/>
        <w:t xml:space="preserve">= 0.21), </w:t>
      </w:r>
      <w:r w:rsidR="009C0B1F">
        <w:rPr>
          <w:bCs/>
          <w:szCs w:val="24"/>
        </w:rPr>
        <w:t>even when adjusting for baseline cognitive load as assessed both prior to exposure and one-week later</w:t>
      </w:r>
      <w:r>
        <w:rPr>
          <w:bCs/>
          <w:szCs w:val="24"/>
        </w:rPr>
        <w:t>.</w:t>
      </w:r>
    </w:p>
    <w:p w14:paraId="59073843" w14:textId="4737355E" w:rsidR="003A18DB" w:rsidRDefault="003A18DB" w:rsidP="009C0B1F">
      <w:pPr>
        <w:spacing w:after="0" w:line="480" w:lineRule="auto"/>
        <w:ind w:left="0" w:firstLine="720"/>
        <w:rPr>
          <w:bCs/>
          <w:szCs w:val="24"/>
        </w:rPr>
      </w:pPr>
      <w:r>
        <w:rPr>
          <w:b/>
          <w:szCs w:val="24"/>
        </w:rPr>
        <w:t>Nuisance variables did not predict regulatory strategy usage.</w:t>
      </w:r>
      <w:r>
        <w:rPr>
          <w:bCs/>
          <w:szCs w:val="24"/>
        </w:rPr>
        <w:t xml:space="preserve"> </w:t>
      </w:r>
      <w:r w:rsidR="009C0B1F">
        <w:rPr>
          <w:bCs/>
          <w:szCs w:val="24"/>
        </w:rPr>
        <w:t>In addition</w:t>
      </w:r>
      <w:r w:rsidRPr="00715EC3">
        <w:rPr>
          <w:bCs/>
          <w:szCs w:val="24"/>
        </w:rPr>
        <w:t xml:space="preserve"> to our </w:t>
      </w:r>
      <w:r>
        <w:rPr>
          <w:bCs/>
          <w:szCs w:val="24"/>
        </w:rPr>
        <w:t>primary</w:t>
      </w:r>
      <w:r w:rsidRPr="00715EC3">
        <w:rPr>
          <w:bCs/>
          <w:szCs w:val="24"/>
        </w:rPr>
        <w:t xml:space="preserve"> analyses, we evaluated the impact of several nuisance variables. These are variables that, according to existing research, might confound the relationship between affective intensity and strategy usage, </w:t>
      </w:r>
      <w:r>
        <w:rPr>
          <w:bCs/>
          <w:szCs w:val="24"/>
        </w:rPr>
        <w:t xml:space="preserve">but </w:t>
      </w:r>
      <w:r w:rsidR="00F720C7">
        <w:rPr>
          <w:bCs/>
          <w:szCs w:val="24"/>
        </w:rPr>
        <w:t xml:space="preserve">were not of primary theoretical focus </w:t>
      </w:r>
      <w:r w:rsidRPr="00715EC3">
        <w:rPr>
          <w:bCs/>
          <w:szCs w:val="24"/>
        </w:rPr>
        <w:t xml:space="preserve">for </w:t>
      </w:r>
      <w:r>
        <w:rPr>
          <w:bCs/>
          <w:szCs w:val="24"/>
        </w:rPr>
        <w:t xml:space="preserve">these experiments. Examples measured in this study include emotion expectations </w:t>
      </w:r>
      <w:r>
        <w:rPr>
          <w:bCs/>
          <w:szCs w:val="24"/>
        </w:rPr>
        <w:fldChar w:fldCharType="begin"/>
      </w:r>
      <w:r w:rsidR="008F145E">
        <w:rPr>
          <w:bCs/>
          <w:szCs w:val="24"/>
        </w:rPr>
        <w:instrText xml:space="preserve"> ADDIN ZOTERO_ITEM CSL_CITATION {"citationID":"Xocunk5q","properties":{"formattedCitation":"(Denny et al., 2014)","plainCitation":"(Denny et al., 2014)","noteIndex":0},"citationItems":[{"id":1784,"uris":["http://zotero.org/users/6239255/items/SHNBSNW9"],"itemData":{"id":1784,"type":"article-journal","abstract":"Expectations about an upcoming emotional event have the power to shape one's subsequent affective response for better or worse. Here, we used mediation analyses to examine the relationship between brain activity when anticipating the need to cognitively reappraise aversive images, amygdala responses to those images and subsequent success in diminishing negative affect. We found that anticipatory activity in right rostrolateral prefrontal cortex was associated with greater subsequent left amygdala responses to aversive images and decreased regulation success. In contrast, anticipatory ventral anterior insula activity was associated with reduced amygdala responses and greater reappraisal success. In both cases, left amygdala responses mediated the relationship between anticipatory activity and reappraisal success. These results suggest that anticipation facilitates successful reappraisal via reduced anticipatory prefrontal cognitive elaboration and better integration of affective information in paralimbic and subcortical systems. (PsycInfo Database Record (c) 2020 APA, all rights reserved)","archive":"psyh","archive_location":"2014-14793-002","container-title":"Social Cognitive and Affective Neuroscience","DOI":"10.1093/scan/nss148","ISSN":"1749-5016","issue":"4","journalAbbreviation":"Social Cognitive and Affective Neuroscience","note":"publisher: Oxford University Press","page":"403-411","source":"EBSCOhost","title":"Anticipatory brain activity predicts the success or failure of subsequent emotion regulation","volume":"9","author":[{"family":"Denny","given":"Bryan T."},{"family":"Ochsner","given":"Kevin N."},{"family":"Weber","given":"Jochen"},{"family":"Wager","given":"Tor D."}],"issued":{"date-parts":[["2014",4]]}}}],"schema":"https://github.com/citation-style-language/schema/raw/master/csl-citation.json"} </w:instrText>
      </w:r>
      <w:r>
        <w:rPr>
          <w:bCs/>
          <w:szCs w:val="24"/>
        </w:rPr>
        <w:fldChar w:fldCharType="separate"/>
      </w:r>
      <w:r w:rsidR="000E4249" w:rsidRPr="000E4249">
        <w:t>(Denny et al., 2014)</w:t>
      </w:r>
      <w:r>
        <w:rPr>
          <w:bCs/>
          <w:szCs w:val="24"/>
        </w:rPr>
        <w:fldChar w:fldCharType="end"/>
      </w:r>
      <w:r>
        <w:rPr>
          <w:bCs/>
          <w:szCs w:val="24"/>
        </w:rPr>
        <w:t xml:space="preserve">, motivations to participate </w:t>
      </w:r>
      <w:r>
        <w:rPr>
          <w:bCs/>
          <w:szCs w:val="24"/>
        </w:rPr>
        <w:fldChar w:fldCharType="begin"/>
      </w:r>
      <w:r w:rsidR="008F145E">
        <w:rPr>
          <w:bCs/>
          <w:szCs w:val="24"/>
        </w:rPr>
        <w:instrText xml:space="preserve"> ADDIN ZOTERO_ITEM CSL_CITATION {"citationID":"mIL9LwmK","properties":{"formattedCitation":"(Tamir, 2016)","plainCitation":"(Tamir, 2016)","noteIndex":0},"citationItems":[{"id":838,"uris":["http://zotero.org/users/6239255/items/87I2Q5BQ"],"itemData":{"id":838,"type":"article-journal","abstract":"Emotion regulation involves the pursuit of desired emotional states (i.e., emotion goals) in the service of superordinate motives. The nature and consequences of emotion regulation, therefore, are likely to depend on the motives it is intended to serve. Nonetheless, limited attention has been devoted to studying what motivates emotion regulation. By mapping the potential benefits of emotion to key human motives, this review identifies key classes of motives in emotion regulation. The proposed taxonomy distinguishes between hedonic motives that target the immediate phenomenology of emotions, and instrumental motives that target other potential benefits of emotions. Instrumental motives include behavioral, epistemic, social, and eudaimonic motives. The proposed taxonomy offers important implications for understanding the mechanism of emotion regulation, variation across individuals and contexts, and psychological function and dysfunction, and points to novel research directions.","container-title":"Personality and Social Psychology Review","DOI":"10.1177/1088868315586325","issue":"3","note":"DOI: 10.1177/1088868315586325\nMAG ID: 2338771658\nPMID: 26015392","page":"199-222","title":"Why Do People Regulate Their Emotions? A Taxonomy of Motives in Emotion Regulation","volume":"20","author":[{"family":"Tamir","given":"Maya"}],"issued":{"date-parts":[["2016",8,1]]}}}],"schema":"https://github.com/citation-style-language/schema/raw/master/csl-citation.json"} </w:instrText>
      </w:r>
      <w:r>
        <w:rPr>
          <w:bCs/>
          <w:szCs w:val="24"/>
        </w:rPr>
        <w:fldChar w:fldCharType="separate"/>
      </w:r>
      <w:r w:rsidR="000E4249" w:rsidRPr="000E4249">
        <w:t>(Tamir, 2016)</w:t>
      </w:r>
      <w:r>
        <w:rPr>
          <w:bCs/>
          <w:szCs w:val="24"/>
        </w:rPr>
        <w:fldChar w:fldCharType="end"/>
      </w:r>
      <w:r>
        <w:rPr>
          <w:bCs/>
          <w:szCs w:val="24"/>
        </w:rPr>
        <w:t xml:space="preserve">, attitudes towards fear and haunted houses </w:t>
      </w:r>
      <w:r>
        <w:rPr>
          <w:bCs/>
          <w:szCs w:val="24"/>
        </w:rPr>
        <w:fldChar w:fldCharType="begin"/>
      </w:r>
      <w:r w:rsidR="008F145E">
        <w:rPr>
          <w:bCs/>
          <w:szCs w:val="24"/>
        </w:rPr>
        <w:instrText xml:space="preserve"> ADDIN ZOTERO_ITEM CSL_CITATION {"citationID":"cvXKJQpk","properties":{"formattedCitation":"(Argyriou &amp; Lee, 2020)","plainCitation":"(Argyriou &amp; Lee, 2020)","noteIndex":0},"citationItems":[{"id":1413,"uris":["http://zotero.org/users/6239255/items/PXBP8UL8"],"itemData":{"id":1413,"type":"article-journal","abstract":"Background: Most research in the area of psychopathology and emotion regulation has focused on specific disorder categories and maladaptive strategy implementation. This study aimed to extend previous research by examining emotion regulation choice in higher-order dimensions (i.e., the distress and fear transdiagnostic dimensions) predisposing individuals toward commonly co-occurring internalizing syndromes. Methods: The sample consisted of 127 college students with varying levels of distress and fear proneness. They were randomly assigned to a short- or long-term goal condition and were asked to select between two strategies, distraction and reappraisal, in response to pictures of differing emotional intensity. The moderating effects of distress and fear dimensions were explored to assess whether they interact with emotional intensity and goal proximity to influence strategy selection. Results: Fear proneness was positively, and distress proneness was negatively, associated with the odds of choosing distraction. Fear proneness was a significant moderator in our analysis, suggesting that increased fear magnifies the effect of emotional intensity on choosing distraction as a regulatory strategy. Limitations: Although an effort was made to select individuals from the full range of the internalizing spectrum, this was a college student sample and thus results should be replicated in clinical samples. Additionally, the response rate in this study was low. Conclusion: These findings expand our understanding of emotion regulation choice in internalizing psychopathology by identifying common tendencies of individuals who share dispositions toward fear and distress. (PsycInfo Database Record (c) 2020 APA, all rights reserved)","archive":"psyh","archive_location":"2020-64969-052","container-title":"Journal of Affective Disorders","DOI":"10.1016/j.jad.2020.07.060","ISSN":"0165-0327","journalAbbreviation":"Journal of Affective Disorders","note":"publisher: Elsevier Science","page":"433-440","source":"EBSCOhost","title":"The role of distress and fear transdiagnostic dimensions in emotion regulation choice","volume":"276","author":[{"family":"Argyriou","given":"Evangelia"},{"family":"Lee","given":"Tayla T. C."}],"issued":{"date-parts":[["2020",11,1]]}}}],"schema":"https://github.com/citation-style-language/schema/raw/master/csl-citation.json"} </w:instrText>
      </w:r>
      <w:r>
        <w:rPr>
          <w:bCs/>
          <w:szCs w:val="24"/>
        </w:rPr>
        <w:fldChar w:fldCharType="separate"/>
      </w:r>
      <w:r w:rsidR="000E4249" w:rsidRPr="000E4249">
        <w:t>(Argyriou &amp; Lee, 2020)</w:t>
      </w:r>
      <w:r>
        <w:rPr>
          <w:bCs/>
          <w:szCs w:val="24"/>
        </w:rPr>
        <w:fldChar w:fldCharType="end"/>
      </w:r>
      <w:r>
        <w:rPr>
          <w:bCs/>
          <w:szCs w:val="24"/>
        </w:rPr>
        <w:t>,</w:t>
      </w:r>
      <w:r w:rsidR="00452B94">
        <w:rPr>
          <w:bCs/>
          <w:szCs w:val="24"/>
        </w:rPr>
        <w:t xml:space="preserve"> participant</w:t>
      </w:r>
      <w:r>
        <w:rPr>
          <w:bCs/>
          <w:szCs w:val="24"/>
        </w:rPr>
        <w:t xml:space="preserve"> sex </w:t>
      </w:r>
      <w:r>
        <w:rPr>
          <w:bCs/>
          <w:szCs w:val="24"/>
        </w:rPr>
        <w:fldChar w:fldCharType="begin"/>
      </w:r>
      <w:r w:rsidR="008F145E">
        <w:rPr>
          <w:bCs/>
          <w:szCs w:val="24"/>
        </w:rPr>
        <w:instrText xml:space="preserve"> ADDIN ZOTERO_ITEM CSL_CITATION {"citationID":"KSGE5xIE","properties":{"formattedCitation":"(McRae et al., 2008)","plainCitation":"(McRae et al., 2008)","noteIndex":0},"citationItems":[{"id":2547,"uris":["http://zotero.org/users/6239255/items/LDXUXAFD"],"itemData":{"id":2547,"type":"article-journal","abstract":"Despite strong popular conceptions of gender differences in emotionality and striking gender differences in the prevalence of disorders thought to involve emotion dysregulation, the literature on the neural bases of emotion regulation is nearly silent regarding gender differences (Gross, 2007; Ochsner &amp; Gross, in press). The purpose of the present study was to address this gap in the literature. Using functional magnetic resonance imaging, we asked male and female participants to use a cognitive emotion regulation strategy (reappraisal) to down-regulate their emotional responses to negatively valenced pictures. Behaviorally, men and women evidenced comparable decreases in negative emotion experience. Neurally, however, gender differences emerged. Compared with women, men showed (a) lesser increases in prefrontal regions that are associated with reappraisal, (b) greater decreases in the amygdala, which is associated with emotional responding, and (c) lesser engagement of ventral striatal regions, which are associated with reward processing. We consider two non-competing explanations for these differences. First, men may expend less effort when using cognitive regulation, perhaps due to greater use of automatic emotion regulation. Second, women may use positive emotions in the service of reappraising negative emotions to a greater degree. We then consider the implications of gender differences in emotion regulation for understanding gender differences in emotional processing in general, and gender differences in affective disorders. (PsycINFO Database Record (c) 2016 APA, all rights reserved)","archive":"psyh","archive_location":"2008-06177-002","container-title":"Group Processes &amp; Intergroup Relations","DOI":"10.1177/1368430207088035","ISSN":"1368-4302","issue":"2","journalAbbreviation":"Group Processes &amp; Intergroup Relations","note":"publisher: Sage Publications","page":"143-162","source":"EBSCOhost","title":"Gender differences in emotion regulation: An fMRI study of cognitive reappraisal","volume":"11","author":[{"family":"McRae","given":"Kateri"},{"family":"Ochsner","given":"Kevin N."},{"family":"Mauss","given":"Iris B."},{"family":"Gabrieli","given":"John J. D."},{"family":"Gross","given":"James J."}],"issued":{"date-parts":[["2008",4]]}}}],"schema":"https://github.com/citation-style-language/schema/raw/master/csl-citation.json"} </w:instrText>
      </w:r>
      <w:r>
        <w:rPr>
          <w:bCs/>
          <w:szCs w:val="24"/>
        </w:rPr>
        <w:fldChar w:fldCharType="separate"/>
      </w:r>
      <w:r w:rsidR="000E4249" w:rsidRPr="000E4249">
        <w:t>(McRae et al., 2008)</w:t>
      </w:r>
      <w:r>
        <w:rPr>
          <w:bCs/>
          <w:szCs w:val="24"/>
        </w:rPr>
        <w:fldChar w:fldCharType="end"/>
      </w:r>
      <w:r>
        <w:rPr>
          <w:bCs/>
          <w:szCs w:val="24"/>
        </w:rPr>
        <w:t xml:space="preserve">, age </w:t>
      </w:r>
      <w:r>
        <w:rPr>
          <w:bCs/>
          <w:szCs w:val="24"/>
        </w:rPr>
        <w:fldChar w:fldCharType="begin"/>
      </w:r>
      <w:r w:rsidR="008F145E">
        <w:rPr>
          <w:bCs/>
          <w:szCs w:val="24"/>
        </w:rPr>
        <w:instrText xml:space="preserve"> ADDIN ZOTERO_ITEM CSL_CITATION {"citationID":"rW9wpsrF","properties":{"formattedCitation":"(Blanchard-Fields et al., 2004)","plainCitation":"(Blanchard-Fields et al., 2004)","noteIndex":0},"citationItems":[{"id":2910,"uris":["http://zotero.org/users/6239255/items/MMRW8MTN"],"itemData":{"id":2910,"type":"article-journal","abstract":"We examined age differences in problem-focused and emotion-regulatory problem-solving strategy use for self-generated family problems. Young, middle-aged, and older participants generated family problem situations that were high and low in emotional salience. They were asked both how they solved the problem and how they managed emotions involved in the problem. We conducted analyses on three categories of problem-solving strategies: instrumental strategies, proactive emotion regulation, and passive emotion regulation. When regulating emotions, middle-aged adults used more proactive emotion-regulation strategies than older adults, and older adults used more passive emotion-regulation strategies than middle-aged adults. These effects were driven by the high emotional salience condition.","container-title":"The Journals of Gerontology: Series B","DOI":"10.1093/geronb/59.6.P261","ISSN":"1079-5014","issue":"6","journalAbbreviation":"The Journals of Gerontology: Series B","page":"P261-P269","title":"Age Differences in Emotion-Regulation Strategies in Handling Everyday Problems","volume":"59","author":[{"family":"Blanchard-Fields","given":"Fredda"},{"family":"Stein","given":"Renee"},{"family":"Watson","given":"Tonya L."}],"issued":{"date-parts":[["2004",11,1]]}}}],"schema":"https://github.com/citation-style-language/schema/raw/master/csl-citation.json"} </w:instrText>
      </w:r>
      <w:r>
        <w:rPr>
          <w:bCs/>
          <w:szCs w:val="24"/>
        </w:rPr>
        <w:fldChar w:fldCharType="separate"/>
      </w:r>
      <w:r w:rsidR="000E4249" w:rsidRPr="000E4249">
        <w:t>(Blanchard-Fields et al., 2004)</w:t>
      </w:r>
      <w:r>
        <w:rPr>
          <w:bCs/>
          <w:szCs w:val="24"/>
        </w:rPr>
        <w:fldChar w:fldCharType="end"/>
      </w:r>
      <w:r>
        <w:rPr>
          <w:bCs/>
          <w:szCs w:val="24"/>
        </w:rPr>
        <w:t xml:space="preserve">, depression (BDI-II), anxiety (STAI), intolerance of uncertainty (IUS) </w:t>
      </w:r>
      <w:r>
        <w:rPr>
          <w:bCs/>
          <w:szCs w:val="24"/>
        </w:rPr>
        <w:fldChar w:fldCharType="begin"/>
      </w:r>
      <w:r w:rsidR="008F145E">
        <w:rPr>
          <w:bCs/>
          <w:szCs w:val="24"/>
        </w:rPr>
        <w:instrText xml:space="preserve"> ADDIN ZOTERO_ITEM CSL_CITATION {"citationID":"REk9Ex04","properties":{"formattedCitation":"(Aldao et al., 2010)","plainCitation":"(Aldao et al., 2010)","noteIndex":0},"citationItems":[{"id":1383,"uris":["http://zotero.org/users/6239255/items/7PJ2MECG"],"itemData":{"id":1383,"type":"article-journal","abstract":"We examined the relationships between six emotion-regulation strategies (acceptance, avoidance, problem solving, reappraisal, rumination, and suppression) and symptoms of four psychopathologies (anxiety, depression, eating, and substance-related disorders). We combined 241 effect sizes from 114 studies that examined the relationships between dispositional emotion regulation and psychopathology. We focused on dispositional emotion regulation in order to assess patterns of responding to emotion over time. First, we examined the relationship between each regulatory strategy and psychopathology across the four disorders. We found a large effect size for rumination, medium to large for avoidance, problem solving, and suppression, and small to medium for reappraisal and acceptance. These results are surprising, given the prominence of reappraisal and acceptance in treatment models, such as cognitive-behavioral therapy and acceptance-based treatments, respectively. Second, we examined the relationship between each regulatory strategy and each of the four psychopathology groups. We found that internalizing disorders were more consistently associated with regulatory strategies than externalizing disorders. Lastly, many of our analyses showed that whether the sample came from a clinical or normative population signiﬁcantly moderated the relationships. This ﬁnding underscores the importance of adopting a multi-sample approach to the study of psychopathology.","container-title":"Clinical Psychology Review","DOI":"10.1016/j.cpr.2009.11.004","ISSN":"02727358","issue":"2","journalAbbreviation":"Clinical Psychology Review","language":"en","page":"217-237","source":"DOI.org (Crossref)","title":"Emotion-regulation strategies across psychopathology: A meta-analytic review","title-short":"Emotion-regulation strategies across psychopathology","volume":"30","author":[{"family":"Aldao","given":"Amelia"},{"family":"Nolen-Hoeksema","given":"Susan"},{"family":"Schweizer","given":"Susanne"}],"issued":{"date-parts":[["2010",3]]}}}],"schema":"https://github.com/citation-style-language/schema/raw/master/csl-citation.json"} </w:instrText>
      </w:r>
      <w:r>
        <w:rPr>
          <w:bCs/>
          <w:szCs w:val="24"/>
        </w:rPr>
        <w:fldChar w:fldCharType="separate"/>
      </w:r>
      <w:r w:rsidR="000E4249" w:rsidRPr="000E4249">
        <w:t>(Aldao et al., 2010)</w:t>
      </w:r>
      <w:r>
        <w:rPr>
          <w:bCs/>
          <w:szCs w:val="24"/>
        </w:rPr>
        <w:fldChar w:fldCharType="end"/>
      </w:r>
      <w:r>
        <w:rPr>
          <w:bCs/>
          <w:szCs w:val="24"/>
        </w:rPr>
        <w:t xml:space="preserve">, regulation tendencies (ERQ) </w:t>
      </w:r>
      <w:r>
        <w:rPr>
          <w:bCs/>
          <w:szCs w:val="24"/>
        </w:rPr>
        <w:fldChar w:fldCharType="begin"/>
      </w:r>
      <w:r w:rsidR="008F145E">
        <w:rPr>
          <w:bCs/>
          <w:szCs w:val="24"/>
        </w:rPr>
        <w:instrText xml:space="preserve"> ADDIN ZOTERO_ITEM CSL_CITATION {"citationID":"6quLRYpj","properties":{"formattedCitation":"(Gross &amp; John, 2003)","plainCitation":"(Gross &amp; John, 2003)","noteIndex":0},"citationItems":[{"id":1971,"uris":["http://zotero.org/users/6239255/items/P9VEKZLF"],"itemData":{"id":1971,"type":"article-journal","abstract":"Five studies tested two general hypotheses: Individuals differ in their use of emotion regulation strategies such as reappraisal and suppression, and these individual differences have implications for affect, well-being, and social relationships. Study 1 presents new measures of the habitual use of reappraisal and suppression. Study 2 examines convergent and discriminant validity. Study 3 shows that reappraisers experience and express greater positive emotion and lesser negative emotion, whereas suppressors experience and express lesser positive emotion, yet experience greater negative emotion. Study 4 indicates that using reappraisal is associated with better interpersonal functioning, whereas using suppression is associated with worse interpersonal functioning. Study 5 shows that using reappraisal is related positively to well-being, whereas using suppression is related negatively. (PsycINFO Database Record (c) 2016 APA, all rights reserved)","archive":"pdh","archive_location":"2003-05897-016","container-title":"Journal of Personality and Social Psychology","DOI":"10.1037/0022-3514.85.2.348","ISSN":"0022-3514","issue":"2","journalAbbreviation":"Journal of Personality and Social Psychology","note":"publisher: American Psychological Association","page":"348-362","source":"EBSCOhost","title":"Individual differences in two emotion regulation processes: Implications for affect, relationships, and well-being","volume":"85","author":[{"family":"Gross","given":"James J."},{"family":"John","given":"Oliver P."}],"issued":{"date-parts":[["2003",8]]}}}],"schema":"https://github.com/citation-style-language/schema/raw/master/csl-citation.json"} </w:instrText>
      </w:r>
      <w:r>
        <w:rPr>
          <w:bCs/>
          <w:szCs w:val="24"/>
        </w:rPr>
        <w:fldChar w:fldCharType="separate"/>
      </w:r>
      <w:r w:rsidR="000E4249" w:rsidRPr="000E4249">
        <w:t>(Gross &amp; John, 2003)</w:t>
      </w:r>
      <w:r>
        <w:rPr>
          <w:bCs/>
          <w:szCs w:val="24"/>
        </w:rPr>
        <w:fldChar w:fldCharType="end"/>
      </w:r>
      <w:r>
        <w:rPr>
          <w:bCs/>
          <w:szCs w:val="24"/>
        </w:rPr>
        <w:t xml:space="preserve">, time of day, and presence of peers. </w:t>
      </w:r>
    </w:p>
    <w:p w14:paraId="0506585B" w14:textId="1FE6B667" w:rsidR="003A18DB" w:rsidRPr="000960FE" w:rsidRDefault="003A18DB" w:rsidP="003A18DB">
      <w:pPr>
        <w:spacing w:after="0" w:line="480" w:lineRule="auto"/>
        <w:ind w:left="0" w:firstLine="720"/>
        <w:rPr>
          <w:bCs/>
          <w:szCs w:val="24"/>
        </w:rPr>
      </w:pPr>
      <w:r>
        <w:rPr>
          <w:bCs/>
          <w:szCs w:val="24"/>
        </w:rPr>
        <w:t>We did not find significant associations between the proportion of events in which distraction was used and how positively (</w:t>
      </w:r>
      <w:r w:rsidRPr="00BE73D6">
        <w:rPr>
          <w:bCs/>
          <w:i/>
          <w:iCs/>
          <w:szCs w:val="24"/>
        </w:rPr>
        <w:t>b</w:t>
      </w:r>
      <w:r>
        <w:rPr>
          <w:bCs/>
          <w:szCs w:val="24"/>
        </w:rPr>
        <w:t xml:space="preserve"> = 0.035, </w:t>
      </w:r>
      <w:r w:rsidR="00A30203">
        <w:rPr>
          <w:bCs/>
          <w:i/>
          <w:iCs/>
          <w:szCs w:val="24"/>
        </w:rPr>
        <w:t xml:space="preserve">95% CI = </w:t>
      </w:r>
      <w:r w:rsidR="00A30203">
        <w:rPr>
          <w:bCs/>
          <w:szCs w:val="24"/>
        </w:rPr>
        <w:t>[-0.032, 0.102],</w:t>
      </w:r>
      <w:r>
        <w:rPr>
          <w:bCs/>
          <w:szCs w:val="24"/>
        </w:rPr>
        <w:t xml:space="preserve"> </w:t>
      </w:r>
      <w:r w:rsidRPr="00BE73D6">
        <w:rPr>
          <w:bCs/>
          <w:i/>
          <w:iCs/>
          <w:szCs w:val="24"/>
        </w:rPr>
        <w:t xml:space="preserve">p </w:t>
      </w:r>
      <w:r>
        <w:rPr>
          <w:bCs/>
          <w:szCs w:val="24"/>
        </w:rPr>
        <w:t>= 0.3</w:t>
      </w:r>
      <w:r w:rsidR="00A30203">
        <w:rPr>
          <w:bCs/>
          <w:szCs w:val="24"/>
        </w:rPr>
        <w:t>0</w:t>
      </w:r>
      <w:r>
        <w:rPr>
          <w:bCs/>
          <w:szCs w:val="24"/>
        </w:rPr>
        <w:t>) or negatively (</w:t>
      </w:r>
      <w:r w:rsidRPr="00BE73D6">
        <w:rPr>
          <w:bCs/>
          <w:i/>
          <w:iCs/>
          <w:szCs w:val="24"/>
        </w:rPr>
        <w:t>b</w:t>
      </w:r>
      <w:r>
        <w:rPr>
          <w:bCs/>
          <w:szCs w:val="24"/>
        </w:rPr>
        <w:t xml:space="preserve"> = 0.047, </w:t>
      </w:r>
      <w:r w:rsidR="00A30203">
        <w:rPr>
          <w:bCs/>
          <w:i/>
          <w:iCs/>
          <w:szCs w:val="24"/>
        </w:rPr>
        <w:t xml:space="preserve">95% CI = </w:t>
      </w:r>
      <w:r w:rsidR="00A30203">
        <w:rPr>
          <w:bCs/>
          <w:szCs w:val="24"/>
        </w:rPr>
        <w:t>[-0.017, 0.112]</w:t>
      </w:r>
      <w:r>
        <w:rPr>
          <w:bCs/>
          <w:szCs w:val="24"/>
        </w:rPr>
        <w:t xml:space="preserve">, </w:t>
      </w:r>
      <w:r w:rsidRPr="00BE73D6">
        <w:rPr>
          <w:bCs/>
          <w:i/>
          <w:iCs/>
          <w:szCs w:val="24"/>
        </w:rPr>
        <w:t>p</w:t>
      </w:r>
      <w:r>
        <w:rPr>
          <w:bCs/>
          <w:szCs w:val="24"/>
        </w:rPr>
        <w:t xml:space="preserve"> = 0.14) participants expected to feel during the study. We also did not find an association between distraction versus reappraisal usage and the </w:t>
      </w:r>
      <w:r w:rsidRPr="0095040B">
        <w:rPr>
          <w:bCs/>
          <w:szCs w:val="24"/>
        </w:rPr>
        <w:t>motivations</w:t>
      </w:r>
      <w:r>
        <w:rPr>
          <w:bCs/>
          <w:szCs w:val="24"/>
        </w:rPr>
        <w:t xml:space="preserve"> cited for </w:t>
      </w:r>
      <w:r w:rsidRPr="0095040B">
        <w:rPr>
          <w:bCs/>
          <w:szCs w:val="24"/>
        </w:rPr>
        <w:t>participat</w:t>
      </w:r>
      <w:r>
        <w:rPr>
          <w:bCs/>
          <w:szCs w:val="24"/>
        </w:rPr>
        <w:t>ion</w:t>
      </w:r>
      <w:r w:rsidRPr="0095040B">
        <w:rPr>
          <w:bCs/>
          <w:szCs w:val="24"/>
        </w:rPr>
        <w:t>,</w:t>
      </w:r>
      <w:r>
        <w:rPr>
          <w:bCs/>
          <w:szCs w:val="24"/>
        </w:rPr>
        <w:t xml:space="preserve"> including payment (</w:t>
      </w:r>
      <w:r w:rsidR="00A30203" w:rsidRPr="00A30203">
        <w:rPr>
          <w:bCs/>
          <w:i/>
          <w:iCs/>
          <w:szCs w:val="24"/>
        </w:rPr>
        <w:t>b =</w:t>
      </w:r>
      <w:r>
        <w:rPr>
          <w:bCs/>
          <w:szCs w:val="24"/>
        </w:rPr>
        <w:t xml:space="preserve"> -0.000, </w:t>
      </w:r>
      <w:r w:rsidR="00A30203">
        <w:rPr>
          <w:bCs/>
          <w:i/>
          <w:iCs/>
          <w:szCs w:val="24"/>
        </w:rPr>
        <w:t>95% CI =</w:t>
      </w:r>
      <w:r w:rsidR="00A30203" w:rsidRPr="00BE73D6">
        <w:rPr>
          <w:bCs/>
          <w:szCs w:val="24"/>
        </w:rPr>
        <w:t>[</w:t>
      </w:r>
      <w:r w:rsidR="00A30203">
        <w:rPr>
          <w:bCs/>
          <w:szCs w:val="24"/>
        </w:rPr>
        <w:t>-0.003, 0.002 ]</w:t>
      </w:r>
      <w:r>
        <w:rPr>
          <w:bCs/>
          <w:szCs w:val="24"/>
        </w:rPr>
        <w:t xml:space="preserve">, </w:t>
      </w:r>
      <w:r w:rsidR="00A30203" w:rsidRPr="00A30203">
        <w:rPr>
          <w:bCs/>
          <w:i/>
          <w:iCs/>
          <w:szCs w:val="24"/>
        </w:rPr>
        <w:t>p =</w:t>
      </w:r>
      <w:r>
        <w:rPr>
          <w:bCs/>
          <w:szCs w:val="24"/>
        </w:rPr>
        <w:t xml:space="preserve"> 0.629), thrill-seeking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-0.003, 0.002]</w:t>
      </w:r>
      <w:r>
        <w:rPr>
          <w:bCs/>
          <w:szCs w:val="24"/>
        </w:rPr>
        <w:t xml:space="preserve">, </w:t>
      </w:r>
      <w:r w:rsidR="00A30203" w:rsidRPr="00A30203">
        <w:rPr>
          <w:bCs/>
          <w:i/>
          <w:iCs/>
          <w:szCs w:val="24"/>
        </w:rPr>
        <w:t>p =</w:t>
      </w:r>
      <w:r>
        <w:rPr>
          <w:bCs/>
          <w:szCs w:val="24"/>
        </w:rPr>
        <w:t xml:space="preserve"> 0.801), novelty-seeking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-0.002, 0.004]</w:t>
      </w:r>
      <w:r>
        <w:rPr>
          <w:bCs/>
          <w:szCs w:val="24"/>
        </w:rPr>
        <w:t xml:space="preserve">, </w:t>
      </w:r>
      <w:r w:rsidR="00A30203" w:rsidRPr="00A30203">
        <w:rPr>
          <w:bCs/>
          <w:i/>
          <w:iCs/>
          <w:szCs w:val="24"/>
        </w:rPr>
        <w:t>p =</w:t>
      </w:r>
      <w:r>
        <w:rPr>
          <w:bCs/>
          <w:szCs w:val="24"/>
        </w:rPr>
        <w:t xml:space="preserve"> 0.454), peer influence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 xml:space="preserve"> -0.002, 0.003]</w:t>
      </w:r>
      <w:r>
        <w:rPr>
          <w:bCs/>
          <w:szCs w:val="24"/>
        </w:rPr>
        <w:t xml:space="preserve">, </w:t>
      </w:r>
      <w:r w:rsidR="00A30203" w:rsidRPr="00A30203">
        <w:rPr>
          <w:bCs/>
          <w:i/>
          <w:iCs/>
          <w:szCs w:val="24"/>
        </w:rPr>
        <w:t>p =</w:t>
      </w:r>
      <w:r>
        <w:rPr>
          <w:bCs/>
          <w:szCs w:val="24"/>
        </w:rPr>
        <w:t xml:space="preserve"> 0.595), boredom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 xml:space="preserve"> -0.004, 0.001]</w:t>
      </w:r>
      <w:r>
        <w:rPr>
          <w:bCs/>
          <w:szCs w:val="24"/>
        </w:rPr>
        <w:t xml:space="preserve">, </w:t>
      </w:r>
      <w:r w:rsidR="00A30203" w:rsidRPr="00A30203">
        <w:rPr>
          <w:bCs/>
          <w:i/>
          <w:iCs/>
          <w:szCs w:val="24"/>
        </w:rPr>
        <w:t>p =</w:t>
      </w:r>
      <w:r>
        <w:rPr>
          <w:bCs/>
          <w:szCs w:val="24"/>
        </w:rPr>
        <w:t xml:space="preserve"> 0.341), contributing to science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-0.002, 0.002]</w:t>
      </w:r>
      <w:r>
        <w:rPr>
          <w:bCs/>
          <w:szCs w:val="24"/>
        </w:rPr>
        <w:t xml:space="preserve">, </w:t>
      </w:r>
      <w:r w:rsidR="00A30203" w:rsidRPr="00A30203">
        <w:rPr>
          <w:bCs/>
          <w:i/>
          <w:iCs/>
          <w:szCs w:val="24"/>
        </w:rPr>
        <w:t>p =</w:t>
      </w:r>
      <w:r>
        <w:rPr>
          <w:bCs/>
          <w:szCs w:val="24"/>
        </w:rPr>
        <w:t xml:space="preserve"> 0.858), and seeking a challenge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 xml:space="preserve"> -0.003, 0.002]</w:t>
      </w:r>
      <w:r>
        <w:rPr>
          <w:bCs/>
          <w:szCs w:val="24"/>
        </w:rPr>
        <w:t xml:space="preserve">, </w:t>
      </w:r>
      <w:r w:rsidR="00A30203" w:rsidRPr="00A30203">
        <w:rPr>
          <w:bCs/>
          <w:i/>
          <w:iCs/>
          <w:szCs w:val="24"/>
        </w:rPr>
        <w:t>p =</w:t>
      </w:r>
      <w:r>
        <w:rPr>
          <w:bCs/>
          <w:szCs w:val="24"/>
        </w:rPr>
        <w:t xml:space="preserve"> 0.935).</w:t>
      </w:r>
      <w:r w:rsidRPr="0095040B">
        <w:rPr>
          <w:bCs/>
          <w:szCs w:val="24"/>
        </w:rPr>
        <w:t xml:space="preserve"> </w:t>
      </w:r>
      <w:r>
        <w:rPr>
          <w:bCs/>
          <w:szCs w:val="24"/>
        </w:rPr>
        <w:t xml:space="preserve">We additionally did not find any associations between distraction usage and how much participants self-reported enjoying </w:t>
      </w:r>
      <w:r w:rsidRPr="0095040B">
        <w:rPr>
          <w:bCs/>
          <w:szCs w:val="24"/>
        </w:rPr>
        <w:t>fear</w:t>
      </w:r>
      <w:r>
        <w:rPr>
          <w:bCs/>
          <w:szCs w:val="24"/>
        </w:rPr>
        <w:t xml:space="preserve"> (</w:t>
      </w:r>
      <w:r w:rsidR="00A30203" w:rsidRPr="00A30203">
        <w:rPr>
          <w:bCs/>
          <w:i/>
          <w:iCs/>
          <w:szCs w:val="24"/>
        </w:rPr>
        <w:t>b =</w:t>
      </w:r>
      <w:r>
        <w:rPr>
          <w:bCs/>
          <w:szCs w:val="24"/>
        </w:rPr>
        <w:t xml:space="preserve"> -0.012, </w:t>
      </w:r>
      <w:r w:rsidR="00A30203">
        <w:rPr>
          <w:bCs/>
          <w:i/>
          <w:iCs/>
          <w:szCs w:val="24"/>
        </w:rPr>
        <w:t>95% CI =</w:t>
      </w:r>
      <w:r w:rsidR="00A30203" w:rsidRPr="00E9258A">
        <w:rPr>
          <w:bCs/>
          <w:szCs w:val="24"/>
        </w:rPr>
        <w:t>[</w:t>
      </w:r>
      <w:r w:rsidR="0022476E">
        <w:rPr>
          <w:bCs/>
          <w:szCs w:val="24"/>
        </w:rPr>
        <w:t>-0.050</w:t>
      </w:r>
      <w:r w:rsidR="00A30203">
        <w:rPr>
          <w:bCs/>
          <w:szCs w:val="24"/>
        </w:rPr>
        <w:t xml:space="preserve">, </w:t>
      </w:r>
      <w:r w:rsidR="0022476E">
        <w:rPr>
          <w:bCs/>
          <w:szCs w:val="24"/>
        </w:rPr>
        <w:t>0.027</w:t>
      </w:r>
      <w:r w:rsidR="00A30203">
        <w:rPr>
          <w:bCs/>
          <w:szCs w:val="24"/>
        </w:rPr>
        <w:t>]</w:t>
      </w:r>
      <w:r>
        <w:rPr>
          <w:bCs/>
          <w:szCs w:val="24"/>
        </w:rPr>
        <w:t xml:space="preserve">, </w:t>
      </w:r>
      <w:r w:rsidR="00A30203" w:rsidRPr="00A30203">
        <w:rPr>
          <w:bCs/>
          <w:i/>
          <w:iCs/>
          <w:szCs w:val="24"/>
        </w:rPr>
        <w:t>p =</w:t>
      </w:r>
      <w:r>
        <w:rPr>
          <w:bCs/>
          <w:szCs w:val="24"/>
        </w:rPr>
        <w:t xml:space="preserve"> 0.55)</w:t>
      </w:r>
      <w:r w:rsidRPr="0095040B">
        <w:rPr>
          <w:bCs/>
          <w:szCs w:val="24"/>
        </w:rPr>
        <w:t xml:space="preserve"> </w:t>
      </w:r>
      <w:r>
        <w:rPr>
          <w:bCs/>
          <w:szCs w:val="24"/>
        </w:rPr>
        <w:t>or</w:t>
      </w:r>
      <w:r w:rsidRPr="0095040B">
        <w:rPr>
          <w:bCs/>
          <w:szCs w:val="24"/>
        </w:rPr>
        <w:t xml:space="preserve"> haunted houses</w:t>
      </w:r>
      <w:r>
        <w:rPr>
          <w:bCs/>
          <w:szCs w:val="24"/>
        </w:rPr>
        <w:t xml:space="preserve"> (</w:t>
      </w:r>
      <w:r w:rsidR="00A30203" w:rsidRPr="00A30203">
        <w:rPr>
          <w:bCs/>
          <w:i/>
          <w:iCs/>
          <w:szCs w:val="24"/>
        </w:rPr>
        <w:t>b =</w:t>
      </w:r>
      <w:r>
        <w:rPr>
          <w:bCs/>
          <w:szCs w:val="24"/>
        </w:rPr>
        <w:t xml:space="preserve"> 0.021, </w:t>
      </w:r>
      <w:r w:rsidR="00A30203">
        <w:rPr>
          <w:bCs/>
          <w:i/>
          <w:iCs/>
          <w:szCs w:val="24"/>
        </w:rPr>
        <w:t>95% CI =</w:t>
      </w:r>
      <w:r w:rsidR="00A30203" w:rsidRPr="00E9258A">
        <w:rPr>
          <w:bCs/>
          <w:szCs w:val="24"/>
        </w:rPr>
        <w:t>[</w:t>
      </w:r>
      <w:r w:rsidR="0022476E">
        <w:rPr>
          <w:bCs/>
          <w:szCs w:val="24"/>
        </w:rPr>
        <w:t xml:space="preserve"> -0.024</w:t>
      </w:r>
      <w:r w:rsidR="00A30203">
        <w:rPr>
          <w:bCs/>
          <w:szCs w:val="24"/>
        </w:rPr>
        <w:t xml:space="preserve">, </w:t>
      </w:r>
      <w:r w:rsidR="0022476E">
        <w:rPr>
          <w:bCs/>
          <w:szCs w:val="24"/>
        </w:rPr>
        <w:t>0.066</w:t>
      </w:r>
      <w:r w:rsidR="00A30203">
        <w:rPr>
          <w:bCs/>
          <w:szCs w:val="24"/>
        </w:rPr>
        <w:t>]</w:t>
      </w:r>
      <w:r>
        <w:rPr>
          <w:bCs/>
          <w:szCs w:val="24"/>
        </w:rPr>
        <w:t xml:space="preserve">, </w:t>
      </w:r>
      <w:r w:rsidR="00A30203" w:rsidRPr="00A30203">
        <w:rPr>
          <w:bCs/>
          <w:i/>
          <w:iCs/>
          <w:szCs w:val="24"/>
        </w:rPr>
        <w:t>p =</w:t>
      </w:r>
      <w:r>
        <w:rPr>
          <w:bCs/>
          <w:szCs w:val="24"/>
        </w:rPr>
        <w:t xml:space="preserve"> 0.35)</w:t>
      </w:r>
      <w:r w:rsidRPr="0095040B">
        <w:rPr>
          <w:bCs/>
          <w:szCs w:val="24"/>
        </w:rPr>
        <w:t xml:space="preserve">, </w:t>
      </w:r>
      <w:r w:rsidR="00843ACF">
        <w:rPr>
          <w:bCs/>
          <w:szCs w:val="24"/>
        </w:rPr>
        <w:t xml:space="preserve">participant </w:t>
      </w:r>
      <w:r w:rsidRPr="0095040B">
        <w:rPr>
          <w:bCs/>
          <w:szCs w:val="24"/>
        </w:rPr>
        <w:t>sex</w:t>
      </w:r>
      <w:r>
        <w:rPr>
          <w:bCs/>
          <w:szCs w:val="24"/>
        </w:rPr>
        <w:t xml:space="preserve"> (t(73) = </w:t>
      </w:r>
      <w:r>
        <w:rPr>
          <w:bCs/>
          <w:szCs w:val="24"/>
        </w:rPr>
        <w:lastRenderedPageBreak/>
        <w:t>1.54,</w:t>
      </w:r>
      <w:r w:rsidR="0022476E">
        <w:rPr>
          <w:bCs/>
          <w:szCs w:val="24"/>
        </w:rPr>
        <w:t xml:space="preserve"> </w:t>
      </w:r>
      <w:r w:rsidR="0022476E">
        <w:rPr>
          <w:bCs/>
          <w:i/>
          <w:iCs/>
          <w:szCs w:val="24"/>
        </w:rPr>
        <w:t>95% CI =</w:t>
      </w:r>
      <w:r w:rsidR="0022476E" w:rsidRPr="00E9258A">
        <w:rPr>
          <w:bCs/>
          <w:szCs w:val="24"/>
        </w:rPr>
        <w:t>[</w:t>
      </w:r>
      <w:r w:rsidR="0022476E">
        <w:rPr>
          <w:bCs/>
          <w:szCs w:val="24"/>
        </w:rPr>
        <w:t xml:space="preserve"> -0.029, 0.225],</w:t>
      </w:r>
      <w:r>
        <w:rPr>
          <w:bCs/>
          <w:szCs w:val="24"/>
        </w:rPr>
        <w:t xml:space="preserve"> </w:t>
      </w:r>
      <w:r w:rsidR="00A30203" w:rsidRPr="00A30203">
        <w:rPr>
          <w:bCs/>
          <w:i/>
          <w:iCs/>
          <w:szCs w:val="24"/>
        </w:rPr>
        <w:t>p =</w:t>
      </w:r>
      <w:r>
        <w:rPr>
          <w:bCs/>
          <w:szCs w:val="24"/>
        </w:rPr>
        <w:t xml:space="preserve"> 0.13)</w:t>
      </w:r>
      <w:r w:rsidRPr="0095040B">
        <w:rPr>
          <w:bCs/>
          <w:szCs w:val="24"/>
        </w:rPr>
        <w:t>, age</w:t>
      </w:r>
      <w:r>
        <w:rPr>
          <w:bCs/>
          <w:szCs w:val="24"/>
        </w:rPr>
        <w:t xml:space="preserv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22476E">
        <w:rPr>
          <w:bCs/>
          <w:szCs w:val="24"/>
        </w:rPr>
        <w:t>-0.024</w:t>
      </w:r>
      <w:r w:rsidR="00A30203">
        <w:rPr>
          <w:bCs/>
          <w:szCs w:val="24"/>
        </w:rPr>
        <w:t xml:space="preserve">, </w:t>
      </w:r>
      <w:r w:rsidR="0022476E">
        <w:rPr>
          <w:bCs/>
          <w:szCs w:val="24"/>
        </w:rPr>
        <w:t>0.023</w:t>
      </w:r>
      <w:r w:rsidR="00A30203">
        <w:rPr>
          <w:bCs/>
          <w:szCs w:val="24"/>
        </w:rPr>
        <w:t>]</w:t>
      </w:r>
      <w:r>
        <w:rPr>
          <w:bCs/>
          <w:szCs w:val="24"/>
        </w:rPr>
        <w:t xml:space="preserve">, </w:t>
      </w:r>
      <w:r w:rsidR="00A30203" w:rsidRPr="00A30203">
        <w:rPr>
          <w:bCs/>
          <w:i/>
          <w:iCs/>
          <w:szCs w:val="24"/>
        </w:rPr>
        <w:t>p =</w:t>
      </w:r>
      <w:r>
        <w:rPr>
          <w:bCs/>
          <w:szCs w:val="24"/>
        </w:rPr>
        <w:t xml:space="preserve"> 0.98)</w:t>
      </w:r>
      <w:r w:rsidRPr="0095040B">
        <w:rPr>
          <w:bCs/>
          <w:szCs w:val="24"/>
        </w:rPr>
        <w:t>, depression</w:t>
      </w:r>
      <w:r>
        <w:rPr>
          <w:bCs/>
          <w:szCs w:val="24"/>
        </w:rPr>
        <w:t xml:space="preserve"> (</w:t>
      </w:r>
      <w:r w:rsidR="00A30203" w:rsidRPr="00A30203">
        <w:rPr>
          <w:bCs/>
          <w:i/>
          <w:iCs/>
          <w:szCs w:val="24"/>
        </w:rPr>
        <w:t>b =</w:t>
      </w:r>
      <w:r>
        <w:rPr>
          <w:bCs/>
          <w:szCs w:val="24"/>
        </w:rPr>
        <w:t xml:space="preserve"> </w:t>
      </w:r>
      <w:r w:rsidR="0022476E">
        <w:rPr>
          <w:bCs/>
          <w:szCs w:val="24"/>
        </w:rPr>
        <w:t>-</w:t>
      </w:r>
      <w:r>
        <w:rPr>
          <w:bCs/>
          <w:szCs w:val="24"/>
        </w:rPr>
        <w:t>0.0</w:t>
      </w:r>
      <w:r w:rsidR="0022476E">
        <w:rPr>
          <w:bCs/>
          <w:szCs w:val="24"/>
        </w:rPr>
        <w:t>04</w:t>
      </w:r>
      <w:r>
        <w:rPr>
          <w:bCs/>
          <w:szCs w:val="24"/>
        </w:rPr>
        <w:t xml:space="preserve">, </w:t>
      </w:r>
      <w:r w:rsidR="00A30203">
        <w:rPr>
          <w:bCs/>
          <w:i/>
          <w:iCs/>
          <w:szCs w:val="24"/>
        </w:rPr>
        <w:t>95% CI =</w:t>
      </w:r>
      <w:r w:rsidR="00A30203" w:rsidRPr="00E9258A">
        <w:rPr>
          <w:bCs/>
          <w:szCs w:val="24"/>
        </w:rPr>
        <w:t>[</w:t>
      </w:r>
      <w:r w:rsidR="0022476E">
        <w:rPr>
          <w:bCs/>
          <w:szCs w:val="24"/>
        </w:rPr>
        <w:t>-0.024</w:t>
      </w:r>
      <w:r w:rsidR="00A30203">
        <w:rPr>
          <w:bCs/>
          <w:szCs w:val="24"/>
        </w:rPr>
        <w:t xml:space="preserve">, </w:t>
      </w:r>
      <w:r w:rsidR="0022476E">
        <w:rPr>
          <w:bCs/>
          <w:szCs w:val="24"/>
        </w:rPr>
        <w:t>0.016</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70</w:t>
      </w:r>
      <w:r>
        <w:rPr>
          <w:bCs/>
          <w:szCs w:val="24"/>
        </w:rPr>
        <w:t>),</w:t>
      </w:r>
      <w:r w:rsidRPr="0095040B">
        <w:rPr>
          <w:bCs/>
          <w:szCs w:val="24"/>
        </w:rPr>
        <w:t xml:space="preserve"> anxiety</w:t>
      </w:r>
      <w:r>
        <w:rPr>
          <w:bCs/>
          <w:szCs w:val="24"/>
        </w:rPr>
        <w:t xml:space="preserve">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22476E">
        <w:rPr>
          <w:bCs/>
          <w:szCs w:val="24"/>
        </w:rPr>
        <w:t>-0.009</w:t>
      </w:r>
      <w:r w:rsidR="00A30203">
        <w:rPr>
          <w:bCs/>
          <w:szCs w:val="24"/>
        </w:rPr>
        <w:t xml:space="preserve">, </w:t>
      </w:r>
      <w:r w:rsidR="0022476E">
        <w:rPr>
          <w:bCs/>
          <w:szCs w:val="24"/>
        </w:rPr>
        <w:t>0.008</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97</w:t>
      </w:r>
      <w:r>
        <w:rPr>
          <w:bCs/>
          <w:szCs w:val="24"/>
        </w:rPr>
        <w:t>)</w:t>
      </w:r>
      <w:r w:rsidRPr="0095040B">
        <w:rPr>
          <w:bCs/>
          <w:szCs w:val="24"/>
        </w:rPr>
        <w:t>, intolerance of uncertaint</w:t>
      </w:r>
      <w:r>
        <w:rPr>
          <w:bCs/>
          <w:szCs w:val="24"/>
        </w:rPr>
        <w:t>y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22476E">
        <w:rPr>
          <w:bCs/>
          <w:szCs w:val="24"/>
        </w:rPr>
        <w:t>-0.005</w:t>
      </w:r>
      <w:r w:rsidR="00A30203">
        <w:rPr>
          <w:bCs/>
          <w:szCs w:val="24"/>
        </w:rPr>
        <w:t xml:space="preserve">, </w:t>
      </w:r>
      <w:r w:rsidR="0022476E">
        <w:rPr>
          <w:bCs/>
          <w:szCs w:val="24"/>
        </w:rPr>
        <w:t>0.006</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92</w:t>
      </w:r>
      <w:r>
        <w:rPr>
          <w:bCs/>
          <w:szCs w:val="24"/>
        </w:rPr>
        <w:t>)</w:t>
      </w:r>
      <w:r w:rsidRPr="0095040B">
        <w:rPr>
          <w:bCs/>
          <w:szCs w:val="24"/>
        </w:rPr>
        <w:t xml:space="preserve">, </w:t>
      </w:r>
      <w:r>
        <w:rPr>
          <w:bCs/>
          <w:szCs w:val="24"/>
        </w:rPr>
        <w:t>tendency to use reappraisal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6C26B9">
        <w:rPr>
          <w:bCs/>
          <w:szCs w:val="24"/>
        </w:rPr>
        <w:t>-</w:t>
      </w:r>
      <w:r w:rsidR="0022476E">
        <w:rPr>
          <w:bCs/>
          <w:szCs w:val="24"/>
        </w:rPr>
        <w:t>0.012</w:t>
      </w:r>
      <w:r w:rsidR="00A30203">
        <w:rPr>
          <w:bCs/>
          <w:szCs w:val="24"/>
        </w:rPr>
        <w:t xml:space="preserve">, </w:t>
      </w:r>
      <w:r w:rsidR="006C26B9">
        <w:rPr>
          <w:bCs/>
          <w:szCs w:val="24"/>
        </w:rPr>
        <w:t>0.013</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97</w:t>
      </w:r>
      <w:r>
        <w:rPr>
          <w:bCs/>
          <w:szCs w:val="24"/>
        </w:rPr>
        <w:t>) or suppression (</w:t>
      </w:r>
      <w:r w:rsidR="00A30203" w:rsidRPr="00A30203">
        <w:rPr>
          <w:bCs/>
          <w:i/>
          <w:iCs/>
          <w:szCs w:val="24"/>
        </w:rPr>
        <w:t>b =</w:t>
      </w:r>
      <w:r>
        <w:rPr>
          <w:bCs/>
          <w:szCs w:val="24"/>
        </w:rPr>
        <w:t xml:space="preserve"> 0.0</w:t>
      </w:r>
      <w:r w:rsidR="0022476E">
        <w:rPr>
          <w:bCs/>
          <w:szCs w:val="24"/>
        </w:rPr>
        <w:t>02</w:t>
      </w:r>
      <w:r>
        <w:rPr>
          <w:bCs/>
          <w:szCs w:val="24"/>
        </w:rPr>
        <w:t xml:space="preserve">, </w:t>
      </w:r>
      <w:r w:rsidR="00A30203">
        <w:rPr>
          <w:bCs/>
          <w:i/>
          <w:iCs/>
          <w:szCs w:val="24"/>
        </w:rPr>
        <w:t>95% CI =</w:t>
      </w:r>
      <w:r w:rsidR="00A30203" w:rsidRPr="00E9258A">
        <w:rPr>
          <w:bCs/>
          <w:szCs w:val="24"/>
        </w:rPr>
        <w:t>[</w:t>
      </w:r>
      <w:r w:rsidR="006C26B9">
        <w:rPr>
          <w:bCs/>
          <w:szCs w:val="24"/>
        </w:rPr>
        <w:t>-0.011</w:t>
      </w:r>
      <w:r w:rsidR="00A30203">
        <w:rPr>
          <w:bCs/>
          <w:szCs w:val="24"/>
        </w:rPr>
        <w:t>,</w:t>
      </w:r>
      <w:r w:rsidR="006C26B9">
        <w:rPr>
          <w:bCs/>
          <w:szCs w:val="24"/>
        </w:rPr>
        <w:t xml:space="preserve"> 0.015</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76</w:t>
      </w:r>
      <w:r>
        <w:rPr>
          <w:bCs/>
          <w:szCs w:val="24"/>
        </w:rPr>
        <w:t>)</w:t>
      </w:r>
      <w:r w:rsidRPr="0095040B">
        <w:rPr>
          <w:bCs/>
          <w:szCs w:val="24"/>
        </w:rPr>
        <w:t>, time of day</w:t>
      </w:r>
      <w:r>
        <w:rPr>
          <w:bCs/>
          <w:szCs w:val="24"/>
        </w:rPr>
        <w:t xml:space="preserve"> (</w:t>
      </w:r>
      <w:r w:rsidRPr="00BE73D6">
        <w:rPr>
          <w:bCs/>
          <w:i/>
          <w:iCs/>
          <w:szCs w:val="24"/>
        </w:rPr>
        <w:t>F</w:t>
      </w:r>
      <w:r>
        <w:rPr>
          <w:bCs/>
          <w:szCs w:val="24"/>
        </w:rPr>
        <w:t xml:space="preserve">(2,73) = 0.04, </w:t>
      </w:r>
      <w:r w:rsidR="00A30203" w:rsidRPr="00A30203">
        <w:rPr>
          <w:bCs/>
          <w:i/>
          <w:iCs/>
          <w:szCs w:val="24"/>
        </w:rPr>
        <w:t>p =</w:t>
      </w:r>
      <w:r>
        <w:rPr>
          <w:bCs/>
          <w:szCs w:val="24"/>
        </w:rPr>
        <w:t xml:space="preserve"> 0.96)</w:t>
      </w:r>
      <w:r w:rsidRPr="0095040B">
        <w:rPr>
          <w:bCs/>
          <w:szCs w:val="24"/>
        </w:rPr>
        <w:t xml:space="preserve">, presence of </w:t>
      </w:r>
      <w:r>
        <w:rPr>
          <w:bCs/>
          <w:szCs w:val="24"/>
        </w:rPr>
        <w:t xml:space="preserve">familiar </w:t>
      </w:r>
      <w:r w:rsidRPr="0095040B">
        <w:rPr>
          <w:bCs/>
          <w:szCs w:val="24"/>
        </w:rPr>
        <w:t>peers</w:t>
      </w:r>
      <w:r>
        <w:rPr>
          <w:bCs/>
          <w:szCs w:val="24"/>
        </w:rPr>
        <w:t xml:space="preserve"> (</w:t>
      </w:r>
      <w:r w:rsidRPr="00BE73D6">
        <w:rPr>
          <w:bCs/>
          <w:i/>
          <w:iCs/>
          <w:szCs w:val="24"/>
        </w:rPr>
        <w:t>t</w:t>
      </w:r>
      <w:r>
        <w:rPr>
          <w:bCs/>
          <w:szCs w:val="24"/>
        </w:rPr>
        <w:t xml:space="preserve">(60) = -0.40, </w:t>
      </w:r>
      <w:r w:rsidR="00A30203" w:rsidRPr="00A30203">
        <w:rPr>
          <w:bCs/>
          <w:i/>
          <w:iCs/>
          <w:szCs w:val="24"/>
        </w:rPr>
        <w:t>p =</w:t>
      </w:r>
      <w:r>
        <w:rPr>
          <w:bCs/>
          <w:szCs w:val="24"/>
        </w:rPr>
        <w:t xml:space="preserve"> 0.700)</w:t>
      </w:r>
      <w:r w:rsidR="00831F04">
        <w:rPr>
          <w:bCs/>
          <w:szCs w:val="24"/>
        </w:rPr>
        <w:t xml:space="preserve">, or which </w:t>
      </w:r>
      <w:r w:rsidR="00831F04">
        <w:rPr>
          <w:szCs w:val="24"/>
        </w:rPr>
        <w:t>group participants traversed the haunted house with (</w:t>
      </w:r>
      <w:r w:rsidR="00831F04" w:rsidRPr="00BE73D6">
        <w:rPr>
          <w:i/>
          <w:iCs/>
          <w:szCs w:val="24"/>
        </w:rPr>
        <w:t>F</w:t>
      </w:r>
      <w:r w:rsidR="00831F04">
        <w:rPr>
          <w:szCs w:val="24"/>
        </w:rPr>
        <w:t xml:space="preserve">(30,45) = 0.93, </w:t>
      </w:r>
      <w:r w:rsidR="00A30203" w:rsidRPr="00A30203">
        <w:rPr>
          <w:i/>
          <w:iCs/>
          <w:szCs w:val="24"/>
        </w:rPr>
        <w:t>p =</w:t>
      </w:r>
      <w:r w:rsidR="00831F04">
        <w:rPr>
          <w:szCs w:val="24"/>
        </w:rPr>
        <w:t xml:space="preserve"> 0.57). </w:t>
      </w:r>
      <w:r>
        <w:rPr>
          <w:bCs/>
          <w:szCs w:val="24"/>
        </w:rPr>
        <w:t>Despite the lack of association, these variables were included as covariates in some models as part of our subsequent multiverse analysis.</w:t>
      </w:r>
    </w:p>
    <w:p w14:paraId="2C88E284" w14:textId="1A8BB102" w:rsidR="003E0416" w:rsidRDefault="003A18DB" w:rsidP="003E0416">
      <w:pPr>
        <w:spacing w:after="0" w:line="480" w:lineRule="auto"/>
        <w:ind w:left="0" w:firstLine="720"/>
        <w:rPr>
          <w:ins w:id="223" w:author="Billy Mitchell" w:date="2024-07-12T22:28:00Z" w16du:dateUtc="2024-07-13T02:28:00Z"/>
          <w:szCs w:val="24"/>
        </w:rPr>
      </w:pPr>
      <w:r w:rsidRPr="00BE73D6">
        <w:rPr>
          <w:b/>
          <w:bCs/>
          <w:szCs w:val="24"/>
        </w:rPr>
        <w:t>Multiverse approach also failed to explain strategy usage.</w:t>
      </w:r>
      <w:r w:rsidR="009C0B1F">
        <w:rPr>
          <w:szCs w:val="24"/>
        </w:rPr>
        <w:t xml:space="preserve"> W</w:t>
      </w:r>
      <w:r w:rsidR="0043765F">
        <w:rPr>
          <w:szCs w:val="24"/>
        </w:rPr>
        <w:t xml:space="preserve">e expanded </w:t>
      </w:r>
      <w:r w:rsidR="009C0B1F">
        <w:rPr>
          <w:szCs w:val="24"/>
        </w:rPr>
        <w:t xml:space="preserve">the scope of our primary analyses </w:t>
      </w:r>
      <w:r w:rsidR="0043765F">
        <w:rPr>
          <w:szCs w:val="24"/>
        </w:rPr>
        <w:t>and conducted additional explora</w:t>
      </w:r>
      <w:r w:rsidR="004D2275" w:rsidRPr="004D2275">
        <w:rPr>
          <w:szCs w:val="24"/>
        </w:rPr>
        <w:t>tory</w:t>
      </w:r>
      <w:r w:rsidR="004D2275">
        <w:rPr>
          <w:szCs w:val="24"/>
        </w:rPr>
        <w:t xml:space="preserve"> analys</w:t>
      </w:r>
      <w:r w:rsidR="009C0B1F">
        <w:rPr>
          <w:szCs w:val="24"/>
        </w:rPr>
        <w:t>e</w:t>
      </w:r>
      <w:r w:rsidR="0043765F">
        <w:rPr>
          <w:szCs w:val="24"/>
        </w:rPr>
        <w:t xml:space="preserve">s </w:t>
      </w:r>
      <w:r w:rsidR="004D2275">
        <w:rPr>
          <w:szCs w:val="24"/>
        </w:rPr>
        <w:t xml:space="preserve">to determine whether a stronger association between strategy </w:t>
      </w:r>
      <w:r w:rsidR="00131503">
        <w:rPr>
          <w:szCs w:val="24"/>
        </w:rPr>
        <w:t>usage</w:t>
      </w:r>
      <w:r w:rsidR="004D2275">
        <w:rPr>
          <w:szCs w:val="24"/>
        </w:rPr>
        <w:t xml:space="preserve"> and affective intensity</w:t>
      </w:r>
      <w:r w:rsidR="008E6857">
        <w:rPr>
          <w:szCs w:val="24"/>
        </w:rPr>
        <w:t xml:space="preserve"> could be found</w:t>
      </w:r>
      <w:r w:rsidR="004D2275">
        <w:rPr>
          <w:szCs w:val="24"/>
        </w:rPr>
        <w:t xml:space="preserve"> using</w:t>
      </w:r>
      <w:r w:rsidR="009C0B1F">
        <w:rPr>
          <w:szCs w:val="24"/>
        </w:rPr>
        <w:t xml:space="preserve"> different</w:t>
      </w:r>
      <w:r w:rsidR="004D2275">
        <w:rPr>
          <w:szCs w:val="24"/>
        </w:rPr>
        <w:t xml:space="preserve"> </w:t>
      </w:r>
      <w:r w:rsidR="009C0B1F">
        <w:rPr>
          <w:szCs w:val="24"/>
        </w:rPr>
        <w:t>inclusion criteria</w:t>
      </w:r>
      <w:r w:rsidR="008E6857">
        <w:rPr>
          <w:szCs w:val="24"/>
        </w:rPr>
        <w:t>,</w:t>
      </w:r>
      <w:r w:rsidR="004D2275">
        <w:rPr>
          <w:szCs w:val="24"/>
        </w:rPr>
        <w:t xml:space="preserve"> comparing engagement strategies (i.e., reappraisal) to disengagement strategies (i.e., suppression, distraction) as defined in the broader literature (</w:t>
      </w:r>
      <w:r w:rsidR="00516B60">
        <w:rPr>
          <w:szCs w:val="24"/>
        </w:rPr>
        <w:t xml:space="preserve">e.g., </w:t>
      </w:r>
      <w:r w:rsidR="00516B60">
        <w:rPr>
          <w:szCs w:val="24"/>
        </w:rPr>
        <w:fldChar w:fldCharType="begin"/>
      </w:r>
      <w:r w:rsidR="008F145E">
        <w:rPr>
          <w:szCs w:val="24"/>
        </w:rPr>
        <w:instrText xml:space="preserve"> ADDIN ZOTERO_ITEM CSL_CITATION {"citationID":"yrRNPrrA","properties":{"formattedCitation":"(Dixon-Gordon et al., 2015)","plainCitation":"(Dixon-Gordon et al., 2015)","dontUpdate":true,"noteIndex":0},"citationItems":[{"id":1767,"uris":["http://zotero.org/users/6239255/items/YYQ7GI3R"],"itemData":{"id":1767,"type":"article-journal","abstract":"Emerging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Reyes","given":"Andres"}],"issued":{"date-parts":[["2015",11]]}}}],"schema":"https://github.com/citation-style-language/schema/raw/master/csl-citation.json"} </w:instrText>
      </w:r>
      <w:r w:rsidR="00516B60">
        <w:rPr>
          <w:szCs w:val="24"/>
        </w:rPr>
        <w:fldChar w:fldCharType="separate"/>
      </w:r>
      <w:r w:rsidR="00516B60" w:rsidRPr="00516B60">
        <w:t>Dixon-Gordon et al., 2015)</w:t>
      </w:r>
      <w:r w:rsidR="00516B60">
        <w:rPr>
          <w:szCs w:val="24"/>
        </w:rPr>
        <w:fldChar w:fldCharType="end"/>
      </w:r>
      <w:r w:rsidR="00B07DD0">
        <w:rPr>
          <w:szCs w:val="24"/>
        </w:rPr>
        <w:t xml:space="preserve"> and including </w:t>
      </w:r>
      <w:r w:rsidR="00B07DD0" w:rsidRPr="00B07DD0">
        <w:rPr>
          <w:szCs w:val="24"/>
        </w:rPr>
        <w:t>contra-hedonic regulation activity (i.e., downregulating positive emotion)</w:t>
      </w:r>
      <w:r w:rsidR="00B07DD0">
        <w:rPr>
          <w:szCs w:val="24"/>
        </w:rPr>
        <w:t>.</w:t>
      </w:r>
      <w:r w:rsidR="00B07DD0" w:rsidRPr="00B07DD0">
        <w:rPr>
          <w:szCs w:val="24"/>
        </w:rPr>
        <w:t xml:space="preserve"> </w:t>
      </w:r>
      <w:r w:rsidR="00B07DD0">
        <w:rPr>
          <w:szCs w:val="24"/>
        </w:rPr>
        <w:t>We found only a single model which surpassed nominal statistical thresholds of significance in model fit (</w:t>
      </w:r>
      <w:r w:rsidR="00B07DD0" w:rsidRPr="009527CE">
        <w:rPr>
          <w:i/>
          <w:iCs/>
          <w:szCs w:val="24"/>
        </w:rPr>
        <w:t>ICC</w:t>
      </w:r>
      <w:r w:rsidR="00B07DD0">
        <w:rPr>
          <w:szCs w:val="24"/>
        </w:rPr>
        <w:t xml:space="preserve"> = 0.37; </w:t>
      </w:r>
      <w:r w:rsidR="00B07DD0" w:rsidRPr="009527CE">
        <w:rPr>
          <w:i/>
          <w:iCs/>
          <w:szCs w:val="24"/>
        </w:rPr>
        <w:t>p</w:t>
      </w:r>
      <w:r w:rsidR="00B07DD0">
        <w:rPr>
          <w:szCs w:val="24"/>
        </w:rPr>
        <w:t xml:space="preserve"> = 0.04 when compared to null), but which did not maintain significance after adjusting to maintain a family-wise error rate (</w:t>
      </w:r>
      <w:r w:rsidR="00B07DD0">
        <w:rPr>
          <w:i/>
          <w:iCs/>
          <w:szCs w:val="24"/>
        </w:rPr>
        <w:t>p</w:t>
      </w:r>
      <w:r w:rsidR="00B07DD0">
        <w:rPr>
          <w:szCs w:val="24"/>
        </w:rPr>
        <w:t xml:space="preserve"> = 0.32).  Details and results of this analysis can be found in the </w:t>
      </w:r>
      <w:r w:rsidR="00B07DD0">
        <w:rPr>
          <w:b/>
          <w:bCs/>
          <w:szCs w:val="24"/>
        </w:rPr>
        <w:t>Supplementary Materials</w:t>
      </w:r>
      <w:r w:rsidR="00B07DD0">
        <w:rPr>
          <w:szCs w:val="24"/>
        </w:rPr>
        <w:t xml:space="preserve">. </w:t>
      </w:r>
    </w:p>
    <w:p w14:paraId="725B196F" w14:textId="177F6E42" w:rsidR="003E0416" w:rsidRPr="003E0416" w:rsidRDefault="00710F71" w:rsidP="003E0416">
      <w:pPr>
        <w:spacing w:after="0" w:line="480" w:lineRule="auto"/>
        <w:ind w:left="0" w:firstLine="720"/>
        <w:rPr>
          <w:szCs w:val="24"/>
        </w:rPr>
      </w:pPr>
      <w:ins w:id="224" w:author="Billy Mitchell" w:date="2024-07-13T00:38:00Z">
        <w:r w:rsidRPr="00710F71">
          <w:rPr>
            <w:b/>
            <w:bCs/>
            <w:szCs w:val="24"/>
            <w:rPrChange w:id="225" w:author="Billy Mitchell" w:date="2024-07-13T00:38:00Z" w16du:dateUtc="2024-07-13T04:38:00Z">
              <w:rPr>
                <w:szCs w:val="24"/>
              </w:rPr>
            </w:rPrChange>
          </w:rPr>
          <w:t>Manipulated emotion intensity does not predict regulation</w:t>
        </w:r>
      </w:ins>
      <w:ins w:id="226" w:author="Billy Mitchell" w:date="2024-07-13T00:38:00Z" w16du:dateUtc="2024-07-13T04:38:00Z">
        <w:r>
          <w:rPr>
            <w:szCs w:val="24"/>
          </w:rPr>
          <w:t xml:space="preserve">. </w:t>
        </w:r>
      </w:ins>
      <w:ins w:id="227" w:author="Billy Mitchell" w:date="2024-07-12T23:45:00Z" w16du:dateUtc="2024-07-13T03:45:00Z">
        <w:r w:rsidR="003069BE">
          <w:rPr>
            <w:szCs w:val="24"/>
          </w:rPr>
          <w:t>Altho</w:t>
        </w:r>
      </w:ins>
      <w:ins w:id="228" w:author="Billy Mitchell" w:date="2024-07-12T23:46:00Z" w16du:dateUtc="2024-07-13T03:46:00Z">
        <w:r w:rsidR="003069BE">
          <w:rPr>
            <w:szCs w:val="24"/>
          </w:rPr>
          <w:t>ugh we lack explicit standardized ratings for each event within the haunted house, each section was designed to either elicit low- or high-intensity emotional reactions</w:t>
        </w:r>
      </w:ins>
      <w:ins w:id="229" w:author="Billy Mitchell" w:date="2024-07-12T23:47:00Z" w16du:dateUtc="2024-07-13T03:47:00Z">
        <w:r w:rsidR="003069BE">
          <w:rPr>
            <w:szCs w:val="24"/>
          </w:rPr>
          <w:t>. As such, by specifying the intensity category of the section i</w:t>
        </w:r>
      </w:ins>
      <w:ins w:id="230" w:author="Billy Mitchell" w:date="2024-07-12T23:48:00Z" w16du:dateUtc="2024-07-13T03:48:00Z">
        <w:r w:rsidR="003069BE">
          <w:rPr>
            <w:szCs w:val="24"/>
          </w:rPr>
          <w:t xml:space="preserve">n which each event occurred as a predictor predicting regulation outcome, we were able to conduct one additional exploratory analysis with </w:t>
        </w:r>
      </w:ins>
      <w:ins w:id="231" w:author="Billy Mitchell" w:date="2024-07-12T23:49:00Z" w16du:dateUtc="2024-07-13T03:49:00Z">
        <w:r w:rsidR="003069BE">
          <w:rPr>
            <w:szCs w:val="24"/>
          </w:rPr>
          <w:t>a design that imperfectly</w:t>
        </w:r>
      </w:ins>
      <w:ins w:id="232" w:author="Billy Mitchell" w:date="2024-07-12T23:54:00Z" w16du:dateUtc="2024-07-13T03:54:00Z">
        <w:r w:rsidR="00580E79">
          <w:rPr>
            <w:szCs w:val="24"/>
          </w:rPr>
          <w:t>-</w:t>
        </w:r>
      </w:ins>
      <w:ins w:id="233" w:author="Billy Mitchell" w:date="2024-07-12T23:49:00Z" w16du:dateUtc="2024-07-13T03:49:00Z">
        <w:r w:rsidR="003069BE">
          <w:rPr>
            <w:szCs w:val="24"/>
          </w:rPr>
          <w:t>but</w:t>
        </w:r>
      </w:ins>
      <w:ins w:id="234" w:author="Billy Mitchell" w:date="2024-07-12T23:54:00Z" w16du:dateUtc="2024-07-13T03:54:00Z">
        <w:r w:rsidR="00580E79">
          <w:rPr>
            <w:szCs w:val="24"/>
          </w:rPr>
          <w:t>-</w:t>
        </w:r>
      </w:ins>
      <w:ins w:id="235" w:author="Billy Mitchell" w:date="2024-07-12T23:49:00Z" w16du:dateUtc="2024-07-13T03:49:00Z">
        <w:r w:rsidR="003069BE">
          <w:rPr>
            <w:szCs w:val="24"/>
          </w:rPr>
          <w:t>more</w:t>
        </w:r>
      </w:ins>
      <w:ins w:id="236" w:author="Billy Mitchell" w:date="2024-07-12T23:54:00Z" w16du:dateUtc="2024-07-13T03:54:00Z">
        <w:r w:rsidR="00580E79">
          <w:rPr>
            <w:szCs w:val="24"/>
          </w:rPr>
          <w:t>-</w:t>
        </w:r>
      </w:ins>
      <w:ins w:id="237" w:author="Billy Mitchell" w:date="2024-07-12T23:49:00Z" w16du:dateUtc="2024-07-13T03:49:00Z">
        <w:r w:rsidR="003069BE">
          <w:rPr>
            <w:szCs w:val="24"/>
          </w:rPr>
          <w:lastRenderedPageBreak/>
          <w:t xml:space="preserve">closely resembled the emotion manipulation exhibited in lab studies. </w:t>
        </w:r>
      </w:ins>
      <w:ins w:id="238" w:author="Billy Mitchell" w:date="2024-07-12T23:59:00Z" w16du:dateUtc="2024-07-13T03:59:00Z">
        <w:r w:rsidR="00580E79">
          <w:rPr>
            <w:szCs w:val="24"/>
          </w:rPr>
          <w:t>A paired t-test</w:t>
        </w:r>
      </w:ins>
      <w:ins w:id="239" w:author="Billy Mitchell" w:date="2024-07-13T00:01:00Z" w16du:dateUtc="2024-07-13T04:01:00Z">
        <w:r w:rsidR="00580E79">
          <w:rPr>
            <w:szCs w:val="24"/>
          </w:rPr>
          <w:t xml:space="preserve"> - </w:t>
        </w:r>
      </w:ins>
      <w:ins w:id="240" w:author="Billy Mitchell" w:date="2024-07-12T23:59:00Z" w16du:dateUtc="2024-07-13T03:59:00Z">
        <w:r w:rsidR="00580E79">
          <w:rPr>
            <w:szCs w:val="24"/>
          </w:rPr>
          <w:t>using r</w:t>
        </w:r>
      </w:ins>
      <w:ins w:id="241" w:author="Billy Mitchell" w:date="2024-07-12T23:57:00Z" w16du:dateUtc="2024-07-13T03:57:00Z">
        <w:r w:rsidR="00580E79">
          <w:rPr>
            <w:szCs w:val="24"/>
          </w:rPr>
          <w:t>atings</w:t>
        </w:r>
      </w:ins>
      <w:ins w:id="242" w:author="Billy Mitchell" w:date="2024-07-12T23:58:00Z" w16du:dateUtc="2024-07-13T03:58:00Z">
        <w:r w:rsidR="00580E79">
          <w:rPr>
            <w:szCs w:val="24"/>
          </w:rPr>
          <w:t xml:space="preserve"> of fear that</w:t>
        </w:r>
      </w:ins>
      <w:ins w:id="243" w:author="Billy Mitchell" w:date="2024-07-12T23:57:00Z" w16du:dateUtc="2024-07-13T03:57:00Z">
        <w:r w:rsidR="00580E79">
          <w:rPr>
            <w:szCs w:val="24"/>
          </w:rPr>
          <w:t xml:space="preserve"> subjects </w:t>
        </w:r>
      </w:ins>
      <w:ins w:id="244" w:author="Billy Mitchell" w:date="2024-07-12T23:58:00Z" w16du:dateUtc="2024-07-13T03:58:00Z">
        <w:r w:rsidR="00580E79">
          <w:rPr>
            <w:szCs w:val="24"/>
          </w:rPr>
          <w:t xml:space="preserve">self-reported </w:t>
        </w:r>
      </w:ins>
      <w:ins w:id="245" w:author="Billy Mitchell" w:date="2024-07-12T23:59:00Z" w16du:dateUtc="2024-07-13T03:59:00Z">
        <w:r w:rsidR="00580E79">
          <w:rPr>
            <w:szCs w:val="24"/>
          </w:rPr>
          <w:t xml:space="preserve">on a 5-point numeric scale </w:t>
        </w:r>
      </w:ins>
      <w:ins w:id="246" w:author="Billy Mitchell" w:date="2024-07-12T23:58:00Z" w16du:dateUtc="2024-07-13T03:58:00Z">
        <w:r w:rsidR="00580E79">
          <w:rPr>
            <w:szCs w:val="24"/>
          </w:rPr>
          <w:t>after each</w:t>
        </w:r>
      </w:ins>
      <w:ins w:id="247" w:author="Billy Mitchell" w:date="2024-07-12T23:59:00Z" w16du:dateUtc="2024-07-13T03:59:00Z">
        <w:r w:rsidR="00580E79">
          <w:rPr>
            <w:szCs w:val="24"/>
          </w:rPr>
          <w:t xml:space="preserve"> section</w:t>
        </w:r>
      </w:ins>
      <w:ins w:id="248" w:author="Billy Mitchell" w:date="2024-07-13T00:01:00Z" w16du:dateUtc="2024-07-13T04:01:00Z">
        <w:r w:rsidR="00580E79">
          <w:rPr>
            <w:szCs w:val="24"/>
          </w:rPr>
          <w:t xml:space="preserve"> during exposure -</w:t>
        </w:r>
      </w:ins>
      <w:ins w:id="249" w:author="Billy Mitchell" w:date="2024-07-12T23:58:00Z" w16du:dateUtc="2024-07-13T03:58:00Z">
        <w:r w:rsidR="00580E79">
          <w:rPr>
            <w:szCs w:val="24"/>
          </w:rPr>
          <w:t xml:space="preserve"> </w:t>
        </w:r>
      </w:ins>
      <w:ins w:id="250" w:author="Billy Mitchell" w:date="2024-07-12T23:59:00Z" w16du:dateUtc="2024-07-13T03:59:00Z">
        <w:r w:rsidR="00580E79">
          <w:rPr>
            <w:szCs w:val="24"/>
          </w:rPr>
          <w:t xml:space="preserve">confirmed that </w:t>
        </w:r>
      </w:ins>
      <w:ins w:id="251" w:author="Billy Mitchell" w:date="2024-07-13T00:00:00Z" w16du:dateUtc="2024-07-13T04:00:00Z">
        <w:r w:rsidR="00580E79">
          <w:rPr>
            <w:szCs w:val="24"/>
          </w:rPr>
          <w:t>subjects</w:t>
        </w:r>
      </w:ins>
      <w:ins w:id="252" w:author="Billy Mitchell" w:date="2024-07-13T00:01:00Z" w16du:dateUtc="2024-07-13T04:01:00Z">
        <w:r w:rsidR="00580E79">
          <w:rPr>
            <w:szCs w:val="24"/>
          </w:rPr>
          <w:t xml:space="preserve"> experienced the high-intensity sections with s</w:t>
        </w:r>
      </w:ins>
      <w:ins w:id="253" w:author="Billy Mitchell" w:date="2024-07-13T00:02:00Z" w16du:dateUtc="2024-07-13T04:02:00Z">
        <w:r w:rsidR="00580E79">
          <w:rPr>
            <w:szCs w:val="24"/>
          </w:rPr>
          <w:t>ignificantly more fear than the low-intensity sections (</w:t>
        </w:r>
      </w:ins>
      <w:ins w:id="254" w:author="Billy Mitchell" w:date="2024-07-13T00:03:00Z" w16du:dateUtc="2024-07-13T04:03:00Z">
        <w:r w:rsidR="00807561" w:rsidRPr="00BE73D6">
          <w:rPr>
            <w:bCs/>
            <w:i/>
            <w:iCs/>
            <w:szCs w:val="24"/>
          </w:rPr>
          <w:t>x</w:t>
        </w:r>
        <w:r w:rsidR="00807561">
          <w:rPr>
            <w:bCs/>
            <w:i/>
            <w:iCs/>
            <w:szCs w:val="24"/>
            <w:vertAlign w:val="subscript"/>
          </w:rPr>
          <w:t xml:space="preserve"> high</w:t>
        </w:r>
        <w:r w:rsidR="00807561" w:rsidRPr="00A62570">
          <w:rPr>
            <w:bCs/>
            <w:szCs w:val="24"/>
          </w:rPr>
          <w:t xml:space="preserve"> = </w:t>
        </w:r>
        <w:r w:rsidR="00807561">
          <w:rPr>
            <w:bCs/>
            <w:szCs w:val="24"/>
          </w:rPr>
          <w:t>3.38</w:t>
        </w:r>
        <w:r w:rsidR="00807561" w:rsidRPr="00A62570">
          <w:rPr>
            <w:bCs/>
            <w:szCs w:val="24"/>
          </w:rPr>
          <w:t xml:space="preserve"> </w:t>
        </w:r>
        <w:r w:rsidR="00807561" w:rsidRPr="00BE73D6">
          <w:rPr>
            <w:bCs/>
            <w:i/>
            <w:iCs/>
            <w:szCs w:val="24"/>
          </w:rPr>
          <w:t>x</w:t>
        </w:r>
        <w:r w:rsidR="00807561">
          <w:rPr>
            <w:bCs/>
            <w:i/>
            <w:iCs/>
            <w:szCs w:val="24"/>
            <w:vertAlign w:val="subscript"/>
          </w:rPr>
          <w:t xml:space="preserve"> low </w:t>
        </w:r>
        <w:r w:rsidR="00807561" w:rsidRPr="00A62570">
          <w:rPr>
            <w:bCs/>
            <w:szCs w:val="24"/>
          </w:rPr>
          <w:t xml:space="preserve">= </w:t>
        </w:r>
        <w:r w:rsidR="00807561">
          <w:rPr>
            <w:bCs/>
            <w:szCs w:val="24"/>
          </w:rPr>
          <w:t>1</w:t>
        </w:r>
      </w:ins>
      <w:ins w:id="255" w:author="Billy Mitchell" w:date="2024-07-13T00:21:00Z" w16du:dateUtc="2024-07-13T04:21:00Z">
        <w:r w:rsidR="00E964CD">
          <w:rPr>
            <w:bCs/>
            <w:szCs w:val="24"/>
          </w:rPr>
          <w:t>.</w:t>
        </w:r>
      </w:ins>
      <w:ins w:id="256" w:author="Billy Mitchell" w:date="2024-07-13T00:03:00Z" w16du:dateUtc="2024-07-13T04:03:00Z">
        <w:r w:rsidR="00807561">
          <w:rPr>
            <w:bCs/>
            <w:szCs w:val="24"/>
          </w:rPr>
          <w:t>9</w:t>
        </w:r>
      </w:ins>
      <w:ins w:id="257" w:author="Billy Mitchell" w:date="2024-07-13T00:21:00Z" w16du:dateUtc="2024-07-13T04:21:00Z">
        <w:r w:rsidR="00E964CD">
          <w:rPr>
            <w:bCs/>
            <w:szCs w:val="24"/>
          </w:rPr>
          <w:t>0</w:t>
        </w:r>
      </w:ins>
      <w:ins w:id="258" w:author="Billy Mitchell" w:date="2024-07-13T00:03:00Z" w16du:dateUtc="2024-07-13T04:03:00Z">
        <w:r w:rsidR="00807561" w:rsidRPr="00A62570">
          <w:rPr>
            <w:bCs/>
            <w:szCs w:val="24"/>
          </w:rPr>
          <w:t xml:space="preserve">, </w:t>
        </w:r>
        <w:r w:rsidR="00807561" w:rsidRPr="00BE73D6">
          <w:rPr>
            <w:bCs/>
            <w:i/>
            <w:iCs/>
            <w:szCs w:val="24"/>
          </w:rPr>
          <w:t>95% CI</w:t>
        </w:r>
        <w:r w:rsidR="00807561" w:rsidRPr="00A62570">
          <w:rPr>
            <w:bCs/>
            <w:szCs w:val="24"/>
          </w:rPr>
          <w:t xml:space="preserve"> = [</w:t>
        </w:r>
        <w:r w:rsidR="00807561">
          <w:rPr>
            <w:bCs/>
            <w:szCs w:val="24"/>
          </w:rPr>
          <w:t>1.35</w:t>
        </w:r>
        <w:r w:rsidR="00807561" w:rsidRPr="00A62570">
          <w:rPr>
            <w:bCs/>
            <w:szCs w:val="24"/>
          </w:rPr>
          <w:t xml:space="preserve">, </w:t>
        </w:r>
        <w:r w:rsidR="00807561">
          <w:rPr>
            <w:bCs/>
            <w:szCs w:val="24"/>
          </w:rPr>
          <w:t>1.61</w:t>
        </w:r>
        <w:r w:rsidR="00807561" w:rsidRPr="00A62570">
          <w:rPr>
            <w:bCs/>
            <w:szCs w:val="24"/>
          </w:rPr>
          <w:t>]</w:t>
        </w:r>
        <w:r w:rsidR="00807561">
          <w:rPr>
            <w:bCs/>
            <w:szCs w:val="24"/>
          </w:rPr>
          <w:t>,</w:t>
        </w:r>
        <w:r w:rsidR="00807561" w:rsidRPr="00A62570">
          <w:rPr>
            <w:bCs/>
            <w:szCs w:val="24"/>
          </w:rPr>
          <w:t xml:space="preserve"> </w:t>
        </w:r>
        <w:proofErr w:type="gramStart"/>
        <w:r w:rsidR="00807561" w:rsidRPr="00A62570">
          <w:rPr>
            <w:bCs/>
            <w:i/>
            <w:iCs/>
            <w:szCs w:val="24"/>
          </w:rPr>
          <w:t>t</w:t>
        </w:r>
        <w:r w:rsidR="00807561" w:rsidRPr="00A62570">
          <w:rPr>
            <w:bCs/>
            <w:szCs w:val="24"/>
          </w:rPr>
          <w:t>(</w:t>
        </w:r>
      </w:ins>
      <w:proofErr w:type="gramEnd"/>
      <w:ins w:id="259" w:author="Billy Mitchell" w:date="2024-07-13T00:04:00Z" w16du:dateUtc="2024-07-13T04:04:00Z">
        <w:r w:rsidR="00807561">
          <w:rPr>
            <w:bCs/>
            <w:szCs w:val="24"/>
          </w:rPr>
          <w:t>235.0</w:t>
        </w:r>
      </w:ins>
      <w:ins w:id="260" w:author="Billy Mitchell" w:date="2024-07-13T00:03:00Z" w16du:dateUtc="2024-07-13T04:03:00Z">
        <w:r w:rsidR="00807561">
          <w:rPr>
            <w:bCs/>
            <w:szCs w:val="24"/>
          </w:rPr>
          <w:t>)</w:t>
        </w:r>
        <w:r w:rsidR="00807561" w:rsidRPr="00A62570">
          <w:rPr>
            <w:bCs/>
            <w:szCs w:val="24"/>
          </w:rPr>
          <w:t xml:space="preserve"> = </w:t>
        </w:r>
      </w:ins>
      <w:ins w:id="261" w:author="Billy Mitchell" w:date="2024-07-13T00:25:00Z" w16du:dateUtc="2024-07-13T04:25:00Z">
        <w:r w:rsidR="00042DD8">
          <w:rPr>
            <w:bCs/>
            <w:szCs w:val="24"/>
          </w:rPr>
          <w:t>22.9</w:t>
        </w:r>
      </w:ins>
      <w:ins w:id="262" w:author="Billy Mitchell" w:date="2024-07-13T00:03:00Z" w16du:dateUtc="2024-07-13T04:03:00Z">
        <w:r w:rsidR="00807561" w:rsidRPr="00A62570">
          <w:rPr>
            <w:bCs/>
            <w:szCs w:val="24"/>
          </w:rPr>
          <w:t xml:space="preserve">, </w:t>
        </w:r>
        <w:r w:rsidR="00807561" w:rsidRPr="00BE73D6">
          <w:rPr>
            <w:bCs/>
            <w:i/>
            <w:iCs/>
            <w:szCs w:val="24"/>
          </w:rPr>
          <w:t xml:space="preserve">p </w:t>
        </w:r>
      </w:ins>
      <w:ins w:id="263" w:author="Billy Mitchell" w:date="2024-07-13T00:04:00Z" w16du:dateUtc="2024-07-13T04:04:00Z">
        <w:r w:rsidR="00807561">
          <w:rPr>
            <w:bCs/>
            <w:szCs w:val="24"/>
          </w:rPr>
          <w:t>&lt;</w:t>
        </w:r>
      </w:ins>
      <w:ins w:id="264" w:author="Billy Mitchell" w:date="2024-07-13T00:03:00Z" w16du:dateUtc="2024-07-13T04:03:00Z">
        <w:r w:rsidR="00807561" w:rsidRPr="00A62570">
          <w:rPr>
            <w:bCs/>
            <w:szCs w:val="24"/>
          </w:rPr>
          <w:t xml:space="preserve"> 0.</w:t>
        </w:r>
      </w:ins>
      <w:ins w:id="265" w:author="Billy Mitchell" w:date="2024-07-13T00:04:00Z" w16du:dateUtc="2024-07-13T04:04:00Z">
        <w:r w:rsidR="00807561">
          <w:rPr>
            <w:bCs/>
            <w:szCs w:val="24"/>
          </w:rPr>
          <w:t>001</w:t>
        </w:r>
      </w:ins>
      <w:ins w:id="266" w:author="Billy Mitchell" w:date="2024-07-13T00:02:00Z" w16du:dateUtc="2024-07-13T04:02:00Z">
        <w:r w:rsidR="00580E79">
          <w:rPr>
            <w:szCs w:val="24"/>
          </w:rPr>
          <w:t>).</w:t>
        </w:r>
      </w:ins>
      <w:ins w:id="267" w:author="Billy Mitchell" w:date="2024-07-13T00:19:00Z" w16du:dateUtc="2024-07-13T04:19:00Z">
        <w:r w:rsidR="00E964CD">
          <w:rPr>
            <w:szCs w:val="24"/>
          </w:rPr>
          <w:t xml:space="preserve"> The same trend was observed</w:t>
        </w:r>
      </w:ins>
      <w:ins w:id="268" w:author="Billy Mitchell" w:date="2024-07-13T00:20:00Z" w16du:dateUtc="2024-07-13T04:20:00Z">
        <w:r w:rsidR="00E964CD">
          <w:rPr>
            <w:szCs w:val="24"/>
          </w:rPr>
          <w:t xml:space="preserve"> when using the self-reported intensity of individuals emotions reported by subjects</w:t>
        </w:r>
      </w:ins>
      <w:ins w:id="269" w:author="Billy Mitchell" w:date="2024-07-13T00:25:00Z" w16du:dateUtc="2024-07-13T04:25:00Z">
        <w:r w:rsidR="00042DD8">
          <w:rPr>
            <w:szCs w:val="24"/>
          </w:rPr>
          <w:t xml:space="preserve"> in a Welch’s t-test</w:t>
        </w:r>
      </w:ins>
      <w:ins w:id="270" w:author="Billy Mitchell" w:date="2024-07-13T00:20:00Z" w16du:dateUtc="2024-07-13T04:20:00Z">
        <w:r w:rsidR="00E964CD">
          <w:rPr>
            <w:szCs w:val="24"/>
          </w:rPr>
          <w:t xml:space="preserve">, though it </w:t>
        </w:r>
      </w:ins>
      <w:ins w:id="271" w:author="Billy Mitchell" w:date="2024-07-13T00:21:00Z" w16du:dateUtc="2024-07-13T04:21:00Z">
        <w:r w:rsidR="00E964CD">
          <w:rPr>
            <w:szCs w:val="24"/>
          </w:rPr>
          <w:t>fell short of statistical significance (</w:t>
        </w:r>
        <w:r w:rsidR="00E964CD" w:rsidRPr="00BE73D6">
          <w:rPr>
            <w:bCs/>
            <w:i/>
            <w:iCs/>
            <w:szCs w:val="24"/>
          </w:rPr>
          <w:t>x</w:t>
        </w:r>
        <w:r w:rsidR="00E964CD">
          <w:rPr>
            <w:bCs/>
            <w:i/>
            <w:iCs/>
            <w:szCs w:val="24"/>
            <w:vertAlign w:val="subscript"/>
          </w:rPr>
          <w:t xml:space="preserve"> high</w:t>
        </w:r>
        <w:r w:rsidR="00E964CD" w:rsidRPr="00A62570">
          <w:rPr>
            <w:bCs/>
            <w:szCs w:val="24"/>
          </w:rPr>
          <w:t xml:space="preserve"> = </w:t>
        </w:r>
        <w:r w:rsidR="00E964CD">
          <w:rPr>
            <w:bCs/>
            <w:szCs w:val="24"/>
          </w:rPr>
          <w:t>2.41</w:t>
        </w:r>
        <w:r w:rsidR="00E964CD" w:rsidRPr="00A62570">
          <w:rPr>
            <w:bCs/>
            <w:szCs w:val="24"/>
          </w:rPr>
          <w:t xml:space="preserve"> </w:t>
        </w:r>
        <w:r w:rsidR="00E964CD" w:rsidRPr="00BE73D6">
          <w:rPr>
            <w:bCs/>
            <w:i/>
            <w:iCs/>
            <w:szCs w:val="24"/>
          </w:rPr>
          <w:t>x</w:t>
        </w:r>
        <w:r w:rsidR="00E964CD">
          <w:rPr>
            <w:bCs/>
            <w:i/>
            <w:iCs/>
            <w:szCs w:val="24"/>
            <w:vertAlign w:val="subscript"/>
          </w:rPr>
          <w:t xml:space="preserve"> low </w:t>
        </w:r>
        <w:r w:rsidR="00E964CD" w:rsidRPr="00A62570">
          <w:rPr>
            <w:bCs/>
            <w:szCs w:val="24"/>
          </w:rPr>
          <w:t xml:space="preserve">= </w:t>
        </w:r>
        <w:r w:rsidR="00E964CD">
          <w:rPr>
            <w:bCs/>
            <w:szCs w:val="24"/>
          </w:rPr>
          <w:t>2.18</w:t>
        </w:r>
        <w:r w:rsidR="00E964CD" w:rsidRPr="00A62570">
          <w:rPr>
            <w:bCs/>
            <w:szCs w:val="24"/>
          </w:rPr>
          <w:t xml:space="preserve">, </w:t>
        </w:r>
        <w:r w:rsidR="00E964CD" w:rsidRPr="00BE73D6">
          <w:rPr>
            <w:bCs/>
            <w:i/>
            <w:iCs/>
            <w:szCs w:val="24"/>
          </w:rPr>
          <w:t>95% CI</w:t>
        </w:r>
        <w:r w:rsidR="00E964CD" w:rsidRPr="00A62570">
          <w:rPr>
            <w:bCs/>
            <w:szCs w:val="24"/>
          </w:rPr>
          <w:t xml:space="preserve"> = [</w:t>
        </w:r>
        <w:r w:rsidR="00E964CD">
          <w:rPr>
            <w:bCs/>
            <w:szCs w:val="24"/>
          </w:rPr>
          <w:t>-0.02</w:t>
        </w:r>
        <w:r w:rsidR="00E964CD" w:rsidRPr="00A62570">
          <w:rPr>
            <w:bCs/>
            <w:szCs w:val="24"/>
          </w:rPr>
          <w:t xml:space="preserve">, </w:t>
        </w:r>
      </w:ins>
      <w:ins w:id="272" w:author="Billy Mitchell" w:date="2024-07-13T00:22:00Z" w16du:dateUtc="2024-07-13T04:22:00Z">
        <w:r w:rsidR="00E964CD">
          <w:rPr>
            <w:bCs/>
            <w:szCs w:val="24"/>
          </w:rPr>
          <w:t>0.48</w:t>
        </w:r>
      </w:ins>
      <w:ins w:id="273" w:author="Billy Mitchell" w:date="2024-07-13T00:21:00Z" w16du:dateUtc="2024-07-13T04:21:00Z">
        <w:r w:rsidR="00E964CD" w:rsidRPr="00A62570">
          <w:rPr>
            <w:bCs/>
            <w:szCs w:val="24"/>
          </w:rPr>
          <w:t>]</w:t>
        </w:r>
        <w:r w:rsidR="00E964CD">
          <w:rPr>
            <w:bCs/>
            <w:szCs w:val="24"/>
          </w:rPr>
          <w:t>,</w:t>
        </w:r>
        <w:r w:rsidR="00E964CD" w:rsidRPr="00A62570">
          <w:rPr>
            <w:bCs/>
            <w:szCs w:val="24"/>
          </w:rPr>
          <w:t xml:space="preserve"> </w:t>
        </w:r>
        <w:proofErr w:type="gramStart"/>
        <w:r w:rsidR="00E964CD" w:rsidRPr="00A62570">
          <w:rPr>
            <w:bCs/>
            <w:i/>
            <w:iCs/>
            <w:szCs w:val="24"/>
          </w:rPr>
          <w:t>t</w:t>
        </w:r>
        <w:r w:rsidR="00E964CD" w:rsidRPr="00A62570">
          <w:rPr>
            <w:bCs/>
            <w:szCs w:val="24"/>
          </w:rPr>
          <w:t>(</w:t>
        </w:r>
      </w:ins>
      <w:proofErr w:type="gramEnd"/>
      <w:ins w:id="274" w:author="Billy Mitchell" w:date="2024-07-13T00:22:00Z" w16du:dateUtc="2024-07-13T04:22:00Z">
        <w:r w:rsidR="00E964CD">
          <w:rPr>
            <w:bCs/>
            <w:szCs w:val="24"/>
          </w:rPr>
          <w:t>4</w:t>
        </w:r>
      </w:ins>
      <w:ins w:id="275" w:author="Billy Mitchell" w:date="2024-07-13T00:23:00Z" w16du:dateUtc="2024-07-13T04:23:00Z">
        <w:r w:rsidR="00E964CD">
          <w:rPr>
            <w:bCs/>
            <w:szCs w:val="24"/>
          </w:rPr>
          <w:t>7.6</w:t>
        </w:r>
      </w:ins>
      <w:ins w:id="276" w:author="Billy Mitchell" w:date="2024-07-13T00:21:00Z" w16du:dateUtc="2024-07-13T04:21:00Z">
        <w:r w:rsidR="00E964CD">
          <w:rPr>
            <w:bCs/>
            <w:szCs w:val="24"/>
          </w:rPr>
          <w:t>)</w:t>
        </w:r>
        <w:r w:rsidR="00E964CD" w:rsidRPr="00A62570">
          <w:rPr>
            <w:bCs/>
            <w:szCs w:val="24"/>
          </w:rPr>
          <w:t xml:space="preserve"> = </w:t>
        </w:r>
      </w:ins>
      <w:ins w:id="277" w:author="Billy Mitchell" w:date="2024-07-13T00:23:00Z" w16du:dateUtc="2024-07-13T04:23:00Z">
        <w:r w:rsidR="00E964CD">
          <w:rPr>
            <w:bCs/>
            <w:szCs w:val="24"/>
          </w:rPr>
          <w:t>1.82</w:t>
        </w:r>
      </w:ins>
      <w:ins w:id="278" w:author="Billy Mitchell" w:date="2024-07-13T00:21:00Z" w16du:dateUtc="2024-07-13T04:21:00Z">
        <w:r w:rsidR="00E964CD" w:rsidRPr="00A62570">
          <w:rPr>
            <w:bCs/>
            <w:szCs w:val="24"/>
          </w:rPr>
          <w:t xml:space="preserve">, </w:t>
        </w:r>
        <w:r w:rsidR="00E964CD" w:rsidRPr="00BE73D6">
          <w:rPr>
            <w:bCs/>
            <w:i/>
            <w:iCs/>
            <w:szCs w:val="24"/>
          </w:rPr>
          <w:t xml:space="preserve">p </w:t>
        </w:r>
      </w:ins>
      <w:ins w:id="279" w:author="Billy Mitchell" w:date="2024-07-13T00:23:00Z" w16du:dateUtc="2024-07-13T04:23:00Z">
        <w:r w:rsidR="00E964CD">
          <w:rPr>
            <w:bCs/>
            <w:szCs w:val="24"/>
          </w:rPr>
          <w:t>= 0.075</w:t>
        </w:r>
      </w:ins>
      <w:ins w:id="280" w:author="Billy Mitchell" w:date="2024-07-13T00:21:00Z" w16du:dateUtc="2024-07-13T04:21:00Z">
        <w:r w:rsidR="00E964CD">
          <w:rPr>
            <w:szCs w:val="24"/>
          </w:rPr>
          <w:t>)</w:t>
        </w:r>
      </w:ins>
      <w:ins w:id="281" w:author="Billy Mitchell" w:date="2024-07-13T00:24:00Z" w16du:dateUtc="2024-07-13T04:24:00Z">
        <w:r w:rsidR="00042DD8">
          <w:rPr>
            <w:szCs w:val="24"/>
          </w:rPr>
          <w:t xml:space="preserve">. </w:t>
        </w:r>
      </w:ins>
      <w:ins w:id="282" w:author="Billy Mitchell" w:date="2024-07-13T00:25:00Z" w16du:dateUtc="2024-07-13T04:25:00Z">
        <w:r w:rsidR="00042DD8">
          <w:rPr>
            <w:szCs w:val="24"/>
          </w:rPr>
          <w:t xml:space="preserve">Using a </w:t>
        </w:r>
        <w:r w:rsidR="00042DD8" w:rsidRPr="00042DD8">
          <w:rPr>
            <w:szCs w:val="24"/>
          </w:rPr>
          <w:t>Pearson's Chi-squared test with Yates' continuity correction</w:t>
        </w:r>
        <w:r w:rsidR="00042DD8">
          <w:rPr>
            <w:szCs w:val="24"/>
          </w:rPr>
          <w:t xml:space="preserve">, we again </w:t>
        </w:r>
      </w:ins>
      <w:ins w:id="283" w:author="Billy Mitchell" w:date="2024-07-13T00:26:00Z" w16du:dateUtc="2024-07-13T04:26:00Z">
        <w:r w:rsidR="00042DD8">
          <w:rPr>
            <w:szCs w:val="24"/>
          </w:rPr>
          <w:t>found no association between the categorical intensity of the section in which each event occurred and the regulation behavior that followed each event (</w:t>
        </w:r>
      </w:ins>
      <w:ins w:id="284" w:author="Billy Mitchell" w:date="2024-07-13T00:27:00Z" w16du:dateUtc="2024-07-13T04:27:00Z">
        <w:r w:rsidR="00042DD8" w:rsidRPr="00A73457">
          <w:rPr>
            <w:rFonts w:ascii="Calibri" w:hAnsi="Calibri" w:cs="Calibri"/>
            <w:i/>
            <w:iCs/>
            <w:szCs w:val="24"/>
          </w:rPr>
          <w:t>χ2</w:t>
        </w:r>
        <w:r w:rsidR="00042DD8" w:rsidRPr="00485060">
          <w:rPr>
            <w:szCs w:val="24"/>
          </w:rPr>
          <w:t>(</w:t>
        </w:r>
        <w:r w:rsidR="00042DD8">
          <w:rPr>
            <w:szCs w:val="24"/>
          </w:rPr>
          <w:t xml:space="preserve">1, </w:t>
        </w:r>
        <w:r w:rsidR="00042DD8" w:rsidRPr="0094060F">
          <w:rPr>
            <w:i/>
            <w:iCs/>
            <w:szCs w:val="24"/>
          </w:rPr>
          <w:t>N</w:t>
        </w:r>
        <w:r w:rsidR="00042DD8">
          <w:rPr>
            <w:szCs w:val="24"/>
          </w:rPr>
          <w:t xml:space="preserve"> = </w:t>
        </w:r>
      </w:ins>
      <w:ins w:id="285" w:author="Billy Mitchell" w:date="2024-07-13T00:28:00Z" w16du:dateUtc="2024-07-13T04:28:00Z">
        <w:r w:rsidR="00042DD8">
          <w:rPr>
            <w:szCs w:val="24"/>
          </w:rPr>
          <w:t>231</w:t>
        </w:r>
      </w:ins>
      <w:ins w:id="286" w:author="Billy Mitchell" w:date="2024-07-13T00:27:00Z" w16du:dateUtc="2024-07-13T04:27:00Z">
        <w:r w:rsidR="00042DD8" w:rsidRPr="00485060">
          <w:rPr>
            <w:szCs w:val="24"/>
          </w:rPr>
          <w:t>)</w:t>
        </w:r>
        <w:r w:rsidR="00042DD8">
          <w:rPr>
            <w:szCs w:val="24"/>
            <w:vertAlign w:val="superscript"/>
          </w:rPr>
          <w:t xml:space="preserve"> </w:t>
        </w:r>
        <w:r w:rsidR="00042DD8">
          <w:rPr>
            <w:szCs w:val="24"/>
          </w:rPr>
          <w:t>= 0.</w:t>
        </w:r>
      </w:ins>
      <w:ins w:id="287" w:author="Billy Mitchell" w:date="2024-07-13T00:28:00Z" w16du:dateUtc="2024-07-13T04:28:00Z">
        <w:r w:rsidR="00042DD8">
          <w:rPr>
            <w:szCs w:val="24"/>
          </w:rPr>
          <w:t>002</w:t>
        </w:r>
      </w:ins>
      <w:ins w:id="288" w:author="Billy Mitchell" w:date="2024-07-13T00:27:00Z" w16du:dateUtc="2024-07-13T04:27:00Z">
        <w:r w:rsidR="00042DD8" w:rsidRPr="00BE73D6">
          <w:rPr>
            <w:i/>
            <w:iCs/>
            <w:szCs w:val="24"/>
          </w:rPr>
          <w:t>, p</w:t>
        </w:r>
        <w:r w:rsidR="00042DD8">
          <w:rPr>
            <w:szCs w:val="24"/>
          </w:rPr>
          <w:t xml:space="preserve"> = </w:t>
        </w:r>
      </w:ins>
      <w:ins w:id="289" w:author="Billy Mitchell" w:date="2024-07-13T00:28:00Z" w16du:dateUtc="2024-07-13T04:28:00Z">
        <w:r w:rsidR="00042DD8">
          <w:rPr>
            <w:szCs w:val="24"/>
          </w:rPr>
          <w:t>0.964</w:t>
        </w:r>
      </w:ins>
      <w:ins w:id="290" w:author="Billy Mitchell" w:date="2024-07-13T00:26:00Z" w16du:dateUtc="2024-07-13T04:26:00Z">
        <w:r w:rsidR="00042DD8">
          <w:rPr>
            <w:szCs w:val="24"/>
          </w:rPr>
          <w:t>).</w:t>
        </w:r>
      </w:ins>
      <w:ins w:id="291" w:author="Billy Mitchell" w:date="2024-07-13T00:29:00Z" w16du:dateUtc="2024-07-13T04:29:00Z">
        <w:r w:rsidR="00042DD8">
          <w:rPr>
            <w:szCs w:val="24"/>
          </w:rPr>
          <w:t xml:space="preserve"> Among events in low-intensity sections, forty per</w:t>
        </w:r>
      </w:ins>
      <w:ins w:id="292" w:author="Billy Mitchell" w:date="2024-07-13T00:30:00Z" w16du:dateUtc="2024-07-13T04:30:00Z">
        <w:r w:rsidR="00042DD8">
          <w:rPr>
            <w:szCs w:val="24"/>
          </w:rPr>
          <w:t>cent (40%) were regulated via reappraisal and sixty percent (60%) were regulated via distraction and among high-intensity section events, 42.7% of events were regulated via reappraisal and 57.3</w:t>
        </w:r>
      </w:ins>
      <w:ins w:id="293" w:author="Billy Mitchell" w:date="2024-07-13T00:31:00Z" w16du:dateUtc="2024-07-13T04:31:00Z">
        <w:r w:rsidR="00042DD8">
          <w:rPr>
            <w:szCs w:val="24"/>
          </w:rPr>
          <w:t>% of events were regulated via distraction. Although</w:t>
        </w:r>
      </w:ins>
      <w:ins w:id="294" w:author="Billy Mitchell" w:date="2024-07-13T00:32:00Z" w16du:dateUtc="2024-07-13T04:32:00Z">
        <w:r w:rsidR="00042DD8">
          <w:rPr>
            <w:szCs w:val="24"/>
          </w:rPr>
          <w:t xml:space="preserve"> this approach is low resolution, it at least suggests that this null relationship isn’t simply </w:t>
        </w:r>
      </w:ins>
      <w:ins w:id="295" w:author="Billy Mitchell" w:date="2024-07-13T00:33:00Z" w16du:dateUtc="2024-07-13T04:33:00Z">
        <w:r w:rsidR="00042DD8">
          <w:rPr>
            <w:szCs w:val="24"/>
          </w:rPr>
          <w:t>because our predictor (i.e., self-reported emotion intensity)</w:t>
        </w:r>
      </w:ins>
      <w:ins w:id="296" w:author="Billy Mitchell" w:date="2024-07-23T14:15:00Z" w16du:dateUtc="2024-07-23T18:15:00Z">
        <w:r w:rsidR="00A10F00">
          <w:rPr>
            <w:szCs w:val="24"/>
          </w:rPr>
          <w:t xml:space="preserve"> is a product of, rather than a precursor to, self-regulation</w:t>
        </w:r>
      </w:ins>
      <w:ins w:id="297" w:author="Billy Mitchell" w:date="2024-07-13T00:33:00Z" w16du:dateUtc="2024-07-13T04:33:00Z">
        <w:r w:rsidR="00042DD8">
          <w:rPr>
            <w:szCs w:val="24"/>
          </w:rPr>
          <w:t>.</w:t>
        </w:r>
      </w:ins>
      <w:ins w:id="298" w:author="Billy Mitchell" w:date="2024-07-13T00:32:00Z" w16du:dateUtc="2024-07-13T04:32:00Z">
        <w:r w:rsidR="00042DD8">
          <w:rPr>
            <w:szCs w:val="24"/>
          </w:rPr>
          <w:t xml:space="preserve"> </w:t>
        </w:r>
      </w:ins>
    </w:p>
    <w:p w14:paraId="245DDEE9" w14:textId="79C98AF4" w:rsidR="00CB06CC" w:rsidRDefault="007335E6" w:rsidP="00710F71">
      <w:pPr>
        <w:spacing w:after="0" w:line="480" w:lineRule="auto"/>
        <w:ind w:left="0" w:firstLine="720"/>
        <w:rPr>
          <w:szCs w:val="24"/>
        </w:rPr>
      </w:pPr>
      <w:r w:rsidRPr="008C7178">
        <w:rPr>
          <w:b/>
          <w:szCs w:val="24"/>
        </w:rPr>
        <w:t xml:space="preserve">Regulatory strategy </w:t>
      </w:r>
      <w:r>
        <w:rPr>
          <w:b/>
          <w:szCs w:val="24"/>
        </w:rPr>
        <w:t>usage</w:t>
      </w:r>
      <w:r w:rsidRPr="008C7178">
        <w:rPr>
          <w:b/>
          <w:szCs w:val="24"/>
        </w:rPr>
        <w:t xml:space="preserve"> and intensity interact to predict regulatory success. </w:t>
      </w:r>
      <w:r w:rsidRPr="008C7178">
        <w:rPr>
          <w:szCs w:val="24"/>
        </w:rPr>
        <w:t>Following our emotional intensity analyses, we</w:t>
      </w:r>
      <w:r>
        <w:rPr>
          <w:szCs w:val="24"/>
        </w:rPr>
        <w:t xml:space="preserve"> explored how strategy usage moderated the relationship between intensity and success,</w:t>
      </w:r>
      <w:r w:rsidRPr="008C7178">
        <w:rPr>
          <w:szCs w:val="24"/>
        </w:rPr>
        <w:t xml:space="preserve"> </w:t>
      </w:r>
      <w:r>
        <w:rPr>
          <w:szCs w:val="24"/>
        </w:rPr>
        <w:t>as</w:t>
      </w:r>
      <w:r w:rsidR="00CA33B1">
        <w:rPr>
          <w:szCs w:val="24"/>
        </w:rPr>
        <w:t xml:space="preserve"> using distraction during</w:t>
      </w:r>
      <w:r>
        <w:rPr>
          <w:szCs w:val="24"/>
        </w:rPr>
        <w:t xml:space="preserve"> </w:t>
      </w:r>
      <w:r w:rsidRPr="008C7178">
        <w:rPr>
          <w:szCs w:val="24"/>
        </w:rPr>
        <w:t xml:space="preserve">high-intensity </w:t>
      </w:r>
      <w:r w:rsidR="00CA33B1">
        <w:rPr>
          <w:szCs w:val="24"/>
        </w:rPr>
        <w:t>emotional states</w:t>
      </w:r>
      <w:r w:rsidRPr="008C7178">
        <w:rPr>
          <w:szCs w:val="24"/>
        </w:rPr>
        <w:t xml:space="preserve"> should more successfully regulate emotions than using reappraisal</w:t>
      </w:r>
      <w:r>
        <w:rPr>
          <w:szCs w:val="24"/>
        </w:rPr>
        <w:t xml:space="preserve"> </w:t>
      </w:r>
      <w:r>
        <w:rPr>
          <w:szCs w:val="24"/>
        </w:rPr>
        <w:fldChar w:fldCharType="begin"/>
      </w:r>
      <w:r w:rsidR="008F145E">
        <w:rPr>
          <w:szCs w:val="24"/>
        </w:rPr>
        <w:instrText xml:space="preserve"> ADDIN ZOTERO_ITEM CSL_CITATION {"citationID":"v6Ia3tmW","properties":{"formattedCitation":"(Sheppes et al., 2011)","plainCitation":"(Sheppes et al., 2011)","noteIndex":0},"citationItems":[{"id":2082,"uris":["http://zotero.org/users/6239255/items/9CJBAWJC"],"itemData":{"id":2082,"type":"article-journal","abstract":"Despite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Pr>
          <w:szCs w:val="24"/>
        </w:rPr>
        <w:fldChar w:fldCharType="separate"/>
      </w:r>
      <w:r w:rsidR="000E4249" w:rsidRPr="000E4249">
        <w:t>(Sheppes et al., 2011)</w:t>
      </w:r>
      <w:r>
        <w:rPr>
          <w:szCs w:val="24"/>
        </w:rPr>
        <w:fldChar w:fldCharType="end"/>
      </w:r>
      <w:r w:rsidRPr="008C7178">
        <w:rPr>
          <w:szCs w:val="24"/>
        </w:rPr>
        <w:t>. After constructing a series of multilevel linear models and again following an information theoretic approach, we found that our best-performing model did indeed include an interaction between strategy usage and emotional intensity (</w:t>
      </w:r>
      <w:r w:rsidRPr="009527CE">
        <w:rPr>
          <w:i/>
          <w:iCs/>
          <w:szCs w:val="24"/>
        </w:rPr>
        <w:t>ICC</w:t>
      </w:r>
      <w:r w:rsidRPr="008C7178">
        <w:rPr>
          <w:szCs w:val="24"/>
        </w:rPr>
        <w:t xml:space="preserve"> = 0.42, </w:t>
      </w:r>
      <w:r w:rsidRPr="009527CE">
        <w:rPr>
          <w:i/>
          <w:iCs/>
          <w:szCs w:val="24"/>
        </w:rPr>
        <w:t>p</w:t>
      </w:r>
      <w:r w:rsidRPr="008C7178">
        <w:rPr>
          <w:szCs w:val="24"/>
        </w:rPr>
        <w:t xml:space="preserve"> = 0.003) and found that interaction to be significant (</w:t>
      </w:r>
      <w:r w:rsidRPr="009527CE">
        <w:rPr>
          <w:i/>
          <w:iCs/>
          <w:szCs w:val="24"/>
        </w:rPr>
        <w:t>β</w:t>
      </w:r>
      <w:r w:rsidRPr="008C7178">
        <w:rPr>
          <w:szCs w:val="24"/>
        </w:rPr>
        <w:t xml:space="preserve"> = 0.25, </w:t>
      </w:r>
      <w:r w:rsidRPr="009527CE">
        <w:rPr>
          <w:i/>
          <w:iCs/>
          <w:szCs w:val="24"/>
        </w:rPr>
        <w:t>95% CI</w:t>
      </w:r>
      <w:r w:rsidRPr="008C7178">
        <w:rPr>
          <w:szCs w:val="24"/>
        </w:rPr>
        <w:t xml:space="preserve"> = [0.09, 0.42], </w:t>
      </w:r>
      <w:r w:rsidRPr="009527CE">
        <w:rPr>
          <w:i/>
          <w:iCs/>
          <w:szCs w:val="24"/>
        </w:rPr>
        <w:t>p</w:t>
      </w:r>
      <w:r w:rsidRPr="008C7178">
        <w:rPr>
          <w:szCs w:val="24"/>
        </w:rPr>
        <w:t xml:space="preserve"> = 0.003). However, a simple slopes analysis revealed </w:t>
      </w:r>
      <w:r w:rsidRPr="008C7178">
        <w:rPr>
          <w:szCs w:val="24"/>
        </w:rPr>
        <w:lastRenderedPageBreak/>
        <w:t>a surprising finding: no relationship was observed between regulatory success and emotional intensity for events regulated via reappraisal (</w:t>
      </w:r>
      <w:r w:rsidRPr="009527CE">
        <w:rPr>
          <w:i/>
          <w:iCs/>
          <w:szCs w:val="24"/>
        </w:rPr>
        <w:t>β</w:t>
      </w:r>
      <w:r w:rsidRPr="008C7178">
        <w:rPr>
          <w:szCs w:val="24"/>
        </w:rPr>
        <w:t xml:space="preserve"> = -0.03, </w:t>
      </w:r>
      <w:r w:rsidRPr="009527CE">
        <w:rPr>
          <w:i/>
          <w:iCs/>
          <w:szCs w:val="24"/>
        </w:rPr>
        <w:t>95% CI</w:t>
      </w:r>
      <w:r w:rsidRPr="008C7178">
        <w:rPr>
          <w:szCs w:val="24"/>
        </w:rPr>
        <w:t xml:space="preserve"> = [-0.16, 0.10], </w:t>
      </w:r>
      <w:r w:rsidRPr="009527CE">
        <w:rPr>
          <w:i/>
          <w:iCs/>
          <w:szCs w:val="24"/>
        </w:rPr>
        <w:t>p</w:t>
      </w:r>
      <w:r w:rsidRPr="008C7178">
        <w:rPr>
          <w:szCs w:val="24"/>
        </w:rPr>
        <w:t xml:space="preserve"> = 0.70), but regulatory success was </w:t>
      </w:r>
      <w:r w:rsidRPr="00BE73D6">
        <w:rPr>
          <w:i/>
          <w:iCs/>
          <w:szCs w:val="24"/>
        </w:rPr>
        <w:t>negatively</w:t>
      </w:r>
      <w:r w:rsidRPr="008C7178">
        <w:rPr>
          <w:szCs w:val="24"/>
        </w:rPr>
        <w:t xml:space="preserve"> associated with emotional intensity for distraction</w:t>
      </w:r>
      <w:r>
        <w:rPr>
          <w:szCs w:val="24"/>
        </w:rPr>
        <w:t>-</w:t>
      </w:r>
      <w:r w:rsidRPr="008C7178">
        <w:rPr>
          <w:szCs w:val="24"/>
        </w:rPr>
        <w:t>regulated events (</w:t>
      </w:r>
      <w:r w:rsidRPr="009527CE">
        <w:rPr>
          <w:i/>
          <w:iCs/>
          <w:szCs w:val="24"/>
        </w:rPr>
        <w:t>β</w:t>
      </w:r>
      <w:r w:rsidRPr="008C7178">
        <w:rPr>
          <w:szCs w:val="24"/>
        </w:rPr>
        <w:t xml:space="preserve"> = -0.28, </w:t>
      </w:r>
      <w:r w:rsidRPr="009527CE">
        <w:rPr>
          <w:i/>
          <w:iCs/>
          <w:szCs w:val="24"/>
        </w:rPr>
        <w:t>95% CI</w:t>
      </w:r>
      <w:r w:rsidRPr="008C7178">
        <w:rPr>
          <w:szCs w:val="24"/>
        </w:rPr>
        <w:t xml:space="preserve"> = [-0.40, -0.16], </w:t>
      </w:r>
      <w:r w:rsidRPr="009527CE">
        <w:rPr>
          <w:i/>
          <w:iCs/>
          <w:szCs w:val="24"/>
        </w:rPr>
        <w:t>p</w:t>
      </w:r>
      <w:r w:rsidRPr="008C7178">
        <w:rPr>
          <w:szCs w:val="24"/>
        </w:rPr>
        <w:t xml:space="preserve"> &lt; 0.001)</w:t>
      </w:r>
      <w:r>
        <w:rPr>
          <w:szCs w:val="24"/>
        </w:rPr>
        <w:t xml:space="preserve"> </w:t>
      </w:r>
      <w:r>
        <w:t>(</w:t>
      </w:r>
      <w:r>
        <w:rPr>
          <w:b/>
          <w:bCs/>
        </w:rPr>
        <w:t>Fig. 4</w:t>
      </w:r>
      <w:r w:rsidRPr="00EB0294">
        <w:t>)</w:t>
      </w:r>
      <w:r w:rsidRPr="008C7178">
        <w:rPr>
          <w:szCs w:val="24"/>
        </w:rPr>
        <w:t>.</w:t>
      </w:r>
      <w:del w:id="299" w:author="Billy Mitchell" w:date="2024-07-25T21:29:00Z" w16du:dateUtc="2024-07-26T01:29:00Z">
        <w:r w:rsidRPr="008C7178" w:rsidDel="00A37600">
          <w:rPr>
            <w:szCs w:val="24"/>
          </w:rPr>
          <w:delText xml:space="preserve"> </w:delText>
        </w:r>
        <w:r w:rsidDel="00A37600">
          <w:rPr>
            <w:szCs w:val="24"/>
          </w:rPr>
          <w:delText xml:space="preserve">In other words, each standard deviation unit increase in emotional intensity yielded a -0.28 standard deviation decrease in the reported </w:delText>
        </w:r>
        <w:r w:rsidR="00CA33B1" w:rsidDel="00A37600">
          <w:rPr>
            <w:szCs w:val="24"/>
          </w:rPr>
          <w:delText>effectiveness</w:delText>
        </w:r>
        <w:r w:rsidDel="00A37600">
          <w:rPr>
            <w:szCs w:val="24"/>
          </w:rPr>
          <w:delText xml:space="preserve"> of distraction</w:delText>
        </w:r>
      </w:del>
      <w:del w:id="300" w:author="Billy Mitchell" w:date="2024-07-25T21:10:00Z" w16du:dateUtc="2024-07-26T01:10:00Z">
        <w:r w:rsidDel="00757DE0">
          <w:rPr>
            <w:szCs w:val="24"/>
          </w:rPr>
          <w:delText xml:space="preserve">, but not reappraisal, </w:delText>
        </w:r>
      </w:del>
      <w:del w:id="301" w:author="Billy Mitchell" w:date="2024-07-25T21:29:00Z" w16du:dateUtc="2024-07-26T01:29:00Z">
        <w:r w:rsidDel="00A37600">
          <w:rPr>
            <w:szCs w:val="24"/>
          </w:rPr>
          <w:delText xml:space="preserve">as an </w:delText>
        </w:r>
        <w:r w:rsidR="006021D3" w:rsidDel="00A37600">
          <w:rPr>
            <w:szCs w:val="24"/>
          </w:rPr>
          <w:delText>ER</w:delText>
        </w:r>
        <w:r w:rsidDel="00A37600">
          <w:rPr>
            <w:szCs w:val="24"/>
          </w:rPr>
          <w:delText xml:space="preserve"> strategy.</w:delText>
        </w:r>
      </w:del>
      <w:ins w:id="302" w:author="Billy Mitchell" w:date="2024-07-25T21:11:00Z" w16du:dateUtc="2024-07-26T01:11:00Z">
        <w:r w:rsidR="00757DE0">
          <w:rPr>
            <w:szCs w:val="24"/>
          </w:rPr>
          <w:t xml:space="preserve"> When respecifying the simple slopes ana</w:t>
        </w:r>
      </w:ins>
      <w:ins w:id="303" w:author="Billy Mitchell" w:date="2024-07-25T21:12:00Z" w16du:dateUtc="2024-07-26T01:12:00Z">
        <w:r w:rsidR="00757DE0">
          <w:rPr>
            <w:szCs w:val="24"/>
          </w:rPr>
          <w:t>lysis to designate intensity as the moderator, we find that reappraisal was significantly more successful than distraction at high (</w:t>
        </w:r>
      </w:ins>
      <w:ins w:id="304" w:author="Billy Mitchell" w:date="2024-07-25T21:13:00Z" w16du:dateUtc="2024-07-26T01:13:00Z">
        <w:r w:rsidR="00757DE0" w:rsidRPr="009527CE">
          <w:rPr>
            <w:i/>
            <w:iCs/>
            <w:szCs w:val="24"/>
          </w:rPr>
          <w:t>β</w:t>
        </w:r>
        <w:r w:rsidR="00757DE0" w:rsidRPr="008C7178">
          <w:rPr>
            <w:szCs w:val="24"/>
          </w:rPr>
          <w:t xml:space="preserve"> = -0</w:t>
        </w:r>
      </w:ins>
      <w:ins w:id="305" w:author="Billy Mitchell" w:date="2024-07-25T21:15:00Z" w16du:dateUtc="2024-07-26T01:15:00Z">
        <w:r w:rsidR="00757DE0">
          <w:rPr>
            <w:szCs w:val="24"/>
          </w:rPr>
          <w:t>.676</w:t>
        </w:r>
      </w:ins>
      <w:ins w:id="306" w:author="Billy Mitchell" w:date="2024-07-25T21:13:00Z" w16du:dateUtc="2024-07-26T01:13:00Z">
        <w:r w:rsidR="00757DE0" w:rsidRPr="008C7178">
          <w:rPr>
            <w:szCs w:val="24"/>
          </w:rPr>
          <w:t xml:space="preserve">, </w:t>
        </w:r>
        <w:r w:rsidR="00757DE0" w:rsidRPr="009527CE">
          <w:rPr>
            <w:i/>
            <w:iCs/>
            <w:szCs w:val="24"/>
          </w:rPr>
          <w:t>95% CI</w:t>
        </w:r>
        <w:r w:rsidR="00757DE0" w:rsidRPr="008C7178">
          <w:rPr>
            <w:szCs w:val="24"/>
          </w:rPr>
          <w:t xml:space="preserve"> = [-0.</w:t>
        </w:r>
      </w:ins>
      <w:ins w:id="307" w:author="Billy Mitchell" w:date="2024-07-25T21:15:00Z" w16du:dateUtc="2024-07-26T01:15:00Z">
        <w:r w:rsidR="00757DE0">
          <w:rPr>
            <w:szCs w:val="24"/>
          </w:rPr>
          <w:t>975</w:t>
        </w:r>
      </w:ins>
      <w:ins w:id="308" w:author="Billy Mitchell" w:date="2024-07-25T21:13:00Z" w16du:dateUtc="2024-07-26T01:13:00Z">
        <w:r w:rsidR="00757DE0" w:rsidRPr="008C7178">
          <w:rPr>
            <w:szCs w:val="24"/>
          </w:rPr>
          <w:t xml:space="preserve">, </w:t>
        </w:r>
      </w:ins>
      <w:ins w:id="309" w:author="Billy Mitchell" w:date="2024-07-25T21:15:00Z" w16du:dateUtc="2024-07-26T01:15:00Z">
        <w:r w:rsidR="00757DE0">
          <w:rPr>
            <w:szCs w:val="24"/>
          </w:rPr>
          <w:t>-0.377]</w:t>
        </w:r>
      </w:ins>
      <w:ins w:id="310" w:author="Billy Mitchell" w:date="2024-07-25T21:13:00Z" w16du:dateUtc="2024-07-26T01:13:00Z">
        <w:r w:rsidR="00757DE0" w:rsidRPr="008C7178">
          <w:rPr>
            <w:szCs w:val="24"/>
          </w:rPr>
          <w:t xml:space="preserve">, </w:t>
        </w:r>
        <w:r w:rsidR="00757DE0" w:rsidRPr="009527CE">
          <w:rPr>
            <w:i/>
            <w:iCs/>
            <w:szCs w:val="24"/>
          </w:rPr>
          <w:t>p</w:t>
        </w:r>
        <w:r w:rsidR="00757DE0" w:rsidRPr="008C7178">
          <w:rPr>
            <w:szCs w:val="24"/>
          </w:rPr>
          <w:t xml:space="preserve"> </w:t>
        </w:r>
      </w:ins>
      <w:ins w:id="311" w:author="Billy Mitchell" w:date="2024-07-25T21:15:00Z" w16du:dateUtc="2024-07-26T01:15:00Z">
        <w:r w:rsidR="00757DE0">
          <w:rPr>
            <w:szCs w:val="24"/>
          </w:rPr>
          <w:t>&lt; 0.001</w:t>
        </w:r>
      </w:ins>
      <w:ins w:id="312" w:author="Billy Mitchell" w:date="2024-07-25T21:12:00Z" w16du:dateUtc="2024-07-26T01:12:00Z">
        <w:r w:rsidR="00757DE0">
          <w:rPr>
            <w:szCs w:val="24"/>
          </w:rPr>
          <w:t>) and average (</w:t>
        </w:r>
      </w:ins>
      <w:ins w:id="313" w:author="Billy Mitchell" w:date="2024-07-25T21:13:00Z" w16du:dateUtc="2024-07-26T01:13:00Z">
        <w:r w:rsidR="00757DE0" w:rsidRPr="009527CE">
          <w:rPr>
            <w:i/>
            <w:iCs/>
            <w:szCs w:val="24"/>
          </w:rPr>
          <w:t>β</w:t>
        </w:r>
        <w:r w:rsidR="00757DE0" w:rsidRPr="008C7178">
          <w:rPr>
            <w:szCs w:val="24"/>
          </w:rPr>
          <w:t xml:space="preserve"> = -0</w:t>
        </w:r>
      </w:ins>
      <w:ins w:id="314" w:author="Billy Mitchell" w:date="2024-07-25T21:15:00Z" w16du:dateUtc="2024-07-26T01:15:00Z">
        <w:r w:rsidR="00757DE0">
          <w:rPr>
            <w:szCs w:val="24"/>
          </w:rPr>
          <w:t>.447</w:t>
        </w:r>
      </w:ins>
      <w:ins w:id="315" w:author="Billy Mitchell" w:date="2024-07-25T21:13:00Z" w16du:dateUtc="2024-07-26T01:13:00Z">
        <w:r w:rsidR="00757DE0" w:rsidRPr="008C7178">
          <w:rPr>
            <w:szCs w:val="24"/>
          </w:rPr>
          <w:t xml:space="preserve">, </w:t>
        </w:r>
        <w:r w:rsidR="00757DE0" w:rsidRPr="009527CE">
          <w:rPr>
            <w:i/>
            <w:iCs/>
            <w:szCs w:val="24"/>
          </w:rPr>
          <w:t>95% CI</w:t>
        </w:r>
        <w:r w:rsidR="00757DE0" w:rsidRPr="008C7178">
          <w:rPr>
            <w:szCs w:val="24"/>
          </w:rPr>
          <w:t xml:space="preserve"> = [-0.</w:t>
        </w:r>
      </w:ins>
      <w:ins w:id="316" w:author="Billy Mitchell" w:date="2024-07-25T21:15:00Z" w16du:dateUtc="2024-07-26T01:15:00Z">
        <w:r w:rsidR="00757DE0">
          <w:rPr>
            <w:szCs w:val="24"/>
          </w:rPr>
          <w:t>667</w:t>
        </w:r>
      </w:ins>
      <w:ins w:id="317" w:author="Billy Mitchell" w:date="2024-07-25T21:13:00Z" w16du:dateUtc="2024-07-26T01:13:00Z">
        <w:r w:rsidR="00757DE0" w:rsidRPr="008C7178">
          <w:rPr>
            <w:szCs w:val="24"/>
          </w:rPr>
          <w:t>, 0.</w:t>
        </w:r>
      </w:ins>
      <w:ins w:id="318" w:author="Billy Mitchell" w:date="2024-07-25T21:15:00Z" w16du:dateUtc="2024-07-26T01:15:00Z">
        <w:r w:rsidR="00757DE0">
          <w:rPr>
            <w:szCs w:val="24"/>
          </w:rPr>
          <w:t>227</w:t>
        </w:r>
      </w:ins>
      <w:ins w:id="319" w:author="Billy Mitchell" w:date="2024-07-25T21:13:00Z" w16du:dateUtc="2024-07-26T01:13:00Z">
        <w:r w:rsidR="00757DE0" w:rsidRPr="008C7178">
          <w:rPr>
            <w:szCs w:val="24"/>
          </w:rPr>
          <w:t xml:space="preserve">], </w:t>
        </w:r>
        <w:r w:rsidR="00757DE0" w:rsidRPr="009527CE">
          <w:rPr>
            <w:i/>
            <w:iCs/>
            <w:szCs w:val="24"/>
          </w:rPr>
          <w:t>p</w:t>
        </w:r>
        <w:r w:rsidR="00757DE0" w:rsidRPr="008C7178">
          <w:rPr>
            <w:szCs w:val="24"/>
          </w:rPr>
          <w:t xml:space="preserve"> </w:t>
        </w:r>
      </w:ins>
      <w:ins w:id="320" w:author="Billy Mitchell" w:date="2024-07-25T21:15:00Z" w16du:dateUtc="2024-07-26T01:15:00Z">
        <w:r w:rsidR="00757DE0">
          <w:rPr>
            <w:szCs w:val="24"/>
          </w:rPr>
          <w:t>&lt; 0.001</w:t>
        </w:r>
      </w:ins>
      <w:ins w:id="321" w:author="Billy Mitchell" w:date="2024-07-25T21:12:00Z" w16du:dateUtc="2024-07-26T01:12:00Z">
        <w:r w:rsidR="00757DE0">
          <w:rPr>
            <w:szCs w:val="24"/>
          </w:rPr>
          <w:t>) intensities, but not low</w:t>
        </w:r>
      </w:ins>
      <w:ins w:id="322" w:author="Billy Mitchell" w:date="2024-07-25T21:13:00Z" w16du:dateUtc="2024-07-26T01:13:00Z">
        <w:r w:rsidR="00757DE0">
          <w:rPr>
            <w:szCs w:val="24"/>
          </w:rPr>
          <w:t xml:space="preserve"> (</w:t>
        </w:r>
        <w:r w:rsidR="00757DE0" w:rsidRPr="009527CE">
          <w:rPr>
            <w:i/>
            <w:iCs/>
            <w:szCs w:val="24"/>
          </w:rPr>
          <w:t>β</w:t>
        </w:r>
        <w:r w:rsidR="00757DE0" w:rsidRPr="008C7178">
          <w:rPr>
            <w:szCs w:val="24"/>
          </w:rPr>
          <w:t xml:space="preserve"> = -0.</w:t>
        </w:r>
      </w:ins>
      <w:ins w:id="323" w:author="Billy Mitchell" w:date="2024-07-25T21:16:00Z" w16du:dateUtc="2024-07-26T01:16:00Z">
        <w:r w:rsidR="00757DE0">
          <w:rPr>
            <w:szCs w:val="24"/>
          </w:rPr>
          <w:t>218</w:t>
        </w:r>
      </w:ins>
      <w:ins w:id="324" w:author="Billy Mitchell" w:date="2024-07-25T21:13:00Z" w16du:dateUtc="2024-07-26T01:13:00Z">
        <w:r w:rsidR="00757DE0" w:rsidRPr="008C7178">
          <w:rPr>
            <w:szCs w:val="24"/>
          </w:rPr>
          <w:t xml:space="preserve">, </w:t>
        </w:r>
        <w:r w:rsidR="00757DE0" w:rsidRPr="009527CE">
          <w:rPr>
            <w:i/>
            <w:iCs/>
            <w:szCs w:val="24"/>
          </w:rPr>
          <w:t>95% CI</w:t>
        </w:r>
        <w:r w:rsidR="00757DE0" w:rsidRPr="008C7178">
          <w:rPr>
            <w:szCs w:val="24"/>
          </w:rPr>
          <w:t xml:space="preserve"> = [-0.</w:t>
        </w:r>
      </w:ins>
      <w:ins w:id="325" w:author="Billy Mitchell" w:date="2024-07-25T21:16:00Z" w16du:dateUtc="2024-07-26T01:16:00Z">
        <w:r w:rsidR="00757DE0">
          <w:rPr>
            <w:szCs w:val="24"/>
          </w:rPr>
          <w:t>508</w:t>
        </w:r>
      </w:ins>
      <w:ins w:id="326" w:author="Billy Mitchell" w:date="2024-07-25T21:13:00Z" w16du:dateUtc="2024-07-26T01:13:00Z">
        <w:r w:rsidR="00757DE0" w:rsidRPr="008C7178">
          <w:rPr>
            <w:szCs w:val="24"/>
          </w:rPr>
          <w:t>, 0.</w:t>
        </w:r>
      </w:ins>
      <w:ins w:id="327" w:author="Billy Mitchell" w:date="2024-07-25T21:16:00Z" w16du:dateUtc="2024-07-26T01:16:00Z">
        <w:r w:rsidR="00757DE0">
          <w:rPr>
            <w:szCs w:val="24"/>
          </w:rPr>
          <w:t>072</w:t>
        </w:r>
      </w:ins>
      <w:ins w:id="328" w:author="Billy Mitchell" w:date="2024-07-25T21:13:00Z" w16du:dateUtc="2024-07-26T01:13:00Z">
        <w:r w:rsidR="00757DE0" w:rsidRPr="008C7178">
          <w:rPr>
            <w:szCs w:val="24"/>
          </w:rPr>
          <w:t xml:space="preserve">], </w:t>
        </w:r>
        <w:r w:rsidR="00757DE0" w:rsidRPr="009527CE">
          <w:rPr>
            <w:i/>
            <w:iCs/>
            <w:szCs w:val="24"/>
          </w:rPr>
          <w:t>p</w:t>
        </w:r>
        <w:r w:rsidR="00757DE0" w:rsidRPr="008C7178">
          <w:rPr>
            <w:szCs w:val="24"/>
          </w:rPr>
          <w:t xml:space="preserve"> = 0.</w:t>
        </w:r>
      </w:ins>
      <w:ins w:id="329" w:author="Billy Mitchell" w:date="2024-07-25T21:16:00Z" w16du:dateUtc="2024-07-26T01:16:00Z">
        <w:r w:rsidR="00757DE0">
          <w:rPr>
            <w:szCs w:val="24"/>
          </w:rPr>
          <w:t>141</w:t>
        </w:r>
      </w:ins>
      <w:ins w:id="330" w:author="Billy Mitchell" w:date="2024-07-25T21:13:00Z" w16du:dateUtc="2024-07-26T01:13:00Z">
        <w:r w:rsidR="00757DE0">
          <w:rPr>
            <w:szCs w:val="24"/>
          </w:rPr>
          <w:t>)</w:t>
        </w:r>
      </w:ins>
      <w:ins w:id="331" w:author="Billy Mitchell" w:date="2024-07-25T21:12:00Z" w16du:dateUtc="2024-07-26T01:12:00Z">
        <w:r w:rsidR="00757DE0">
          <w:rPr>
            <w:szCs w:val="24"/>
          </w:rPr>
          <w:t xml:space="preserve"> intensities.</w:t>
        </w:r>
      </w:ins>
      <w:r>
        <w:rPr>
          <w:szCs w:val="24"/>
        </w:rPr>
        <w:t xml:space="preserve"> </w:t>
      </w:r>
      <w:del w:id="332" w:author="Billy Mitchell" w:date="2024-07-25T21:17:00Z" w16du:dateUtc="2024-07-26T01:17:00Z">
        <w:r w:rsidR="008F145E" w:rsidDel="00757DE0">
          <w:rPr>
            <w:szCs w:val="24"/>
          </w:rPr>
          <w:fldChar w:fldCharType="begin"/>
        </w:r>
        <w:r w:rsidR="008F145E" w:rsidDel="00757DE0">
          <w:rPr>
            <w:szCs w:val="24"/>
          </w:rPr>
          <w:delInstrText xml:space="preserve"> ADDIN ZOTERO_ITEM CSL_CITATION {"citationID":"cv557tOU","properties":{"formattedCitation":"(Specker et al., 2024)","plainCitation":"(Specker et al., 2024)","noteIndex":0},"citationItems":[{"id":16268,"uris":["http://zotero.org/users/6239255/items/G3EMGA8U"],"itemData":{"id":16268,"type":"article-journal","abstract":"Regulatory selection flexibility—the ability to flexibly choose emotion regulation strategies that are appropriate to dynamic contextual demands—has been theorized as a critical component of adaptive emotional functioning. Despite this, little research has investigated whether individual differences in regulatory selection flexibility influence real-time emotional experiences. The current study aimed to test the effectiveness of regulatory selection flexibility in reducing negative affect while exposed to emotion-eliciting stimuli. Using a behavioral regulatory selection task, participants viewed negative images that differed in emotional intensity and selected between engagement cognitive change (reappraisal) or attentional disengagement (distraction) strategies to manage their emotional responses. Negative affect was rated immediately before and after the regulatory period, to index emotional experience. Greater regulatory selection flexibility was associated with greater reductions in negative affect. Our findings offer preliminary evidence for the immediate psychological benefit of regulatory selection flexibility and highlight some promising avenues for future research.","container-title":"Social Psychological and Personality Science","DOI":"10.1177/19485506231189002","ISSN":"1948-5506, 1948-5514","issue":"5","journalAbbreviation":"Social Psychological and Personality Science","language":"en","page":"561-569","source":"DOI.org (Crossref)","title":"Does Emotion Regulation Flexibility Work? Investigating the Effectiveness of Regulatory Selection Flexibility in Managing Negative Affect","title-short":"Does Emotion Regulation Flexibility Work?","volume":"15","author":[{"family":"Specker","given":"Philippa"},{"family":"Sheppes","given":"Gal"},{"family":"Nickerson","given":"Angela"}],"issued":{"date-parts":[["2024",7]]}}}],"schema":"https://github.com/citation-style-language/schema/raw/master/csl-citation.json"} </w:delInstrText>
        </w:r>
        <w:r w:rsidR="008F145E" w:rsidDel="00757DE0">
          <w:rPr>
            <w:szCs w:val="24"/>
          </w:rPr>
          <w:fldChar w:fldCharType="separate"/>
        </w:r>
        <w:r w:rsidR="008F145E" w:rsidRPr="008F145E" w:rsidDel="00757DE0">
          <w:delText>(Specker et al., 2024)</w:delText>
        </w:r>
        <w:r w:rsidR="008F145E" w:rsidDel="00757DE0">
          <w:rPr>
            <w:szCs w:val="24"/>
          </w:rPr>
          <w:fldChar w:fldCharType="end"/>
        </w:r>
      </w:del>
      <w:del w:id="333" w:author="Billy Mitchell" w:date="2024-07-25T21:19:00Z" w16du:dateUtc="2024-07-26T01:19:00Z">
        <w:r w:rsidDel="00757DE0">
          <w:rPr>
            <w:szCs w:val="24"/>
          </w:rPr>
          <w:delText xml:space="preserve">Though the extant literature from comparable lab studies should motivate us to expect the efficacy of distraction to increase and reappraisal to decrease as affective intensity increases, </w:delText>
        </w:r>
        <w:r w:rsidRPr="008C7178" w:rsidDel="00757DE0">
          <w:rPr>
            <w:szCs w:val="24"/>
          </w:rPr>
          <w:delText xml:space="preserve">our </w:delText>
        </w:r>
      </w:del>
      <w:ins w:id="334" w:author="Billy Mitchell" w:date="2024-07-25T21:20:00Z" w16du:dateUtc="2024-07-26T01:20:00Z">
        <w:r w:rsidR="00757DE0">
          <w:rPr>
            <w:szCs w:val="24"/>
          </w:rPr>
          <w:t xml:space="preserve"> In traditional, experimentally</w:t>
        </w:r>
      </w:ins>
      <w:ins w:id="335" w:author="Billy Mitchell" w:date="2024-07-25T21:21:00Z" w16du:dateUtc="2024-07-26T01:21:00Z">
        <w:r w:rsidR="00757DE0">
          <w:rPr>
            <w:szCs w:val="24"/>
          </w:rPr>
          <w:t xml:space="preserve"> controlled paradigms, we often observe </w:t>
        </w:r>
        <w:r w:rsidR="00A37600">
          <w:rPr>
            <w:szCs w:val="24"/>
          </w:rPr>
          <w:t>distraction to be more effective than reappraisal at high emotion intensity</w:t>
        </w:r>
      </w:ins>
      <w:ins w:id="336" w:author="Billy Mitchell" w:date="2024-07-25T21:24:00Z" w16du:dateUtc="2024-07-26T01:24:00Z">
        <w:r w:rsidR="00A37600">
          <w:rPr>
            <w:szCs w:val="24"/>
          </w:rPr>
          <w:t xml:space="preserve"> </w:t>
        </w:r>
      </w:ins>
      <w:r w:rsidR="00A37600">
        <w:rPr>
          <w:szCs w:val="24"/>
        </w:rPr>
        <w:fldChar w:fldCharType="begin"/>
      </w:r>
      <w:r w:rsidR="00A37600">
        <w:rPr>
          <w:szCs w:val="24"/>
        </w:rPr>
        <w:instrText xml:space="preserve"> ADDIN ZOTERO_ITEM CSL_CITATION {"citationID":"DfZBWQRm","properties":{"formattedCitation":"(Sauer et al., 2016; Specker et al., 2024)","plainCitation":"(Sauer et al., 2016; Specker et al., 2024)","noteIndex":0},"citationItems":[{"id":2042,"uris":["http://zotero.org/users/6239255/items/GR9DUXWW"],"itemData":{"id":2042,"type":"article-journal","abstract":"Emotion dysregulation is a core feature of borderline personality disorder (BPD). So far, many studies have tested the consequences of the implementation of certain emotion regulation (ER) strategies, but there have been no investigations about ER choices in BPD. Thus, the aim of this study was to investigate habitual ER choices by self-report questionnaires and experimentally by testing the preference to select between distraction and reappraisal when facing different emotional intensities (high vs. low) and contents (borderline-specific vs. unspecific negative) in patients with BPD (n = 24) compared with clinical controls (patients with major depression, n = 19) and a healthy control group (n = 32). Additionally, heart rate (HR) responses were continuously assessed. Main results revealed that both patient groups showed maladaptive self-reported ER choice profiles compared with HC. We found, however, no differences between the groups in the choice of distraction and reappraisal on the behavioral level and in HR responses. In BPD, within-group analyses revealed a positive correlation between symptom severity and the preference for distraction under high-intensity borderline-specific stimuli. Our findings provide preliminary evidence of ER choices in BPD and show the robustness of the choice effect in patients with affective disorders. (PsycInfo Database Record (c) 2020 APA, all rights reserved)","archive":"psyh","archive_location":"2016-39676-060","container-title":"Psychiatry Research","DOI":"10.1016/j.psychres.2016.04.113","ISSN":"0165-1781","journalAbbreviation":"Psychiatry Research","note":"publisher: Elsevier Science","page":"375-384","source":"EBSCOhost","title":"Emotion regulation choice in female patients with borderline personality disorder: Findings from self-reports and experimental measures","volume":"242","author":[{"family":"Sauer","given":"Christina"},{"family":"Sheppes","given":"Gal"},{"family":"Lackner","given":"Helmut Karl"},{"family":"Arens","given":"Elisabeth A."},{"family":"Tarrasch","given":"Ricardo"},{"family":"Barnow","given":"Sven"}],"issued":{"date-parts":[["2016",8,30]]}}},{"id":16268,"uris":["http://zotero.org/users/6239255/items/G3EMGA8U"],"itemData":{"id":16268,"type":"article-journal","abstract":"Regulatory selection flexibility—the ability to flexibly choose emotion regulation strategies that are appropriate to dynamic contextual demands—has been theorized as a critical component of adaptive emotional functioning. Despite this, little research has investigated whether individual differences in regulatory selection flexibility influence real-time emotional experiences. The current study aimed to test the effectiveness of regulatory selection flexibility in reducing negative affect while exposed to emotion-eliciting stimuli. Using a behavioral regulatory selection task, participants viewed negative images that differed in emotional intensity and selected between engagement cognitive change (reappraisal) or attentional disengagement (distraction) strategies to manage their emotional responses. Negative affect was rated immediately before and after the regulatory period, to index emotional experience. Greater regulatory selection flexibility was associated with greater reductions in negative affect. Our findings offer preliminary evidence for the immediate psychological benefit of regulatory selection flexibility and highlight some promising avenues for future research.","container-title":"Social Psychological and Personality Science","DOI":"10.1177/19485506231189002","ISSN":"1948-5506, 1948-5514","issue":"5","journalAbbreviation":"Social Psychological and Personality Science","language":"en","page":"561-569","source":"DOI.org (Crossref)","title":"Does Emotion Regulation Flexibility Work? Investigating the Effectiveness of Regulatory Selection Flexibility in Managing Negative Affect","title-short":"Does Emotion Regulation Flexibility Work?","volume":"15","author":[{"family":"Specker","given":"Philippa"},{"family":"Sheppes","given":"Gal"},{"family":"Nickerson","given":"Angela"}],"issued":{"date-parts":[["2024",7]]}}}],"schema":"https://github.com/citation-style-language/schema/raw/master/csl-citation.json"} </w:instrText>
      </w:r>
      <w:r w:rsidR="00A37600">
        <w:rPr>
          <w:szCs w:val="24"/>
        </w:rPr>
        <w:fldChar w:fldCharType="separate"/>
      </w:r>
      <w:r w:rsidR="00A37600" w:rsidRPr="00A37600">
        <w:t>(Sauer et al., 2016; Specker et al., 2024)</w:t>
      </w:r>
      <w:r w:rsidR="00A37600">
        <w:rPr>
          <w:szCs w:val="24"/>
        </w:rPr>
        <w:fldChar w:fldCharType="end"/>
      </w:r>
      <w:ins w:id="337" w:author="Billy Mitchell" w:date="2024-07-25T21:21:00Z" w16du:dateUtc="2024-07-26T01:21:00Z">
        <w:r w:rsidR="00A37600">
          <w:rPr>
            <w:szCs w:val="24"/>
          </w:rPr>
          <w:t xml:space="preserve">.  </w:t>
        </w:r>
        <w:r w:rsidR="00A37600">
          <w:rPr>
            <w:szCs w:val="24"/>
          </w:rPr>
          <w:br/>
        </w:r>
      </w:ins>
      <w:ins w:id="338" w:author="Billy Mitchell" w:date="2024-07-25T21:19:00Z" w16du:dateUtc="2024-07-26T01:19:00Z">
        <w:r w:rsidR="00757DE0">
          <w:rPr>
            <w:szCs w:val="24"/>
          </w:rPr>
          <w:t xml:space="preserve">This </w:t>
        </w:r>
      </w:ins>
      <w:r w:rsidRPr="008C7178">
        <w:rPr>
          <w:szCs w:val="24"/>
        </w:rPr>
        <w:t xml:space="preserve">data </w:t>
      </w:r>
      <w:r>
        <w:rPr>
          <w:szCs w:val="24"/>
        </w:rPr>
        <w:t>seems to document a deviation</w:t>
      </w:r>
      <w:ins w:id="339" w:author="Billy Mitchell" w:date="2024-07-25T21:27:00Z" w16du:dateUtc="2024-07-26T01:27:00Z">
        <w:r w:rsidR="00A37600">
          <w:rPr>
            <w:szCs w:val="24"/>
          </w:rPr>
          <w:t xml:space="preserve"> - that </w:t>
        </w:r>
        <w:r w:rsidR="00A37600">
          <w:rPr>
            <w:szCs w:val="24"/>
          </w:rPr>
          <w:t xml:space="preserve">distraction appeared to be less – not more –  successful than </w:t>
        </w:r>
        <w:r w:rsidR="00A37600">
          <w:rPr>
            <w:szCs w:val="24"/>
          </w:rPr>
          <w:t>reappraisal</w:t>
        </w:r>
        <w:r w:rsidR="00A37600">
          <w:rPr>
            <w:szCs w:val="24"/>
          </w:rPr>
          <w:t xml:space="preserve"> </w:t>
        </w:r>
        <w:r w:rsidR="00A37600">
          <w:rPr>
            <w:szCs w:val="24"/>
          </w:rPr>
          <w:t>-</w:t>
        </w:r>
      </w:ins>
      <w:r>
        <w:rPr>
          <w:szCs w:val="24"/>
        </w:rPr>
        <w:t xml:space="preserve"> from this pattern </w:t>
      </w:r>
      <w:ins w:id="340" w:author="Billy Mitchell" w:date="2024-07-25T21:25:00Z" w16du:dateUtc="2024-07-26T01:25:00Z">
        <w:r w:rsidR="00A37600">
          <w:rPr>
            <w:szCs w:val="24"/>
          </w:rPr>
          <w:t>when</w:t>
        </w:r>
      </w:ins>
      <w:ins w:id="341" w:author="Billy Mitchell" w:date="2024-07-25T21:26:00Z" w16du:dateUtc="2024-07-26T01:26:00Z">
        <w:r w:rsidR="00A37600">
          <w:rPr>
            <w:szCs w:val="24"/>
          </w:rPr>
          <w:t xml:space="preserve"> utilizing an observational, idiographic methodology </w:t>
        </w:r>
      </w:ins>
      <w:r w:rsidR="00AB1536">
        <w:rPr>
          <w:szCs w:val="24"/>
        </w:rPr>
        <w:t>in a</w:t>
      </w:r>
      <w:r>
        <w:rPr>
          <w:szCs w:val="24"/>
        </w:rPr>
        <w:t xml:space="preserve"> </w:t>
      </w:r>
      <w:r w:rsidRPr="008C7178">
        <w:rPr>
          <w:szCs w:val="24"/>
        </w:rPr>
        <w:t xml:space="preserve">high-intensity, </w:t>
      </w:r>
      <w:r>
        <w:rPr>
          <w:szCs w:val="24"/>
        </w:rPr>
        <w:t>quasi-natural</w:t>
      </w:r>
      <w:r w:rsidRPr="008C7178">
        <w:rPr>
          <w:szCs w:val="24"/>
        </w:rPr>
        <w:t>istic settin</w:t>
      </w:r>
      <w:r>
        <w:rPr>
          <w:szCs w:val="24"/>
        </w:rPr>
        <w:t>g</w:t>
      </w:r>
      <w:ins w:id="342" w:author="Billy Mitchell" w:date="2024-07-25T21:27:00Z" w16du:dateUtc="2024-07-26T01:27:00Z">
        <w:r w:rsidR="00A37600">
          <w:rPr>
            <w:szCs w:val="24"/>
          </w:rPr>
          <w:t>.</w:t>
        </w:r>
      </w:ins>
      <w:del w:id="343" w:author="Billy Mitchell" w:date="2024-07-25T21:27:00Z" w16du:dateUtc="2024-07-26T01:27:00Z">
        <w:r w:rsidDel="00A37600">
          <w:rPr>
            <w:szCs w:val="24"/>
          </w:rPr>
          <w:delText>:</w:delText>
        </w:r>
      </w:del>
      <w:r>
        <w:rPr>
          <w:szCs w:val="24"/>
        </w:rPr>
        <w:t xml:space="preserve"> </w:t>
      </w:r>
      <w:del w:id="344" w:author="Billy Mitchell" w:date="2024-07-25T21:27:00Z" w16du:dateUtc="2024-07-26T01:27:00Z">
        <w:r w:rsidDel="00A37600">
          <w:rPr>
            <w:szCs w:val="24"/>
          </w:rPr>
          <w:delText xml:space="preserve">distraction appeared to be less </w:delText>
        </w:r>
      </w:del>
      <w:del w:id="345" w:author="Billy Mitchell" w:date="2024-07-25T21:19:00Z" w16du:dateUtc="2024-07-26T01:19:00Z">
        <w:r w:rsidR="00EC2B97" w:rsidDel="00757DE0">
          <w:rPr>
            <w:szCs w:val="24"/>
          </w:rPr>
          <w:delText>–</w:delText>
        </w:r>
        <w:r w:rsidDel="00757DE0">
          <w:rPr>
            <w:szCs w:val="24"/>
          </w:rPr>
          <w:delText xml:space="preserve"> not more </w:delText>
        </w:r>
        <w:r w:rsidR="00EC2B97" w:rsidDel="00757DE0">
          <w:rPr>
            <w:szCs w:val="24"/>
          </w:rPr>
          <w:delText>–</w:delText>
        </w:r>
        <w:r w:rsidDel="00757DE0">
          <w:rPr>
            <w:szCs w:val="24"/>
          </w:rPr>
          <w:delText xml:space="preserve"> successful as affective intensity increased</w:delText>
        </w:r>
      </w:del>
      <w:del w:id="346" w:author="Billy Mitchell" w:date="2024-07-25T21:27:00Z" w16du:dateUtc="2024-07-26T01:27:00Z">
        <w:r w:rsidDel="00A37600">
          <w:rPr>
            <w:szCs w:val="24"/>
          </w:rPr>
          <w:delText>.</w:delText>
        </w:r>
      </w:del>
    </w:p>
    <w:p w14:paraId="1B92FAD1" w14:textId="2676A1E0" w:rsidR="00BF0B39" w:rsidRPr="00D93AE7" w:rsidRDefault="00BF0B39" w:rsidP="007335E6">
      <w:pPr>
        <w:spacing w:after="0" w:line="480" w:lineRule="auto"/>
        <w:ind w:left="0" w:firstLine="720"/>
        <w:rPr>
          <w:szCs w:val="24"/>
        </w:rPr>
      </w:pPr>
    </w:p>
    <w:p w14:paraId="3498ACF1" w14:textId="302CC752" w:rsidR="007335E6" w:rsidRDefault="00A632A5" w:rsidP="00EB6E76">
      <w:pPr>
        <w:spacing w:after="160" w:line="259" w:lineRule="auto"/>
        <w:ind w:left="0" w:firstLine="0"/>
        <w:rPr>
          <w:b/>
          <w:szCs w:val="24"/>
        </w:rPr>
      </w:pPr>
      <w:r>
        <w:rPr>
          <w:b/>
          <w:noProof/>
          <w:szCs w:val="24"/>
        </w:rPr>
        <w:lastRenderedPageBreak/>
        <mc:AlternateContent>
          <mc:Choice Requires="wpg">
            <w:drawing>
              <wp:anchor distT="0" distB="0" distL="114300" distR="114300" simplePos="0" relativeHeight="251703296" behindDoc="0" locked="0" layoutInCell="1" allowOverlap="1" wp14:anchorId="08E487E8" wp14:editId="1F2EF0FF">
                <wp:simplePos x="0" y="0"/>
                <wp:positionH relativeFrom="column">
                  <wp:posOffset>23495</wp:posOffset>
                </wp:positionH>
                <wp:positionV relativeFrom="paragraph">
                  <wp:posOffset>111125</wp:posOffset>
                </wp:positionV>
                <wp:extent cx="5927725" cy="5519420"/>
                <wp:effectExtent l="0" t="0" r="0" b="5080"/>
                <wp:wrapSquare wrapText="bothSides"/>
                <wp:docPr id="959276474" name="Group 24"/>
                <wp:cNvGraphicFramePr/>
                <a:graphic xmlns:a="http://schemas.openxmlformats.org/drawingml/2006/main">
                  <a:graphicData uri="http://schemas.microsoft.com/office/word/2010/wordprocessingGroup">
                    <wpg:wgp>
                      <wpg:cNvGrpSpPr/>
                      <wpg:grpSpPr>
                        <a:xfrm>
                          <a:off x="0" y="0"/>
                          <a:ext cx="5927725" cy="5519420"/>
                          <a:chOff x="0" y="0"/>
                          <a:chExt cx="5927725" cy="5519542"/>
                        </a:xfrm>
                      </wpg:grpSpPr>
                      <wpg:grpSp>
                        <wpg:cNvPr id="551669409" name="Group 23"/>
                        <wpg:cNvGrpSpPr/>
                        <wpg:grpSpPr>
                          <a:xfrm>
                            <a:off x="0" y="0"/>
                            <a:ext cx="5927725" cy="5519542"/>
                            <a:chOff x="-61578" y="0"/>
                            <a:chExt cx="5927725" cy="5519632"/>
                          </a:xfrm>
                        </wpg:grpSpPr>
                        <pic:pic xmlns:pic="http://schemas.openxmlformats.org/drawingml/2006/picture">
                          <pic:nvPicPr>
                            <pic:cNvPr id="419740997" name="Picture 22" descr="A graph of a line&#10;&#10;Description automatically generated with medium confidence"/>
                            <pic:cNvPicPr>
                              <a:picLocks noChangeAspect="1"/>
                            </pic:cNvPicPr>
                          </pic:nvPicPr>
                          <pic:blipFill rotWithShape="1">
                            <a:blip r:embed="rId28" cstate="print">
                              <a:alphaModFix/>
                              <a:extLst>
                                <a:ext uri="{28A0092B-C50C-407E-A947-70E740481C1C}">
                                  <a14:useLocalDpi xmlns:a14="http://schemas.microsoft.com/office/drawing/2010/main" val="0"/>
                                </a:ext>
                              </a:extLst>
                            </a:blip>
                            <a:srcRect r="10775"/>
                            <a:stretch/>
                          </pic:blipFill>
                          <pic:spPr bwMode="auto">
                            <a:xfrm>
                              <a:off x="0" y="0"/>
                              <a:ext cx="5628640" cy="4393565"/>
                            </a:xfrm>
                            <a:prstGeom prst="rect">
                              <a:avLst/>
                            </a:prstGeom>
                            <a:noFill/>
                            <a:ln>
                              <a:noFill/>
                            </a:ln>
                            <a:extLst>
                              <a:ext uri="{53640926-AAD7-44D8-BBD7-CCE9431645EC}">
                                <a14:shadowObscured xmlns:a14="http://schemas.microsoft.com/office/drawing/2010/main"/>
                              </a:ext>
                            </a:extLst>
                          </pic:spPr>
                        </pic:pic>
                        <wps:wsp>
                          <wps:cNvPr id="2133058024" name="Text Box 2"/>
                          <wps:cNvSpPr txBox="1">
                            <a:spLocks noChangeArrowheads="1"/>
                          </wps:cNvSpPr>
                          <wps:spPr bwMode="auto">
                            <a:xfrm>
                              <a:off x="-61578" y="4440971"/>
                              <a:ext cx="5927725" cy="1078661"/>
                            </a:xfrm>
                            <a:prstGeom prst="rect">
                              <a:avLst/>
                            </a:prstGeom>
                            <a:solidFill>
                              <a:srgbClr val="FFFFFF"/>
                            </a:solidFill>
                            <a:ln w="9525">
                              <a:noFill/>
                              <a:miter lim="800000"/>
                              <a:headEnd/>
                              <a:tailEnd/>
                            </a:ln>
                          </wps:spPr>
                          <wps:txbx>
                            <w:txbxContent>
                              <w:p w14:paraId="3A8CC5F3" w14:textId="795B0353" w:rsidR="00A632A5" w:rsidRDefault="00A632A5" w:rsidP="00A632A5">
                                <w:pPr>
                                  <w:spacing w:after="269" w:line="261" w:lineRule="auto"/>
                                  <w:ind w:left="0" w:firstLine="0"/>
                                  <w:rPr>
                                    <w:rFonts w:eastAsia="Calibri"/>
                                    <w:sz w:val="20"/>
                                    <w:szCs w:val="24"/>
                                  </w:rPr>
                                </w:pPr>
                                <w:r>
                                  <w:rPr>
                                    <w:rFonts w:eastAsia="Calibri"/>
                                    <w:b/>
                                    <w:sz w:val="20"/>
                                    <w:szCs w:val="24"/>
                                  </w:rPr>
                                  <w:t xml:space="preserve">Fig 4. </w:t>
                                </w:r>
                                <w:r>
                                  <w:rPr>
                                    <w:rFonts w:eastAsia="Calibri"/>
                                    <w:sz w:val="20"/>
                                    <w:szCs w:val="24"/>
                                  </w:rPr>
                                  <w:t xml:space="preserve">Strategy moderated the relationship between emotional intensity and regulatory success (β = 0.25, p = 0.003). While the success of reappraisal was relatively unrelated to emotional intensity, distraction demonstrated a negative association with emotional intensity, contrary to what extant literature might suggest. Given the frequency with which distraction was reported, the relative underperformance of distraction at high emotional intensities may partially explain the absence of an association between strategy choice and emotional intensity within our study. </w:t>
                                </w:r>
                              </w:p>
                              <w:p w14:paraId="4592C801" w14:textId="77777777" w:rsidR="00A632A5" w:rsidRDefault="00A632A5" w:rsidP="00A632A5">
                                <w:pPr>
                                  <w:spacing w:after="269" w:line="261" w:lineRule="auto"/>
                                  <w:ind w:left="0" w:firstLine="0"/>
                                  <w:rPr>
                                    <w:rFonts w:eastAsia="Calibri"/>
                                    <w:sz w:val="20"/>
                                    <w:szCs w:val="24"/>
                                  </w:rPr>
                                </w:pPr>
                              </w:p>
                              <w:p w14:paraId="2B0FA834" w14:textId="77777777" w:rsidR="00A632A5" w:rsidRDefault="00A632A5" w:rsidP="00A632A5">
                                <w:pPr>
                                  <w:spacing w:after="269" w:line="261" w:lineRule="auto"/>
                                  <w:ind w:left="0" w:firstLine="0"/>
                                  <w:rPr>
                                    <w:rFonts w:eastAsia="Calibri"/>
                                    <w:sz w:val="20"/>
                                    <w:szCs w:val="24"/>
                                  </w:rPr>
                                </w:pPr>
                              </w:p>
                              <w:p w14:paraId="12B4A491" w14:textId="77777777" w:rsidR="00A632A5" w:rsidRDefault="00A632A5" w:rsidP="00A632A5">
                                <w:pPr>
                                  <w:spacing w:after="269" w:line="261" w:lineRule="auto"/>
                                  <w:ind w:left="0" w:firstLine="0"/>
                                  <w:rPr>
                                    <w:rFonts w:eastAsia="Calibri"/>
                                    <w:sz w:val="20"/>
                                    <w:szCs w:val="24"/>
                                  </w:rPr>
                                </w:pPr>
                              </w:p>
                              <w:p w14:paraId="371A01B4" w14:textId="77777777" w:rsidR="00A632A5" w:rsidRDefault="00A632A5" w:rsidP="00A632A5">
                                <w:pPr>
                                  <w:spacing w:after="269" w:line="261" w:lineRule="auto"/>
                                  <w:ind w:left="0" w:firstLine="0"/>
                                  <w:rPr>
                                    <w:sz w:val="20"/>
                                    <w:szCs w:val="24"/>
                                  </w:rPr>
                                </w:pPr>
                              </w:p>
                            </w:txbxContent>
                          </wps:txbx>
                          <wps:bodyPr rot="0" vert="horz" wrap="square" lIns="91440" tIns="45720" rIns="91440" bIns="45720" anchor="t" anchorCtr="0">
                            <a:noAutofit/>
                          </wps:bodyPr>
                        </wps:wsp>
                      </wpg:grpSp>
                      <pic:pic xmlns:pic="http://schemas.openxmlformats.org/drawingml/2006/picture">
                        <pic:nvPicPr>
                          <pic:cNvPr id="2091735431" name="Picture 2091735431" descr="A graph of a line&#10;&#10;Description automatically generated with medium confidence"/>
                          <pic:cNvPicPr>
                            <a:picLocks noChangeAspect="1"/>
                          </pic:cNvPicPr>
                        </pic:nvPicPr>
                        <pic:blipFill rotWithShape="1">
                          <a:blip r:embed="rId29">
                            <a:alphaModFix/>
                            <a:extLst>
                              <a:ext uri="{28A0092B-C50C-407E-A947-70E740481C1C}">
                                <a14:useLocalDpi xmlns:a14="http://schemas.microsoft.com/office/drawing/2010/main" val="0"/>
                              </a:ext>
                            </a:extLst>
                          </a:blip>
                          <a:srcRect l="89244" t="40013" r="194" b="51088"/>
                          <a:stretch/>
                        </pic:blipFill>
                        <pic:spPr bwMode="auto">
                          <a:xfrm>
                            <a:off x="570016" y="2909455"/>
                            <a:ext cx="1496060" cy="8782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8E487E8" id="Group 24" o:spid="_x0000_s1040" style="position:absolute;left:0;text-align:left;margin-left:1.85pt;margin-top:8.75pt;width:466.75pt;height:434.6pt;z-index:251703296" coordsize="59277,55195"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b4pHS/H1FIW9IxDcL1e75fb9f8BgcFg8&#10;JhcNh8RicVi8Zjcdj8hkclk8plctl8xmc1m85W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b4pHS/H1FIW9IxDcL1e75fb9f8BgcFg8&#10;JhcNh8RicVi8Zjcdj8hkclk8plctl8xmc1m85W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">
                <v:group id="Group 23" o:spid="_x0000_s1041" style="position:absolute;width:59277;height:55195" coordorigin="-615" coordsize="59277,55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">
                  <v:shape id="Picture 22" o:spid="_x0000_s1042" type="#_x0000_t75" alt="A graph of a line&#10;&#10;Description automatically generated with medium confidence" style="position:absolute;width:56286;height:43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">
                    <v:imagedata r:id="rId30" o:title="A graph of a line&#10;&#10;Description automatically generated with medium confidence" cropright="7062f"/>
                  </v:shape>
                  <v:shape id="Text Box 2" o:spid="_x0000_s1043" type="#_x0000_t202" style="position:absolute;left:-615;top:44409;width:59276;height:10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" stroked="f">
                    <v:textbox>
                      <w:txbxContent>
                        <w:p w14:paraId="3A8CC5F3" w14:textId="795B0353" w:rsidR="00A632A5" w:rsidRDefault="00A632A5" w:rsidP="00A632A5">
                          <w:pPr>
                            <w:spacing w:after="269" w:line="261" w:lineRule="auto"/>
                            <w:ind w:left="0" w:firstLine="0"/>
                            <w:rPr>
                              <w:rFonts w:eastAsia="Calibri"/>
                              <w:sz w:val="20"/>
                              <w:szCs w:val="24"/>
                            </w:rPr>
                          </w:pPr>
                          <w:r>
                            <w:rPr>
                              <w:rFonts w:eastAsia="Calibri"/>
                              <w:b/>
                              <w:sz w:val="20"/>
                              <w:szCs w:val="24"/>
                            </w:rPr>
                            <w:t xml:space="preserve">Fig 4. </w:t>
                          </w:r>
                          <w:r>
                            <w:rPr>
                              <w:rFonts w:eastAsia="Calibri"/>
                              <w:sz w:val="20"/>
                              <w:szCs w:val="24"/>
                            </w:rPr>
                            <w:t xml:space="preserve">Strategy moderated the relationship between emotional intensity and regulatory success (β = 0.25, p = 0.003). While the success of reappraisal was relatively unrelated to emotional intensity, distraction demonstrated a negative association with emotional intensity, contrary to what extant literature might suggest. Given the frequency with which distraction was reported, the relative underperformance of distraction at high emotional intensities may partially explain the absence of an association between strategy choice and emotional intensity within our study. </w:t>
                          </w:r>
                        </w:p>
                        <w:p w14:paraId="4592C801" w14:textId="77777777" w:rsidR="00A632A5" w:rsidRDefault="00A632A5" w:rsidP="00A632A5">
                          <w:pPr>
                            <w:spacing w:after="269" w:line="261" w:lineRule="auto"/>
                            <w:ind w:left="0" w:firstLine="0"/>
                            <w:rPr>
                              <w:rFonts w:eastAsia="Calibri"/>
                              <w:sz w:val="20"/>
                              <w:szCs w:val="24"/>
                            </w:rPr>
                          </w:pPr>
                        </w:p>
                        <w:p w14:paraId="2B0FA834" w14:textId="77777777" w:rsidR="00A632A5" w:rsidRDefault="00A632A5" w:rsidP="00A632A5">
                          <w:pPr>
                            <w:spacing w:after="269" w:line="261" w:lineRule="auto"/>
                            <w:ind w:left="0" w:firstLine="0"/>
                            <w:rPr>
                              <w:rFonts w:eastAsia="Calibri"/>
                              <w:sz w:val="20"/>
                              <w:szCs w:val="24"/>
                            </w:rPr>
                          </w:pPr>
                        </w:p>
                        <w:p w14:paraId="12B4A491" w14:textId="77777777" w:rsidR="00A632A5" w:rsidRDefault="00A632A5" w:rsidP="00A632A5">
                          <w:pPr>
                            <w:spacing w:after="269" w:line="261" w:lineRule="auto"/>
                            <w:ind w:left="0" w:firstLine="0"/>
                            <w:rPr>
                              <w:rFonts w:eastAsia="Calibri"/>
                              <w:sz w:val="20"/>
                              <w:szCs w:val="24"/>
                            </w:rPr>
                          </w:pPr>
                        </w:p>
                        <w:p w14:paraId="371A01B4" w14:textId="77777777" w:rsidR="00A632A5" w:rsidRDefault="00A632A5" w:rsidP="00A632A5">
                          <w:pPr>
                            <w:spacing w:after="269" w:line="261" w:lineRule="auto"/>
                            <w:ind w:left="0" w:firstLine="0"/>
                            <w:rPr>
                              <w:sz w:val="20"/>
                              <w:szCs w:val="24"/>
                            </w:rPr>
                          </w:pPr>
                        </w:p>
                      </w:txbxContent>
                    </v:textbox>
                  </v:shape>
                </v:group>
                <v:shape id="Picture 2091735431" o:spid="_x0000_s1044" type="#_x0000_t75" alt="A graph of a line&#10;&#10;Description automatically generated with medium confidence" style="position:absolute;left:5700;top:29094;width:14960;height:8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">
                  <v:imagedata r:id="rId31" o:title="A graph of a line&#10;&#10;Description automatically generated with medium confidence" croptop="26223f" cropbottom="33481f" cropleft="58487f" cropright="127f"/>
                </v:shape>
                <w10:wrap type="square"/>
              </v:group>
            </w:pict>
          </mc:Fallback>
        </mc:AlternateContent>
      </w:r>
    </w:p>
    <w:p w14:paraId="1E7E867A" w14:textId="74B3A9E8" w:rsidR="00654027" w:rsidRDefault="00245CC6" w:rsidP="0094060F">
      <w:pPr>
        <w:spacing w:after="160" w:line="259" w:lineRule="auto"/>
        <w:ind w:left="0" w:firstLine="720"/>
        <w:rPr>
          <w:b/>
          <w:szCs w:val="24"/>
        </w:rPr>
      </w:pPr>
      <w:r>
        <w:rPr>
          <w:b/>
          <w:szCs w:val="24"/>
        </w:rPr>
        <w:t>STUDY</w:t>
      </w:r>
      <w:r w:rsidR="00B720B2" w:rsidRPr="008C7178">
        <w:rPr>
          <w:b/>
          <w:szCs w:val="24"/>
        </w:rPr>
        <w:t xml:space="preserve"> </w:t>
      </w:r>
      <w:r w:rsidR="00876B93">
        <w:rPr>
          <w:b/>
          <w:szCs w:val="24"/>
        </w:rPr>
        <w:t>2</w:t>
      </w:r>
      <w:r w:rsidR="00B720B2" w:rsidRPr="008C7178">
        <w:rPr>
          <w:b/>
          <w:szCs w:val="24"/>
        </w:rPr>
        <w:t xml:space="preserve"> </w:t>
      </w:r>
      <w:r w:rsidR="00D03243">
        <w:rPr>
          <w:b/>
          <w:szCs w:val="24"/>
        </w:rPr>
        <w:t>METHODS</w:t>
      </w:r>
    </w:p>
    <w:p w14:paraId="5F906E6B" w14:textId="5A08532B" w:rsidR="008126E0" w:rsidDel="004B36C0" w:rsidRDefault="00C4054F" w:rsidP="002C6E4D">
      <w:pPr>
        <w:spacing w:after="0" w:line="480" w:lineRule="auto"/>
        <w:ind w:left="0" w:firstLine="720"/>
        <w:rPr>
          <w:del w:id="347" w:author="Billy Mitchell" w:date="2024-07-26T01:35:00Z" w16du:dateUtc="2024-07-26T05:35:00Z"/>
          <w:szCs w:val="24"/>
        </w:rPr>
      </w:pPr>
      <w:ins w:id="348" w:author="Billy Mitchell" w:date="2024-07-23T14:44:00Z" w16du:dateUtc="2024-07-23T18:44:00Z">
        <w:r>
          <w:rPr>
            <w:szCs w:val="24"/>
          </w:rPr>
          <w:t>A</w:t>
        </w:r>
      </w:ins>
      <w:del w:id="349" w:author="Billy Mitchell" w:date="2024-07-23T14:44:00Z" w16du:dateUtc="2024-07-23T18:44:00Z">
        <w:r w:rsidR="004F39AA" w:rsidDel="00C4054F">
          <w:rPr>
            <w:szCs w:val="24"/>
          </w:rPr>
          <w:delText>Hypothesized models across</w:delText>
        </w:r>
        <w:r w:rsidR="002C6E4D" w:rsidDel="00C4054F">
          <w:rPr>
            <w:szCs w:val="24"/>
          </w:rPr>
          <w:delText xml:space="preserve"> </w:delText>
        </w:r>
        <w:r w:rsidR="004F39AA" w:rsidDel="00C4054F">
          <w:rPr>
            <w:szCs w:val="24"/>
          </w:rPr>
          <w:delText>a</w:delText>
        </w:r>
      </w:del>
      <w:r w:rsidR="004F39AA">
        <w:rPr>
          <w:szCs w:val="24"/>
        </w:rPr>
        <w:t xml:space="preserve"> </w:t>
      </w:r>
      <w:r w:rsidR="002C6E4D">
        <w:rPr>
          <w:szCs w:val="24"/>
        </w:rPr>
        <w:t>p</w:t>
      </w:r>
      <w:r w:rsidR="005F2875">
        <w:rPr>
          <w:szCs w:val="24"/>
        </w:rPr>
        <w:t>reliminary</w:t>
      </w:r>
      <w:r w:rsidR="002C6E4D">
        <w:rPr>
          <w:szCs w:val="24"/>
        </w:rPr>
        <w:t xml:space="preserve"> study and </w:t>
      </w:r>
      <w:r w:rsidR="00245CC6">
        <w:rPr>
          <w:szCs w:val="24"/>
        </w:rPr>
        <w:t>Study</w:t>
      </w:r>
      <w:r w:rsidR="00B720B2" w:rsidRPr="008C7178">
        <w:rPr>
          <w:szCs w:val="24"/>
        </w:rPr>
        <w:t xml:space="preserve"> 1</w:t>
      </w:r>
      <w:r w:rsidR="002C6E4D">
        <w:rPr>
          <w:szCs w:val="24"/>
        </w:rPr>
        <w:t xml:space="preserve"> both</w:t>
      </w:r>
      <w:r w:rsidR="00500583">
        <w:rPr>
          <w:szCs w:val="24"/>
        </w:rPr>
        <w:t xml:space="preserve"> failed to find an association between affective intensity and </w:t>
      </w:r>
      <w:r w:rsidR="00B720B2" w:rsidRPr="008C7178">
        <w:rPr>
          <w:szCs w:val="24"/>
        </w:rPr>
        <w:t>strategy usage</w:t>
      </w:r>
      <w:r w:rsidR="00500583">
        <w:rPr>
          <w:szCs w:val="24"/>
        </w:rPr>
        <w:t xml:space="preserve"> in a complex, high-intensity, multimodal</w:t>
      </w:r>
      <w:del w:id="350" w:author="Billy Mitchell" w:date="2024-07-23T14:45:00Z" w16du:dateUtc="2024-07-23T18:45:00Z">
        <w:r w:rsidR="00500583" w:rsidDel="00C4054F">
          <w:rPr>
            <w:szCs w:val="24"/>
          </w:rPr>
          <w:delText>,</w:delText>
        </w:r>
      </w:del>
      <w:r w:rsidR="00500583">
        <w:rPr>
          <w:szCs w:val="24"/>
        </w:rPr>
        <w:t xml:space="preserve"> environment</w:t>
      </w:r>
      <w:r w:rsidR="002C6E4D">
        <w:rPr>
          <w:szCs w:val="24"/>
        </w:rPr>
        <w:t xml:space="preserve"> using untrained, undirected participants</w:t>
      </w:r>
      <w:r w:rsidR="00500583">
        <w:rPr>
          <w:szCs w:val="24"/>
        </w:rPr>
        <w:t>, even when adjusting for noted moderators like cognitive load</w:t>
      </w:r>
      <w:r w:rsidR="00B720B2" w:rsidRPr="008C7178">
        <w:rPr>
          <w:szCs w:val="24"/>
        </w:rPr>
        <w:t>.</w:t>
      </w:r>
      <w:r w:rsidR="004F39AA">
        <w:rPr>
          <w:szCs w:val="24"/>
        </w:rPr>
        <w:t xml:space="preserve"> Exploratory models found that the relationship may appear, albeit weakly, when including positive and negative emotions,</w:t>
      </w:r>
      <w:r w:rsidR="0000303C">
        <w:rPr>
          <w:szCs w:val="24"/>
        </w:rPr>
        <w:t xml:space="preserve"> but the effect did not survive adjustments for multiple comparisons</w:t>
      </w:r>
      <w:ins w:id="351" w:author="Billy Mitchell" w:date="2024-07-26T01:21:00Z" w16du:dateUtc="2024-07-26T05:21:00Z">
        <w:r w:rsidR="0012001C">
          <w:rPr>
            <w:szCs w:val="24"/>
          </w:rPr>
          <w:t>. We also found</w:t>
        </w:r>
      </w:ins>
      <w:ins w:id="352" w:author="Billy Mitchell" w:date="2024-07-23T14:54:00Z" w16du:dateUtc="2024-07-23T18:54:00Z">
        <w:r w:rsidR="00900636">
          <w:rPr>
            <w:szCs w:val="24"/>
          </w:rPr>
          <w:t xml:space="preserve"> that distraction may have been less successful at</w:t>
        </w:r>
      </w:ins>
      <w:ins w:id="353" w:author="Billy Mitchell" w:date="2024-07-26T01:21:00Z" w16du:dateUtc="2024-07-26T05:21:00Z">
        <w:r w:rsidR="0012001C">
          <w:rPr>
            <w:szCs w:val="24"/>
          </w:rPr>
          <w:t xml:space="preserve"> </w:t>
        </w:r>
        <w:r w:rsidR="0012001C">
          <w:rPr>
            <w:szCs w:val="24"/>
          </w:rPr>
          <w:lastRenderedPageBreak/>
          <w:t>regulating</w:t>
        </w:r>
      </w:ins>
      <w:ins w:id="354" w:author="Billy Mitchell" w:date="2024-07-23T14:54:00Z" w16du:dateUtc="2024-07-23T18:54:00Z">
        <w:r w:rsidR="00900636">
          <w:rPr>
            <w:szCs w:val="24"/>
          </w:rPr>
          <w:t xml:space="preserve"> higher intensit</w:t>
        </w:r>
      </w:ins>
      <w:ins w:id="355" w:author="Billy Mitchell" w:date="2024-07-26T01:21:00Z" w16du:dateUtc="2024-07-26T05:21:00Z">
        <w:r w:rsidR="0012001C">
          <w:rPr>
            <w:szCs w:val="24"/>
          </w:rPr>
          <w:t>y emotions than reappraisal</w:t>
        </w:r>
      </w:ins>
      <w:ins w:id="356" w:author="Billy Mitchell" w:date="2024-07-26T01:22:00Z" w16du:dateUtc="2024-07-26T05:22:00Z">
        <w:r w:rsidR="0012001C">
          <w:rPr>
            <w:szCs w:val="24"/>
          </w:rPr>
          <w:t xml:space="preserve"> in this specific circumstance</w:t>
        </w:r>
      </w:ins>
      <w:ins w:id="357" w:author="Billy Mitchell" w:date="2024-07-26T01:21:00Z" w16du:dateUtc="2024-07-26T05:21:00Z">
        <w:r w:rsidR="0012001C">
          <w:rPr>
            <w:szCs w:val="24"/>
          </w:rPr>
          <w:t xml:space="preserve"> – a surprising </w:t>
        </w:r>
      </w:ins>
      <w:ins w:id="358" w:author="Billy Mitchell" w:date="2024-07-26T01:22:00Z" w16du:dateUtc="2024-07-26T05:22:00Z">
        <w:r w:rsidR="0012001C">
          <w:rPr>
            <w:szCs w:val="24"/>
          </w:rPr>
          <w:t>finding given the extant literature</w:t>
        </w:r>
      </w:ins>
      <w:r w:rsidR="0000303C">
        <w:rPr>
          <w:szCs w:val="24"/>
        </w:rPr>
        <w:t xml:space="preserve">. </w:t>
      </w:r>
      <w:ins w:id="359" w:author="Billy Mitchell" w:date="2024-07-23T14:51:00Z" w16du:dateUtc="2024-07-23T18:51:00Z">
        <w:r w:rsidR="00900636">
          <w:rPr>
            <w:szCs w:val="24"/>
          </w:rPr>
          <w:t xml:space="preserve">However, lack of experimental control </w:t>
        </w:r>
      </w:ins>
      <w:ins w:id="360" w:author="Billy Mitchell" w:date="2024-07-26T01:23:00Z" w16du:dateUtc="2024-07-26T05:23:00Z">
        <w:r w:rsidR="0012001C">
          <w:rPr>
            <w:szCs w:val="24"/>
          </w:rPr>
          <w:t>limits interpret</w:t>
        </w:r>
      </w:ins>
      <w:ins w:id="361" w:author="Billy Mitchell" w:date="2024-07-26T01:24:00Z" w16du:dateUtc="2024-07-26T05:24:00Z">
        <w:r w:rsidR="000D4E5A">
          <w:rPr>
            <w:szCs w:val="24"/>
          </w:rPr>
          <w:t>ations of</w:t>
        </w:r>
      </w:ins>
      <w:ins w:id="362" w:author="Billy Mitchell" w:date="2024-07-26T01:23:00Z" w16du:dateUtc="2024-07-26T05:23:00Z">
        <w:r w:rsidR="0012001C">
          <w:rPr>
            <w:szCs w:val="24"/>
          </w:rPr>
          <w:t xml:space="preserve"> this </w:t>
        </w:r>
      </w:ins>
      <w:ins w:id="363" w:author="Billy Mitchell" w:date="2024-07-23T14:52:00Z" w16du:dateUtc="2024-07-23T18:52:00Z">
        <w:r w:rsidR="00900636">
          <w:rPr>
            <w:szCs w:val="24"/>
          </w:rPr>
          <w:t xml:space="preserve">null effect. </w:t>
        </w:r>
      </w:ins>
      <w:del w:id="364" w:author="Billy Mitchell" w:date="2024-06-03T13:09:00Z" w16du:dateUtc="2024-06-03T17:09:00Z">
        <w:r w:rsidR="00861E10" w:rsidDel="00393F57">
          <w:rPr>
            <w:szCs w:val="24"/>
          </w:rPr>
          <w:pgNum/>
        </w:r>
        <w:r w:rsidR="00861E10" w:rsidDel="00393F57">
          <w:rPr>
            <w:szCs w:val="24"/>
          </w:rPr>
          <w:delText>ilm</w:delText>
        </w:r>
      </w:del>
      <w:del w:id="365" w:author="Billy Mitchell" w:date="2024-07-23T14:51:00Z" w16du:dateUtc="2024-07-23T18:51:00Z">
        <w:r w:rsidR="004F39AA" w:rsidDel="00900636">
          <w:rPr>
            <w:szCs w:val="24"/>
          </w:rPr>
          <w:delText xml:space="preserve"> </w:delText>
        </w:r>
      </w:del>
      <w:del w:id="366" w:author="Billy Mitchell" w:date="2024-07-23T14:57:00Z" w16du:dateUtc="2024-07-23T18:57:00Z">
        <w:r w:rsidR="004F39AA" w:rsidDel="00900636">
          <w:rPr>
            <w:szCs w:val="24"/>
          </w:rPr>
          <w:delText>lack of an effect may be due to distraction being less successful than hypothesized in this complex, multimodal experience</w:delText>
        </w:r>
      </w:del>
      <w:del w:id="367" w:author="Billy Mitchell" w:date="2024-07-23T14:52:00Z" w16du:dateUtc="2024-07-23T18:52:00Z">
        <w:r w:rsidR="004F39AA" w:rsidDel="00900636">
          <w:rPr>
            <w:szCs w:val="24"/>
          </w:rPr>
          <w:delText>.</w:delText>
        </w:r>
        <w:r w:rsidR="00B720B2" w:rsidRPr="008C7178" w:rsidDel="00900636">
          <w:rPr>
            <w:szCs w:val="24"/>
          </w:rPr>
          <w:delText xml:space="preserve"> </w:delText>
        </w:r>
      </w:del>
      <w:del w:id="368" w:author="Billy Mitchell" w:date="2024-07-26T01:25:00Z" w16du:dateUtc="2024-07-26T05:25:00Z">
        <w:r w:rsidR="0000303C" w:rsidDel="000D4E5A">
          <w:rPr>
            <w:szCs w:val="24"/>
          </w:rPr>
          <w:delText>As such, w</w:delText>
        </w:r>
      </w:del>
      <w:ins w:id="369" w:author="Billy Mitchell" w:date="2024-07-26T01:25:00Z" w16du:dateUtc="2024-07-26T05:25:00Z">
        <w:r w:rsidR="000D4E5A">
          <w:rPr>
            <w:szCs w:val="24"/>
          </w:rPr>
          <w:t xml:space="preserve"> W</w:t>
        </w:r>
      </w:ins>
      <w:r w:rsidR="002C6E4D">
        <w:rPr>
          <w:szCs w:val="24"/>
        </w:rPr>
        <w:t xml:space="preserve">e </w:t>
      </w:r>
      <w:r w:rsidR="0000303C">
        <w:rPr>
          <w:szCs w:val="24"/>
        </w:rPr>
        <w:t>theorized</w:t>
      </w:r>
      <w:r w:rsidR="002C6E4D">
        <w:rPr>
          <w:szCs w:val="24"/>
        </w:rPr>
        <w:t xml:space="preserve"> that participants exposed to </w:t>
      </w:r>
      <w:del w:id="370" w:author="Billy Mitchell" w:date="2024-07-26T01:26:00Z" w16du:dateUtc="2024-07-26T05:26:00Z">
        <w:r w:rsidR="002C6E4D" w:rsidDel="000D4E5A">
          <w:rPr>
            <w:szCs w:val="24"/>
          </w:rPr>
          <w:delText xml:space="preserve">similar </w:delText>
        </w:r>
      </w:del>
      <w:ins w:id="371" w:author="Billy Mitchell" w:date="2024-07-26T01:26:00Z" w16du:dateUtc="2024-07-26T05:26:00Z">
        <w:r w:rsidR="000D4E5A">
          <w:rPr>
            <w:szCs w:val="24"/>
          </w:rPr>
          <w:t xml:space="preserve">versions of the same stimuli </w:t>
        </w:r>
      </w:ins>
      <w:del w:id="372" w:author="Billy Mitchell" w:date="2024-07-26T01:26:00Z" w16du:dateUtc="2024-07-26T05:26:00Z">
        <w:r w:rsidR="002C6E4D" w:rsidDel="000D4E5A">
          <w:rPr>
            <w:szCs w:val="24"/>
          </w:rPr>
          <w:delText xml:space="preserve">information outside of the complex, multimodal environment would likely still </w:delText>
        </w:r>
      </w:del>
      <w:ins w:id="373" w:author="Billy Mitchell" w:date="2024-07-26T01:26:00Z" w16du:dateUtc="2024-07-26T05:26:00Z">
        <w:r w:rsidR="000D4E5A">
          <w:rPr>
            <w:szCs w:val="24"/>
          </w:rPr>
          <w:t xml:space="preserve">could </w:t>
        </w:r>
      </w:ins>
      <w:r w:rsidR="002C6E4D">
        <w:rPr>
          <w:szCs w:val="24"/>
        </w:rPr>
        <w:t xml:space="preserve">demonstrate </w:t>
      </w:r>
      <w:r w:rsidR="006021D3">
        <w:rPr>
          <w:szCs w:val="24"/>
        </w:rPr>
        <w:t>ER</w:t>
      </w:r>
      <w:del w:id="374" w:author="Billy Mitchell" w:date="2024-07-23T15:01:00Z" w16du:dateUtc="2024-07-23T19:01:00Z">
        <w:r w:rsidR="002C6E4D" w:rsidDel="008864BD">
          <w:rPr>
            <w:szCs w:val="24"/>
          </w:rPr>
          <w:delText xml:space="preserve"> </w:delText>
        </w:r>
        <w:r w:rsidR="00131503" w:rsidDel="008864BD">
          <w:rPr>
            <w:szCs w:val="24"/>
          </w:rPr>
          <w:delText>usage</w:delText>
        </w:r>
      </w:del>
      <w:r w:rsidR="002C6E4D">
        <w:rPr>
          <w:szCs w:val="24"/>
        </w:rPr>
        <w:t xml:space="preserve"> patterns in line with the extant literature</w:t>
      </w:r>
      <w:ins w:id="375" w:author="Billy Mitchell" w:date="2024-07-26T01:26:00Z" w16du:dateUtc="2024-07-26T05:26:00Z">
        <w:r w:rsidR="000D4E5A">
          <w:rPr>
            <w:szCs w:val="24"/>
          </w:rPr>
          <w:t xml:space="preserve"> </w:t>
        </w:r>
      </w:ins>
      <w:ins w:id="376" w:author="Billy Mitchell" w:date="2024-07-26T01:28:00Z" w16du:dateUtc="2024-07-26T05:28:00Z">
        <w:r w:rsidR="000D4E5A">
          <w:rPr>
            <w:szCs w:val="24"/>
          </w:rPr>
          <w:t xml:space="preserve">if made less complicated and </w:t>
        </w:r>
      </w:ins>
      <w:ins w:id="377" w:author="Billy Mitchell" w:date="2024-07-26T01:26:00Z" w16du:dateUtc="2024-07-26T05:26:00Z">
        <w:r w:rsidR="000D4E5A">
          <w:rPr>
            <w:szCs w:val="24"/>
          </w:rPr>
          <w:t>given greater exper</w:t>
        </w:r>
      </w:ins>
      <w:ins w:id="378" w:author="Billy Mitchell" w:date="2024-07-26T01:27:00Z" w16du:dateUtc="2024-07-26T05:27:00Z">
        <w:r w:rsidR="000D4E5A">
          <w:rPr>
            <w:szCs w:val="24"/>
          </w:rPr>
          <w:t>imental control</w:t>
        </w:r>
      </w:ins>
      <w:r w:rsidR="002C6E4D">
        <w:rPr>
          <w:szCs w:val="24"/>
        </w:rPr>
        <w:t>.</w:t>
      </w:r>
      <w:r w:rsidR="00804B41">
        <w:rPr>
          <w:szCs w:val="24"/>
        </w:rPr>
        <w:t xml:space="preserve"> </w:t>
      </w:r>
      <w:moveToRangeStart w:id="379" w:author="Billy Mitchell" w:date="2024-07-26T01:32:00Z" w:name="move172849961"/>
      <w:moveTo w:id="380" w:author="Billy Mitchell" w:date="2024-07-26T01:32:00Z" w16du:dateUtc="2024-07-26T05:32:00Z">
        <w:r w:rsidR="000D4E5A">
          <w:rPr>
            <w:szCs w:val="24"/>
          </w:rPr>
          <w:t xml:space="preserve">Although using audiovisual recordings from the experience would have been ideal, we were unable to obtain permission to record such data during the previous studies. </w:t>
        </w:r>
      </w:moveTo>
      <w:moveToRangeEnd w:id="379"/>
      <w:ins w:id="381" w:author="Billy Mitchell" w:date="2024-07-26T01:32:00Z" w16du:dateUtc="2024-07-26T05:32:00Z">
        <w:r w:rsidR="000D4E5A">
          <w:rPr>
            <w:szCs w:val="24"/>
          </w:rPr>
          <w:t>Instead, w</w:t>
        </w:r>
      </w:ins>
      <w:del w:id="382" w:author="Billy Mitchell" w:date="2024-07-26T01:32:00Z" w16du:dateUtc="2024-07-26T05:32:00Z">
        <w:r w:rsidR="00804B41" w:rsidDel="000D4E5A">
          <w:rPr>
            <w:szCs w:val="24"/>
          </w:rPr>
          <w:delText>W</w:delText>
        </w:r>
      </w:del>
      <w:r w:rsidR="00804B41">
        <w:rPr>
          <w:szCs w:val="24"/>
        </w:rPr>
        <w:t xml:space="preserve">e </w:t>
      </w:r>
      <w:del w:id="383" w:author="Billy Mitchell" w:date="2024-07-23T14:58:00Z" w16du:dateUtc="2024-07-23T18:58:00Z">
        <w:r w:rsidR="00804B41" w:rsidDel="00900636">
          <w:rPr>
            <w:szCs w:val="24"/>
          </w:rPr>
          <w:delText>hypothesized th</w:delText>
        </w:r>
        <w:r w:rsidR="002B4BE0" w:rsidDel="00900636">
          <w:rPr>
            <w:szCs w:val="24"/>
          </w:rPr>
          <w:delText xml:space="preserve">at </w:delText>
        </w:r>
      </w:del>
      <w:r w:rsidR="00562C94">
        <w:rPr>
          <w:szCs w:val="24"/>
        </w:rPr>
        <w:t>generat</w:t>
      </w:r>
      <w:ins w:id="384" w:author="Billy Mitchell" w:date="2024-07-23T14:58:00Z" w16du:dateUtc="2024-07-23T18:58:00Z">
        <w:r w:rsidR="00900636">
          <w:rPr>
            <w:szCs w:val="24"/>
          </w:rPr>
          <w:t>ed</w:t>
        </w:r>
      </w:ins>
      <w:del w:id="385" w:author="Billy Mitchell" w:date="2024-07-23T14:58:00Z" w16du:dateUtc="2024-07-23T18:58:00Z">
        <w:r w:rsidR="00562C94" w:rsidDel="00900636">
          <w:rPr>
            <w:szCs w:val="24"/>
          </w:rPr>
          <w:delText>ing</w:delText>
        </w:r>
      </w:del>
      <w:del w:id="386" w:author="Billy Mitchell" w:date="2024-07-26T01:27:00Z" w16du:dateUtc="2024-07-26T05:27:00Z">
        <w:r w:rsidR="00562C94" w:rsidDel="000D4E5A">
          <w:rPr>
            <w:szCs w:val="24"/>
          </w:rPr>
          <w:delText xml:space="preserve"> a</w:delText>
        </w:r>
      </w:del>
      <w:r w:rsidR="00562C94">
        <w:rPr>
          <w:szCs w:val="24"/>
        </w:rPr>
        <w:t xml:space="preserve"> </w:t>
      </w:r>
      <w:r w:rsidR="002B4BE0">
        <w:rPr>
          <w:szCs w:val="24"/>
        </w:rPr>
        <w:t>decontextual</w:t>
      </w:r>
      <w:r w:rsidR="00562C94">
        <w:rPr>
          <w:szCs w:val="24"/>
        </w:rPr>
        <w:t>ized representation</w:t>
      </w:r>
      <w:ins w:id="387" w:author="Billy Mitchell" w:date="2024-07-26T01:27:00Z" w16du:dateUtc="2024-07-26T05:27:00Z">
        <w:r w:rsidR="000D4E5A">
          <w:rPr>
            <w:szCs w:val="24"/>
          </w:rPr>
          <w:t>s</w:t>
        </w:r>
      </w:ins>
      <w:r w:rsidR="00562C94">
        <w:rPr>
          <w:szCs w:val="24"/>
        </w:rPr>
        <w:t xml:space="preserve"> of </w:t>
      </w:r>
      <w:ins w:id="388" w:author="Billy Mitchell" w:date="2024-07-26T01:33:00Z" w16du:dateUtc="2024-07-26T05:33:00Z">
        <w:r w:rsidR="000D4E5A">
          <w:rPr>
            <w:szCs w:val="24"/>
          </w:rPr>
          <w:t>preliminary study</w:t>
        </w:r>
      </w:ins>
      <w:ins w:id="389" w:author="Billy Mitchell" w:date="2024-07-26T01:32:00Z" w16du:dateUtc="2024-07-26T05:32:00Z">
        <w:r w:rsidR="000D4E5A">
          <w:rPr>
            <w:szCs w:val="24"/>
          </w:rPr>
          <w:t xml:space="preserve"> </w:t>
        </w:r>
      </w:ins>
      <w:ins w:id="390" w:author="Billy Mitchell" w:date="2024-07-26T01:27:00Z" w16du:dateUtc="2024-07-26T05:27:00Z">
        <w:r w:rsidR="000D4E5A">
          <w:rPr>
            <w:szCs w:val="24"/>
          </w:rPr>
          <w:t>subject</w:t>
        </w:r>
      </w:ins>
      <w:ins w:id="391" w:author="Billy Mitchell" w:date="2024-07-26T01:32:00Z" w16du:dateUtc="2024-07-26T05:32:00Z">
        <w:r w:rsidR="000D4E5A">
          <w:rPr>
            <w:szCs w:val="24"/>
          </w:rPr>
          <w:t>s</w:t>
        </w:r>
      </w:ins>
      <w:ins w:id="392" w:author="Billy Mitchell" w:date="2024-07-26T01:27:00Z" w16du:dateUtc="2024-07-26T05:27:00Z">
        <w:r w:rsidR="000D4E5A">
          <w:rPr>
            <w:szCs w:val="24"/>
          </w:rPr>
          <w:t>’ self-reported idiographic</w:t>
        </w:r>
      </w:ins>
      <w:del w:id="393" w:author="Billy Mitchell" w:date="2024-07-26T01:27:00Z" w16du:dateUtc="2024-07-26T05:27:00Z">
        <w:r w:rsidR="00562C94" w:rsidDel="000D4E5A">
          <w:rPr>
            <w:szCs w:val="24"/>
          </w:rPr>
          <w:delText>the</w:delText>
        </w:r>
      </w:del>
      <w:r w:rsidR="00562C94">
        <w:rPr>
          <w:szCs w:val="24"/>
        </w:rPr>
        <w:t xml:space="preserve"> experience</w:t>
      </w:r>
      <w:ins w:id="394" w:author="Billy Mitchell" w:date="2024-07-26T01:27:00Z" w16du:dateUtc="2024-07-26T05:27:00Z">
        <w:r w:rsidR="000D4E5A">
          <w:rPr>
            <w:szCs w:val="24"/>
          </w:rPr>
          <w:t>s</w:t>
        </w:r>
      </w:ins>
      <w:r w:rsidR="00562C94">
        <w:rPr>
          <w:szCs w:val="24"/>
        </w:rPr>
        <w:t xml:space="preserve"> with only the </w:t>
      </w:r>
      <w:r w:rsidR="002B4BE0">
        <w:rPr>
          <w:szCs w:val="24"/>
        </w:rPr>
        <w:t>relevant information</w:t>
      </w:r>
      <w:ins w:id="395" w:author="Billy Mitchell" w:date="2024-07-26T01:27:00Z" w16du:dateUtc="2024-07-26T05:27:00Z">
        <w:r w:rsidR="000D4E5A">
          <w:rPr>
            <w:szCs w:val="24"/>
          </w:rPr>
          <w:t xml:space="preserve"> present</w:t>
        </w:r>
      </w:ins>
      <w:r w:rsidR="00562C94">
        <w:rPr>
          <w:szCs w:val="24"/>
        </w:rPr>
        <w:t xml:space="preserve"> (i.e., description of event, emotions felt, intensity of emotions)</w:t>
      </w:r>
      <w:del w:id="396" w:author="Billy Mitchell" w:date="2024-07-26T01:27:00Z" w16du:dateUtc="2024-07-26T05:27:00Z">
        <w:r w:rsidR="00D326AE" w:rsidDel="000D4E5A">
          <w:rPr>
            <w:szCs w:val="24"/>
          </w:rPr>
          <w:delText xml:space="preserve"> present</w:delText>
        </w:r>
      </w:del>
      <w:r w:rsidR="00A632A5">
        <w:rPr>
          <w:szCs w:val="24"/>
        </w:rPr>
        <w:t xml:space="preserve"> and ask</w:t>
      </w:r>
      <w:ins w:id="397" w:author="Billy Mitchell" w:date="2024-07-23T14:58:00Z" w16du:dateUtc="2024-07-23T18:58:00Z">
        <w:r w:rsidR="00900636">
          <w:rPr>
            <w:szCs w:val="24"/>
          </w:rPr>
          <w:t>ed</w:t>
        </w:r>
      </w:ins>
      <w:ins w:id="398" w:author="Billy Mitchell" w:date="2024-07-26T01:29:00Z" w16du:dateUtc="2024-07-26T05:29:00Z">
        <w:r w:rsidR="000D4E5A">
          <w:rPr>
            <w:szCs w:val="24"/>
          </w:rPr>
          <w:t xml:space="preserve"> a new sample of </w:t>
        </w:r>
      </w:ins>
      <w:del w:id="399" w:author="Billy Mitchell" w:date="2024-07-23T14:58:00Z" w16du:dateUtc="2024-07-23T18:58:00Z">
        <w:r w:rsidR="00A632A5" w:rsidDel="00900636">
          <w:rPr>
            <w:szCs w:val="24"/>
          </w:rPr>
          <w:delText xml:space="preserve">ing </w:delText>
        </w:r>
      </w:del>
      <w:r w:rsidR="00A632A5">
        <w:rPr>
          <w:szCs w:val="24"/>
        </w:rPr>
        <w:t>participants to simulate or forecast how they might self-regulate</w:t>
      </w:r>
      <w:ins w:id="400" w:author="Billy Mitchell" w:date="2024-07-23T15:02:00Z" w16du:dateUtc="2024-07-23T19:02:00Z">
        <w:r w:rsidR="008864BD">
          <w:rPr>
            <w:szCs w:val="24"/>
          </w:rPr>
          <w:t xml:space="preserve"> in the same circumstance</w:t>
        </w:r>
      </w:ins>
      <w:ins w:id="401" w:author="Billy Mitchell" w:date="2024-07-26T01:34:00Z" w16du:dateUtc="2024-07-26T05:34:00Z">
        <w:r w:rsidR="004B36C0">
          <w:rPr>
            <w:szCs w:val="24"/>
          </w:rPr>
          <w:t xml:space="preserve"> </w:t>
        </w:r>
      </w:ins>
      <w:ins w:id="402" w:author="Billy Mitchell" w:date="2024-07-26T01:35:00Z" w16du:dateUtc="2024-07-26T05:35:00Z">
        <w:r w:rsidR="004B36C0">
          <w:rPr>
            <w:szCs w:val="24"/>
          </w:rPr>
          <w:t xml:space="preserve">given the information provided </w:t>
        </w:r>
      </w:ins>
      <w:ins w:id="403" w:author="Billy Mitchell" w:date="2024-07-26T01:34:00Z" w16du:dateUtc="2024-07-26T05:34:00Z">
        <w:r w:rsidR="004B36C0">
          <w:rPr>
            <w:szCs w:val="24"/>
          </w:rPr>
          <w:t>(events available within OSF repository)</w:t>
        </w:r>
      </w:ins>
      <w:del w:id="404" w:author="Billy Mitchell" w:date="2024-07-23T14:59:00Z" w16du:dateUtc="2024-07-23T18:59:00Z">
        <w:r w:rsidR="00A632A5" w:rsidDel="00900636">
          <w:rPr>
            <w:szCs w:val="24"/>
          </w:rPr>
          <w:delText xml:space="preserve"> </w:delText>
        </w:r>
        <w:r w:rsidR="00562C94" w:rsidDel="00900636">
          <w:rPr>
            <w:szCs w:val="24"/>
          </w:rPr>
          <w:delText>w</w:delText>
        </w:r>
        <w:r w:rsidR="002B4BE0" w:rsidDel="00900636">
          <w:rPr>
            <w:szCs w:val="24"/>
          </w:rPr>
          <w:delText xml:space="preserve">ould </w:delText>
        </w:r>
        <w:r w:rsidR="00562C94" w:rsidDel="00900636">
          <w:rPr>
            <w:szCs w:val="24"/>
          </w:rPr>
          <w:delText>reproduce the</w:delText>
        </w:r>
        <w:r w:rsidR="002B4BE0" w:rsidDel="00900636">
          <w:rPr>
            <w:szCs w:val="24"/>
          </w:rPr>
          <w:delText xml:space="preserve"> positive association between the emotional intensity of an experience and the frequency of choosing disengagement over engagement regulation strategies</w:delText>
        </w:r>
      </w:del>
      <w:r w:rsidR="002B4BE0">
        <w:rPr>
          <w:szCs w:val="24"/>
        </w:rPr>
        <w:t>.</w:t>
      </w:r>
      <w:ins w:id="405" w:author="Billy Mitchell" w:date="2024-07-26T01:34:00Z" w16du:dateUtc="2024-07-26T05:34:00Z">
        <w:r w:rsidR="004B36C0">
          <w:rPr>
            <w:szCs w:val="24"/>
          </w:rPr>
          <w:t xml:space="preserve"> These subjects had no access to the regulatory behaviors subjects </w:t>
        </w:r>
        <w:proofErr w:type="gramStart"/>
        <w:r w:rsidR="004B36C0">
          <w:rPr>
            <w:szCs w:val="24"/>
          </w:rPr>
          <w:t>actually used</w:t>
        </w:r>
      </w:ins>
      <w:proofErr w:type="gramEnd"/>
      <w:r w:rsidR="002B4BE0">
        <w:rPr>
          <w:szCs w:val="24"/>
        </w:rPr>
        <w:t xml:space="preserve"> </w:t>
      </w:r>
      <w:ins w:id="406" w:author="Billy Mitchell" w:date="2024-07-23T15:02:00Z" w16du:dateUtc="2024-07-23T19:02:00Z">
        <w:r w:rsidR="008864BD">
          <w:rPr>
            <w:szCs w:val="24"/>
          </w:rPr>
          <w:t>This decontextualized manipulation of emotional exp</w:t>
        </w:r>
      </w:ins>
      <w:ins w:id="407" w:author="Billy Mitchell" w:date="2024-07-23T15:03:00Z" w16du:dateUtc="2024-07-23T19:03:00Z">
        <w:r w:rsidR="008864BD">
          <w:rPr>
            <w:szCs w:val="24"/>
          </w:rPr>
          <w:t xml:space="preserve">eriences </w:t>
        </w:r>
      </w:ins>
      <w:ins w:id="408" w:author="Billy Mitchell" w:date="2024-07-26T01:29:00Z" w16du:dateUtc="2024-07-26T05:29:00Z">
        <w:r w:rsidR="000D4E5A">
          <w:rPr>
            <w:szCs w:val="24"/>
          </w:rPr>
          <w:t xml:space="preserve">in scenarios unburdened by the complications of reality </w:t>
        </w:r>
      </w:ins>
      <w:ins w:id="409" w:author="Billy Mitchell" w:date="2024-07-23T15:03:00Z" w16du:dateUtc="2024-07-23T19:03:00Z">
        <w:r w:rsidR="008864BD">
          <w:rPr>
            <w:szCs w:val="24"/>
          </w:rPr>
          <w:t xml:space="preserve">more closely mirrors the design of a stimulus-response paradigm while retaining </w:t>
        </w:r>
      </w:ins>
      <w:ins w:id="410" w:author="Billy Mitchell" w:date="2024-07-23T15:04:00Z" w16du:dateUtc="2024-07-23T19:04:00Z">
        <w:r w:rsidR="008864BD">
          <w:rPr>
            <w:szCs w:val="24"/>
          </w:rPr>
          <w:t>much</w:t>
        </w:r>
      </w:ins>
      <w:ins w:id="411" w:author="Billy Mitchell" w:date="2024-07-23T15:03:00Z" w16du:dateUtc="2024-07-23T19:03:00Z">
        <w:r w:rsidR="008864BD">
          <w:rPr>
            <w:szCs w:val="24"/>
          </w:rPr>
          <w:t xml:space="preserve"> of the same content as the haunted house.</w:t>
        </w:r>
      </w:ins>
      <w:ins w:id="412" w:author="Billy Mitchell" w:date="2024-07-26T01:35:00Z" w16du:dateUtc="2024-07-26T05:35:00Z">
        <w:r w:rsidR="004B36C0">
          <w:rPr>
            <w:szCs w:val="24"/>
          </w:rPr>
          <w:t xml:space="preserve"> </w:t>
        </w:r>
      </w:ins>
    </w:p>
    <w:p w14:paraId="2E7F39AA" w14:textId="4FBD0C36" w:rsidR="00654027" w:rsidRDefault="002C6E4D" w:rsidP="002C6E4D">
      <w:pPr>
        <w:spacing w:after="0" w:line="480" w:lineRule="auto"/>
        <w:ind w:left="0" w:firstLine="720"/>
        <w:rPr>
          <w:szCs w:val="24"/>
        </w:rPr>
      </w:pPr>
      <w:moveFromRangeStart w:id="413" w:author="Billy Mitchell" w:date="2024-07-26T01:32:00Z" w:name="move172849961"/>
      <w:moveFrom w:id="414" w:author="Billy Mitchell" w:date="2024-07-26T01:32:00Z" w16du:dateUtc="2024-07-26T05:32:00Z">
        <w:r w:rsidDel="000D4E5A">
          <w:rPr>
            <w:szCs w:val="24"/>
          </w:rPr>
          <w:t xml:space="preserve">Although using audiovisual recordings from the experience would have been ideal, we were unable to obtain permission to record such data during </w:t>
        </w:r>
        <w:r w:rsidR="00C21522" w:rsidDel="000D4E5A">
          <w:rPr>
            <w:szCs w:val="24"/>
          </w:rPr>
          <w:t xml:space="preserve">the </w:t>
        </w:r>
        <w:r w:rsidDel="000D4E5A">
          <w:rPr>
            <w:szCs w:val="24"/>
          </w:rPr>
          <w:t xml:space="preserve">previous studies. </w:t>
        </w:r>
      </w:moveFrom>
      <w:moveFromRangeEnd w:id="413"/>
      <w:del w:id="415" w:author="Billy Mitchell" w:date="2024-07-26T01:32:00Z" w16du:dateUtc="2024-07-26T05:32:00Z">
        <w:r w:rsidDel="000D4E5A">
          <w:rPr>
            <w:szCs w:val="24"/>
          </w:rPr>
          <w:delText xml:space="preserve">However, </w:delText>
        </w:r>
        <w:r w:rsidR="00B7719A" w:rsidDel="000D4E5A">
          <w:rPr>
            <w:szCs w:val="24"/>
          </w:rPr>
          <w:delText>w</w:delText>
        </w:r>
        <w:r w:rsidDel="000D4E5A">
          <w:rPr>
            <w:szCs w:val="24"/>
          </w:rPr>
          <w:delText xml:space="preserve">e </w:delText>
        </w:r>
        <w:r w:rsidR="00D326AE" w:rsidDel="000D4E5A">
          <w:rPr>
            <w:szCs w:val="24"/>
          </w:rPr>
          <w:delText>had</w:delText>
        </w:r>
        <w:r w:rsidDel="000D4E5A">
          <w:rPr>
            <w:szCs w:val="24"/>
          </w:rPr>
          <w:delText xml:space="preserve"> access to the </w:delText>
        </w:r>
        <w:r w:rsidR="00183114" w:rsidDel="000D4E5A">
          <w:rPr>
            <w:szCs w:val="24"/>
          </w:rPr>
          <w:delText xml:space="preserve">descriptive </w:delText>
        </w:r>
        <w:r w:rsidDel="000D4E5A">
          <w:rPr>
            <w:szCs w:val="24"/>
          </w:rPr>
          <w:delText>information reported by participants who experienced these events</w:delText>
        </w:r>
        <w:r w:rsidR="00804B41" w:rsidDel="000D4E5A">
          <w:rPr>
            <w:szCs w:val="24"/>
          </w:rPr>
          <w:delText xml:space="preserve"> (i.e., their text-formatted memories of the events)</w:delText>
        </w:r>
        <w:r w:rsidDel="000D4E5A">
          <w:rPr>
            <w:szCs w:val="24"/>
          </w:rPr>
          <w:delText>.</w:delText>
        </w:r>
      </w:del>
      <w:r w:rsidR="00C21522">
        <w:rPr>
          <w:szCs w:val="24"/>
        </w:rPr>
        <w:t xml:space="preserve"> If </w:t>
      </w:r>
      <w:r w:rsidR="00804B41">
        <w:rPr>
          <w:szCs w:val="24"/>
        </w:rPr>
        <w:t>there is a difference between</w:t>
      </w:r>
      <w:r w:rsidR="00C21522">
        <w:rPr>
          <w:szCs w:val="24"/>
        </w:rPr>
        <w:t xml:space="preserve"> participants </w:t>
      </w:r>
      <w:r w:rsidR="00183114">
        <w:rPr>
          <w:szCs w:val="24"/>
        </w:rPr>
        <w:lastRenderedPageBreak/>
        <w:t xml:space="preserve">simulating (i.e., </w:t>
      </w:r>
      <w:r w:rsidR="0000303C">
        <w:rPr>
          <w:szCs w:val="24"/>
        </w:rPr>
        <w:t xml:space="preserve">strategy </w:t>
      </w:r>
      <w:r w:rsidR="00183114">
        <w:rPr>
          <w:szCs w:val="24"/>
        </w:rPr>
        <w:t>forecasting) self-regulation</w:t>
      </w:r>
      <w:r w:rsidR="00C21522">
        <w:rPr>
          <w:szCs w:val="24"/>
        </w:rPr>
        <w:t xml:space="preserve"> and participants </w:t>
      </w:r>
      <w:r w:rsidR="00183114">
        <w:rPr>
          <w:szCs w:val="24"/>
        </w:rPr>
        <w:t xml:space="preserve">performing (i.e., </w:t>
      </w:r>
      <w:r w:rsidR="0000303C">
        <w:rPr>
          <w:szCs w:val="24"/>
        </w:rPr>
        <w:t>strategy us</w:t>
      </w:r>
      <w:r w:rsidR="00183114">
        <w:rPr>
          <w:szCs w:val="24"/>
        </w:rPr>
        <w:t>ing) self-regulation</w:t>
      </w:r>
      <w:r w:rsidR="00C21522">
        <w:rPr>
          <w:szCs w:val="24"/>
        </w:rPr>
        <w:t xml:space="preserve">, it </w:t>
      </w:r>
      <w:r w:rsidR="00183114">
        <w:rPr>
          <w:szCs w:val="24"/>
        </w:rPr>
        <w:t xml:space="preserve">may </w:t>
      </w:r>
      <w:r w:rsidR="00C21522">
        <w:rPr>
          <w:szCs w:val="24"/>
        </w:rPr>
        <w:t>further emphasize the</w:t>
      </w:r>
      <w:ins w:id="416" w:author="Billy Mitchell" w:date="2024-07-26T01:30:00Z" w16du:dateUtc="2024-07-26T05:30:00Z">
        <w:r w:rsidR="000D4E5A">
          <w:rPr>
            <w:szCs w:val="24"/>
          </w:rPr>
          <w:t xml:space="preserve"> effects that</w:t>
        </w:r>
      </w:ins>
      <w:r w:rsidR="00C21522">
        <w:rPr>
          <w:szCs w:val="24"/>
        </w:rPr>
        <w:t xml:space="preserve"> compl</w:t>
      </w:r>
      <w:ins w:id="417" w:author="Billy Mitchell" w:date="2024-07-26T01:31:00Z" w16du:dateUtc="2024-07-26T05:31:00Z">
        <w:r w:rsidR="000D4E5A">
          <w:rPr>
            <w:szCs w:val="24"/>
          </w:rPr>
          <w:t xml:space="preserve">exity and lack of control </w:t>
        </w:r>
      </w:ins>
      <w:del w:id="418" w:author="Billy Mitchell" w:date="2024-07-26T01:31:00Z" w16du:dateUtc="2024-07-26T05:31:00Z">
        <w:r w:rsidR="00C21522" w:rsidDel="000D4E5A">
          <w:rPr>
            <w:szCs w:val="24"/>
          </w:rPr>
          <w:delText xml:space="preserve">ications </w:delText>
        </w:r>
      </w:del>
      <w:del w:id="419" w:author="Billy Mitchell" w:date="2024-07-26T01:30:00Z" w16du:dateUtc="2024-07-26T05:30:00Z">
        <w:r w:rsidR="00C21522" w:rsidDel="000D4E5A">
          <w:rPr>
            <w:szCs w:val="24"/>
          </w:rPr>
          <w:delText xml:space="preserve">that </w:delText>
        </w:r>
        <w:r w:rsidR="00183114" w:rsidDel="000D4E5A">
          <w:rPr>
            <w:szCs w:val="24"/>
          </w:rPr>
          <w:delText>dynami</w:delText>
        </w:r>
      </w:del>
      <w:del w:id="420" w:author="Billy Mitchell" w:date="2024-07-26T01:31:00Z" w16du:dateUtc="2024-07-26T05:31:00Z">
        <w:r w:rsidR="00183114" w:rsidDel="000D4E5A">
          <w:rPr>
            <w:szCs w:val="24"/>
          </w:rPr>
          <w:delText>c</w:delText>
        </w:r>
        <w:r w:rsidR="00C21522" w:rsidDel="000D4E5A">
          <w:rPr>
            <w:szCs w:val="24"/>
          </w:rPr>
          <w:delText xml:space="preserve">, multimodal contexts </w:delText>
        </w:r>
      </w:del>
      <w:r w:rsidR="00C21522">
        <w:rPr>
          <w:szCs w:val="24"/>
        </w:rPr>
        <w:t>introduce</w:t>
      </w:r>
      <w:ins w:id="421" w:author="Billy Mitchell" w:date="2024-07-26T01:31:00Z" w16du:dateUtc="2024-07-26T05:31:00Z">
        <w:r w:rsidR="000D4E5A">
          <w:rPr>
            <w:szCs w:val="24"/>
          </w:rPr>
          <w:t>s</w:t>
        </w:r>
      </w:ins>
      <w:r w:rsidR="00C21522">
        <w:rPr>
          <w:szCs w:val="24"/>
        </w:rPr>
        <w:t xml:space="preserve"> to the </w:t>
      </w:r>
      <w:r w:rsidR="006021D3">
        <w:rPr>
          <w:szCs w:val="24"/>
        </w:rPr>
        <w:t>ER</w:t>
      </w:r>
      <w:r w:rsidR="00C21522">
        <w:rPr>
          <w:szCs w:val="24"/>
        </w:rPr>
        <w:t xml:space="preserve"> space.</w:t>
      </w:r>
      <w:del w:id="422" w:author="Billy Mitchell" w:date="2024-07-26T01:35:00Z" w16du:dateUtc="2024-07-26T05:35:00Z">
        <w:r w:rsidR="00C21522" w:rsidDel="004B36C0">
          <w:rPr>
            <w:szCs w:val="24"/>
          </w:rPr>
          <w:delText xml:space="preserve"> I</w:delText>
        </w:r>
        <w:r w:rsidDel="004B36C0">
          <w:rPr>
            <w:szCs w:val="24"/>
          </w:rPr>
          <w:delText>n</w:delText>
        </w:r>
        <w:r w:rsidR="00245CC6" w:rsidDel="004B36C0">
          <w:rPr>
            <w:szCs w:val="24"/>
          </w:rPr>
          <w:delText xml:space="preserve"> Study</w:delText>
        </w:r>
        <w:r w:rsidDel="004B36C0">
          <w:rPr>
            <w:szCs w:val="24"/>
          </w:rPr>
          <w:delText xml:space="preserve"> 2, a novel set of participants were presented with information about</w:delText>
        </w:r>
        <w:r w:rsidR="00B7719A" w:rsidDel="004B36C0">
          <w:rPr>
            <w:szCs w:val="24"/>
          </w:rPr>
          <w:delText xml:space="preserve"> the</w:delText>
        </w:r>
        <w:r w:rsidDel="004B36C0">
          <w:rPr>
            <w:szCs w:val="24"/>
          </w:rPr>
          <w:delText xml:space="preserve"> events</w:delText>
        </w:r>
        <w:r w:rsidR="00B7719A" w:rsidDel="004B36C0">
          <w:rPr>
            <w:szCs w:val="24"/>
          </w:rPr>
          <w:delText xml:space="preserve"> that motivated </w:delText>
        </w:r>
        <w:r w:rsidR="006021D3" w:rsidDel="004B36C0">
          <w:rPr>
            <w:szCs w:val="24"/>
          </w:rPr>
          <w:delText>ER</w:delText>
        </w:r>
        <w:r w:rsidR="00B7719A" w:rsidDel="004B36C0">
          <w:rPr>
            <w:szCs w:val="24"/>
          </w:rPr>
          <w:delText xml:space="preserve"> </w:delText>
        </w:r>
        <w:r w:rsidDel="004B36C0">
          <w:rPr>
            <w:szCs w:val="24"/>
          </w:rPr>
          <w:delText>reported by p</w:delText>
        </w:r>
        <w:r w:rsidR="005F2875" w:rsidDel="004B36C0">
          <w:rPr>
            <w:szCs w:val="24"/>
          </w:rPr>
          <w:delText>reliminary study</w:delText>
        </w:r>
        <w:r w:rsidDel="004B36C0">
          <w:rPr>
            <w:szCs w:val="24"/>
          </w:rPr>
          <w:delText xml:space="preserve"> participants</w:delText>
        </w:r>
      </w:del>
      <w:del w:id="423" w:author="Billy Mitchell" w:date="2024-07-26T01:34:00Z" w16du:dateUtc="2024-07-26T05:34:00Z">
        <w:r w:rsidR="00804B41" w:rsidDel="004B36C0">
          <w:rPr>
            <w:szCs w:val="24"/>
          </w:rPr>
          <w:delText xml:space="preserve"> (</w:delText>
        </w:r>
        <w:r w:rsidR="00EC3FBC" w:rsidDel="004B36C0">
          <w:rPr>
            <w:szCs w:val="24"/>
          </w:rPr>
          <w:delText>events available within OSF repository</w:delText>
        </w:r>
        <w:r w:rsidR="00B7719A" w:rsidDel="004B36C0">
          <w:rPr>
            <w:szCs w:val="24"/>
          </w:rPr>
          <w:delText>)</w:delText>
        </w:r>
      </w:del>
      <w:del w:id="424" w:author="Billy Mitchell" w:date="2024-07-26T01:35:00Z" w16du:dateUtc="2024-07-26T05:35:00Z">
        <w:r w:rsidR="00B7719A" w:rsidDel="004B36C0">
          <w:rPr>
            <w:szCs w:val="24"/>
          </w:rPr>
          <w:delText xml:space="preserve">, but not the regulatory behaviors participants used, </w:delText>
        </w:r>
        <w:r w:rsidDel="004B36C0">
          <w:rPr>
            <w:szCs w:val="24"/>
          </w:rPr>
          <w:delText xml:space="preserve">and asked to </w:delText>
        </w:r>
        <w:r w:rsidR="00F720C7" w:rsidDel="004B36C0">
          <w:rPr>
            <w:szCs w:val="24"/>
          </w:rPr>
          <w:delText>predict</w:delText>
        </w:r>
        <w:r w:rsidDel="004B36C0">
          <w:rPr>
            <w:szCs w:val="24"/>
          </w:rPr>
          <w:delText xml:space="preserve"> </w:delText>
        </w:r>
        <w:r w:rsidR="00F720C7" w:rsidDel="004B36C0">
          <w:rPr>
            <w:szCs w:val="24"/>
          </w:rPr>
          <w:delText xml:space="preserve">which </w:delText>
        </w:r>
        <w:r w:rsidDel="004B36C0">
          <w:rPr>
            <w:szCs w:val="24"/>
          </w:rPr>
          <w:delText xml:space="preserve">regulation strategy </w:delText>
        </w:r>
        <w:r w:rsidR="00F720C7" w:rsidDel="004B36C0">
          <w:rPr>
            <w:szCs w:val="24"/>
          </w:rPr>
          <w:delText xml:space="preserve">they would </w:delText>
        </w:r>
        <w:r w:rsidDel="004B36C0">
          <w:rPr>
            <w:szCs w:val="24"/>
          </w:rPr>
          <w:delText>employ based upon the information provided.</w:delText>
        </w:r>
      </w:del>
      <w:r>
        <w:rPr>
          <w:szCs w:val="24"/>
        </w:rPr>
        <w:t xml:space="preserve"> </w:t>
      </w:r>
      <w:r w:rsidR="007C22D9" w:rsidRPr="007C22D9">
        <w:rPr>
          <w:szCs w:val="24"/>
        </w:rPr>
        <w:t xml:space="preserve">We report how we determined our sample size, </w:t>
      </w:r>
      <w:r w:rsidR="007C22D9">
        <w:rPr>
          <w:szCs w:val="24"/>
        </w:rPr>
        <w:t>all data exclusions,</w:t>
      </w:r>
      <w:r w:rsidR="007C22D9" w:rsidRPr="007C22D9">
        <w:rPr>
          <w:szCs w:val="24"/>
        </w:rPr>
        <w:t xml:space="preserve"> all manipulations, and all measures in the study</w:t>
      </w:r>
      <w:r w:rsidR="007C22D9">
        <w:rPr>
          <w:szCs w:val="24"/>
        </w:rPr>
        <w:t>.</w:t>
      </w:r>
    </w:p>
    <w:p w14:paraId="09B29FB0" w14:textId="49A48B69" w:rsidR="0061398C" w:rsidRDefault="00B720B2" w:rsidP="000967D7">
      <w:pPr>
        <w:spacing w:after="0" w:line="480" w:lineRule="auto"/>
        <w:ind w:left="0" w:firstLine="720"/>
        <w:rPr>
          <w:szCs w:val="24"/>
        </w:rPr>
      </w:pPr>
      <w:r w:rsidRPr="008C7178">
        <w:rPr>
          <w:b/>
          <w:szCs w:val="24"/>
        </w:rPr>
        <w:t xml:space="preserve">PARTICIPANTS: </w:t>
      </w:r>
      <w:r w:rsidRPr="008C7178">
        <w:rPr>
          <w:szCs w:val="24"/>
        </w:rPr>
        <w:t>In July 2021, 170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34.34 yrs, </w:t>
      </w:r>
      <w:r w:rsidRPr="00BE73D6">
        <w:rPr>
          <w:i/>
          <w:iCs/>
          <w:szCs w:val="24"/>
        </w:rPr>
        <w:t>range</w:t>
      </w:r>
      <w:r w:rsidRPr="008C7178">
        <w:rPr>
          <w:szCs w:val="24"/>
        </w:rPr>
        <w:t xml:space="preserve"> = 18 -75 yrs, </w:t>
      </w:r>
      <w:r w:rsidRPr="008C7178">
        <w:rPr>
          <w:i/>
          <w:szCs w:val="24"/>
        </w:rPr>
        <w:t>sd</w:t>
      </w:r>
      <w:r w:rsidR="00627DB3">
        <w:rPr>
          <w:i/>
          <w:szCs w:val="24"/>
        </w:rPr>
        <w:t xml:space="preserve"> </w:t>
      </w:r>
      <w:r w:rsidRPr="008C7178">
        <w:rPr>
          <w:i/>
          <w:szCs w:val="24"/>
          <w:vertAlign w:val="subscript"/>
        </w:rPr>
        <w:t>age</w:t>
      </w:r>
      <w:r w:rsidRPr="008C7178">
        <w:rPr>
          <w:szCs w:val="24"/>
        </w:rPr>
        <w:t xml:space="preserve"> = 14.31 yrs</w:t>
      </w:r>
      <w:r w:rsidR="002F3B4A">
        <w:rPr>
          <w:szCs w:val="24"/>
        </w:rPr>
        <w:t>;</w:t>
      </w:r>
      <w:r w:rsidRPr="008C7178">
        <w:rPr>
          <w:szCs w:val="24"/>
        </w:rPr>
        <w:t xml:space="preserve"> </w:t>
      </w:r>
      <w:r w:rsidR="002F3B4A">
        <w:rPr>
          <w:szCs w:val="24"/>
        </w:rPr>
        <w:t xml:space="preserve">gender: </w:t>
      </w:r>
      <w:r w:rsidRPr="008C7178">
        <w:rPr>
          <w:szCs w:val="24"/>
        </w:rPr>
        <w:t xml:space="preserve">100 female, </w:t>
      </w:r>
      <w:r w:rsidR="002F3B4A">
        <w:rPr>
          <w:szCs w:val="24"/>
        </w:rPr>
        <w:t xml:space="preserve">68 male, </w:t>
      </w:r>
      <w:r w:rsidRPr="008C7178">
        <w:rPr>
          <w:szCs w:val="24"/>
        </w:rPr>
        <w:t>2 non-binary) consented to an IRB-approved online study</w:t>
      </w:r>
      <w:r w:rsidR="00D91A6A">
        <w:rPr>
          <w:szCs w:val="24"/>
        </w:rPr>
        <w:t xml:space="preserve"> </w:t>
      </w:r>
      <w:r w:rsidRPr="008C7178">
        <w:rPr>
          <w:szCs w:val="24"/>
        </w:rPr>
        <w:t>described as measuring individual differences in choice predictions.</w:t>
      </w:r>
      <w:r w:rsidR="0061398C">
        <w:rPr>
          <w:szCs w:val="24"/>
        </w:rPr>
        <w:t xml:space="preserve"> </w:t>
      </w:r>
      <w:r w:rsidR="00D91A6A">
        <w:rPr>
          <w:szCs w:val="24"/>
        </w:rPr>
        <w:t xml:space="preserve">Participants completed the study on Qualtrics and were recruited/filtered via Prolific. Eligible participants were native English speakers residing in the US between the ages of 18 and 85, had normal or corrected-to-normal vision, had no history of reading-related disorders or literacy difficulties, as well as no history of mild cognitive impairment, head injury leading to unconsciousness, or unregulated mental health diagnosis. </w:t>
      </w:r>
      <w:r w:rsidR="0061398C">
        <w:rPr>
          <w:szCs w:val="24"/>
        </w:rPr>
        <w:t xml:space="preserve">The racial identity of participants </w:t>
      </w:r>
      <w:proofErr w:type="gramStart"/>
      <w:r w:rsidR="0061398C">
        <w:rPr>
          <w:szCs w:val="24"/>
        </w:rPr>
        <w:t>were</w:t>
      </w:r>
      <w:proofErr w:type="gramEnd"/>
      <w:r w:rsidR="0061398C">
        <w:rPr>
          <w:szCs w:val="24"/>
        </w:rPr>
        <w:t xml:space="preserve"> as follows: 13.6%</w:t>
      </w:r>
      <w:r w:rsidRPr="008C7178">
        <w:rPr>
          <w:szCs w:val="24"/>
        </w:rPr>
        <w:t xml:space="preserve"> </w:t>
      </w:r>
      <w:r w:rsidR="0061398C">
        <w:rPr>
          <w:szCs w:val="24"/>
        </w:rPr>
        <w:t xml:space="preserve">Asian, 06.8% Black, 04.3% Mixed, </w:t>
      </w:r>
      <w:r w:rsidR="00B56ED7">
        <w:rPr>
          <w:szCs w:val="24"/>
        </w:rPr>
        <w:t xml:space="preserve">03.7% Other, and </w:t>
      </w:r>
      <w:r w:rsidR="0061398C">
        <w:rPr>
          <w:szCs w:val="24"/>
        </w:rPr>
        <w:t>71.6% White</w:t>
      </w:r>
      <w:r w:rsidR="00B56ED7">
        <w:rPr>
          <w:szCs w:val="24"/>
        </w:rPr>
        <w:t>. Although socioeconomic status data is not available, 45.2% of participants reported working full-time, 19.2% reported working part-time, 24.7 % reported not working full- or part-time, and 11.0% did not specify their work status.</w:t>
      </w:r>
    </w:p>
    <w:p w14:paraId="6A587857" w14:textId="1080BA30" w:rsidR="00654027" w:rsidRDefault="00B720B2" w:rsidP="000967D7">
      <w:pPr>
        <w:spacing w:after="0" w:line="480" w:lineRule="auto"/>
        <w:ind w:left="0" w:firstLine="720"/>
        <w:rPr>
          <w:b/>
          <w:szCs w:val="24"/>
        </w:rPr>
      </w:pPr>
      <w:r w:rsidRPr="008C7178">
        <w:rPr>
          <w:szCs w:val="24"/>
        </w:rPr>
        <w:t xml:space="preserve">Sample size was determined </w:t>
      </w:r>
      <w:r w:rsidR="005E2671">
        <w:rPr>
          <w:szCs w:val="24"/>
        </w:rPr>
        <w:t xml:space="preserve">via </w:t>
      </w:r>
      <w:r w:rsidR="005E2671" w:rsidRPr="00231B74">
        <w:rPr>
          <w:i/>
          <w:iCs/>
          <w:szCs w:val="24"/>
          <w:rPrChange w:id="425" w:author="Billy Mitchell" w:date="2024-06-03T13:13:00Z" w16du:dateUtc="2024-06-03T17:13:00Z">
            <w:rPr>
              <w:szCs w:val="24"/>
            </w:rPr>
          </w:rPrChange>
        </w:rPr>
        <w:t xml:space="preserve">a priori </w:t>
      </w:r>
      <w:r w:rsidR="005E2671">
        <w:rPr>
          <w:szCs w:val="24"/>
        </w:rPr>
        <w:t>power analyses a</w:t>
      </w:r>
      <w:r w:rsidR="005E2671" w:rsidRPr="005E2671">
        <w:rPr>
          <w:szCs w:val="24"/>
        </w:rPr>
        <w:t>ssuming an attrition rate of 10%</w:t>
      </w:r>
      <w:r w:rsidR="005E2671">
        <w:rPr>
          <w:szCs w:val="24"/>
        </w:rPr>
        <w:t>,</w:t>
      </w:r>
      <w:r w:rsidR="005E2671" w:rsidRPr="005E2671">
        <w:rPr>
          <w:szCs w:val="24"/>
        </w:rPr>
        <w:t xml:space="preserve"> </w:t>
      </w:r>
      <w:r w:rsidR="005E2671" w:rsidRPr="00BE73D6">
        <w:rPr>
          <w:i/>
          <w:iCs/>
          <w:szCs w:val="24"/>
        </w:rPr>
        <w:t>r</w:t>
      </w:r>
      <w:r w:rsidR="005E2671" w:rsidRPr="00BE73D6">
        <w:rPr>
          <w:i/>
          <w:iCs/>
          <w:szCs w:val="24"/>
          <w:vertAlign w:val="superscript"/>
        </w:rPr>
        <w:t>2</w:t>
      </w:r>
      <w:r w:rsidR="005E2671" w:rsidRPr="00BE73D6">
        <w:rPr>
          <w:i/>
          <w:iCs/>
          <w:szCs w:val="24"/>
        </w:rPr>
        <w:t xml:space="preserve"> </w:t>
      </w:r>
      <w:r w:rsidR="005E2671">
        <w:rPr>
          <w:szCs w:val="24"/>
        </w:rPr>
        <w:t xml:space="preserve">≤ </w:t>
      </w:r>
      <w:r w:rsidR="005E2671" w:rsidRPr="005E2671">
        <w:rPr>
          <w:szCs w:val="24"/>
        </w:rPr>
        <w:t>0.10 for covariates</w:t>
      </w:r>
      <w:r w:rsidR="005E2671">
        <w:rPr>
          <w:szCs w:val="24"/>
        </w:rPr>
        <w:t>,</w:t>
      </w:r>
      <w:r w:rsidR="005E2671" w:rsidRPr="005E2671">
        <w:rPr>
          <w:szCs w:val="24"/>
        </w:rPr>
        <w:t xml:space="preserve"> and a small effect size (</w:t>
      </w:r>
      <w:r w:rsidR="005E2671" w:rsidRPr="00BE73D6">
        <w:rPr>
          <w:i/>
          <w:iCs/>
          <w:szCs w:val="24"/>
        </w:rPr>
        <w:t>OR</w:t>
      </w:r>
      <w:r w:rsidR="005E2671" w:rsidRPr="005E2671">
        <w:rPr>
          <w:szCs w:val="24"/>
        </w:rPr>
        <w:t xml:space="preserve"> = 1.68), </w:t>
      </w:r>
      <w:r w:rsidR="005E2671">
        <w:rPr>
          <w:szCs w:val="24"/>
        </w:rPr>
        <w:t>which</w:t>
      </w:r>
      <w:r w:rsidR="005E2671" w:rsidRPr="005E2671">
        <w:rPr>
          <w:szCs w:val="24"/>
        </w:rPr>
        <w:t xml:space="preserve"> suggest</w:t>
      </w:r>
      <w:r w:rsidR="005E2671">
        <w:rPr>
          <w:szCs w:val="24"/>
        </w:rPr>
        <w:t>ed</w:t>
      </w:r>
      <w:r w:rsidR="005E2671" w:rsidRPr="005E2671">
        <w:rPr>
          <w:szCs w:val="24"/>
        </w:rPr>
        <w:t xml:space="preserve"> we must recruit at least 163 participants to achieve 1-β = 0.80 (</w:t>
      </w:r>
      <w:r w:rsidR="005E2671" w:rsidRPr="00BE73D6">
        <w:rPr>
          <w:i/>
          <w:iCs/>
          <w:szCs w:val="24"/>
        </w:rPr>
        <w:t xml:space="preserve">α </w:t>
      </w:r>
      <w:r w:rsidR="005E2671" w:rsidRPr="005E2671">
        <w:rPr>
          <w:szCs w:val="24"/>
        </w:rPr>
        <w:t>= 0.05, two-tailed)</w:t>
      </w:r>
      <w:r w:rsidR="005E2671">
        <w:rPr>
          <w:szCs w:val="24"/>
        </w:rPr>
        <w:t xml:space="preserve">; however, this approach had not taken into account the hierarchical nature of our observations and likely underestimates our true </w:t>
      </w:r>
      <w:r w:rsidR="005E2671">
        <w:rPr>
          <w:szCs w:val="24"/>
        </w:rPr>
        <w:lastRenderedPageBreak/>
        <w:t>power</w:t>
      </w:r>
      <w:r w:rsidR="005E2671" w:rsidRPr="005E2671">
        <w:rPr>
          <w:szCs w:val="24"/>
        </w:rPr>
        <w:t>.</w:t>
      </w:r>
      <w:r w:rsidRPr="008C7178">
        <w:rPr>
          <w:szCs w:val="24"/>
        </w:rPr>
        <w:t xml:space="preserve"> Eighteen participants were excluded for failing attention checks (</w:t>
      </w:r>
      <w:r w:rsidRPr="00BE73D6">
        <w:rPr>
          <w:i/>
          <w:iCs/>
          <w:szCs w:val="24"/>
        </w:rPr>
        <w:t>n</w:t>
      </w:r>
      <w:r w:rsidRPr="008C7178">
        <w:rPr>
          <w:szCs w:val="24"/>
        </w:rPr>
        <w:t xml:space="preserve"> = 7), failing to complete the study (</w:t>
      </w:r>
      <w:r w:rsidRPr="00BE73D6">
        <w:rPr>
          <w:i/>
          <w:iCs/>
          <w:szCs w:val="24"/>
        </w:rPr>
        <w:t xml:space="preserve">n </w:t>
      </w:r>
      <w:r w:rsidRPr="008C7178">
        <w:rPr>
          <w:szCs w:val="24"/>
        </w:rPr>
        <w:t>= 9), and scoring a Q Recaptcha Score lower than 0.7, indicating significant bot activity (</w:t>
      </w:r>
      <w:r w:rsidRPr="00BE73D6">
        <w:rPr>
          <w:i/>
          <w:iCs/>
          <w:szCs w:val="24"/>
        </w:rPr>
        <w:t>n</w:t>
      </w:r>
      <w:r w:rsidRPr="008C7178">
        <w:rPr>
          <w:szCs w:val="24"/>
        </w:rPr>
        <w:t xml:space="preserve"> = 2). Participants were paid at a rate of $10.25/hr. </w:t>
      </w:r>
    </w:p>
    <w:p w14:paraId="1FAB05EF" w14:textId="46EF41AE" w:rsidR="00EB6E76" w:rsidRPr="00EB6E76" w:rsidRDefault="00B720B2" w:rsidP="008864BD">
      <w:pPr>
        <w:spacing w:after="0" w:line="480" w:lineRule="auto"/>
        <w:ind w:left="0" w:firstLine="720"/>
        <w:rPr>
          <w:szCs w:val="24"/>
        </w:rPr>
      </w:pPr>
      <w:r w:rsidRPr="008C7178">
        <w:rPr>
          <w:b/>
          <w:szCs w:val="24"/>
        </w:rPr>
        <w:t>MATERIALS AND PROCEDURE:</w:t>
      </w:r>
      <w:r w:rsidR="005A7E5D">
        <w:rPr>
          <w:bCs/>
          <w:szCs w:val="24"/>
        </w:rPr>
        <w:t xml:space="preserve"> </w:t>
      </w:r>
      <w:r w:rsidRPr="008C7178">
        <w:rPr>
          <w:szCs w:val="24"/>
        </w:rPr>
        <w:t>Details from seventy-eight</w:t>
      </w:r>
      <w:r w:rsidR="00F720C7">
        <w:rPr>
          <w:szCs w:val="24"/>
        </w:rPr>
        <w:t xml:space="preserve"> (78)</w:t>
      </w:r>
      <w:r w:rsidRPr="008C7178">
        <w:rPr>
          <w:szCs w:val="24"/>
        </w:rPr>
        <w:t xml:space="preserve"> negatively-valenced </w:t>
      </w:r>
      <w:r w:rsidR="00245B8B">
        <w:rPr>
          <w:szCs w:val="24"/>
        </w:rPr>
        <w:t>p</w:t>
      </w:r>
      <w:r w:rsidR="005F2875">
        <w:rPr>
          <w:szCs w:val="24"/>
        </w:rPr>
        <w:t>reliminary</w:t>
      </w:r>
      <w:r w:rsidR="00245B8B">
        <w:rPr>
          <w:szCs w:val="24"/>
        </w:rPr>
        <w:t xml:space="preserve"> study</w:t>
      </w:r>
      <w:r w:rsidRPr="008C7178">
        <w:rPr>
          <w:szCs w:val="24"/>
        </w:rPr>
        <w:t xml:space="preserve"> events regulated through either reappraisal or distraction were presented to </w:t>
      </w:r>
      <w:r w:rsidR="00793BCC">
        <w:rPr>
          <w:szCs w:val="24"/>
        </w:rPr>
        <w:t>online participants</w:t>
      </w:r>
      <w:r w:rsidRPr="008C7178">
        <w:rPr>
          <w:szCs w:val="24"/>
        </w:rPr>
        <w:t>. Participants first read definitions of both reappraisal (thinking about the experience in a way that reduces the intensity of the negative emotions) and distraction (looking or thinking about something else that is emotionally neutral) and reviewed examples of how both strategies might be employed.</w:t>
      </w:r>
      <w:r w:rsidR="00D729E1">
        <w:rPr>
          <w:szCs w:val="24"/>
        </w:rPr>
        <w:t xml:space="preserve"> These haunted house-specific examples included: a.) </w:t>
      </w:r>
      <w:proofErr w:type="gramStart"/>
      <w:r w:rsidR="00D729E1" w:rsidRPr="00D729E1">
        <w:rPr>
          <w:szCs w:val="24"/>
        </w:rPr>
        <w:t>mak</w:t>
      </w:r>
      <w:r w:rsidR="00D729E1">
        <w:rPr>
          <w:szCs w:val="24"/>
        </w:rPr>
        <w:t>ing</w:t>
      </w:r>
      <w:r w:rsidR="00D729E1" w:rsidRPr="00D729E1">
        <w:rPr>
          <w:szCs w:val="24"/>
        </w:rPr>
        <w:t xml:space="preserve"> an effort</w:t>
      </w:r>
      <w:proofErr w:type="gramEnd"/>
      <w:r w:rsidR="00D729E1" w:rsidRPr="00D729E1">
        <w:rPr>
          <w:szCs w:val="24"/>
        </w:rPr>
        <w:t xml:space="preserve"> to remind </w:t>
      </w:r>
      <w:r w:rsidR="00D729E1">
        <w:rPr>
          <w:szCs w:val="24"/>
        </w:rPr>
        <w:t>one</w:t>
      </w:r>
      <w:r w:rsidR="00D729E1" w:rsidRPr="00D729E1">
        <w:rPr>
          <w:szCs w:val="24"/>
        </w:rPr>
        <w:t xml:space="preserve">self that the people are just actors who are using props, rather than zombies trying to hurt </w:t>
      </w:r>
      <w:r w:rsidR="00D729E1">
        <w:rPr>
          <w:szCs w:val="24"/>
        </w:rPr>
        <w:t xml:space="preserve">them, and b.) </w:t>
      </w:r>
      <w:r w:rsidR="00D729E1" w:rsidRPr="00D729E1">
        <w:rPr>
          <w:szCs w:val="24"/>
        </w:rPr>
        <w:t>choos</w:t>
      </w:r>
      <w:r w:rsidR="00D729E1">
        <w:rPr>
          <w:szCs w:val="24"/>
        </w:rPr>
        <w:t>ing</w:t>
      </w:r>
      <w:r w:rsidR="00D729E1" w:rsidRPr="00D729E1">
        <w:rPr>
          <w:szCs w:val="24"/>
        </w:rPr>
        <w:t xml:space="preserve"> to look down at </w:t>
      </w:r>
      <w:r w:rsidR="00D729E1">
        <w:rPr>
          <w:szCs w:val="24"/>
        </w:rPr>
        <w:t>one’s</w:t>
      </w:r>
      <w:r w:rsidR="00D729E1" w:rsidRPr="00D729E1">
        <w:rPr>
          <w:szCs w:val="24"/>
        </w:rPr>
        <w:t xml:space="preserve"> feet or </w:t>
      </w:r>
      <w:r w:rsidR="00D729E1">
        <w:rPr>
          <w:szCs w:val="24"/>
        </w:rPr>
        <w:t>focusing on what</w:t>
      </w:r>
      <w:r w:rsidR="00D729E1" w:rsidRPr="00D729E1">
        <w:rPr>
          <w:szCs w:val="24"/>
        </w:rPr>
        <w:t xml:space="preserve"> </w:t>
      </w:r>
      <w:r w:rsidR="00D729E1">
        <w:rPr>
          <w:szCs w:val="24"/>
        </w:rPr>
        <w:t>one</w:t>
      </w:r>
      <w:r w:rsidR="00D729E1" w:rsidRPr="00D729E1">
        <w:rPr>
          <w:szCs w:val="24"/>
        </w:rPr>
        <w:t xml:space="preserve"> ate for lunch rather than focusing on the zombies coming after you</w:t>
      </w:r>
      <w:r w:rsidR="00D729E1">
        <w:rPr>
          <w:szCs w:val="24"/>
        </w:rPr>
        <w:t>, for reappraisal and distraction specifically</w:t>
      </w:r>
      <w:r w:rsidR="00D729E1" w:rsidRPr="00D729E1">
        <w:rPr>
          <w:szCs w:val="24"/>
        </w:rPr>
        <w:t>.</w:t>
      </w:r>
      <w:r w:rsidRPr="008C7178">
        <w:rPr>
          <w:szCs w:val="24"/>
        </w:rPr>
        <w:t xml:space="preserve"> Participants performed a brief practice task </w:t>
      </w:r>
      <w:r w:rsidR="00793BCC">
        <w:rPr>
          <w:szCs w:val="24"/>
        </w:rPr>
        <w:t xml:space="preserve">which required successfully defining and applying both categories </w:t>
      </w:r>
      <w:r w:rsidRPr="008C7178">
        <w:rPr>
          <w:szCs w:val="24"/>
        </w:rPr>
        <w:t>before the primary task began</w:t>
      </w:r>
      <w:r w:rsidR="00EB0294">
        <w:rPr>
          <w:szCs w:val="24"/>
        </w:rPr>
        <w:t xml:space="preserve"> </w:t>
      </w:r>
      <w:r w:rsidR="00EB0294">
        <w:t>(</w:t>
      </w:r>
      <w:r w:rsidR="00EB0294">
        <w:rPr>
          <w:b/>
          <w:bCs/>
        </w:rPr>
        <w:t xml:space="preserve">Fig. </w:t>
      </w:r>
      <w:r w:rsidR="00372E6A">
        <w:rPr>
          <w:b/>
          <w:bCs/>
        </w:rPr>
        <w:t>5</w:t>
      </w:r>
      <w:r w:rsidR="00EB0294" w:rsidRPr="00EB0294">
        <w:t>)</w:t>
      </w:r>
      <w:r w:rsidRPr="008C7178">
        <w:rPr>
          <w:szCs w:val="24"/>
        </w:rPr>
        <w:t xml:space="preserve">. </w:t>
      </w:r>
      <w:r w:rsidR="00793BCC">
        <w:rPr>
          <w:szCs w:val="24"/>
        </w:rPr>
        <w:t xml:space="preserve">Participants were provided an opportunity to pause participation and contact research staff if they had questions about definitions or strategy application before proceeding. </w:t>
      </w:r>
      <w:r w:rsidRPr="008C7178">
        <w:rPr>
          <w:szCs w:val="24"/>
        </w:rPr>
        <w:t>All 78 events were randomized and serially presented.</w:t>
      </w:r>
      <w:r w:rsidR="00B7719A">
        <w:rPr>
          <w:szCs w:val="24"/>
        </w:rPr>
        <w:t xml:space="preserve"> These events were screened for information pertinent to reappraisal and distraction that may unduly influence participant decisions.</w:t>
      </w:r>
      <w:r w:rsidRPr="008C7178">
        <w:rPr>
          <w:szCs w:val="24"/>
        </w:rPr>
        <w:t xml:space="preserve"> For each event, the emotions experienced, the intensity of each emotion, how the </w:t>
      </w:r>
      <w:r w:rsidR="003D5F69">
        <w:rPr>
          <w:szCs w:val="24"/>
        </w:rPr>
        <w:t>original regulation strategy user</w:t>
      </w:r>
      <w:r w:rsidRPr="008C7178">
        <w:rPr>
          <w:szCs w:val="24"/>
        </w:rPr>
        <w:t xml:space="preserve"> described the event, and definitions for both strategies were displayed.</w:t>
      </w:r>
      <w:r w:rsidR="00B7719A">
        <w:rPr>
          <w:szCs w:val="24"/>
        </w:rPr>
        <w:t xml:space="preserve"> </w:t>
      </w:r>
      <w:r w:rsidRPr="008C7178">
        <w:rPr>
          <w:szCs w:val="24"/>
        </w:rPr>
        <w:t xml:space="preserve">Participants were then asked to predict which strategy they would choose to reduce the emotional intensity of the situation. </w:t>
      </w:r>
      <w:r w:rsidR="00793BCC">
        <w:rPr>
          <w:szCs w:val="24"/>
        </w:rPr>
        <w:t xml:space="preserve">Participants were granted as much time </w:t>
      </w:r>
      <w:r w:rsidR="00793BCC">
        <w:rPr>
          <w:szCs w:val="24"/>
        </w:rPr>
        <w:lastRenderedPageBreak/>
        <w:t xml:space="preserve">as needed to complete the task. </w:t>
      </w:r>
      <w:r w:rsidRPr="008C7178">
        <w:rPr>
          <w:szCs w:val="24"/>
        </w:rPr>
        <w:t xml:space="preserve">Following the primary task, participants </w:t>
      </w:r>
      <w:r w:rsidR="00EF043F">
        <w:rPr>
          <w:noProof/>
          <w:szCs w:val="24"/>
        </w:rPr>
        <mc:AlternateContent>
          <mc:Choice Requires="wpg">
            <w:drawing>
              <wp:anchor distT="0" distB="0" distL="114300" distR="114300" simplePos="0" relativeHeight="251724800" behindDoc="0" locked="0" layoutInCell="1" allowOverlap="1" wp14:anchorId="0B9A2155" wp14:editId="0408472A">
                <wp:simplePos x="0" y="0"/>
                <wp:positionH relativeFrom="column">
                  <wp:posOffset>-209550</wp:posOffset>
                </wp:positionH>
                <wp:positionV relativeFrom="paragraph">
                  <wp:posOffset>4168775</wp:posOffset>
                </wp:positionV>
                <wp:extent cx="6440170" cy="4057015"/>
                <wp:effectExtent l="0" t="0" r="0" b="635"/>
                <wp:wrapSquare wrapText="bothSides"/>
                <wp:docPr id="2126645868" name="Group 2"/>
                <wp:cNvGraphicFramePr/>
                <a:graphic xmlns:a="http://schemas.openxmlformats.org/drawingml/2006/main">
                  <a:graphicData uri="http://schemas.microsoft.com/office/word/2010/wordprocessingGroup">
                    <wpg:wgp>
                      <wpg:cNvGrpSpPr/>
                      <wpg:grpSpPr>
                        <a:xfrm>
                          <a:off x="0" y="0"/>
                          <a:ext cx="6440170" cy="4057015"/>
                          <a:chOff x="0" y="-47625"/>
                          <a:chExt cx="6440170" cy="4057350"/>
                        </a:xfrm>
                      </wpg:grpSpPr>
                      <pic:pic xmlns:pic="http://schemas.openxmlformats.org/drawingml/2006/picture">
                        <pic:nvPicPr>
                          <pic:cNvPr id="683117757" name="Picture 1" descr="A diagram of a comparison between a question and a reappraisal&#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238125" y="-47625"/>
                            <a:ext cx="5943600" cy="3266440"/>
                          </a:xfrm>
                          <a:prstGeom prst="rect">
                            <a:avLst/>
                          </a:prstGeom>
                        </pic:spPr>
                      </pic:pic>
                      <wps:wsp>
                        <wps:cNvPr id="20" name="Text Box 2"/>
                        <wps:cNvSpPr txBox="1">
                          <a:spLocks noChangeArrowheads="1"/>
                        </wps:cNvSpPr>
                        <wps:spPr bwMode="auto">
                          <a:xfrm>
                            <a:off x="0" y="3295650"/>
                            <a:ext cx="6440170" cy="714075"/>
                          </a:xfrm>
                          <a:prstGeom prst="rect">
                            <a:avLst/>
                          </a:prstGeom>
                          <a:solidFill>
                            <a:srgbClr val="FFFFFF"/>
                          </a:solidFill>
                          <a:ln w="9525">
                            <a:noFill/>
                            <a:miter lim="800000"/>
                            <a:headEnd/>
                            <a:tailEnd/>
                          </a:ln>
                        </wps:spPr>
                        <wps:txbx>
                          <w:txbxContent>
                            <w:p w14:paraId="5079B27A" w14:textId="719C0F3E" w:rsidR="00EF043F" w:rsidRPr="00987D5D" w:rsidRDefault="00EF043F" w:rsidP="00EB6E76">
                              <w:pPr>
                                <w:spacing w:after="0" w:line="240" w:lineRule="auto"/>
                                <w:ind w:left="0" w:firstLine="0"/>
                                <w:rPr>
                                  <w:sz w:val="20"/>
                                  <w:szCs w:val="20"/>
                                </w:rPr>
                              </w:pPr>
                              <w:r w:rsidRPr="00A52143">
                                <w:rPr>
                                  <w:b/>
                                  <w:bCs/>
                                  <w:sz w:val="20"/>
                                  <w:szCs w:val="20"/>
                                </w:rPr>
                                <w:t xml:space="preserve">Fig </w:t>
                              </w:r>
                              <w:r>
                                <w:rPr>
                                  <w:b/>
                                  <w:bCs/>
                                  <w:sz w:val="20"/>
                                  <w:szCs w:val="20"/>
                                </w:rPr>
                                <w:t>5</w:t>
                              </w:r>
                              <w:r w:rsidRPr="00A52143">
                                <w:rPr>
                                  <w:b/>
                                  <w:bCs/>
                                  <w:sz w:val="20"/>
                                  <w:szCs w:val="20"/>
                                </w:rPr>
                                <w:t xml:space="preserve">. </w:t>
                              </w:r>
                              <w:r w:rsidRPr="00A52143">
                                <w:rPr>
                                  <w:sz w:val="20"/>
                                  <w:szCs w:val="20"/>
                                </w:rPr>
                                <w:t xml:space="preserve">Study </w:t>
                              </w:r>
                              <w:r>
                                <w:rPr>
                                  <w:sz w:val="20"/>
                                  <w:szCs w:val="20"/>
                                </w:rPr>
                                <w:t>2</w:t>
                              </w:r>
                              <w:r w:rsidRPr="00A52143">
                                <w:rPr>
                                  <w:sz w:val="20"/>
                                  <w:szCs w:val="20"/>
                                </w:rPr>
                                <w:t xml:space="preserve">: Task Overview - </w:t>
                              </w:r>
                              <w:r w:rsidRPr="004306C2">
                                <w:rPr>
                                  <w:sz w:val="20"/>
                                  <w:szCs w:val="20"/>
                                </w:rPr>
                                <w:t>One hundred and seventy (170) participants (</w:t>
                              </w:r>
                              <w:r>
                                <w:rPr>
                                  <w:sz w:val="20"/>
                                  <w:szCs w:val="20"/>
                                </w:rPr>
                                <w:t xml:space="preserve">strategy </w:t>
                              </w:r>
                              <w:r w:rsidRPr="004306C2">
                                <w:rPr>
                                  <w:sz w:val="20"/>
                                  <w:szCs w:val="20"/>
                                </w:rPr>
                                <w:t xml:space="preserve">forecasters) read the descriptions that </w:t>
                              </w:r>
                              <w:r>
                                <w:rPr>
                                  <w:sz w:val="20"/>
                                  <w:szCs w:val="20"/>
                                </w:rPr>
                                <w:t>preliminary study</w:t>
                              </w:r>
                              <w:r w:rsidRPr="004306C2">
                                <w:rPr>
                                  <w:sz w:val="20"/>
                                  <w:szCs w:val="20"/>
                                </w:rPr>
                                <w:t xml:space="preserve"> participants (</w:t>
                              </w:r>
                              <w:r>
                                <w:rPr>
                                  <w:sz w:val="20"/>
                                  <w:szCs w:val="20"/>
                                </w:rPr>
                                <w:t>strategy user</w:t>
                              </w:r>
                              <w:r w:rsidRPr="004306C2">
                                <w:rPr>
                                  <w:sz w:val="20"/>
                                  <w:szCs w:val="20"/>
                                </w:rPr>
                                <w:t xml:space="preserve">s) wrote about their emotional experience in the haunted house. </w:t>
                              </w:r>
                              <w:r w:rsidRPr="0094060F">
                                <w:rPr>
                                  <w:b/>
                                  <w:bCs/>
                                  <w:sz w:val="20"/>
                                  <w:szCs w:val="20"/>
                                </w:rPr>
                                <w:t>(A)</w:t>
                              </w:r>
                              <w:r w:rsidRPr="004306C2">
                                <w:rPr>
                                  <w:sz w:val="20"/>
                                  <w:szCs w:val="20"/>
                                </w:rPr>
                                <w:t xml:space="preserve"> </w:t>
                              </w:r>
                              <w:r>
                                <w:rPr>
                                  <w:sz w:val="20"/>
                                  <w:szCs w:val="20"/>
                                </w:rPr>
                                <w:t>Strategy f</w:t>
                              </w:r>
                              <w:r w:rsidRPr="004306C2">
                                <w:rPr>
                                  <w:sz w:val="20"/>
                                  <w:szCs w:val="20"/>
                                </w:rPr>
                                <w:t xml:space="preserve">orecasters read the </w:t>
                              </w:r>
                              <w:r>
                                <w:rPr>
                                  <w:sz w:val="20"/>
                                  <w:szCs w:val="20"/>
                                </w:rPr>
                                <w:t>strategy user</w:t>
                              </w:r>
                              <w:r w:rsidRPr="004306C2">
                                <w:rPr>
                                  <w:sz w:val="20"/>
                                  <w:szCs w:val="20"/>
                                </w:rPr>
                                <w:t xml:space="preserve">s’ emotional descriptions and intensity rating. </w:t>
                              </w:r>
                              <w:r>
                                <w:rPr>
                                  <w:sz w:val="20"/>
                                  <w:szCs w:val="20"/>
                                </w:rPr>
                                <w:t>(</w:t>
                              </w:r>
                              <w:r w:rsidRPr="0094060F">
                                <w:rPr>
                                  <w:b/>
                                  <w:bCs/>
                                  <w:sz w:val="20"/>
                                  <w:szCs w:val="20"/>
                                </w:rPr>
                                <w:t>B</w:t>
                              </w:r>
                              <w:r>
                                <w:rPr>
                                  <w:sz w:val="20"/>
                                  <w:szCs w:val="20"/>
                                </w:rPr>
                                <w:t>)</w:t>
                              </w:r>
                              <w:r w:rsidRPr="004306C2">
                                <w:rPr>
                                  <w:sz w:val="20"/>
                                  <w:szCs w:val="20"/>
                                </w:rPr>
                                <w:t xml:space="preserve"> </w:t>
                              </w:r>
                              <w:r>
                                <w:rPr>
                                  <w:sz w:val="20"/>
                                  <w:szCs w:val="20"/>
                                </w:rPr>
                                <w:t>Strategy f</w:t>
                              </w:r>
                              <w:r w:rsidRPr="004306C2">
                                <w:rPr>
                                  <w:sz w:val="20"/>
                                  <w:szCs w:val="20"/>
                                </w:rPr>
                                <w:t xml:space="preserve">orecasters indicated what regulation strategy (distraction or reappraisal) they </w:t>
                              </w:r>
                              <w:r>
                                <w:rPr>
                                  <w:sz w:val="20"/>
                                  <w:szCs w:val="20"/>
                                </w:rPr>
                                <w:t xml:space="preserve">predict they </w:t>
                              </w:r>
                              <w:r w:rsidRPr="004306C2">
                                <w:rPr>
                                  <w:sz w:val="20"/>
                                  <w:szCs w:val="20"/>
                                </w:rPr>
                                <w:t>would use to regulate their emotions in the described event.</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B9A2155" id="_x0000_s1045" style="position:absolute;left:0;text-align:left;margin-left:-16.5pt;margin-top:328.25pt;width:507.1pt;height:319.45pt;z-index:251724800;mso-height-relative:margin" coordorigin=",-476" coordsize="64401,4057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">
                <v:shape id="Picture 1" o:spid="_x0000_s1046" type="#_x0000_t75" alt="A diagram of a comparison between a question and a reappraisal&#10;&#10;Description automatically generated" style="position:absolute;left:2381;top:-476;width:59436;height:32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">
                  <v:imagedata r:id="rId33" o:title="A diagram of a comparison between a question and a reappraisal&#10;&#10;Description automatically generated"/>
                </v:shape>
                <v:shape id="Text Box 2" o:spid="_x0000_s1047" type="#_x0000_t202" style="position:absolute;top:32956;width:64401;height:7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" stroked="f">
                  <v:textbox>
                    <w:txbxContent>
                      <w:p w14:paraId="5079B27A" w14:textId="719C0F3E" w:rsidR="00EF043F" w:rsidRPr="00987D5D" w:rsidRDefault="00EF043F" w:rsidP="00EB6E76">
                        <w:pPr>
                          <w:spacing w:after="0" w:line="240" w:lineRule="auto"/>
                          <w:ind w:left="0" w:firstLine="0"/>
                          <w:rPr>
                            <w:sz w:val="20"/>
                            <w:szCs w:val="20"/>
                          </w:rPr>
                        </w:pPr>
                        <w:r w:rsidRPr="00A52143">
                          <w:rPr>
                            <w:b/>
                            <w:bCs/>
                            <w:sz w:val="20"/>
                            <w:szCs w:val="20"/>
                          </w:rPr>
                          <w:t xml:space="preserve">Fig </w:t>
                        </w:r>
                        <w:r>
                          <w:rPr>
                            <w:b/>
                            <w:bCs/>
                            <w:sz w:val="20"/>
                            <w:szCs w:val="20"/>
                          </w:rPr>
                          <w:t>5</w:t>
                        </w:r>
                        <w:r w:rsidRPr="00A52143">
                          <w:rPr>
                            <w:b/>
                            <w:bCs/>
                            <w:sz w:val="20"/>
                            <w:szCs w:val="20"/>
                          </w:rPr>
                          <w:t xml:space="preserve">. </w:t>
                        </w:r>
                        <w:r w:rsidRPr="00A52143">
                          <w:rPr>
                            <w:sz w:val="20"/>
                            <w:szCs w:val="20"/>
                          </w:rPr>
                          <w:t xml:space="preserve">Study </w:t>
                        </w:r>
                        <w:r>
                          <w:rPr>
                            <w:sz w:val="20"/>
                            <w:szCs w:val="20"/>
                          </w:rPr>
                          <w:t>2</w:t>
                        </w:r>
                        <w:r w:rsidRPr="00A52143">
                          <w:rPr>
                            <w:sz w:val="20"/>
                            <w:szCs w:val="20"/>
                          </w:rPr>
                          <w:t xml:space="preserve">: Task Overview - </w:t>
                        </w:r>
                        <w:r w:rsidRPr="004306C2">
                          <w:rPr>
                            <w:sz w:val="20"/>
                            <w:szCs w:val="20"/>
                          </w:rPr>
                          <w:t>One hundred and seventy (170) participants (</w:t>
                        </w:r>
                        <w:r>
                          <w:rPr>
                            <w:sz w:val="20"/>
                            <w:szCs w:val="20"/>
                          </w:rPr>
                          <w:t xml:space="preserve">strategy </w:t>
                        </w:r>
                        <w:r w:rsidRPr="004306C2">
                          <w:rPr>
                            <w:sz w:val="20"/>
                            <w:szCs w:val="20"/>
                          </w:rPr>
                          <w:t xml:space="preserve">forecasters) read the descriptions that </w:t>
                        </w:r>
                        <w:r>
                          <w:rPr>
                            <w:sz w:val="20"/>
                            <w:szCs w:val="20"/>
                          </w:rPr>
                          <w:t>preliminary study</w:t>
                        </w:r>
                        <w:r w:rsidRPr="004306C2">
                          <w:rPr>
                            <w:sz w:val="20"/>
                            <w:szCs w:val="20"/>
                          </w:rPr>
                          <w:t xml:space="preserve"> participants (</w:t>
                        </w:r>
                        <w:r>
                          <w:rPr>
                            <w:sz w:val="20"/>
                            <w:szCs w:val="20"/>
                          </w:rPr>
                          <w:t>strategy user</w:t>
                        </w:r>
                        <w:r w:rsidRPr="004306C2">
                          <w:rPr>
                            <w:sz w:val="20"/>
                            <w:szCs w:val="20"/>
                          </w:rPr>
                          <w:t xml:space="preserve">s) wrote about their emotional experience in the haunted house. </w:t>
                        </w:r>
                        <w:r w:rsidRPr="0094060F">
                          <w:rPr>
                            <w:b/>
                            <w:bCs/>
                            <w:sz w:val="20"/>
                            <w:szCs w:val="20"/>
                          </w:rPr>
                          <w:t>(A)</w:t>
                        </w:r>
                        <w:r w:rsidRPr="004306C2">
                          <w:rPr>
                            <w:sz w:val="20"/>
                            <w:szCs w:val="20"/>
                          </w:rPr>
                          <w:t xml:space="preserve"> </w:t>
                        </w:r>
                        <w:r>
                          <w:rPr>
                            <w:sz w:val="20"/>
                            <w:szCs w:val="20"/>
                          </w:rPr>
                          <w:t>Strategy f</w:t>
                        </w:r>
                        <w:r w:rsidRPr="004306C2">
                          <w:rPr>
                            <w:sz w:val="20"/>
                            <w:szCs w:val="20"/>
                          </w:rPr>
                          <w:t xml:space="preserve">orecasters read the </w:t>
                        </w:r>
                        <w:r>
                          <w:rPr>
                            <w:sz w:val="20"/>
                            <w:szCs w:val="20"/>
                          </w:rPr>
                          <w:t>strategy user</w:t>
                        </w:r>
                        <w:r w:rsidRPr="004306C2">
                          <w:rPr>
                            <w:sz w:val="20"/>
                            <w:szCs w:val="20"/>
                          </w:rPr>
                          <w:t xml:space="preserve">s’ emotional descriptions and intensity rating. </w:t>
                        </w:r>
                        <w:r>
                          <w:rPr>
                            <w:sz w:val="20"/>
                            <w:szCs w:val="20"/>
                          </w:rPr>
                          <w:t>(</w:t>
                        </w:r>
                        <w:r w:rsidRPr="0094060F">
                          <w:rPr>
                            <w:b/>
                            <w:bCs/>
                            <w:sz w:val="20"/>
                            <w:szCs w:val="20"/>
                          </w:rPr>
                          <w:t>B</w:t>
                        </w:r>
                        <w:r>
                          <w:rPr>
                            <w:sz w:val="20"/>
                            <w:szCs w:val="20"/>
                          </w:rPr>
                          <w:t>)</w:t>
                        </w:r>
                        <w:r w:rsidRPr="004306C2">
                          <w:rPr>
                            <w:sz w:val="20"/>
                            <w:szCs w:val="20"/>
                          </w:rPr>
                          <w:t xml:space="preserve"> </w:t>
                        </w:r>
                        <w:r>
                          <w:rPr>
                            <w:sz w:val="20"/>
                            <w:szCs w:val="20"/>
                          </w:rPr>
                          <w:t>Strategy f</w:t>
                        </w:r>
                        <w:r w:rsidRPr="004306C2">
                          <w:rPr>
                            <w:sz w:val="20"/>
                            <w:szCs w:val="20"/>
                          </w:rPr>
                          <w:t xml:space="preserve">orecasters indicated what regulation strategy (distraction or reappraisal) they </w:t>
                        </w:r>
                        <w:r>
                          <w:rPr>
                            <w:sz w:val="20"/>
                            <w:szCs w:val="20"/>
                          </w:rPr>
                          <w:t xml:space="preserve">predict they </w:t>
                        </w:r>
                        <w:r w:rsidRPr="004306C2">
                          <w:rPr>
                            <w:sz w:val="20"/>
                            <w:szCs w:val="20"/>
                          </w:rPr>
                          <w:t>would use to regulate their emotions in the described event.</w:t>
                        </w:r>
                      </w:p>
                    </w:txbxContent>
                  </v:textbox>
                </v:shape>
                <w10:wrap type="square"/>
              </v:group>
            </w:pict>
          </mc:Fallback>
        </mc:AlternateContent>
      </w:r>
      <w:r w:rsidRPr="008C7178">
        <w:rPr>
          <w:szCs w:val="24"/>
        </w:rPr>
        <w:t>completed individual difference measures</w:t>
      </w:r>
      <w:r w:rsidR="00793BCC">
        <w:rPr>
          <w:szCs w:val="24"/>
        </w:rPr>
        <w:t>, including the Emotion Regulation Questionnaire</w:t>
      </w:r>
      <w:r w:rsidR="00F720C7">
        <w:rPr>
          <w:szCs w:val="24"/>
        </w:rPr>
        <w:t xml:space="preserve"> (ERQ)</w:t>
      </w:r>
      <w:r w:rsidR="00793BCC">
        <w:rPr>
          <w:szCs w:val="24"/>
        </w:rPr>
        <w:t>, the Difficulties with Emotion Regulation Survey</w:t>
      </w:r>
      <w:r w:rsidR="00F720C7">
        <w:rPr>
          <w:szCs w:val="24"/>
        </w:rPr>
        <w:t xml:space="preserve"> (DERS)</w:t>
      </w:r>
      <w:r w:rsidR="00793BCC">
        <w:rPr>
          <w:szCs w:val="24"/>
        </w:rPr>
        <w:t>, and the Intolerance of Uncertainty Scale</w:t>
      </w:r>
      <w:r w:rsidR="00F720C7">
        <w:rPr>
          <w:szCs w:val="24"/>
        </w:rPr>
        <w:t xml:space="preserve"> (IUS)</w:t>
      </w:r>
      <w:r w:rsidRPr="008C7178">
        <w:rPr>
          <w:szCs w:val="24"/>
        </w:rPr>
        <w:t>.</w:t>
      </w:r>
      <w:r w:rsidR="00793BCC">
        <w:rPr>
          <w:szCs w:val="24"/>
        </w:rPr>
        <w:t xml:space="preserve"> </w:t>
      </w:r>
      <w:r w:rsidR="007C22D9">
        <w:rPr>
          <w:szCs w:val="24"/>
        </w:rPr>
        <w:t xml:space="preserve"> </w:t>
      </w:r>
      <w:r w:rsidR="009F52D2">
        <w:rPr>
          <w:szCs w:val="24"/>
        </w:rPr>
        <w:t>Participants completed the study in 33.7 minutes on average (</w:t>
      </w:r>
      <w:r w:rsidR="00AA18EC" w:rsidRPr="00AA18EC">
        <w:rPr>
          <w:i/>
          <w:iCs/>
          <w:szCs w:val="24"/>
        </w:rPr>
        <w:t>median</w:t>
      </w:r>
      <w:r w:rsidR="009F52D2">
        <w:rPr>
          <w:szCs w:val="24"/>
        </w:rPr>
        <w:t xml:space="preserve"> = 31.5 minutes, </w:t>
      </w:r>
      <w:r w:rsidR="009F52D2" w:rsidRPr="00BE73D6">
        <w:rPr>
          <w:i/>
          <w:iCs/>
          <w:szCs w:val="24"/>
        </w:rPr>
        <w:t>sd</w:t>
      </w:r>
      <w:r w:rsidR="009F52D2">
        <w:rPr>
          <w:szCs w:val="24"/>
        </w:rPr>
        <w:t xml:space="preserve"> = 14.2 minutes, </w:t>
      </w:r>
      <w:r w:rsidR="009F52D2" w:rsidRPr="00BE73D6">
        <w:rPr>
          <w:i/>
          <w:iCs/>
          <w:szCs w:val="24"/>
        </w:rPr>
        <w:t xml:space="preserve">range </w:t>
      </w:r>
      <w:r w:rsidR="009F52D2">
        <w:rPr>
          <w:szCs w:val="24"/>
        </w:rPr>
        <w:t>= 10.9 – 88.4 minutes</w:t>
      </w:r>
      <w:r w:rsidR="00001A61">
        <w:rPr>
          <w:szCs w:val="24"/>
        </w:rPr>
        <w:t>)</w:t>
      </w:r>
      <w:r w:rsidR="009F52D2">
        <w:rPr>
          <w:szCs w:val="24"/>
        </w:rPr>
        <w:t xml:space="preserve">. </w:t>
      </w:r>
    </w:p>
    <w:p w14:paraId="115856EB" w14:textId="30E4F3E9" w:rsidR="00654027" w:rsidRDefault="0099482C" w:rsidP="000967D7">
      <w:pPr>
        <w:spacing w:after="0" w:line="480" w:lineRule="auto"/>
        <w:ind w:left="0" w:firstLine="720"/>
        <w:rPr>
          <w:szCs w:val="24"/>
        </w:rPr>
      </w:pPr>
      <w:r w:rsidRPr="0099482C">
        <w:rPr>
          <w:b/>
          <w:bCs/>
          <w:szCs w:val="24"/>
        </w:rPr>
        <w:t>Analysis.</w:t>
      </w:r>
      <w:r>
        <w:rPr>
          <w:szCs w:val="24"/>
        </w:rPr>
        <w:t xml:space="preserve"> </w:t>
      </w:r>
      <w:r w:rsidRPr="008C7178">
        <w:rPr>
          <w:szCs w:val="24"/>
        </w:rPr>
        <w:t xml:space="preserve">To explore </w:t>
      </w:r>
      <w:r>
        <w:rPr>
          <w:szCs w:val="24"/>
        </w:rPr>
        <w:t>whether the affective intensity</w:t>
      </w:r>
      <w:r w:rsidR="003D5F69">
        <w:rPr>
          <w:szCs w:val="24"/>
        </w:rPr>
        <w:t xml:space="preserve"> </w:t>
      </w:r>
      <w:r w:rsidR="0000303C">
        <w:rPr>
          <w:szCs w:val="24"/>
        </w:rPr>
        <w:t xml:space="preserve">that </w:t>
      </w:r>
      <w:r w:rsidR="003D5F69">
        <w:rPr>
          <w:szCs w:val="24"/>
        </w:rPr>
        <w:t>strategy users</w:t>
      </w:r>
      <w:r>
        <w:rPr>
          <w:szCs w:val="24"/>
        </w:rPr>
        <w:t xml:space="preserve"> reported influenced the strategies</w:t>
      </w:r>
      <w:r w:rsidR="003D5F69">
        <w:rPr>
          <w:szCs w:val="24"/>
        </w:rPr>
        <w:t xml:space="preserve"> that strategy </w:t>
      </w:r>
      <w:r>
        <w:rPr>
          <w:szCs w:val="24"/>
        </w:rPr>
        <w:t xml:space="preserve">forecasters </w:t>
      </w:r>
      <w:r w:rsidR="0000303C">
        <w:rPr>
          <w:szCs w:val="24"/>
        </w:rPr>
        <w:t>predicted</w:t>
      </w:r>
      <w:r>
        <w:rPr>
          <w:szCs w:val="24"/>
        </w:rPr>
        <w:t xml:space="preserve">, </w:t>
      </w:r>
      <w:r w:rsidRPr="008C7178">
        <w:rPr>
          <w:szCs w:val="24"/>
        </w:rPr>
        <w:t>we again specified mixed effect binary logistic regressions accounting for the random effect of participant</w:t>
      </w:r>
      <w:r>
        <w:rPr>
          <w:szCs w:val="24"/>
        </w:rPr>
        <w:t xml:space="preserve"> (both </w:t>
      </w:r>
      <w:r w:rsidR="003D5F69">
        <w:rPr>
          <w:szCs w:val="24"/>
        </w:rPr>
        <w:t xml:space="preserve">the strategy </w:t>
      </w:r>
      <w:r>
        <w:rPr>
          <w:szCs w:val="24"/>
        </w:rPr>
        <w:t xml:space="preserve">forecaster and </w:t>
      </w:r>
      <w:r w:rsidR="003D5F69">
        <w:rPr>
          <w:szCs w:val="24"/>
        </w:rPr>
        <w:t>strategy use</w:t>
      </w:r>
      <w:r>
        <w:rPr>
          <w:szCs w:val="24"/>
        </w:rPr>
        <w:t>r</w:t>
      </w:r>
      <w:r w:rsidR="003D5F69">
        <w:rPr>
          <w:szCs w:val="24"/>
        </w:rPr>
        <w:t xml:space="preserve"> of each observation</w:t>
      </w:r>
      <w:r>
        <w:rPr>
          <w:szCs w:val="24"/>
        </w:rPr>
        <w:t>)</w:t>
      </w:r>
      <w:r w:rsidRPr="008C7178">
        <w:rPr>
          <w:szCs w:val="24"/>
        </w:rPr>
        <w:t xml:space="preserve"> using the “lme4” package </w:t>
      </w:r>
      <w:r w:rsidR="0047236C">
        <w:rPr>
          <w:szCs w:val="24"/>
        </w:rPr>
        <w:fldChar w:fldCharType="begin"/>
      </w:r>
      <w:r w:rsidR="008F145E">
        <w:rPr>
          <w:szCs w:val="24"/>
        </w:rPr>
        <w:instrText xml:space="preserve"> ADDIN ZOTERO_ITEM CSL_CITATION {"citationID":"ZvSvGNIu","properties":{"formattedCitation":"(Bates et al., 2015)","plainCitation":"(Bates et al., 2015)","noteIndex":0},"citationItems":[{"id":1658,"uris":["http://zotero.org/users/6239255/items/Z7A3NCR9"],"itemData":{"id":1658,"type":"article-journal","container-title":"Journal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sidR="0047236C">
        <w:rPr>
          <w:szCs w:val="24"/>
        </w:rPr>
        <w:fldChar w:fldCharType="separate"/>
      </w:r>
      <w:r w:rsidR="000E4249" w:rsidRPr="000E4249">
        <w:t>(Bates et al., 2015)</w:t>
      </w:r>
      <w:r w:rsidR="0047236C">
        <w:rPr>
          <w:szCs w:val="24"/>
        </w:rPr>
        <w:fldChar w:fldCharType="end"/>
      </w:r>
      <w:r w:rsidRPr="008C7178">
        <w:rPr>
          <w:szCs w:val="24"/>
        </w:rPr>
        <w:t xml:space="preserve"> in R </w:t>
      </w:r>
      <w:r w:rsidR="0047236C">
        <w:rPr>
          <w:szCs w:val="24"/>
        </w:rPr>
        <w:fldChar w:fldCharType="begin"/>
      </w:r>
      <w:r w:rsidR="008F145E">
        <w:rPr>
          <w:szCs w:val="24"/>
        </w:rPr>
        <w:instrText xml:space="preserve"> ADDIN ZOTERO_ITEM CSL_CITATION {"citationID":"512dpecX","properties":{"formattedCitation":"(R Core Team, 2022)","plainCitation":"(R Core Team, 2022)","noteIndex":0},"citationItems":[{"id":1391,"uris":["http://zotero.org/users/6239255/items/GVI8ZWGN"],"itemData":{"id":1391,"type":"software","event-place":"Vienna,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0047236C">
        <w:rPr>
          <w:szCs w:val="24"/>
        </w:rPr>
        <w:fldChar w:fldCharType="separate"/>
      </w:r>
      <w:r w:rsidR="000E4249" w:rsidRPr="000E4249">
        <w:t>(R Core Team, 2022)</w:t>
      </w:r>
      <w:r w:rsidR="0047236C">
        <w:rPr>
          <w:szCs w:val="24"/>
        </w:rPr>
        <w:fldChar w:fldCharType="end"/>
      </w:r>
      <w:r w:rsidRPr="008C7178">
        <w:rPr>
          <w:szCs w:val="24"/>
        </w:rPr>
        <w:t xml:space="preserve"> and followed an information theoretic approach via AIC comparison.</w:t>
      </w:r>
      <w:r>
        <w:rPr>
          <w:szCs w:val="24"/>
        </w:rPr>
        <w:t xml:space="preserve"> </w:t>
      </w:r>
      <w:r w:rsidRPr="008C7178">
        <w:rPr>
          <w:szCs w:val="24"/>
        </w:rPr>
        <w:t>Fixed effects models were built</w:t>
      </w:r>
      <w:r w:rsidR="001227C9">
        <w:rPr>
          <w:szCs w:val="24"/>
        </w:rPr>
        <w:t xml:space="preserve"> iteratively</w:t>
      </w:r>
      <w:r w:rsidRPr="008C7178">
        <w:rPr>
          <w:szCs w:val="24"/>
        </w:rPr>
        <w:t xml:space="preserve"> from </w:t>
      </w:r>
      <w:r w:rsidR="00D84F4E">
        <w:rPr>
          <w:szCs w:val="24"/>
        </w:rPr>
        <w:t xml:space="preserve">and compared to our </w:t>
      </w:r>
      <w:r w:rsidRPr="008C7178">
        <w:rPr>
          <w:szCs w:val="24"/>
        </w:rPr>
        <w:t>null model (</w:t>
      </w:r>
      <w:r w:rsidRPr="0094060F">
        <w:rPr>
          <w:i/>
          <w:iCs/>
          <w:szCs w:val="24"/>
        </w:rPr>
        <w:t>ICC</w:t>
      </w:r>
      <w:r w:rsidRPr="008C7178">
        <w:rPr>
          <w:szCs w:val="24"/>
        </w:rPr>
        <w:t xml:space="preserve"> = 0.14).</w:t>
      </w:r>
      <w:r w:rsidR="00FB528A">
        <w:rPr>
          <w:szCs w:val="24"/>
        </w:rPr>
        <w:t xml:space="preserve"> All data and scripts used to produce this analysis are publicly available at OSF (</w:t>
      </w:r>
      <w:r w:rsidR="00FB528A">
        <w:rPr>
          <w:i/>
          <w:iCs/>
          <w:szCs w:val="24"/>
        </w:rPr>
        <w:t xml:space="preserve">See </w:t>
      </w:r>
      <w:r w:rsidR="00FB528A" w:rsidRPr="00245B8B">
        <w:rPr>
          <w:b/>
          <w:bCs/>
          <w:szCs w:val="24"/>
        </w:rPr>
        <w:t>Open Practices</w:t>
      </w:r>
      <w:r w:rsidR="00FB528A">
        <w:rPr>
          <w:szCs w:val="24"/>
        </w:rPr>
        <w:t>).</w:t>
      </w:r>
      <w:r w:rsidRPr="008C7178">
        <w:rPr>
          <w:szCs w:val="24"/>
        </w:rPr>
        <w:t xml:space="preserve"> </w:t>
      </w:r>
      <w:r w:rsidR="00FB528A">
        <w:rPr>
          <w:szCs w:val="24"/>
        </w:rPr>
        <w:t xml:space="preserve">The </w:t>
      </w:r>
      <w:r w:rsidR="00FB528A">
        <w:rPr>
          <w:szCs w:val="24"/>
        </w:rPr>
        <w:lastRenderedPageBreak/>
        <w:t xml:space="preserve">design and hypotheses of </w:t>
      </w:r>
      <w:r w:rsidR="00B720B2" w:rsidRPr="008C7178">
        <w:rPr>
          <w:szCs w:val="24"/>
        </w:rPr>
        <w:t xml:space="preserve">Study </w:t>
      </w:r>
      <w:r w:rsidR="005E2671">
        <w:rPr>
          <w:szCs w:val="24"/>
        </w:rPr>
        <w:t>2</w:t>
      </w:r>
      <w:r w:rsidR="00B720B2" w:rsidRPr="008C7178">
        <w:rPr>
          <w:szCs w:val="24"/>
        </w:rPr>
        <w:t xml:space="preserve"> w</w:t>
      </w:r>
      <w:r w:rsidR="00FB528A">
        <w:rPr>
          <w:szCs w:val="24"/>
        </w:rPr>
        <w:t>ere</w:t>
      </w:r>
      <w:r w:rsidR="00B720B2" w:rsidRPr="008C7178">
        <w:rPr>
          <w:szCs w:val="24"/>
        </w:rPr>
        <w:t xml:space="preserve"> preregistered with AsPredicted</w:t>
      </w:r>
      <w:r>
        <w:rPr>
          <w:szCs w:val="24"/>
        </w:rPr>
        <w:t xml:space="preserve"> (</w:t>
      </w:r>
      <w:hyperlink r:id="rId34" w:history="1">
        <w:r w:rsidR="00654027" w:rsidRPr="00E07126">
          <w:rPr>
            <w:rStyle w:val="Hyperlink"/>
            <w:szCs w:val="24"/>
          </w:rPr>
          <w:t>https://aspredicted.org/XXH_W1V</w:t>
        </w:r>
      </w:hyperlink>
      <w:r w:rsidR="00B720B2" w:rsidRPr="008C7178">
        <w:rPr>
          <w:szCs w:val="24"/>
        </w:rPr>
        <w:t>)</w:t>
      </w:r>
      <w:r w:rsidR="005E2671">
        <w:rPr>
          <w:szCs w:val="24"/>
        </w:rPr>
        <w:t xml:space="preserve">, though please note a discrepancy exists in the number of events used, as fewer </w:t>
      </w:r>
      <w:r w:rsidR="0000303C">
        <w:rPr>
          <w:szCs w:val="24"/>
        </w:rPr>
        <w:t xml:space="preserve">events </w:t>
      </w:r>
      <w:r w:rsidR="005E2671">
        <w:rPr>
          <w:szCs w:val="24"/>
        </w:rPr>
        <w:t xml:space="preserve">met our outlined criteria than initially determined. </w:t>
      </w:r>
    </w:p>
    <w:p w14:paraId="7533E633" w14:textId="4F7A7ED2" w:rsidR="00654027" w:rsidRDefault="00245CC6" w:rsidP="00182F3C">
      <w:pPr>
        <w:spacing w:after="160" w:line="259" w:lineRule="auto"/>
        <w:ind w:left="0" w:firstLine="0"/>
        <w:rPr>
          <w:b/>
          <w:szCs w:val="24"/>
        </w:rPr>
      </w:pPr>
      <w:r>
        <w:rPr>
          <w:b/>
          <w:szCs w:val="24"/>
        </w:rPr>
        <w:t>STUDY</w:t>
      </w:r>
      <w:r w:rsidR="00876B93">
        <w:rPr>
          <w:b/>
          <w:szCs w:val="24"/>
        </w:rPr>
        <w:t xml:space="preserve"> 2 </w:t>
      </w:r>
      <w:r w:rsidR="00B720B2" w:rsidRPr="008C7178">
        <w:rPr>
          <w:b/>
          <w:szCs w:val="24"/>
        </w:rPr>
        <w:t>RESULTS</w:t>
      </w:r>
    </w:p>
    <w:p w14:paraId="26CFD219" w14:textId="5B5AB2CB" w:rsidR="005D3AA4" w:rsidRPr="005D3AA4" w:rsidRDefault="00FE436A" w:rsidP="009F52D2">
      <w:pPr>
        <w:spacing w:after="0" w:line="480" w:lineRule="auto"/>
        <w:ind w:left="0" w:firstLine="720"/>
        <w:rPr>
          <w:bCs/>
          <w:szCs w:val="24"/>
        </w:rPr>
      </w:pPr>
      <w:r>
        <w:rPr>
          <w:b/>
          <w:szCs w:val="24"/>
        </w:rPr>
        <w:t>Study samples were similar across individual difference measures</w:t>
      </w:r>
      <w:r w:rsidR="005D3AA4">
        <w:rPr>
          <w:b/>
          <w:szCs w:val="24"/>
        </w:rPr>
        <w:t>.</w:t>
      </w:r>
      <w:r w:rsidR="005D3AA4">
        <w:rPr>
          <w:bCs/>
          <w:szCs w:val="24"/>
        </w:rPr>
        <w:t xml:space="preserve"> Our first analyses aimed to determine whether relevant trait differences existed between the sample of </w:t>
      </w:r>
      <w:r w:rsidR="003D5F69">
        <w:rPr>
          <w:bCs/>
          <w:szCs w:val="24"/>
        </w:rPr>
        <w:t xml:space="preserve">strategy forecasters </w:t>
      </w:r>
      <w:r w:rsidR="005D3AA4">
        <w:rPr>
          <w:bCs/>
          <w:szCs w:val="24"/>
        </w:rPr>
        <w:t>and the</w:t>
      </w:r>
      <w:r w:rsidR="003D5F69">
        <w:rPr>
          <w:bCs/>
          <w:szCs w:val="24"/>
        </w:rPr>
        <w:t xml:space="preserve"> sample of strategy users</w:t>
      </w:r>
      <w:r w:rsidR="00525080">
        <w:rPr>
          <w:bCs/>
          <w:szCs w:val="24"/>
        </w:rPr>
        <w:t xml:space="preserve">. If such differences exist, they </w:t>
      </w:r>
      <w:proofErr w:type="gramStart"/>
      <w:r w:rsidR="00525080">
        <w:rPr>
          <w:bCs/>
          <w:szCs w:val="24"/>
        </w:rPr>
        <w:t>would</w:t>
      </w:r>
      <w:proofErr w:type="gramEnd"/>
      <w:r w:rsidR="00525080">
        <w:rPr>
          <w:bCs/>
          <w:szCs w:val="24"/>
        </w:rPr>
        <w:t xml:space="preserve"> limit our ability to associate differences in regulatory </w:t>
      </w:r>
      <w:r w:rsidR="00131503">
        <w:rPr>
          <w:bCs/>
          <w:szCs w:val="24"/>
        </w:rPr>
        <w:t>forecasting</w:t>
      </w:r>
      <w:r w:rsidR="00525080">
        <w:rPr>
          <w:bCs/>
          <w:szCs w:val="24"/>
        </w:rPr>
        <w:t xml:space="preserve"> or usage to differences in presentation and context. Both p</w:t>
      </w:r>
      <w:r w:rsidR="005F2875">
        <w:rPr>
          <w:bCs/>
          <w:szCs w:val="24"/>
        </w:rPr>
        <w:t>reliminary</w:t>
      </w:r>
      <w:r w:rsidR="00525080">
        <w:rPr>
          <w:bCs/>
          <w:szCs w:val="24"/>
        </w:rPr>
        <w:t xml:space="preserve"> and </w:t>
      </w:r>
      <w:r w:rsidR="00245CC6">
        <w:rPr>
          <w:bCs/>
          <w:szCs w:val="24"/>
        </w:rPr>
        <w:t>Study</w:t>
      </w:r>
      <w:r w:rsidR="00525080">
        <w:rPr>
          <w:bCs/>
          <w:szCs w:val="24"/>
        </w:rPr>
        <w:t xml:space="preserve"> 2 participants completed the ERQ and IUS. If differences exist in ERQ scores, </w:t>
      </w:r>
      <w:r w:rsidR="00A62570">
        <w:rPr>
          <w:bCs/>
          <w:szCs w:val="24"/>
        </w:rPr>
        <w:t>the</w:t>
      </w:r>
      <w:r w:rsidR="00525080">
        <w:rPr>
          <w:bCs/>
          <w:szCs w:val="24"/>
        </w:rPr>
        <w:t xml:space="preserve"> groups</w:t>
      </w:r>
      <w:r w:rsidR="00A62570">
        <w:rPr>
          <w:bCs/>
          <w:szCs w:val="24"/>
        </w:rPr>
        <w:t xml:space="preserve"> may</w:t>
      </w:r>
      <w:r w:rsidR="00525080">
        <w:rPr>
          <w:bCs/>
          <w:szCs w:val="24"/>
        </w:rPr>
        <w:t xml:space="preserve"> differ in their underlying propensity to choose specific strategies. Using a Welch’s Two Sample T-Test, we did not find significant differences between the groups in their likelihood of </w:t>
      </w:r>
      <w:r w:rsidR="00A62570">
        <w:rPr>
          <w:bCs/>
          <w:szCs w:val="24"/>
        </w:rPr>
        <w:t xml:space="preserve">using reappraisal </w:t>
      </w:r>
      <w:r w:rsidR="00A62570" w:rsidRPr="00A62570">
        <w:rPr>
          <w:bCs/>
          <w:szCs w:val="24"/>
        </w:rPr>
        <w:t>(</w:t>
      </w:r>
      <w:r w:rsidR="00A62570" w:rsidRPr="00BE73D6">
        <w:rPr>
          <w:bCs/>
          <w:i/>
          <w:iCs/>
          <w:szCs w:val="24"/>
        </w:rPr>
        <w:t>x</w:t>
      </w:r>
      <w:r w:rsidR="0000303C">
        <w:rPr>
          <w:bCs/>
          <w:i/>
          <w:iCs/>
          <w:szCs w:val="24"/>
          <w:vertAlign w:val="subscript"/>
        </w:rPr>
        <w:t xml:space="preserve"> </w:t>
      </w:r>
      <w:r w:rsidR="004B0D7D">
        <w:rPr>
          <w:bCs/>
          <w:i/>
          <w:iCs/>
          <w:szCs w:val="24"/>
          <w:vertAlign w:val="subscript"/>
        </w:rPr>
        <w:t>u</w:t>
      </w:r>
      <w:r w:rsidR="003D5F69">
        <w:rPr>
          <w:bCs/>
          <w:i/>
          <w:iCs/>
          <w:szCs w:val="24"/>
          <w:vertAlign w:val="subscript"/>
        </w:rPr>
        <w:t>sers</w:t>
      </w:r>
      <w:r w:rsidR="00A62570" w:rsidRPr="00A62570">
        <w:rPr>
          <w:bCs/>
          <w:szCs w:val="24"/>
        </w:rPr>
        <w:t xml:space="preserve"> = 29.9</w:t>
      </w:r>
      <w:r w:rsidR="00E163E0">
        <w:rPr>
          <w:bCs/>
          <w:szCs w:val="24"/>
        </w:rPr>
        <w:t>,</w:t>
      </w:r>
      <w:r w:rsidR="00A62570" w:rsidRPr="00A62570">
        <w:rPr>
          <w:bCs/>
          <w:szCs w:val="24"/>
        </w:rPr>
        <w:t xml:space="preserve"> </w:t>
      </w:r>
      <w:r w:rsidR="00A62570" w:rsidRPr="00BE73D6">
        <w:rPr>
          <w:bCs/>
          <w:i/>
          <w:iCs/>
          <w:szCs w:val="24"/>
        </w:rPr>
        <w:t>x</w:t>
      </w:r>
      <w:r w:rsidR="0000303C">
        <w:rPr>
          <w:bCs/>
          <w:i/>
          <w:iCs/>
          <w:szCs w:val="24"/>
          <w:vertAlign w:val="subscript"/>
        </w:rPr>
        <w:t xml:space="preserve"> </w:t>
      </w:r>
      <w:r w:rsidR="004B0D7D">
        <w:rPr>
          <w:bCs/>
          <w:i/>
          <w:iCs/>
          <w:szCs w:val="24"/>
          <w:vertAlign w:val="subscript"/>
        </w:rPr>
        <w:t>f</w:t>
      </w:r>
      <w:r w:rsidR="003D5F69">
        <w:rPr>
          <w:bCs/>
          <w:i/>
          <w:iCs/>
          <w:szCs w:val="24"/>
          <w:vertAlign w:val="subscript"/>
        </w:rPr>
        <w:t>orecasters</w:t>
      </w:r>
      <w:r w:rsidR="00A62570" w:rsidRPr="00A62570">
        <w:rPr>
          <w:bCs/>
          <w:szCs w:val="24"/>
        </w:rPr>
        <w:t xml:space="preserve">= 31.0, </w:t>
      </w:r>
      <w:r w:rsidR="00A62570" w:rsidRPr="00BE73D6">
        <w:rPr>
          <w:bCs/>
          <w:i/>
          <w:iCs/>
          <w:szCs w:val="24"/>
        </w:rPr>
        <w:t>95% CI</w:t>
      </w:r>
      <w:r w:rsidR="00A62570" w:rsidRPr="00A62570">
        <w:rPr>
          <w:bCs/>
          <w:szCs w:val="24"/>
        </w:rPr>
        <w:t xml:space="preserve"> = [-3.22, 1.03]</w:t>
      </w:r>
      <w:r w:rsidR="00A62570">
        <w:rPr>
          <w:bCs/>
          <w:szCs w:val="24"/>
        </w:rPr>
        <w:t>,</w:t>
      </w:r>
      <w:r w:rsidR="00A62570" w:rsidRPr="00A62570">
        <w:rPr>
          <w:bCs/>
          <w:szCs w:val="24"/>
        </w:rPr>
        <w:t xml:space="preserve"> </w:t>
      </w:r>
      <w:proofErr w:type="gramStart"/>
      <w:r w:rsidR="00A62570" w:rsidRPr="00A62570">
        <w:rPr>
          <w:bCs/>
          <w:i/>
          <w:iCs/>
          <w:szCs w:val="24"/>
        </w:rPr>
        <w:t>t</w:t>
      </w:r>
      <w:r w:rsidR="00A62570" w:rsidRPr="00A62570">
        <w:rPr>
          <w:bCs/>
          <w:szCs w:val="24"/>
        </w:rPr>
        <w:t>(</w:t>
      </w:r>
      <w:proofErr w:type="gramEnd"/>
      <w:r w:rsidR="00A62570" w:rsidRPr="00A62570">
        <w:rPr>
          <w:bCs/>
          <w:szCs w:val="24"/>
        </w:rPr>
        <w:t>4</w:t>
      </w:r>
      <w:r w:rsidR="00A73457">
        <w:rPr>
          <w:bCs/>
          <w:szCs w:val="24"/>
        </w:rPr>
        <w:t>4.6</w:t>
      </w:r>
      <w:ins w:id="426" w:author="Billy Mitchell" w:date="2024-07-13T00:04:00Z" w16du:dateUtc="2024-07-13T04:04:00Z">
        <w:r w:rsidR="00807561">
          <w:rPr>
            <w:bCs/>
            <w:szCs w:val="24"/>
          </w:rPr>
          <w:t>)</w:t>
        </w:r>
      </w:ins>
      <w:r w:rsidR="00A62570" w:rsidRPr="00A62570">
        <w:rPr>
          <w:bCs/>
          <w:szCs w:val="24"/>
        </w:rPr>
        <w:t xml:space="preserve"> = -1</w:t>
      </w:r>
      <w:r w:rsidR="00A73457">
        <w:rPr>
          <w:bCs/>
          <w:szCs w:val="24"/>
        </w:rPr>
        <w:t>.04</w:t>
      </w:r>
      <w:r w:rsidR="00A62570" w:rsidRPr="00A62570">
        <w:rPr>
          <w:bCs/>
          <w:szCs w:val="24"/>
        </w:rPr>
        <w:t xml:space="preserve">, </w:t>
      </w:r>
      <w:r w:rsidR="00A62570" w:rsidRPr="00BE73D6">
        <w:rPr>
          <w:bCs/>
          <w:i/>
          <w:iCs/>
          <w:szCs w:val="24"/>
        </w:rPr>
        <w:t xml:space="preserve">p </w:t>
      </w:r>
      <w:r w:rsidR="00A62570" w:rsidRPr="00A62570">
        <w:rPr>
          <w:bCs/>
          <w:szCs w:val="24"/>
        </w:rPr>
        <w:t>= 0.3</w:t>
      </w:r>
      <w:r w:rsidR="00A73457">
        <w:rPr>
          <w:bCs/>
          <w:szCs w:val="24"/>
        </w:rPr>
        <w:t>05</w:t>
      </w:r>
      <w:r w:rsidR="00A62570" w:rsidRPr="00A62570">
        <w:rPr>
          <w:bCs/>
          <w:szCs w:val="24"/>
        </w:rPr>
        <w:t>)</w:t>
      </w:r>
      <w:r w:rsidR="00A62570">
        <w:rPr>
          <w:bCs/>
          <w:szCs w:val="24"/>
        </w:rPr>
        <w:t xml:space="preserve"> according to the ERQ reappraisal subscale.</w:t>
      </w:r>
      <w:r w:rsidR="00A62570" w:rsidRPr="00A62570">
        <w:rPr>
          <w:bCs/>
          <w:szCs w:val="24"/>
        </w:rPr>
        <w:t xml:space="preserve"> However, significant differences were observed between the two groups for the expressive suppression ERQ subscale (</w:t>
      </w:r>
      <w:r w:rsidR="00A62570" w:rsidRPr="00BE73D6">
        <w:rPr>
          <w:bCs/>
          <w:i/>
          <w:iCs/>
          <w:szCs w:val="24"/>
        </w:rPr>
        <w:t>x</w:t>
      </w:r>
      <w:r w:rsidR="0000303C">
        <w:rPr>
          <w:bCs/>
          <w:i/>
          <w:iCs/>
          <w:szCs w:val="24"/>
        </w:rPr>
        <w:t xml:space="preserve"> </w:t>
      </w:r>
      <w:r w:rsidR="004B0D7D">
        <w:rPr>
          <w:bCs/>
          <w:i/>
          <w:iCs/>
          <w:szCs w:val="24"/>
          <w:vertAlign w:val="subscript"/>
        </w:rPr>
        <w:t>u</w:t>
      </w:r>
      <w:r w:rsidR="003D5F69">
        <w:rPr>
          <w:bCs/>
          <w:i/>
          <w:iCs/>
          <w:szCs w:val="24"/>
          <w:vertAlign w:val="subscript"/>
        </w:rPr>
        <w:t>sers</w:t>
      </w:r>
      <w:r w:rsidR="00A62570" w:rsidRPr="00A62570">
        <w:rPr>
          <w:bCs/>
          <w:szCs w:val="24"/>
        </w:rPr>
        <w:t xml:space="preserve"> = 12.5, </w:t>
      </w:r>
      <w:r w:rsidR="00A62570" w:rsidRPr="00BE73D6">
        <w:rPr>
          <w:bCs/>
          <w:i/>
          <w:iCs/>
          <w:szCs w:val="24"/>
        </w:rPr>
        <w:t>x</w:t>
      </w:r>
      <w:r w:rsidR="0000303C">
        <w:rPr>
          <w:bCs/>
          <w:i/>
          <w:iCs/>
          <w:szCs w:val="24"/>
        </w:rPr>
        <w:t xml:space="preserve"> </w:t>
      </w:r>
      <w:r w:rsidR="004B0D7D">
        <w:rPr>
          <w:bCs/>
          <w:i/>
          <w:iCs/>
          <w:szCs w:val="24"/>
          <w:vertAlign w:val="subscript"/>
        </w:rPr>
        <w:t>f</w:t>
      </w:r>
      <w:r w:rsidR="003D5F69">
        <w:rPr>
          <w:bCs/>
          <w:i/>
          <w:iCs/>
          <w:szCs w:val="24"/>
          <w:vertAlign w:val="subscript"/>
        </w:rPr>
        <w:t>orecasters</w:t>
      </w:r>
      <w:r w:rsidR="00A62570" w:rsidRPr="00BE73D6">
        <w:rPr>
          <w:bCs/>
          <w:i/>
          <w:iCs/>
          <w:szCs w:val="24"/>
        </w:rPr>
        <w:t xml:space="preserve"> </w:t>
      </w:r>
      <w:r w:rsidR="00A62570" w:rsidRPr="00A62570">
        <w:rPr>
          <w:bCs/>
          <w:szCs w:val="24"/>
        </w:rPr>
        <w:t>= 15.7,</w:t>
      </w:r>
      <w:r w:rsidR="00A73457" w:rsidRPr="00A62570">
        <w:rPr>
          <w:bCs/>
          <w:szCs w:val="24"/>
        </w:rPr>
        <w:t xml:space="preserve"> </w:t>
      </w:r>
      <w:r w:rsidR="00A73457" w:rsidRPr="00485060">
        <w:rPr>
          <w:bCs/>
          <w:i/>
          <w:iCs/>
          <w:szCs w:val="24"/>
        </w:rPr>
        <w:t>95% CI</w:t>
      </w:r>
      <w:r w:rsidR="00A73457" w:rsidRPr="00A62570">
        <w:rPr>
          <w:bCs/>
          <w:szCs w:val="24"/>
        </w:rPr>
        <w:t xml:space="preserve"> = [-</w:t>
      </w:r>
      <w:r w:rsidR="00A73457">
        <w:rPr>
          <w:bCs/>
          <w:szCs w:val="24"/>
        </w:rPr>
        <w:t>5.03</w:t>
      </w:r>
      <w:r w:rsidR="00A73457" w:rsidRPr="00A62570">
        <w:rPr>
          <w:bCs/>
          <w:szCs w:val="24"/>
        </w:rPr>
        <w:t xml:space="preserve">, </w:t>
      </w:r>
      <w:r w:rsidR="00A73457">
        <w:rPr>
          <w:bCs/>
          <w:szCs w:val="24"/>
        </w:rPr>
        <w:t>-1.32</w:t>
      </w:r>
      <w:r w:rsidR="00A73457" w:rsidRPr="00A62570">
        <w:rPr>
          <w:bCs/>
          <w:szCs w:val="24"/>
        </w:rPr>
        <w:t>]</w:t>
      </w:r>
      <w:r w:rsidR="00A73457">
        <w:rPr>
          <w:bCs/>
          <w:szCs w:val="24"/>
        </w:rPr>
        <w:t xml:space="preserve">. </w:t>
      </w:r>
      <w:r w:rsidR="00A62570" w:rsidRPr="00A62570">
        <w:rPr>
          <w:bCs/>
          <w:szCs w:val="24"/>
        </w:rPr>
        <w:t xml:space="preserve"> </w:t>
      </w:r>
      <w:proofErr w:type="gramStart"/>
      <w:r w:rsidR="00A62570" w:rsidRPr="00BE73D6">
        <w:rPr>
          <w:bCs/>
          <w:i/>
          <w:iCs/>
          <w:szCs w:val="24"/>
        </w:rPr>
        <w:t>t</w:t>
      </w:r>
      <w:r w:rsidR="00A62570" w:rsidRPr="00A62570">
        <w:rPr>
          <w:bCs/>
          <w:szCs w:val="24"/>
        </w:rPr>
        <w:t>(</w:t>
      </w:r>
      <w:proofErr w:type="gramEnd"/>
      <w:r w:rsidR="00A62570" w:rsidRPr="00A62570">
        <w:rPr>
          <w:bCs/>
          <w:szCs w:val="24"/>
        </w:rPr>
        <w:t>48</w:t>
      </w:r>
      <w:r w:rsidR="00A73457">
        <w:rPr>
          <w:bCs/>
          <w:szCs w:val="24"/>
        </w:rPr>
        <w:t>.1</w:t>
      </w:r>
      <w:r w:rsidR="00A62570" w:rsidRPr="00A62570">
        <w:rPr>
          <w:bCs/>
          <w:szCs w:val="24"/>
        </w:rPr>
        <w:t>) = -3</w:t>
      </w:r>
      <w:r w:rsidR="00A73457">
        <w:rPr>
          <w:bCs/>
          <w:szCs w:val="24"/>
        </w:rPr>
        <w:t>.44</w:t>
      </w:r>
      <w:r w:rsidR="00A62570" w:rsidRPr="00A62570">
        <w:rPr>
          <w:bCs/>
          <w:szCs w:val="24"/>
        </w:rPr>
        <w:t xml:space="preserve">, </w:t>
      </w:r>
      <w:r w:rsidR="00A62570" w:rsidRPr="00BE73D6">
        <w:rPr>
          <w:bCs/>
          <w:i/>
          <w:iCs/>
          <w:szCs w:val="24"/>
        </w:rPr>
        <w:t>p</w:t>
      </w:r>
      <w:r w:rsidR="00A62570" w:rsidRPr="00A62570">
        <w:rPr>
          <w:bCs/>
          <w:szCs w:val="24"/>
        </w:rPr>
        <w:t xml:space="preserve"> </w:t>
      </w:r>
      <w:r w:rsidR="00A73457">
        <w:rPr>
          <w:bCs/>
          <w:szCs w:val="24"/>
        </w:rPr>
        <w:t>=</w:t>
      </w:r>
      <w:r w:rsidR="00A62570" w:rsidRPr="00A62570">
        <w:rPr>
          <w:bCs/>
          <w:szCs w:val="24"/>
        </w:rPr>
        <w:t xml:space="preserve"> 0.001).</w:t>
      </w:r>
      <w:r w:rsidR="00A62570">
        <w:rPr>
          <w:bCs/>
          <w:szCs w:val="24"/>
        </w:rPr>
        <w:t xml:space="preserve"> The relevancy of the suppression subscale is unclear in this context, as suppression is not directly tested and neither subscale proved to be predictive of strategy usage during our p</w:t>
      </w:r>
      <w:r w:rsidR="005F2875">
        <w:rPr>
          <w:bCs/>
          <w:szCs w:val="24"/>
        </w:rPr>
        <w:t>reliminary study</w:t>
      </w:r>
      <w:r w:rsidR="0020098B">
        <w:rPr>
          <w:bCs/>
          <w:szCs w:val="24"/>
        </w:rPr>
        <w:t>. Furthermore, a</w:t>
      </w:r>
      <w:r w:rsidR="0020098B" w:rsidRPr="00BA2525">
        <w:rPr>
          <w:bCs/>
          <w:szCs w:val="24"/>
        </w:rPr>
        <w:t xml:space="preserve"> </w:t>
      </w:r>
      <w:r w:rsidR="0020098B">
        <w:rPr>
          <w:bCs/>
          <w:szCs w:val="24"/>
        </w:rPr>
        <w:t xml:space="preserve">bivariate </w:t>
      </w:r>
      <w:r w:rsidR="0020098B" w:rsidRPr="00BA2525">
        <w:rPr>
          <w:bCs/>
          <w:szCs w:val="24"/>
        </w:rPr>
        <w:t>linear model found th</w:t>
      </w:r>
      <w:r w:rsidR="0020098B">
        <w:rPr>
          <w:bCs/>
          <w:szCs w:val="24"/>
        </w:rPr>
        <w:t>at neither the</w:t>
      </w:r>
      <w:r w:rsidR="0020098B" w:rsidRPr="00BA2525">
        <w:rPr>
          <w:bCs/>
          <w:szCs w:val="24"/>
        </w:rPr>
        <w:t xml:space="preserve"> ERQ reappraisal subscale</w:t>
      </w:r>
      <w:r w:rsidR="0020098B">
        <w:rPr>
          <w:bCs/>
          <w:szCs w:val="24"/>
        </w:rPr>
        <w:t xml:space="preserve"> </w:t>
      </w:r>
      <w:r w:rsidR="0020098B" w:rsidRPr="00BA2525">
        <w:rPr>
          <w:bCs/>
          <w:szCs w:val="24"/>
        </w:rPr>
        <w:t>(</w:t>
      </w:r>
      <w:r w:rsidR="0020098B" w:rsidRPr="00BE73D6">
        <w:rPr>
          <w:bCs/>
          <w:i/>
          <w:iCs/>
          <w:szCs w:val="24"/>
        </w:rPr>
        <w:t>b</w:t>
      </w:r>
      <w:r w:rsidR="0020098B" w:rsidRPr="00BA2525">
        <w:rPr>
          <w:bCs/>
          <w:szCs w:val="24"/>
        </w:rPr>
        <w:t xml:space="preserve"> = -0.001, </w:t>
      </w:r>
      <w:r w:rsidR="0020098B" w:rsidRPr="00BE73D6">
        <w:rPr>
          <w:bCs/>
          <w:i/>
          <w:iCs/>
          <w:szCs w:val="24"/>
        </w:rPr>
        <w:t xml:space="preserve">se </w:t>
      </w:r>
      <w:r w:rsidR="0020098B" w:rsidRPr="00BA2525">
        <w:rPr>
          <w:bCs/>
          <w:szCs w:val="24"/>
        </w:rPr>
        <w:t xml:space="preserve">= 0.002, </w:t>
      </w:r>
      <w:r w:rsidR="0020098B" w:rsidRPr="00BE73D6">
        <w:rPr>
          <w:bCs/>
          <w:i/>
          <w:iCs/>
          <w:szCs w:val="24"/>
        </w:rPr>
        <w:t xml:space="preserve">p </w:t>
      </w:r>
      <w:r w:rsidR="0020098B" w:rsidRPr="00BA2525">
        <w:rPr>
          <w:bCs/>
          <w:szCs w:val="24"/>
        </w:rPr>
        <w:t>= 0.58)</w:t>
      </w:r>
      <w:r w:rsidR="0020098B">
        <w:rPr>
          <w:bCs/>
          <w:szCs w:val="24"/>
        </w:rPr>
        <w:t xml:space="preserve"> nor the suppression subscale</w:t>
      </w:r>
      <w:r w:rsidR="0020098B" w:rsidRPr="00BA2525">
        <w:rPr>
          <w:bCs/>
          <w:szCs w:val="24"/>
        </w:rPr>
        <w:t xml:space="preserve"> (</w:t>
      </w:r>
      <w:r w:rsidR="0020098B" w:rsidRPr="00BE73D6">
        <w:rPr>
          <w:bCs/>
          <w:i/>
          <w:iCs/>
          <w:szCs w:val="24"/>
        </w:rPr>
        <w:t xml:space="preserve">b </w:t>
      </w:r>
      <w:r w:rsidR="0020098B" w:rsidRPr="00BA2525">
        <w:rPr>
          <w:bCs/>
          <w:szCs w:val="24"/>
        </w:rPr>
        <w:t>= 0.0</w:t>
      </w:r>
      <w:r w:rsidR="0020098B">
        <w:rPr>
          <w:bCs/>
          <w:szCs w:val="24"/>
        </w:rPr>
        <w:t>02</w:t>
      </w:r>
      <w:r w:rsidR="0020098B" w:rsidRPr="00BA2525">
        <w:rPr>
          <w:bCs/>
          <w:szCs w:val="24"/>
        </w:rPr>
        <w:t xml:space="preserve">, </w:t>
      </w:r>
      <w:r w:rsidR="0020098B" w:rsidRPr="00BE73D6">
        <w:rPr>
          <w:bCs/>
          <w:i/>
          <w:iCs/>
          <w:szCs w:val="24"/>
        </w:rPr>
        <w:t>se</w:t>
      </w:r>
      <w:r w:rsidR="0020098B" w:rsidRPr="00BA2525">
        <w:rPr>
          <w:bCs/>
          <w:szCs w:val="24"/>
        </w:rPr>
        <w:t xml:space="preserve"> = 0.002, </w:t>
      </w:r>
      <w:r w:rsidR="0020098B" w:rsidRPr="00BE73D6">
        <w:rPr>
          <w:bCs/>
          <w:i/>
          <w:iCs/>
          <w:szCs w:val="24"/>
        </w:rPr>
        <w:t xml:space="preserve">p </w:t>
      </w:r>
      <w:r w:rsidR="0020098B" w:rsidRPr="00BA2525">
        <w:rPr>
          <w:bCs/>
          <w:szCs w:val="24"/>
        </w:rPr>
        <w:t>= 0.</w:t>
      </w:r>
      <w:r w:rsidR="0020098B">
        <w:rPr>
          <w:bCs/>
          <w:szCs w:val="24"/>
        </w:rPr>
        <w:t>35</w:t>
      </w:r>
      <w:r w:rsidR="0020098B" w:rsidRPr="00BA2525">
        <w:rPr>
          <w:bCs/>
          <w:szCs w:val="24"/>
        </w:rPr>
        <w:t>) predict</w:t>
      </w:r>
      <w:r w:rsidR="0020098B">
        <w:rPr>
          <w:bCs/>
          <w:szCs w:val="24"/>
        </w:rPr>
        <w:t>ed</w:t>
      </w:r>
      <w:r w:rsidR="0020098B" w:rsidRPr="00BA2525">
        <w:rPr>
          <w:bCs/>
          <w:szCs w:val="24"/>
        </w:rPr>
        <w:t xml:space="preserve"> the proportion of trials in which participants selected reappraisal rather than</w:t>
      </w:r>
      <w:r w:rsidR="0020098B">
        <w:rPr>
          <w:bCs/>
          <w:szCs w:val="24"/>
        </w:rPr>
        <w:t xml:space="preserve"> distraction in this study as well</w:t>
      </w:r>
      <w:r w:rsidR="00A62570">
        <w:rPr>
          <w:bCs/>
          <w:szCs w:val="24"/>
        </w:rPr>
        <w:t>. Additionally, if differences exist in IUS scores, the groups may differ in how they respond to ambiguity or uncertain situations</w:t>
      </w:r>
      <w:r w:rsidR="00F720C7">
        <w:rPr>
          <w:bCs/>
          <w:szCs w:val="24"/>
        </w:rPr>
        <w:t>; perhaps especially relevant given that “confused” was the most cited negative emotion in Study 1</w:t>
      </w:r>
      <w:r w:rsidR="00A62570">
        <w:rPr>
          <w:bCs/>
          <w:szCs w:val="24"/>
        </w:rPr>
        <w:t xml:space="preserve">. However, no differences were observed in </w:t>
      </w:r>
      <w:r w:rsidR="00A62570" w:rsidRPr="00A62570">
        <w:rPr>
          <w:bCs/>
          <w:szCs w:val="24"/>
        </w:rPr>
        <w:t>IUS scores</w:t>
      </w:r>
      <w:r w:rsidR="00A62570">
        <w:rPr>
          <w:bCs/>
          <w:szCs w:val="24"/>
        </w:rPr>
        <w:t xml:space="preserve"> across groups</w:t>
      </w:r>
      <w:r w:rsidR="00A62570" w:rsidRPr="00A62570">
        <w:rPr>
          <w:bCs/>
          <w:szCs w:val="24"/>
        </w:rPr>
        <w:t xml:space="preserve"> (</w:t>
      </w:r>
      <w:r w:rsidR="00A62570" w:rsidRPr="00BE73D6">
        <w:rPr>
          <w:bCs/>
          <w:i/>
          <w:iCs/>
          <w:szCs w:val="24"/>
        </w:rPr>
        <w:t>x</w:t>
      </w:r>
      <w:r w:rsidR="004B0D7D">
        <w:rPr>
          <w:bCs/>
          <w:i/>
          <w:iCs/>
          <w:szCs w:val="24"/>
          <w:vertAlign w:val="subscript"/>
        </w:rPr>
        <w:t xml:space="preserve"> u</w:t>
      </w:r>
      <w:r w:rsidR="003D5F69">
        <w:rPr>
          <w:bCs/>
          <w:i/>
          <w:iCs/>
          <w:szCs w:val="24"/>
          <w:vertAlign w:val="subscript"/>
        </w:rPr>
        <w:t>sers</w:t>
      </w:r>
      <w:r w:rsidR="00A62570" w:rsidRPr="00BE73D6">
        <w:rPr>
          <w:bCs/>
          <w:i/>
          <w:iCs/>
          <w:szCs w:val="24"/>
        </w:rPr>
        <w:t xml:space="preserve"> </w:t>
      </w:r>
      <w:r w:rsidR="00A62570" w:rsidRPr="00A62570">
        <w:rPr>
          <w:bCs/>
          <w:szCs w:val="24"/>
        </w:rPr>
        <w:t>= 33.6</w:t>
      </w:r>
      <w:proofErr w:type="gramStart"/>
      <w:r w:rsidR="00E163E0">
        <w:rPr>
          <w:bCs/>
          <w:szCs w:val="24"/>
        </w:rPr>
        <w:t xml:space="preserve">, </w:t>
      </w:r>
      <w:r w:rsidR="00A62570" w:rsidRPr="00A62570">
        <w:rPr>
          <w:bCs/>
          <w:szCs w:val="24"/>
        </w:rPr>
        <w:t xml:space="preserve"> </w:t>
      </w:r>
      <w:r w:rsidR="00A62570" w:rsidRPr="00BE73D6">
        <w:rPr>
          <w:bCs/>
          <w:i/>
          <w:iCs/>
          <w:szCs w:val="24"/>
        </w:rPr>
        <w:t>x</w:t>
      </w:r>
      <w:proofErr w:type="gramEnd"/>
      <w:r w:rsidR="004B0D7D">
        <w:rPr>
          <w:bCs/>
          <w:i/>
          <w:iCs/>
          <w:szCs w:val="24"/>
          <w:vertAlign w:val="subscript"/>
        </w:rPr>
        <w:t xml:space="preserve"> f</w:t>
      </w:r>
      <w:r w:rsidR="003D5F69">
        <w:rPr>
          <w:bCs/>
          <w:i/>
          <w:iCs/>
          <w:szCs w:val="24"/>
          <w:vertAlign w:val="subscript"/>
        </w:rPr>
        <w:t xml:space="preserve">orecasters </w:t>
      </w:r>
      <w:r w:rsidR="00A62570" w:rsidRPr="00A62570">
        <w:rPr>
          <w:bCs/>
          <w:szCs w:val="24"/>
        </w:rPr>
        <w:t xml:space="preserve">= 34.3, </w:t>
      </w:r>
      <w:r w:rsidR="00A62570" w:rsidRPr="00BE73D6">
        <w:rPr>
          <w:bCs/>
          <w:i/>
          <w:iCs/>
          <w:szCs w:val="24"/>
        </w:rPr>
        <w:t>95% CI</w:t>
      </w:r>
      <w:r w:rsidR="00A62570" w:rsidRPr="00A62570">
        <w:rPr>
          <w:bCs/>
          <w:szCs w:val="24"/>
        </w:rPr>
        <w:t xml:space="preserve">= [-7.07, 5.59], </w:t>
      </w:r>
      <w:r w:rsidR="00A62570" w:rsidRPr="00A62570">
        <w:rPr>
          <w:bCs/>
          <w:i/>
          <w:iCs/>
          <w:szCs w:val="24"/>
        </w:rPr>
        <w:t>t</w:t>
      </w:r>
      <w:r w:rsidR="00A62570" w:rsidRPr="00A62570">
        <w:rPr>
          <w:bCs/>
          <w:szCs w:val="24"/>
        </w:rPr>
        <w:t>(3</w:t>
      </w:r>
      <w:r w:rsidR="00A73457">
        <w:rPr>
          <w:bCs/>
          <w:szCs w:val="24"/>
        </w:rPr>
        <w:t>4.9</w:t>
      </w:r>
      <w:r w:rsidR="00A62570" w:rsidRPr="00A62570">
        <w:rPr>
          <w:bCs/>
          <w:szCs w:val="24"/>
        </w:rPr>
        <w:t>) = -0.2</w:t>
      </w:r>
      <w:r w:rsidR="00A73457">
        <w:rPr>
          <w:bCs/>
          <w:szCs w:val="24"/>
        </w:rPr>
        <w:t>38</w:t>
      </w:r>
      <w:r w:rsidR="00A62570" w:rsidRPr="00A62570">
        <w:rPr>
          <w:bCs/>
          <w:szCs w:val="24"/>
        </w:rPr>
        <w:t xml:space="preserve">, </w:t>
      </w:r>
      <w:r w:rsidR="00A62570" w:rsidRPr="00BE73D6">
        <w:rPr>
          <w:bCs/>
          <w:i/>
          <w:iCs/>
          <w:szCs w:val="24"/>
        </w:rPr>
        <w:t>p</w:t>
      </w:r>
      <w:r w:rsidR="00A62570" w:rsidRPr="00A62570">
        <w:rPr>
          <w:bCs/>
          <w:szCs w:val="24"/>
        </w:rPr>
        <w:t xml:space="preserve"> = 0.8</w:t>
      </w:r>
      <w:r w:rsidR="00A73457">
        <w:rPr>
          <w:bCs/>
          <w:szCs w:val="24"/>
        </w:rPr>
        <w:t>13</w:t>
      </w:r>
      <w:r w:rsidR="00A62570" w:rsidRPr="00A62570">
        <w:rPr>
          <w:bCs/>
          <w:szCs w:val="24"/>
        </w:rPr>
        <w:t>).</w:t>
      </w:r>
      <w:r w:rsidR="00A62570">
        <w:rPr>
          <w:bCs/>
          <w:szCs w:val="24"/>
        </w:rPr>
        <w:t xml:space="preserve"> </w:t>
      </w:r>
      <w:r w:rsidR="00D84F4E">
        <w:rPr>
          <w:bCs/>
          <w:szCs w:val="24"/>
        </w:rPr>
        <w:lastRenderedPageBreak/>
        <w:t>Assessing differences in dif</w:t>
      </w:r>
      <w:r w:rsidR="00A62570">
        <w:rPr>
          <w:bCs/>
          <w:szCs w:val="24"/>
        </w:rPr>
        <w:t>ficulties in applying emotion regulation strategies</w:t>
      </w:r>
      <w:r w:rsidR="00D84F4E">
        <w:rPr>
          <w:bCs/>
          <w:szCs w:val="24"/>
        </w:rPr>
        <w:t xml:space="preserve"> via</w:t>
      </w:r>
      <w:r w:rsidR="00A62570">
        <w:rPr>
          <w:bCs/>
          <w:szCs w:val="24"/>
        </w:rPr>
        <w:t xml:space="preserve"> DERS</w:t>
      </w:r>
      <w:r w:rsidR="00D84F4E">
        <w:rPr>
          <w:bCs/>
          <w:szCs w:val="24"/>
        </w:rPr>
        <w:t xml:space="preserve"> subscales</w:t>
      </w:r>
      <w:r w:rsidR="00A62570">
        <w:rPr>
          <w:bCs/>
          <w:szCs w:val="24"/>
        </w:rPr>
        <w:t xml:space="preserve"> </w:t>
      </w:r>
      <w:r w:rsidR="00D84F4E">
        <w:rPr>
          <w:bCs/>
          <w:szCs w:val="24"/>
        </w:rPr>
        <w:t>was not possible because it was not administered to p</w:t>
      </w:r>
      <w:r w:rsidR="005F2875">
        <w:rPr>
          <w:bCs/>
          <w:szCs w:val="24"/>
        </w:rPr>
        <w:t>reliminary study</w:t>
      </w:r>
      <w:r w:rsidR="00D84F4E">
        <w:rPr>
          <w:bCs/>
          <w:szCs w:val="24"/>
        </w:rPr>
        <w:t xml:space="preserve"> participants. </w:t>
      </w:r>
    </w:p>
    <w:p w14:paraId="7669DE8E" w14:textId="41EC174B" w:rsidR="00425004" w:rsidRDefault="00B720B2" w:rsidP="009F52D2">
      <w:pPr>
        <w:spacing w:after="0" w:line="480" w:lineRule="auto"/>
        <w:ind w:left="0" w:firstLine="720"/>
        <w:rPr>
          <w:szCs w:val="24"/>
        </w:rPr>
      </w:pPr>
      <w:r w:rsidRPr="008C7178">
        <w:rPr>
          <w:b/>
          <w:szCs w:val="24"/>
        </w:rPr>
        <w:t>Intensity predicts regulatory strategy</w:t>
      </w:r>
      <w:r w:rsidR="00131503">
        <w:rPr>
          <w:b/>
          <w:szCs w:val="24"/>
        </w:rPr>
        <w:t xml:space="preserve"> </w:t>
      </w:r>
      <w:r w:rsidR="00183114">
        <w:rPr>
          <w:b/>
          <w:szCs w:val="24"/>
        </w:rPr>
        <w:t>forecast</w:t>
      </w:r>
      <w:r w:rsidR="00131503">
        <w:rPr>
          <w:b/>
          <w:szCs w:val="24"/>
        </w:rPr>
        <w:t>s</w:t>
      </w:r>
      <w:r w:rsidR="009F52D2">
        <w:rPr>
          <w:b/>
          <w:szCs w:val="24"/>
        </w:rPr>
        <w:t>.</w:t>
      </w:r>
      <w:r w:rsidR="00D84F4E">
        <w:rPr>
          <w:bCs/>
          <w:szCs w:val="24"/>
        </w:rPr>
        <w:t xml:space="preserve"> Our first model</w:t>
      </w:r>
      <w:r w:rsidR="004B0D7D">
        <w:rPr>
          <w:bCs/>
          <w:szCs w:val="24"/>
        </w:rPr>
        <w:t xml:space="preserve"> -</w:t>
      </w:r>
      <w:r w:rsidR="002809C2">
        <w:rPr>
          <w:bCs/>
          <w:szCs w:val="24"/>
        </w:rPr>
        <w:t>-</w:t>
      </w:r>
      <w:r w:rsidR="00D84F4E">
        <w:rPr>
          <w:bCs/>
          <w:szCs w:val="24"/>
        </w:rPr>
        <w:t xml:space="preserve"> containing only the affective intensity of </w:t>
      </w:r>
      <w:r w:rsidR="004B0D7D">
        <w:rPr>
          <w:bCs/>
          <w:szCs w:val="24"/>
        </w:rPr>
        <w:t>strategy users</w:t>
      </w:r>
      <w:r w:rsidR="00D84F4E">
        <w:rPr>
          <w:bCs/>
          <w:szCs w:val="24"/>
        </w:rPr>
        <w:t xml:space="preserve"> as a predictor</w:t>
      </w:r>
      <w:r w:rsidRPr="008C7178">
        <w:rPr>
          <w:szCs w:val="24"/>
        </w:rPr>
        <w:t xml:space="preserve"> to predict </w:t>
      </w:r>
      <w:r w:rsidR="004B0D7D">
        <w:rPr>
          <w:szCs w:val="24"/>
        </w:rPr>
        <w:t>strategy forecasters</w:t>
      </w:r>
      <w:r w:rsidR="00D84F4E">
        <w:rPr>
          <w:szCs w:val="24"/>
        </w:rPr>
        <w:t xml:space="preserve">’ </w:t>
      </w:r>
      <w:r w:rsidR="004B0D7D">
        <w:rPr>
          <w:szCs w:val="24"/>
        </w:rPr>
        <w:t>predictions -</w:t>
      </w:r>
      <w:r w:rsidRPr="008C7178">
        <w:rPr>
          <w:szCs w:val="24"/>
        </w:rPr>
        <w:t xml:space="preserve"> </w:t>
      </w:r>
      <w:r w:rsidRPr="00245B8B">
        <w:rPr>
          <w:szCs w:val="24"/>
        </w:rPr>
        <w:t>performed better than our null model</w:t>
      </w:r>
      <w:r w:rsidR="00564115" w:rsidRPr="00245B8B">
        <w:rPr>
          <w:szCs w:val="24"/>
        </w:rPr>
        <w:t xml:space="preserve"> (</w:t>
      </w:r>
      <w:r w:rsidR="00A73457" w:rsidRPr="00A73457">
        <w:rPr>
          <w:i/>
          <w:iCs/>
          <w:szCs w:val="24"/>
        </w:rPr>
        <w:t>χ2</w:t>
      </w:r>
      <w:r w:rsidR="00A73457" w:rsidRPr="00BE73D6">
        <w:rPr>
          <w:szCs w:val="24"/>
        </w:rPr>
        <w:t>(</w:t>
      </w:r>
      <w:r w:rsidR="00CE043F">
        <w:rPr>
          <w:szCs w:val="24"/>
        </w:rPr>
        <w:t>1</w:t>
      </w:r>
      <w:r w:rsidR="007D6EF7">
        <w:rPr>
          <w:szCs w:val="24"/>
        </w:rPr>
        <w:t xml:space="preserve">, </w:t>
      </w:r>
      <w:r w:rsidR="007D6EF7" w:rsidRPr="0094060F">
        <w:rPr>
          <w:i/>
          <w:iCs/>
          <w:szCs w:val="24"/>
        </w:rPr>
        <w:t>N</w:t>
      </w:r>
      <w:r w:rsidR="007D6EF7">
        <w:rPr>
          <w:szCs w:val="24"/>
        </w:rPr>
        <w:t xml:space="preserve"> = 25232</w:t>
      </w:r>
      <w:r w:rsidR="00A73457" w:rsidRPr="00BE73D6">
        <w:rPr>
          <w:szCs w:val="24"/>
        </w:rPr>
        <w:t>)</w:t>
      </w:r>
      <w:r w:rsidR="00A73457">
        <w:rPr>
          <w:szCs w:val="24"/>
        </w:rPr>
        <w:t xml:space="preserve"> </w:t>
      </w:r>
      <w:r w:rsidR="00564115" w:rsidRPr="00245B8B">
        <w:rPr>
          <w:szCs w:val="24"/>
        </w:rPr>
        <w:t>= 8.39)</w:t>
      </w:r>
      <w:r w:rsidR="00D84F4E" w:rsidRPr="00245B8B">
        <w:rPr>
          <w:szCs w:val="24"/>
        </w:rPr>
        <w:t>, demonstrating a small positive effect</w:t>
      </w:r>
      <w:r w:rsidRPr="00245B8B">
        <w:rPr>
          <w:szCs w:val="24"/>
        </w:rPr>
        <w:t xml:space="preserve"> (</w:t>
      </w:r>
      <w:r w:rsidR="00564115" w:rsidRPr="00BE73D6">
        <w:rPr>
          <w:i/>
          <w:iCs/>
          <w:szCs w:val="24"/>
        </w:rPr>
        <w:t>OR</w:t>
      </w:r>
      <w:r w:rsidR="00564115" w:rsidRPr="00245B8B">
        <w:rPr>
          <w:szCs w:val="24"/>
        </w:rPr>
        <w:t xml:space="preserve"> = 1.06, </w:t>
      </w:r>
      <w:r w:rsidR="00564115" w:rsidRPr="00BE73D6">
        <w:rPr>
          <w:i/>
          <w:iCs/>
          <w:szCs w:val="24"/>
        </w:rPr>
        <w:t>95% CI</w:t>
      </w:r>
      <w:r w:rsidR="00564115" w:rsidRPr="00245B8B">
        <w:rPr>
          <w:szCs w:val="24"/>
        </w:rPr>
        <w:t xml:space="preserve"> = [1.02, 1.10]</w:t>
      </w:r>
      <w:r w:rsidR="00D84F4E" w:rsidRPr="00245B8B">
        <w:rPr>
          <w:szCs w:val="24"/>
        </w:rPr>
        <w:t xml:space="preserve">, </w:t>
      </w:r>
      <w:r w:rsidRPr="00BE73D6">
        <w:rPr>
          <w:i/>
          <w:iCs/>
          <w:szCs w:val="24"/>
        </w:rPr>
        <w:t>p</w:t>
      </w:r>
      <w:r w:rsidRPr="00245B8B">
        <w:rPr>
          <w:szCs w:val="24"/>
        </w:rPr>
        <w:t xml:space="preserve"> = 0.004)</w:t>
      </w:r>
      <w:r w:rsidR="00D84F4E">
        <w:rPr>
          <w:szCs w:val="24"/>
        </w:rPr>
        <w:t xml:space="preserve"> such that more intense events </w:t>
      </w:r>
      <w:r w:rsidR="00564115">
        <w:rPr>
          <w:szCs w:val="24"/>
        </w:rPr>
        <w:t>were associated with an increased</w:t>
      </w:r>
      <w:r w:rsidR="00D84F4E">
        <w:rPr>
          <w:szCs w:val="24"/>
        </w:rPr>
        <w:t xml:space="preserve"> probability that participants </w:t>
      </w:r>
      <w:r w:rsidR="003D5F69">
        <w:rPr>
          <w:szCs w:val="24"/>
        </w:rPr>
        <w:t xml:space="preserve">predicted </w:t>
      </w:r>
      <w:r w:rsidR="00D84F4E">
        <w:rPr>
          <w:szCs w:val="24"/>
        </w:rPr>
        <w:t>cho</w:t>
      </w:r>
      <w:r w:rsidR="003D5F69">
        <w:rPr>
          <w:szCs w:val="24"/>
        </w:rPr>
        <w:t>osing</w:t>
      </w:r>
      <w:r w:rsidR="00D84F4E">
        <w:rPr>
          <w:szCs w:val="24"/>
        </w:rPr>
        <w:t xml:space="preserve"> distraction to regulate them.</w:t>
      </w:r>
      <w:r w:rsidR="00564115">
        <w:rPr>
          <w:szCs w:val="24"/>
        </w:rPr>
        <w:t xml:space="preserve"> Additional models included age, gender, IUS score, the DERS limited access to strategies subscale, and a combination of all four as covariates. However, each model failed to outperform our initial model in chi square tests of the models (</w:t>
      </w:r>
      <w:r w:rsidR="00EC3FBC">
        <w:rPr>
          <w:szCs w:val="24"/>
        </w:rPr>
        <w:t xml:space="preserve">age: </w:t>
      </w:r>
      <w:bookmarkStart w:id="427" w:name="_Hlk171722865"/>
      <w:r w:rsidR="00A73457" w:rsidRPr="00A73457">
        <w:rPr>
          <w:rFonts w:ascii="Calibri" w:hAnsi="Calibri" w:cs="Calibri"/>
          <w:i/>
          <w:iCs/>
          <w:szCs w:val="24"/>
        </w:rPr>
        <w:t>χ2</w:t>
      </w:r>
      <w:r w:rsidR="007E50F7" w:rsidRPr="00485060">
        <w:rPr>
          <w:szCs w:val="24"/>
        </w:rPr>
        <w:t>(</w:t>
      </w:r>
      <w:r w:rsidR="007E50F7">
        <w:rPr>
          <w:szCs w:val="24"/>
        </w:rPr>
        <w:t>1</w:t>
      </w:r>
      <w:r w:rsidR="00861E10">
        <w:rPr>
          <w:szCs w:val="24"/>
        </w:rPr>
        <w:t xml:space="preserve">, </w:t>
      </w:r>
      <w:r w:rsidR="00861E10" w:rsidRPr="0094060F">
        <w:rPr>
          <w:i/>
          <w:iCs/>
          <w:szCs w:val="24"/>
        </w:rPr>
        <w:t>N</w:t>
      </w:r>
      <w:r w:rsidR="007D6EF7">
        <w:rPr>
          <w:szCs w:val="24"/>
        </w:rPr>
        <w:t xml:space="preserve"> </w:t>
      </w:r>
      <w:r w:rsidR="00861E10">
        <w:rPr>
          <w:szCs w:val="24"/>
        </w:rPr>
        <w:t>=</w:t>
      </w:r>
      <w:r w:rsidR="007D6EF7">
        <w:rPr>
          <w:szCs w:val="24"/>
        </w:rPr>
        <w:t xml:space="preserve"> 25232</w:t>
      </w:r>
      <w:r w:rsidR="007E50F7" w:rsidRPr="00485060">
        <w:rPr>
          <w:szCs w:val="24"/>
        </w:rPr>
        <w:t>)</w:t>
      </w:r>
      <w:r w:rsidR="00564115">
        <w:rPr>
          <w:szCs w:val="24"/>
          <w:vertAlign w:val="superscript"/>
        </w:rPr>
        <w:t xml:space="preserve"> </w:t>
      </w:r>
      <w:r w:rsidR="00564115">
        <w:rPr>
          <w:szCs w:val="24"/>
        </w:rPr>
        <w:t>= 0.84</w:t>
      </w:r>
      <w:r w:rsidR="00564115" w:rsidRPr="00BE73D6">
        <w:rPr>
          <w:i/>
          <w:iCs/>
          <w:szCs w:val="24"/>
        </w:rPr>
        <w:t>, p</w:t>
      </w:r>
      <w:r w:rsidR="00564115">
        <w:rPr>
          <w:szCs w:val="24"/>
        </w:rPr>
        <w:t xml:space="preserve"> = 0.36</w:t>
      </w:r>
      <w:bookmarkEnd w:id="427"/>
      <w:r w:rsidR="00564115">
        <w:rPr>
          <w:szCs w:val="24"/>
        </w:rPr>
        <w:t>;</w:t>
      </w:r>
      <w:r w:rsidR="00EC3FBC">
        <w:rPr>
          <w:szCs w:val="24"/>
        </w:rPr>
        <w:t xml:space="preserve"> gender:</w:t>
      </w:r>
      <w:r w:rsidR="00564115">
        <w:rPr>
          <w:szCs w:val="24"/>
        </w:rPr>
        <w:t xml:space="preserve"> </w:t>
      </w:r>
      <w:r w:rsidR="00A73457" w:rsidRPr="00A73457">
        <w:rPr>
          <w:rFonts w:ascii="Calibri" w:hAnsi="Calibri" w:cs="Calibri"/>
          <w:i/>
          <w:iCs/>
          <w:szCs w:val="24"/>
        </w:rPr>
        <w:t>χ2</w:t>
      </w:r>
      <w:r w:rsidR="007E50F7" w:rsidRPr="00485060">
        <w:rPr>
          <w:szCs w:val="24"/>
        </w:rPr>
        <w:t>(</w:t>
      </w:r>
      <w:r w:rsidR="007E50F7">
        <w:rPr>
          <w:szCs w:val="24"/>
        </w:rPr>
        <w:t>2</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2.81, p = 0.25;</w:t>
      </w:r>
      <w:r w:rsidR="00EC3FBC">
        <w:rPr>
          <w:szCs w:val="24"/>
        </w:rPr>
        <w:t xml:space="preserve"> IUS:</w:t>
      </w:r>
      <w:r w:rsidR="00564115" w:rsidRPr="00564115">
        <w:rPr>
          <w:rFonts w:ascii="Calibri" w:hAnsi="Calibri" w:cs="Calibri"/>
          <w:szCs w:val="24"/>
        </w:rPr>
        <w:t xml:space="preserve"> </w:t>
      </w:r>
      <w:r w:rsidR="00A73457" w:rsidRPr="00A73457">
        <w:rPr>
          <w:rFonts w:ascii="Calibri" w:hAnsi="Calibri" w:cs="Calibri"/>
          <w:i/>
          <w:iCs/>
          <w:szCs w:val="24"/>
        </w:rPr>
        <w:t>χ2</w:t>
      </w:r>
      <w:r w:rsidR="007E50F7" w:rsidRPr="00485060">
        <w:rPr>
          <w:szCs w:val="24"/>
        </w:rPr>
        <w:t>(</w:t>
      </w:r>
      <w:r w:rsidR="007E50F7">
        <w:rPr>
          <w:szCs w:val="24"/>
        </w:rPr>
        <w:t>1</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xml:space="preserve">= </w:t>
      </w:r>
      <w:r w:rsidR="00F76B51">
        <w:rPr>
          <w:szCs w:val="24"/>
        </w:rPr>
        <w:t>1.25</w:t>
      </w:r>
      <w:r w:rsidR="00564115">
        <w:rPr>
          <w:szCs w:val="24"/>
        </w:rPr>
        <w:t>, p = 0.</w:t>
      </w:r>
      <w:r w:rsidR="00F76B51">
        <w:rPr>
          <w:szCs w:val="24"/>
        </w:rPr>
        <w:t>26</w:t>
      </w:r>
      <w:r w:rsidR="00564115">
        <w:rPr>
          <w:szCs w:val="24"/>
        </w:rPr>
        <w:t>;</w:t>
      </w:r>
      <w:r w:rsidR="00EC3FBC">
        <w:rPr>
          <w:szCs w:val="24"/>
        </w:rPr>
        <w:t xml:space="preserve"> DERS:</w:t>
      </w:r>
      <w:r w:rsidR="00564115" w:rsidRPr="00564115">
        <w:rPr>
          <w:rFonts w:ascii="Calibri" w:hAnsi="Calibri" w:cs="Calibri"/>
          <w:szCs w:val="24"/>
        </w:rPr>
        <w:t xml:space="preserve"> </w:t>
      </w:r>
      <w:r w:rsidR="00A73457" w:rsidRPr="00A73457">
        <w:rPr>
          <w:rFonts w:ascii="Calibri" w:hAnsi="Calibri" w:cs="Calibri"/>
          <w:i/>
          <w:iCs/>
          <w:szCs w:val="24"/>
        </w:rPr>
        <w:t>χ2</w:t>
      </w:r>
      <w:r w:rsidR="007E50F7" w:rsidRPr="00485060">
        <w:rPr>
          <w:szCs w:val="24"/>
        </w:rPr>
        <w:t>(</w:t>
      </w:r>
      <w:r w:rsidR="007E50F7">
        <w:rPr>
          <w:szCs w:val="24"/>
        </w:rPr>
        <w:t>1</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0.54, p = 0.46;</w:t>
      </w:r>
      <w:r w:rsidR="00EC3FBC">
        <w:rPr>
          <w:szCs w:val="24"/>
        </w:rPr>
        <w:t xml:space="preserve"> combo:</w:t>
      </w:r>
      <w:r w:rsidR="00564115">
        <w:rPr>
          <w:szCs w:val="24"/>
        </w:rPr>
        <w:t xml:space="preserve"> </w:t>
      </w:r>
      <w:r w:rsidR="00A73457" w:rsidRPr="00A73457">
        <w:rPr>
          <w:rFonts w:ascii="Calibri" w:hAnsi="Calibri" w:cs="Calibri"/>
          <w:i/>
          <w:iCs/>
          <w:szCs w:val="24"/>
        </w:rPr>
        <w:t>χ2</w:t>
      </w:r>
      <w:r w:rsidR="007E50F7" w:rsidRPr="00485060">
        <w:rPr>
          <w:szCs w:val="24"/>
        </w:rPr>
        <w:t>(</w:t>
      </w:r>
      <w:r w:rsidR="00F76B51">
        <w:rPr>
          <w:szCs w:val="24"/>
        </w:rPr>
        <w:t>5</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xml:space="preserve">= </w:t>
      </w:r>
      <w:r w:rsidR="00F76B51">
        <w:rPr>
          <w:szCs w:val="24"/>
        </w:rPr>
        <w:t>4.52</w:t>
      </w:r>
      <w:r w:rsidR="00564115">
        <w:rPr>
          <w:szCs w:val="24"/>
        </w:rPr>
        <w:t>, p = 0.</w:t>
      </w:r>
      <w:r w:rsidR="00F76B51">
        <w:rPr>
          <w:szCs w:val="24"/>
        </w:rPr>
        <w:t>48</w:t>
      </w:r>
      <w:r w:rsidR="00564115">
        <w:rPr>
          <w:szCs w:val="24"/>
        </w:rPr>
        <w:t>; respectively)</w:t>
      </w:r>
      <w:r w:rsidRPr="008C7178">
        <w:rPr>
          <w:szCs w:val="24"/>
        </w:rPr>
        <w:t>.</w:t>
      </w:r>
      <w:ins w:id="428" w:author="Billy Mitchell" w:date="2024-06-03T13:14:00Z" w16du:dateUtc="2024-06-03T17:14:00Z">
        <w:r w:rsidR="00231B74">
          <w:rPr>
            <w:szCs w:val="24"/>
          </w:rPr>
          <w:t xml:space="preserve"> </w:t>
        </w:r>
      </w:ins>
    </w:p>
    <w:p w14:paraId="1500E9B8" w14:textId="5B37D39E" w:rsidR="00BA2525" w:rsidRDefault="004B0D7D" w:rsidP="009F52D2">
      <w:pPr>
        <w:spacing w:after="0" w:line="480" w:lineRule="auto"/>
        <w:ind w:left="0" w:firstLine="720"/>
        <w:rPr>
          <w:bCs/>
          <w:szCs w:val="24"/>
        </w:rPr>
      </w:pPr>
      <w:r>
        <w:rPr>
          <w:b/>
          <w:szCs w:val="24"/>
        </w:rPr>
        <w:t>Strategy forecasters</w:t>
      </w:r>
      <w:r w:rsidR="00CE7A92">
        <w:rPr>
          <w:b/>
          <w:szCs w:val="24"/>
        </w:rPr>
        <w:t xml:space="preserve"> matched </w:t>
      </w:r>
      <w:r>
        <w:rPr>
          <w:b/>
          <w:szCs w:val="24"/>
        </w:rPr>
        <w:t>strategy users</w:t>
      </w:r>
      <w:r w:rsidR="00CE7A92">
        <w:rPr>
          <w:b/>
          <w:szCs w:val="24"/>
        </w:rPr>
        <w:t xml:space="preserve"> less than chance when selecting distraction. </w:t>
      </w:r>
      <w:r w:rsidR="00774C33" w:rsidRPr="00774C33">
        <w:t>In signal detection theory, d prime (</w:t>
      </w:r>
      <w:r w:rsidR="00774C33" w:rsidRPr="00BE73D6">
        <w:rPr>
          <w:i/>
          <w:iCs/>
        </w:rPr>
        <w:t>d</w:t>
      </w:r>
      <w:r w:rsidR="0075725E" w:rsidRPr="00BE73D6">
        <w:rPr>
          <w:i/>
          <w:iCs/>
        </w:rPr>
        <w:t>’</w:t>
      </w:r>
      <w:r w:rsidR="00774C33" w:rsidRPr="00774C33">
        <w:t>) is a measure of sensitivity that quantifies the ability to distinguish between signal and noise in a binary decision task</w:t>
      </w:r>
      <w:r w:rsidR="00774C33">
        <w:t>, and thus, can be used to determine whether congruency in strategy betwe</w:t>
      </w:r>
      <w:r w:rsidR="003D5F69">
        <w:t>en</w:t>
      </w:r>
      <w:r w:rsidR="00183114">
        <w:t xml:space="preserve"> </w:t>
      </w:r>
      <w:r w:rsidR="003D5F69">
        <w:t xml:space="preserve">strategy forecasters </w:t>
      </w:r>
      <w:r w:rsidR="00774C33">
        <w:t xml:space="preserve">and </w:t>
      </w:r>
      <w:r w:rsidR="003D5F69">
        <w:t>strategy users</w:t>
      </w:r>
      <w:r w:rsidR="00774C33">
        <w:t xml:space="preserve"> is greater than chance. </w:t>
      </w:r>
      <w:r w:rsidR="00C47DFF">
        <w:t>D prime</w:t>
      </w:r>
      <w:r w:rsidR="00577985" w:rsidRPr="00577985">
        <w:t xml:space="preserve"> is calculated as the normalized value of the proportion of hits (</w:t>
      </w:r>
      <w:r w:rsidR="00774C33">
        <w:t xml:space="preserve">i.e., </w:t>
      </w:r>
      <w:r w:rsidR="00577985" w:rsidRPr="00577985">
        <w:t xml:space="preserve">when </w:t>
      </w:r>
      <w:r w:rsidR="00774C33">
        <w:t xml:space="preserve">a </w:t>
      </w:r>
      <w:r w:rsidR="00577985">
        <w:t xml:space="preserve">strategy was used by a </w:t>
      </w:r>
      <w:r w:rsidR="002C65D6">
        <w:t>strategy use participant</w:t>
      </w:r>
      <w:r w:rsidR="00577985" w:rsidRPr="00577985">
        <w:t xml:space="preserve"> and </w:t>
      </w:r>
      <w:r w:rsidR="003D5F69">
        <w:t>predicted</w:t>
      </w:r>
      <w:r w:rsidR="00577985">
        <w:t xml:space="preserve"> by a</w:t>
      </w:r>
      <w:r w:rsidR="002C65D6">
        <w:t xml:space="preserve"> strategy forecasting</w:t>
      </w:r>
      <w:r w:rsidR="00577985">
        <w:t xml:space="preserve"> participant</w:t>
      </w:r>
      <w:r w:rsidR="00577985" w:rsidRPr="00577985">
        <w:t>) minus the proportion of false alarms (</w:t>
      </w:r>
      <w:r w:rsidR="00774C33">
        <w:t xml:space="preserve">i.e., </w:t>
      </w:r>
      <w:r w:rsidR="00577985" w:rsidRPr="00577985">
        <w:t xml:space="preserve">when </w:t>
      </w:r>
      <w:r w:rsidR="00774C33">
        <w:t>a</w:t>
      </w:r>
      <w:r w:rsidR="00577985">
        <w:t xml:space="preserve"> strategy was not used by a</w:t>
      </w:r>
      <w:r w:rsidR="002C65D6">
        <w:t xml:space="preserve"> strategy use participant</w:t>
      </w:r>
      <w:r w:rsidR="00183114">
        <w:t xml:space="preserve"> </w:t>
      </w:r>
      <w:r w:rsidR="00577985">
        <w:t xml:space="preserve">but was </w:t>
      </w:r>
      <w:r w:rsidR="003D5F69">
        <w:t>predicted</w:t>
      </w:r>
      <w:r w:rsidR="00577985">
        <w:t xml:space="preserve"> by </w:t>
      </w:r>
      <w:r w:rsidR="002C65D6">
        <w:t xml:space="preserve">strategy </w:t>
      </w:r>
      <w:r w:rsidR="00183114">
        <w:t>forecast</w:t>
      </w:r>
      <w:r w:rsidR="002C65D6">
        <w:t>ing participant</w:t>
      </w:r>
      <w:r w:rsidR="00577985" w:rsidRPr="00577985">
        <w:t>).</w:t>
      </w:r>
      <w:r w:rsidR="00774C33">
        <w:t xml:space="preserve"> Importantly, d</w:t>
      </w:r>
      <w:r w:rsidR="0075725E">
        <w:t>’</w:t>
      </w:r>
      <w:r w:rsidR="00774C33">
        <w:t xml:space="preserve"> is robust to unequal prior probabilities in binary outcomes, as occurs in our strategy selection</w:t>
      </w:r>
      <w:r w:rsidR="00562C94">
        <w:t xml:space="preserve"> (73.1% of p</w:t>
      </w:r>
      <w:r w:rsidR="005F2875">
        <w:t xml:space="preserve">reliminary study </w:t>
      </w:r>
      <w:r w:rsidR="00562C94">
        <w:t>observations used distraction)</w:t>
      </w:r>
      <w:r w:rsidR="00774C33">
        <w:t xml:space="preserve"> through the incorporation of a bias parameter. Using this approach</w:t>
      </w:r>
      <w:r w:rsidR="00CE7A92">
        <w:t xml:space="preserve">, we found that </w:t>
      </w:r>
      <w:r w:rsidR="003D5F69">
        <w:t xml:space="preserve">strategy </w:t>
      </w:r>
      <w:r w:rsidR="00183114">
        <w:t>forecast</w:t>
      </w:r>
      <w:r w:rsidR="003D5F69">
        <w:t>ing</w:t>
      </w:r>
      <w:r w:rsidR="00CE7A92">
        <w:t xml:space="preserve"> participants matched </w:t>
      </w:r>
      <w:r w:rsidR="00183114">
        <w:t>the experiences</w:t>
      </w:r>
      <w:r>
        <w:t xml:space="preserve"> of</w:t>
      </w:r>
      <w:r w:rsidR="00183114">
        <w:t xml:space="preserve"> </w:t>
      </w:r>
      <w:r w:rsidR="003D5F69">
        <w:lastRenderedPageBreak/>
        <w:t xml:space="preserve">strategy using </w:t>
      </w:r>
      <w:r w:rsidR="00183114">
        <w:t>participants</w:t>
      </w:r>
      <w:r w:rsidR="00CE7A92">
        <w:t xml:space="preserve"> in their selection of reappraisal nearly at chance (</w:t>
      </w:r>
      <w:r w:rsidR="00CE7A92" w:rsidRPr="00BE73D6">
        <w:rPr>
          <w:i/>
          <w:iCs/>
        </w:rPr>
        <w:t>d</w:t>
      </w:r>
      <w:r w:rsidR="0075725E" w:rsidRPr="00BE73D6">
        <w:rPr>
          <w:i/>
          <w:iCs/>
        </w:rPr>
        <w:t>’</w:t>
      </w:r>
      <w:r w:rsidR="00CE7A92" w:rsidRPr="00BE73D6">
        <w:rPr>
          <w:i/>
          <w:iCs/>
        </w:rPr>
        <w:t xml:space="preserve"> </w:t>
      </w:r>
      <w:r w:rsidR="00CE7A92">
        <w:t>= -0.08) but were below chance in matching distraction (</w:t>
      </w:r>
      <w:r w:rsidR="00CE7A92" w:rsidRPr="00774C33">
        <w:t>d</w:t>
      </w:r>
      <w:r w:rsidR="0075725E">
        <w:t>’</w:t>
      </w:r>
      <w:r w:rsidR="00CE7A92">
        <w:t xml:space="preserve"> = -0.41)</w:t>
      </w:r>
      <w:r w:rsidR="00EB0294">
        <w:t xml:space="preserve"> (</w:t>
      </w:r>
      <w:r w:rsidR="00EB0294">
        <w:rPr>
          <w:b/>
          <w:bCs/>
        </w:rPr>
        <w:t xml:space="preserve">Fig. </w:t>
      </w:r>
      <w:r w:rsidR="00372E6A">
        <w:rPr>
          <w:b/>
          <w:bCs/>
        </w:rPr>
        <w:t>6</w:t>
      </w:r>
      <w:r w:rsidR="00EB0294" w:rsidRPr="00EB0294">
        <w:t>)</w:t>
      </w:r>
      <w:r w:rsidR="00CE7A92">
        <w:t>. The difference in selection congruency between these strategies was significant as determined by a paired samples t-test</w:t>
      </w:r>
      <w:r w:rsidR="00577985" w:rsidRPr="00577985">
        <w:rPr>
          <w:bCs/>
          <w:szCs w:val="24"/>
        </w:rPr>
        <w:t xml:space="preserve"> (</w:t>
      </w:r>
      <w:r w:rsidR="00577985" w:rsidRPr="00BE73D6">
        <w:rPr>
          <w:bCs/>
          <w:i/>
          <w:iCs/>
          <w:szCs w:val="24"/>
        </w:rPr>
        <w:t>x</w:t>
      </w:r>
      <w:r>
        <w:rPr>
          <w:bCs/>
          <w:i/>
          <w:iCs/>
          <w:szCs w:val="24"/>
        </w:rPr>
        <w:t xml:space="preserve"> </w:t>
      </w:r>
      <w:r w:rsidR="00CE7A92" w:rsidRPr="00BE73D6">
        <w:rPr>
          <w:bCs/>
          <w:i/>
          <w:iCs/>
          <w:szCs w:val="24"/>
          <w:vertAlign w:val="subscript"/>
        </w:rPr>
        <w:t>diff</w:t>
      </w:r>
      <w:r w:rsidR="00577985" w:rsidRPr="00BE73D6">
        <w:rPr>
          <w:bCs/>
          <w:i/>
          <w:iCs/>
          <w:szCs w:val="24"/>
        </w:rPr>
        <w:t xml:space="preserve"> </w:t>
      </w:r>
      <w:r w:rsidR="00577985" w:rsidRPr="00577985">
        <w:rPr>
          <w:bCs/>
          <w:szCs w:val="24"/>
        </w:rPr>
        <w:t xml:space="preserve">= </w:t>
      </w:r>
      <w:r w:rsidR="00CE7A92">
        <w:rPr>
          <w:bCs/>
          <w:szCs w:val="24"/>
        </w:rPr>
        <w:t>0.328</w:t>
      </w:r>
      <w:r w:rsidR="00577985" w:rsidRPr="00577985">
        <w:rPr>
          <w:bCs/>
          <w:szCs w:val="24"/>
        </w:rPr>
        <w:t xml:space="preserve">, </w:t>
      </w:r>
      <w:r w:rsidR="00577985" w:rsidRPr="00BE73D6">
        <w:rPr>
          <w:bCs/>
          <w:i/>
          <w:iCs/>
          <w:szCs w:val="24"/>
        </w:rPr>
        <w:t>95% CI</w:t>
      </w:r>
      <w:r w:rsidR="00E163E0">
        <w:rPr>
          <w:bCs/>
          <w:i/>
          <w:iCs/>
          <w:szCs w:val="24"/>
        </w:rPr>
        <w:t xml:space="preserve"> </w:t>
      </w:r>
      <w:r w:rsidR="00E163E0" w:rsidRPr="00BE73D6">
        <w:rPr>
          <w:bCs/>
          <w:szCs w:val="24"/>
        </w:rPr>
        <w:t>=</w:t>
      </w:r>
      <w:r w:rsidR="00E163E0">
        <w:rPr>
          <w:bCs/>
          <w:szCs w:val="24"/>
        </w:rPr>
        <w:t xml:space="preserve"> [</w:t>
      </w:r>
      <w:r w:rsidR="00CE7A92">
        <w:rPr>
          <w:bCs/>
          <w:szCs w:val="24"/>
        </w:rPr>
        <w:t>0.313</w:t>
      </w:r>
      <w:r w:rsidR="00577985" w:rsidRPr="00577985">
        <w:rPr>
          <w:bCs/>
          <w:szCs w:val="24"/>
        </w:rPr>
        <w:t xml:space="preserve">, </w:t>
      </w:r>
      <w:r w:rsidR="00CE7A92">
        <w:rPr>
          <w:bCs/>
          <w:szCs w:val="24"/>
        </w:rPr>
        <w:t>0.342</w:t>
      </w:r>
      <w:r w:rsidR="00E163E0">
        <w:rPr>
          <w:bCs/>
          <w:szCs w:val="24"/>
        </w:rPr>
        <w:t>]</w:t>
      </w:r>
      <w:r w:rsidR="00577985" w:rsidRPr="00577985">
        <w:rPr>
          <w:bCs/>
          <w:szCs w:val="24"/>
        </w:rPr>
        <w:t xml:space="preserve">, </w:t>
      </w:r>
      <w:proofErr w:type="gramStart"/>
      <w:r w:rsidR="00577985" w:rsidRPr="00BE73D6">
        <w:rPr>
          <w:bCs/>
          <w:i/>
          <w:iCs/>
          <w:szCs w:val="24"/>
        </w:rPr>
        <w:t>t</w:t>
      </w:r>
      <w:r w:rsidR="00577985" w:rsidRPr="00577985">
        <w:rPr>
          <w:bCs/>
          <w:szCs w:val="24"/>
        </w:rPr>
        <w:t>(</w:t>
      </w:r>
      <w:proofErr w:type="gramEnd"/>
      <w:r w:rsidR="00CE7A92">
        <w:rPr>
          <w:bCs/>
          <w:szCs w:val="24"/>
        </w:rPr>
        <w:t>149)</w:t>
      </w:r>
      <w:r w:rsidR="00577985" w:rsidRPr="00577985">
        <w:rPr>
          <w:bCs/>
          <w:szCs w:val="24"/>
        </w:rPr>
        <w:t xml:space="preserve"> = </w:t>
      </w:r>
      <w:r w:rsidR="00CE7A92">
        <w:rPr>
          <w:bCs/>
          <w:szCs w:val="24"/>
        </w:rPr>
        <w:t>43</w:t>
      </w:r>
      <w:r w:rsidR="00577985" w:rsidRPr="00577985">
        <w:rPr>
          <w:bCs/>
          <w:szCs w:val="24"/>
        </w:rPr>
        <w:t xml:space="preserve">, </w:t>
      </w:r>
      <w:r w:rsidR="00577985" w:rsidRPr="00BE73D6">
        <w:rPr>
          <w:bCs/>
          <w:i/>
          <w:iCs/>
          <w:szCs w:val="24"/>
        </w:rPr>
        <w:t>p</w:t>
      </w:r>
      <w:r w:rsidR="00577985" w:rsidRPr="00577985">
        <w:rPr>
          <w:bCs/>
          <w:szCs w:val="24"/>
        </w:rPr>
        <w:t xml:space="preserve"> &lt; 0.001)</w:t>
      </w:r>
      <w:r w:rsidR="00CE7A92">
        <w:rPr>
          <w:bCs/>
          <w:szCs w:val="24"/>
        </w:rPr>
        <w:t>, suggesting that differences in the deployment of distraction</w:t>
      </w:r>
      <w:r w:rsidR="002B4BE0">
        <w:rPr>
          <w:bCs/>
          <w:szCs w:val="24"/>
        </w:rPr>
        <w:t xml:space="preserve"> between the two groups</w:t>
      </w:r>
      <w:r w:rsidR="00CE7A92">
        <w:rPr>
          <w:bCs/>
          <w:szCs w:val="24"/>
        </w:rPr>
        <w:t xml:space="preserve"> may be driving differences in how predictive affective intensity was towards strategy </w:t>
      </w:r>
      <w:r w:rsidR="00131503">
        <w:rPr>
          <w:bCs/>
          <w:szCs w:val="24"/>
        </w:rPr>
        <w:t>forecast</w:t>
      </w:r>
      <w:r w:rsidR="00CE7A92">
        <w:rPr>
          <w:bCs/>
          <w:szCs w:val="24"/>
        </w:rPr>
        <w:t xml:space="preserve"> or usage across these two contexts</w:t>
      </w:r>
      <w:r w:rsidR="00577985">
        <w:rPr>
          <w:bCs/>
          <w:szCs w:val="24"/>
        </w:rPr>
        <w:t>.</w:t>
      </w:r>
      <w:r w:rsidR="002B4BE0">
        <w:rPr>
          <w:bCs/>
          <w:szCs w:val="24"/>
        </w:rPr>
        <w:t xml:space="preserve"> </w:t>
      </w:r>
      <w:r w:rsidR="006E3035">
        <w:rPr>
          <w:bCs/>
          <w:szCs w:val="24"/>
        </w:rPr>
        <w:t xml:space="preserve">The distribution of strategy selection differed between our </w:t>
      </w:r>
      <w:r w:rsidR="002C65D6">
        <w:rPr>
          <w:bCs/>
          <w:szCs w:val="24"/>
        </w:rPr>
        <w:t>strategy forecasting</w:t>
      </w:r>
      <w:r w:rsidR="006E3035">
        <w:rPr>
          <w:bCs/>
          <w:szCs w:val="24"/>
        </w:rPr>
        <w:t xml:space="preserve"> sample and </w:t>
      </w:r>
      <w:r w:rsidR="002C65D6">
        <w:rPr>
          <w:bCs/>
          <w:szCs w:val="24"/>
        </w:rPr>
        <w:t>strategy use</w:t>
      </w:r>
      <w:r w:rsidR="006E3035">
        <w:rPr>
          <w:bCs/>
          <w:szCs w:val="24"/>
        </w:rPr>
        <w:t xml:space="preserve"> sample, as distraction was</w:t>
      </w:r>
      <w:r w:rsidR="004F2368">
        <w:rPr>
          <w:bCs/>
          <w:szCs w:val="24"/>
        </w:rPr>
        <w:t xml:space="preserve"> only selected in 48.8% of observations for </w:t>
      </w:r>
      <w:r w:rsidR="00245CC6">
        <w:rPr>
          <w:bCs/>
          <w:szCs w:val="24"/>
        </w:rPr>
        <w:t>Study</w:t>
      </w:r>
      <w:r w:rsidR="004F2368">
        <w:rPr>
          <w:bCs/>
          <w:szCs w:val="24"/>
        </w:rPr>
        <w:t xml:space="preserve"> 2.</w:t>
      </w:r>
      <w:r w:rsidR="00577985">
        <w:rPr>
          <w:bCs/>
          <w:szCs w:val="24"/>
        </w:rPr>
        <w:t xml:space="preserve"> </w:t>
      </w:r>
      <w:r w:rsidR="00EC3FBC">
        <w:rPr>
          <w:bCs/>
          <w:szCs w:val="24"/>
        </w:rPr>
        <w:t xml:space="preserve">Taken together, </w:t>
      </w:r>
      <w:r w:rsidR="006E3035">
        <w:rPr>
          <w:bCs/>
          <w:szCs w:val="24"/>
        </w:rPr>
        <w:t xml:space="preserve">we found that participants used emotional intensity to inform their ER strategy </w:t>
      </w:r>
      <w:r w:rsidR="0030735C">
        <w:rPr>
          <w:bCs/>
          <w:szCs w:val="24"/>
        </w:rPr>
        <w:t>predictions</w:t>
      </w:r>
      <w:r w:rsidR="006E3035">
        <w:rPr>
          <w:bCs/>
          <w:szCs w:val="24"/>
        </w:rPr>
        <w:t xml:space="preserve"> </w:t>
      </w:r>
      <w:r w:rsidR="0030735C">
        <w:rPr>
          <w:bCs/>
          <w:szCs w:val="24"/>
        </w:rPr>
        <w:t>but not strategy usage and that the predicted utility, and thus frequency, of using distraction in such a context might not reflect what is experienced in practice.</w:t>
      </w:r>
    </w:p>
    <w:p w14:paraId="5EE65C3D" w14:textId="7E88B87C" w:rsidR="00EF043F" w:rsidRDefault="00EF043F" w:rsidP="0043784E">
      <w:pPr>
        <w:spacing w:after="160" w:line="259" w:lineRule="auto"/>
        <w:ind w:left="0" w:firstLine="0"/>
        <w:rPr>
          <w:b/>
          <w:szCs w:val="24"/>
        </w:rPr>
      </w:pPr>
      <w:r>
        <w:rPr>
          <w:b/>
          <w:bCs/>
          <w:noProof/>
          <w:szCs w:val="24"/>
        </w:rPr>
        <w:lastRenderedPageBreak/>
        <mc:AlternateContent>
          <mc:Choice Requires="wpg">
            <w:drawing>
              <wp:anchor distT="0" distB="0" distL="114300" distR="114300" simplePos="0" relativeHeight="251650048" behindDoc="0" locked="0" layoutInCell="1" allowOverlap="1" wp14:anchorId="798C8863" wp14:editId="05328FBC">
                <wp:simplePos x="0" y="0"/>
                <wp:positionH relativeFrom="margin">
                  <wp:posOffset>-210185</wp:posOffset>
                </wp:positionH>
                <wp:positionV relativeFrom="paragraph">
                  <wp:posOffset>19685</wp:posOffset>
                </wp:positionV>
                <wp:extent cx="6440170" cy="5181774"/>
                <wp:effectExtent l="0" t="0" r="0" b="0"/>
                <wp:wrapSquare wrapText="bothSides"/>
                <wp:docPr id="77432168" name="Group 1"/>
                <wp:cNvGraphicFramePr/>
                <a:graphic xmlns:a="http://schemas.openxmlformats.org/drawingml/2006/main">
                  <a:graphicData uri="http://schemas.microsoft.com/office/word/2010/wordprocessingGroup">
                    <wpg:wgp>
                      <wpg:cNvGrpSpPr/>
                      <wpg:grpSpPr>
                        <a:xfrm>
                          <a:off x="0" y="0"/>
                          <a:ext cx="6440170" cy="5181774"/>
                          <a:chOff x="0" y="0"/>
                          <a:chExt cx="6440170" cy="5181774"/>
                        </a:xfrm>
                      </wpg:grpSpPr>
                      <wpg:grpSp>
                        <wpg:cNvPr id="19" name="Group 19"/>
                        <wpg:cNvGrpSpPr/>
                        <wpg:grpSpPr>
                          <a:xfrm>
                            <a:off x="182880" y="0"/>
                            <a:ext cx="5943600" cy="4457700"/>
                            <a:chOff x="0" y="409575"/>
                            <a:chExt cx="5943600" cy="4457700"/>
                          </a:xfrm>
                        </wpg:grpSpPr>
                        <wpg:grpSp>
                          <wpg:cNvPr id="18" name="Group 18"/>
                          <wpg:cNvGrpSpPr/>
                          <wpg:grpSpPr>
                            <a:xfrm>
                              <a:off x="0" y="409575"/>
                              <a:ext cx="5943600" cy="4457700"/>
                              <a:chOff x="0" y="0"/>
                              <a:chExt cx="5943600" cy="4457700"/>
                            </a:xfrm>
                          </wpg:grpSpPr>
                          <pic:pic xmlns:pic="http://schemas.openxmlformats.org/drawingml/2006/picture">
                            <pic:nvPicPr>
                              <pic:cNvPr id="17" name="Picture 17" descr="A picture containing schematic&#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wps:wsp>
                            <wps:cNvPr id="16" name="Text Box 2"/>
                            <wps:cNvSpPr txBox="1">
                              <a:spLocks noChangeArrowheads="1"/>
                            </wps:cNvSpPr>
                            <wps:spPr bwMode="auto">
                              <a:xfrm>
                                <a:off x="1933575" y="0"/>
                                <a:ext cx="2466975" cy="346710"/>
                              </a:xfrm>
                              <a:prstGeom prst="rect">
                                <a:avLst/>
                              </a:prstGeom>
                              <a:noFill/>
                              <a:ln w="9525">
                                <a:noFill/>
                                <a:miter lim="800000"/>
                                <a:headEnd/>
                                <a:tailEnd/>
                              </a:ln>
                            </wps:spPr>
                            <wps:txbx>
                              <w:txbxContent>
                                <w:p w14:paraId="512A3600" w14:textId="77777777" w:rsidR="00874B89" w:rsidRPr="00477E20" w:rsidRDefault="00874B89" w:rsidP="00EB6E76">
                                  <w:pPr>
                                    <w:ind w:left="0" w:firstLine="0"/>
                                    <w:jc w:val="center"/>
                                    <w:rPr>
                                      <w:sz w:val="32"/>
                                      <w:szCs w:val="28"/>
                                    </w:rPr>
                                  </w:pPr>
                                  <w:r w:rsidRPr="00477E20">
                                    <w:rPr>
                                      <w:sz w:val="32"/>
                                      <w:szCs w:val="28"/>
                                    </w:rPr>
                                    <w:t>***</w:t>
                                  </w:r>
                                </w:p>
                              </w:txbxContent>
                            </wps:txbx>
                            <wps:bodyPr rot="0" vert="horz" wrap="square" lIns="91440" tIns="45720" rIns="91440" bIns="45720" anchor="t" anchorCtr="0">
                              <a:spAutoFit/>
                            </wps:bodyPr>
                          </wps:wsp>
                        </wpg:grpSp>
                        <wps:wsp>
                          <wps:cNvPr id="15" name="Straight Connector 15"/>
                          <wps:cNvCnPr/>
                          <wps:spPr>
                            <a:xfrm>
                              <a:off x="1981200" y="619125"/>
                              <a:ext cx="24669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3" name="Text Box 2"/>
                        <wps:cNvSpPr txBox="1">
                          <a:spLocks noChangeArrowheads="1"/>
                        </wps:cNvSpPr>
                        <wps:spPr bwMode="auto">
                          <a:xfrm>
                            <a:off x="0" y="4467497"/>
                            <a:ext cx="6440170" cy="714277"/>
                          </a:xfrm>
                          <a:prstGeom prst="rect">
                            <a:avLst/>
                          </a:prstGeom>
                          <a:solidFill>
                            <a:srgbClr val="FFFFFF"/>
                          </a:solidFill>
                          <a:ln w="9525">
                            <a:noFill/>
                            <a:miter lim="800000"/>
                            <a:headEnd/>
                            <a:tailEnd/>
                          </a:ln>
                        </wps:spPr>
                        <wps:txbx>
                          <w:txbxContent>
                            <w:p w14:paraId="5B667E35" w14:textId="3A8A2E19" w:rsidR="00874B89" w:rsidRPr="00987D5D"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6</w:t>
                              </w:r>
                              <w:r w:rsidRPr="00A52143">
                                <w:rPr>
                                  <w:b/>
                                  <w:bCs/>
                                  <w:sz w:val="20"/>
                                  <w:szCs w:val="20"/>
                                </w:rPr>
                                <w:t xml:space="preserve">. </w:t>
                              </w:r>
                              <w:r>
                                <w:rPr>
                                  <w:sz w:val="20"/>
                                  <w:szCs w:val="20"/>
                                </w:rPr>
                                <w:t xml:space="preserve">The strategies participants predicted they would use were assessed against the strategies that were reported as used in each situation. While neither strategy was reported greater than chance, participants were significantly more likely to predict using reappraisal on trials when distraction was </w:t>
                              </w:r>
                              <w:proofErr w:type="gramStart"/>
                              <w:r>
                                <w:rPr>
                                  <w:sz w:val="20"/>
                                  <w:szCs w:val="20"/>
                                </w:rPr>
                                <w:t>actually used</w:t>
                              </w:r>
                              <w:proofErr w:type="gramEnd"/>
                              <w:r>
                                <w:rPr>
                                  <w:sz w:val="20"/>
                                  <w:szCs w:val="20"/>
                                </w:rPr>
                                <w:t xml:space="preserve"> when compared to predicting distraction when reappraisal was actually used. </w:t>
                              </w:r>
                            </w:p>
                          </w:txbxContent>
                        </wps:txbx>
                        <wps:bodyPr rot="0" vert="horz" wrap="square" lIns="91440" tIns="45720" rIns="91440" bIns="45720" anchor="t" anchorCtr="0">
                          <a:noAutofit/>
                        </wps:bodyPr>
                      </wps:wsp>
                    </wpg:wgp>
                  </a:graphicData>
                </a:graphic>
              </wp:anchor>
            </w:drawing>
          </mc:Choice>
          <mc:Fallback>
            <w:pict>
              <v:group w14:anchorId="798C8863" id="Group 1" o:spid="_x0000_s1048" style="position:absolute;left:0;text-align:left;margin-left:-16.55pt;margin-top:1.55pt;width:507.1pt;height:408pt;z-index:251650048;mso-position-horizontal-relative:margin" coordsize="64401,5181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">
                <v:group id="Group 19" o:spid="_x0000_s1049" style="position:absolute;left:1828;width:59436;height:44577" coordorigin=",4095" coordsize="59436,44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Group 18" o:spid="_x0000_s1050" style="position:absolute;top:4095;width:59436;height:44577" coordsize="59436,44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7" o:spid="_x0000_s1051" type="#_x0000_t75" alt="A picture containing schematic&#10;&#10;Description automatically generated" style="position:absolute;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">
                      <v:imagedata r:id="rId36" o:title="A picture containing schematic&#10;&#10;Description automatically generated"/>
                    </v:shape>
                    <v:shape id="Text Box 2" o:spid="_x0000_s1052" type="#_x0000_t202" style="position:absolute;left:19335;width:24670;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" filled="f" stroked="f">
                      <v:textbox style="mso-fit-shape-to-text:t">
                        <w:txbxContent>
                          <w:p w14:paraId="512A3600" w14:textId="77777777" w:rsidR="00874B89" w:rsidRPr="00477E20" w:rsidRDefault="00874B89" w:rsidP="00EB6E76">
                            <w:pPr>
                              <w:ind w:left="0" w:firstLine="0"/>
                              <w:jc w:val="center"/>
                              <w:rPr>
                                <w:sz w:val="32"/>
                                <w:szCs w:val="28"/>
                              </w:rPr>
                            </w:pPr>
                            <w:r w:rsidRPr="00477E20">
                              <w:rPr>
                                <w:sz w:val="32"/>
                                <w:szCs w:val="28"/>
                              </w:rPr>
                              <w:t>***</w:t>
                            </w:r>
                          </w:p>
                        </w:txbxContent>
                      </v:textbox>
                    </v:shape>
                  </v:group>
                  <v:line id="Straight Connector 15" o:spid="_x0000_s1053" style="position:absolute;visibility:visible;mso-wrap-style:square" from="19812,6191" to="44481,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" strokecolor="black [3213]" strokeweight="1pt">
                    <v:stroke joinstyle="miter"/>
                  </v:line>
                </v:group>
                <v:shape id="Text Box 2" o:spid="_x0000_s1054" type="#_x0000_t202" style="position:absolute;top:44674;width:64401;height:7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" stroked="f">
                  <v:textbox>
                    <w:txbxContent>
                      <w:p w14:paraId="5B667E35" w14:textId="3A8A2E19" w:rsidR="00874B89" w:rsidRPr="00987D5D"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6</w:t>
                        </w:r>
                        <w:r w:rsidRPr="00A52143">
                          <w:rPr>
                            <w:b/>
                            <w:bCs/>
                            <w:sz w:val="20"/>
                            <w:szCs w:val="20"/>
                          </w:rPr>
                          <w:t xml:space="preserve">. </w:t>
                        </w:r>
                        <w:r>
                          <w:rPr>
                            <w:sz w:val="20"/>
                            <w:szCs w:val="20"/>
                          </w:rPr>
                          <w:t xml:space="preserve">The strategies participants predicted they would use were assessed against the strategies that were reported as used in each situation. While neither strategy was reported greater than chance, participants were significantly more likely to predict using reappraisal on trials when distraction was </w:t>
                        </w:r>
                        <w:proofErr w:type="gramStart"/>
                        <w:r>
                          <w:rPr>
                            <w:sz w:val="20"/>
                            <w:szCs w:val="20"/>
                          </w:rPr>
                          <w:t>actually used</w:t>
                        </w:r>
                        <w:proofErr w:type="gramEnd"/>
                        <w:r>
                          <w:rPr>
                            <w:sz w:val="20"/>
                            <w:szCs w:val="20"/>
                          </w:rPr>
                          <w:t xml:space="preserve"> when compared to predicting distraction when reappraisal was actually used. </w:t>
                        </w:r>
                      </w:p>
                    </w:txbxContent>
                  </v:textbox>
                </v:shape>
                <w10:wrap type="square" anchorx="margin"/>
              </v:group>
            </w:pict>
          </mc:Fallback>
        </mc:AlternateContent>
      </w:r>
    </w:p>
    <w:p w14:paraId="23235465" w14:textId="5E1A7617" w:rsidR="0043784E" w:rsidRDefault="00245CC6" w:rsidP="0043784E">
      <w:pPr>
        <w:spacing w:after="160" w:line="259" w:lineRule="auto"/>
        <w:ind w:left="0" w:firstLine="0"/>
        <w:rPr>
          <w:b/>
          <w:szCs w:val="24"/>
        </w:rPr>
      </w:pPr>
      <w:r>
        <w:rPr>
          <w:b/>
          <w:szCs w:val="24"/>
        </w:rPr>
        <w:t>STUDY</w:t>
      </w:r>
      <w:r w:rsidR="0043784E" w:rsidRPr="008C7178">
        <w:rPr>
          <w:b/>
          <w:szCs w:val="24"/>
        </w:rPr>
        <w:t xml:space="preserve"> </w:t>
      </w:r>
      <w:r w:rsidR="0043784E">
        <w:rPr>
          <w:b/>
          <w:szCs w:val="24"/>
        </w:rPr>
        <w:t>3</w:t>
      </w:r>
      <w:r w:rsidR="0043784E" w:rsidRPr="008C7178">
        <w:rPr>
          <w:b/>
          <w:szCs w:val="24"/>
        </w:rPr>
        <w:t xml:space="preserve"> </w:t>
      </w:r>
      <w:r w:rsidR="0043784E">
        <w:rPr>
          <w:b/>
          <w:szCs w:val="24"/>
        </w:rPr>
        <w:t>METHODS</w:t>
      </w:r>
    </w:p>
    <w:p w14:paraId="7A6A9864" w14:textId="60B802C8" w:rsidR="00F76B51" w:rsidRDefault="00630691" w:rsidP="00F76B51">
      <w:pPr>
        <w:spacing w:after="0" w:line="480" w:lineRule="auto"/>
        <w:ind w:left="0" w:firstLine="720"/>
        <w:rPr>
          <w:szCs w:val="24"/>
        </w:rPr>
      </w:pPr>
      <w:r>
        <w:rPr>
          <w:szCs w:val="24"/>
        </w:rPr>
        <w:t xml:space="preserve">Though affective intensity failed to predict </w:t>
      </w:r>
      <w:r w:rsidR="006021D3">
        <w:rPr>
          <w:szCs w:val="24"/>
        </w:rPr>
        <w:t>ER</w:t>
      </w:r>
      <w:r>
        <w:rPr>
          <w:szCs w:val="24"/>
        </w:rPr>
        <w:t xml:space="preserve"> usage in a high-intensity, quasi-naturalistic setting, participants presented with descriptions of events that were regulated by</w:t>
      </w:r>
      <w:r w:rsidR="004361BA">
        <w:rPr>
          <w:szCs w:val="24"/>
        </w:rPr>
        <w:t xml:space="preserve"> ‘strategy users</w:t>
      </w:r>
      <w:r>
        <w:rPr>
          <w:szCs w:val="24"/>
        </w:rPr>
        <w:t xml:space="preserve">’ were more likely to forecast </w:t>
      </w:r>
      <w:r w:rsidR="0030735C">
        <w:rPr>
          <w:szCs w:val="24"/>
        </w:rPr>
        <w:t>using</w:t>
      </w:r>
      <w:r>
        <w:rPr>
          <w:szCs w:val="24"/>
        </w:rPr>
        <w:t xml:space="preserve"> distraction to regulate events described as high intensity and reappraisal for events described as being of a lower intensity. </w:t>
      </w:r>
      <w:bookmarkStart w:id="429" w:name="_Hlk172841870"/>
      <w:r>
        <w:rPr>
          <w:szCs w:val="24"/>
        </w:rPr>
        <w:t xml:space="preserve">The different results observed in these </w:t>
      </w:r>
      <w:r w:rsidR="00E60680">
        <w:rPr>
          <w:szCs w:val="24"/>
        </w:rPr>
        <w:t>studie</w:t>
      </w:r>
      <w:r>
        <w:rPr>
          <w:szCs w:val="24"/>
        </w:rPr>
        <w:t xml:space="preserve">s are difficult to </w:t>
      </w:r>
      <w:ins w:id="430" w:author="Billy Mitchell" w:date="2024-07-25T23:17:00Z" w16du:dateUtc="2024-07-26T03:17:00Z">
        <w:r w:rsidR="00D90875">
          <w:rPr>
            <w:szCs w:val="24"/>
          </w:rPr>
          <w:t xml:space="preserve">directly </w:t>
        </w:r>
      </w:ins>
      <w:r>
        <w:rPr>
          <w:szCs w:val="24"/>
        </w:rPr>
        <w:t xml:space="preserve">compare, though, as </w:t>
      </w:r>
      <w:r w:rsidR="004361BA">
        <w:rPr>
          <w:szCs w:val="24"/>
        </w:rPr>
        <w:t>many</w:t>
      </w:r>
      <w:r>
        <w:rPr>
          <w:szCs w:val="24"/>
        </w:rPr>
        <w:t xml:space="preserve"> features differ between the approaches. </w:t>
      </w:r>
      <w:bookmarkEnd w:id="429"/>
      <w:r>
        <w:rPr>
          <w:szCs w:val="24"/>
        </w:rPr>
        <w:t xml:space="preserve">Participants in Study 1 experienced the haunted house, </w:t>
      </w:r>
      <w:r w:rsidR="002119A8">
        <w:rPr>
          <w:szCs w:val="24"/>
        </w:rPr>
        <w:t xml:space="preserve">were not trained or prompted to self-regulate, </w:t>
      </w:r>
      <w:r>
        <w:rPr>
          <w:szCs w:val="24"/>
        </w:rPr>
        <w:t>experienced the emotions that they reported</w:t>
      </w:r>
      <w:r w:rsidR="002119A8">
        <w:rPr>
          <w:szCs w:val="24"/>
        </w:rPr>
        <w:t>,</w:t>
      </w:r>
      <w:r>
        <w:rPr>
          <w:szCs w:val="24"/>
        </w:rPr>
        <w:t xml:space="preserve"> and reported the regulatory strategies </w:t>
      </w:r>
      <w:r>
        <w:rPr>
          <w:szCs w:val="24"/>
        </w:rPr>
        <w:lastRenderedPageBreak/>
        <w:t>that they used. Participants in Study 2 simulated the experiences of the haunted house,</w:t>
      </w:r>
      <w:r w:rsidR="002119A8">
        <w:rPr>
          <w:szCs w:val="24"/>
        </w:rPr>
        <w:t xml:space="preserve"> were instructed in </w:t>
      </w:r>
      <w:r w:rsidR="006021D3">
        <w:rPr>
          <w:szCs w:val="24"/>
        </w:rPr>
        <w:t>ER</w:t>
      </w:r>
      <w:r w:rsidR="002119A8">
        <w:rPr>
          <w:szCs w:val="24"/>
        </w:rPr>
        <w:t xml:space="preserve"> strategies and prompted to make a </w:t>
      </w:r>
      <w:r w:rsidR="00131503">
        <w:rPr>
          <w:szCs w:val="24"/>
        </w:rPr>
        <w:t>forecast</w:t>
      </w:r>
      <w:r w:rsidR="002119A8">
        <w:rPr>
          <w:szCs w:val="24"/>
        </w:rPr>
        <w:t>,</w:t>
      </w:r>
      <w:r>
        <w:rPr>
          <w:szCs w:val="24"/>
        </w:rPr>
        <w:t xml:space="preserve"> did not experience the emotions associated with the event, and reported what strategy that they forecasted they might use in the given situation.</w:t>
      </w:r>
      <w:r w:rsidR="002119A8">
        <w:rPr>
          <w:szCs w:val="24"/>
        </w:rPr>
        <w:t xml:space="preserve"> Furthermore, Study 1 did not attempt to manipulate the emotions of participants</w:t>
      </w:r>
      <w:ins w:id="431" w:author="Billy Mitchell" w:date="2024-06-03T13:15:00Z" w16du:dateUtc="2024-06-03T17:15:00Z">
        <w:r w:rsidR="00231B74">
          <w:rPr>
            <w:szCs w:val="24"/>
          </w:rPr>
          <w:t>, instead prioritizing</w:t>
        </w:r>
      </w:ins>
      <w:ins w:id="432" w:author="Billy Mitchell" w:date="2024-07-23T15:11:00Z" w16du:dateUtc="2024-07-23T19:11:00Z">
        <w:r w:rsidR="00655209">
          <w:rPr>
            <w:szCs w:val="24"/>
          </w:rPr>
          <w:t xml:space="preserve"> ecological validity</w:t>
        </w:r>
      </w:ins>
      <w:ins w:id="433" w:author="Billy Mitchell" w:date="2024-07-26T01:37:00Z" w16du:dateUtc="2024-07-26T05:37:00Z">
        <w:r w:rsidR="004B36C0">
          <w:rPr>
            <w:szCs w:val="24"/>
          </w:rPr>
          <w:t xml:space="preserve"> by observing self-report after exposure</w:t>
        </w:r>
      </w:ins>
      <w:r w:rsidR="002119A8">
        <w:rPr>
          <w:szCs w:val="24"/>
        </w:rPr>
        <w:t>.</w:t>
      </w:r>
      <w:r w:rsidR="00EB36F4">
        <w:rPr>
          <w:szCs w:val="24"/>
        </w:rPr>
        <w:t xml:space="preserve"> A study </w:t>
      </w:r>
      <w:r w:rsidR="00DB5573">
        <w:rPr>
          <w:szCs w:val="24"/>
        </w:rPr>
        <w:t xml:space="preserve">which keeps instruction and stimulus exposure constant while differing the type of regulation (i.e., </w:t>
      </w:r>
      <w:r w:rsidR="004361BA">
        <w:rPr>
          <w:szCs w:val="24"/>
        </w:rPr>
        <w:t xml:space="preserve">strategy </w:t>
      </w:r>
      <w:r w:rsidR="00DB5573">
        <w:rPr>
          <w:szCs w:val="24"/>
        </w:rPr>
        <w:t xml:space="preserve">forecasting v. usage) measured would be more conducive for direct comparisons of these two </w:t>
      </w:r>
      <w:r w:rsidR="004B0D7D">
        <w:rPr>
          <w:szCs w:val="24"/>
        </w:rPr>
        <w:t xml:space="preserve">regulation </w:t>
      </w:r>
      <w:r w:rsidR="00DB5573">
        <w:rPr>
          <w:szCs w:val="24"/>
        </w:rPr>
        <w:t xml:space="preserve">processes. </w:t>
      </w:r>
      <w:r w:rsidR="002119A8">
        <w:rPr>
          <w:szCs w:val="24"/>
        </w:rPr>
        <w:t>Study 3 attempted to rectify these discrepancies using a 2 between (condition: forecast v. experience) x 2 within (intensity: low v. high) mixed study design.</w:t>
      </w:r>
      <w:r w:rsidR="00627DB3">
        <w:rPr>
          <w:szCs w:val="24"/>
        </w:rPr>
        <w:t xml:space="preserve"> </w:t>
      </w:r>
      <w:bookmarkStart w:id="434" w:name="_Hlk172850304"/>
      <w:r w:rsidR="004B0D7D">
        <w:rPr>
          <w:szCs w:val="24"/>
        </w:rPr>
        <w:t>Because</w:t>
      </w:r>
      <w:r w:rsidR="002119A8">
        <w:rPr>
          <w:szCs w:val="24"/>
        </w:rPr>
        <w:t xml:space="preserve"> we could not incorporate an immersive experiential component such as in Study 1</w:t>
      </w:r>
      <w:r w:rsidR="0005772E">
        <w:rPr>
          <w:szCs w:val="24"/>
        </w:rPr>
        <w:t xml:space="preserve"> in this experimental design</w:t>
      </w:r>
      <w:bookmarkEnd w:id="434"/>
      <w:r w:rsidR="000E636F">
        <w:rPr>
          <w:rStyle w:val="FootnoteReference"/>
          <w:szCs w:val="24"/>
        </w:rPr>
        <w:footnoteReference w:id="2"/>
      </w:r>
      <w:r w:rsidR="000E636F">
        <w:rPr>
          <w:szCs w:val="24"/>
        </w:rPr>
        <w:t>,</w:t>
      </w:r>
      <w:r w:rsidR="0005772E">
        <w:rPr>
          <w:szCs w:val="24"/>
        </w:rPr>
        <w:t xml:space="preserve"> </w:t>
      </w:r>
      <w:r w:rsidR="002119A8">
        <w:rPr>
          <w:szCs w:val="24"/>
        </w:rPr>
        <w:t>we</w:t>
      </w:r>
      <w:r w:rsidR="0005772E">
        <w:rPr>
          <w:szCs w:val="24"/>
        </w:rPr>
        <w:t xml:space="preserve"> instead</w:t>
      </w:r>
      <w:r w:rsidR="002119A8">
        <w:rPr>
          <w:szCs w:val="24"/>
        </w:rPr>
        <w:t xml:space="preserve"> used clips from lesser-known horror films to elicit regulatory response to feature-rich, dynamic representations of negative emotion. This design allows us to directly compare the differences in regulatory behavior among untrained and unprompted participants when either reporting actual usage or forecasted selection </w:t>
      </w:r>
      <w:r w:rsidR="007344B0">
        <w:rPr>
          <w:szCs w:val="24"/>
        </w:rPr>
        <w:t>in response to high and low intensity</w:t>
      </w:r>
      <w:r w:rsidR="00F76B51">
        <w:rPr>
          <w:szCs w:val="24"/>
        </w:rPr>
        <w:t xml:space="preserve"> </w:t>
      </w:r>
      <w:r w:rsidR="007344B0">
        <w:rPr>
          <w:szCs w:val="24"/>
        </w:rPr>
        <w:t xml:space="preserve">stimuli. </w:t>
      </w:r>
    </w:p>
    <w:p w14:paraId="1D695CB8" w14:textId="73BCFE7E" w:rsidR="0043784E" w:rsidRDefault="00CF68A1" w:rsidP="00F76B51">
      <w:pPr>
        <w:spacing w:after="0" w:line="480" w:lineRule="auto"/>
        <w:ind w:left="0" w:firstLine="720"/>
        <w:rPr>
          <w:szCs w:val="24"/>
        </w:rPr>
      </w:pPr>
      <w:r>
        <w:rPr>
          <w:szCs w:val="24"/>
        </w:rPr>
        <w:t xml:space="preserve">We </w:t>
      </w:r>
      <w:r w:rsidR="007344B0">
        <w:rPr>
          <w:szCs w:val="24"/>
        </w:rPr>
        <w:t>originally hypothesized that we would replicate the results of Study 1 and Study 2:</w:t>
      </w:r>
      <w:r w:rsidR="007344B0" w:rsidRPr="007344B0">
        <w:t xml:space="preserve"> </w:t>
      </w:r>
      <w:r w:rsidR="007344B0" w:rsidRPr="007344B0">
        <w:rPr>
          <w:szCs w:val="24"/>
        </w:rPr>
        <w:t xml:space="preserve">that participants placed within the </w:t>
      </w:r>
      <w:r>
        <w:rPr>
          <w:szCs w:val="24"/>
        </w:rPr>
        <w:t>“</w:t>
      </w:r>
      <w:r w:rsidR="004361BA">
        <w:rPr>
          <w:szCs w:val="24"/>
        </w:rPr>
        <w:t>strategy user</w:t>
      </w:r>
      <w:r>
        <w:rPr>
          <w:szCs w:val="24"/>
        </w:rPr>
        <w:t>”</w:t>
      </w:r>
      <w:r w:rsidR="007344B0" w:rsidRPr="007344B0">
        <w:rPr>
          <w:szCs w:val="24"/>
        </w:rPr>
        <w:t xml:space="preserve"> condition w</w:t>
      </w:r>
      <w:r w:rsidR="007344B0">
        <w:rPr>
          <w:szCs w:val="24"/>
        </w:rPr>
        <w:t>ould</w:t>
      </w:r>
      <w:r w:rsidR="007344B0" w:rsidRPr="007344B0">
        <w:rPr>
          <w:szCs w:val="24"/>
        </w:rPr>
        <w:t xml:space="preserve"> not demonstrate a relationship between stimulus intensity and regulation</w:t>
      </w:r>
      <w:r w:rsidR="007344B0">
        <w:rPr>
          <w:szCs w:val="24"/>
        </w:rPr>
        <w:t xml:space="preserve"> </w:t>
      </w:r>
      <w:r w:rsidR="007344B0" w:rsidRPr="007344B0">
        <w:rPr>
          <w:szCs w:val="24"/>
        </w:rPr>
        <w:t>strategy usage</w:t>
      </w:r>
      <w:ins w:id="438" w:author="Billy Mitchell" w:date="2024-07-26T01:40:00Z" w16du:dateUtc="2024-07-26T05:40:00Z">
        <w:r w:rsidR="004B36C0">
          <w:rPr>
            <w:szCs w:val="24"/>
          </w:rPr>
          <w:t xml:space="preserve"> due to the added complications and design decisions which reduce </w:t>
        </w:r>
      </w:ins>
      <w:ins w:id="439" w:author="Billy Mitchell" w:date="2024-07-26T01:41:00Z" w16du:dateUtc="2024-07-26T05:41:00Z">
        <w:r w:rsidR="004B36C0">
          <w:rPr>
            <w:szCs w:val="24"/>
          </w:rPr>
          <w:t>experimental control relative to similar designs</w:t>
        </w:r>
      </w:ins>
      <w:r w:rsidR="007344B0" w:rsidRPr="007344B0">
        <w:rPr>
          <w:szCs w:val="24"/>
        </w:rPr>
        <w:t xml:space="preserve">, while participants in the </w:t>
      </w:r>
      <w:r>
        <w:rPr>
          <w:szCs w:val="24"/>
        </w:rPr>
        <w:t>“</w:t>
      </w:r>
      <w:r w:rsidR="004361BA">
        <w:rPr>
          <w:szCs w:val="24"/>
        </w:rPr>
        <w:t xml:space="preserve">strategy </w:t>
      </w:r>
      <w:r w:rsidR="007344B0" w:rsidRPr="007344B0">
        <w:rPr>
          <w:szCs w:val="24"/>
        </w:rPr>
        <w:t>forecast</w:t>
      </w:r>
      <w:r>
        <w:rPr>
          <w:szCs w:val="24"/>
        </w:rPr>
        <w:t>er”</w:t>
      </w:r>
      <w:r w:rsidR="007344B0" w:rsidRPr="007344B0">
        <w:rPr>
          <w:szCs w:val="24"/>
        </w:rPr>
        <w:t xml:space="preserve"> condition w</w:t>
      </w:r>
      <w:r w:rsidR="007344B0">
        <w:rPr>
          <w:szCs w:val="24"/>
        </w:rPr>
        <w:t>ould</w:t>
      </w:r>
      <w:r w:rsidR="007344B0" w:rsidRPr="007344B0">
        <w:rPr>
          <w:szCs w:val="24"/>
        </w:rPr>
        <w:t xml:space="preserve"> demonstr</w:t>
      </w:r>
      <w:r w:rsidR="007344B0">
        <w:rPr>
          <w:szCs w:val="24"/>
        </w:rPr>
        <w:t>a</w:t>
      </w:r>
      <w:r w:rsidR="007344B0" w:rsidRPr="007344B0">
        <w:rPr>
          <w:szCs w:val="24"/>
        </w:rPr>
        <w:t>te the canonical relationship between stimulus intensity and regulation strategy</w:t>
      </w:r>
      <w:r w:rsidR="007344B0">
        <w:rPr>
          <w:szCs w:val="24"/>
        </w:rPr>
        <w:t xml:space="preserve"> </w:t>
      </w:r>
      <w:r w:rsidR="007344B0" w:rsidRPr="007344B0">
        <w:rPr>
          <w:szCs w:val="24"/>
        </w:rPr>
        <w:t>usage (i.e., as affective intensity increases the likelihood of relying upon distraction also increases).</w:t>
      </w:r>
      <w:r w:rsidR="007344B0">
        <w:rPr>
          <w:szCs w:val="24"/>
        </w:rPr>
        <w:t xml:space="preserve"> Co</w:t>
      </w:r>
      <w:r>
        <w:rPr>
          <w:szCs w:val="24"/>
        </w:rPr>
        <w:t>unter to our predictions</w:t>
      </w:r>
      <w:r w:rsidR="007344B0">
        <w:rPr>
          <w:szCs w:val="24"/>
        </w:rPr>
        <w:t xml:space="preserve">, we found that both </w:t>
      </w:r>
      <w:r w:rsidR="007344B0">
        <w:rPr>
          <w:szCs w:val="24"/>
        </w:rPr>
        <w:lastRenderedPageBreak/>
        <w:t xml:space="preserve">conditions demonstrated characteristics of this canonical relationship; however, important differences </w:t>
      </w:r>
      <w:r>
        <w:rPr>
          <w:szCs w:val="24"/>
        </w:rPr>
        <w:t xml:space="preserve">in </w:t>
      </w:r>
      <w:r w:rsidR="006021D3">
        <w:rPr>
          <w:szCs w:val="24"/>
        </w:rPr>
        <w:t>ER</w:t>
      </w:r>
      <w:r>
        <w:rPr>
          <w:szCs w:val="24"/>
        </w:rPr>
        <w:t xml:space="preserve"> strategy and effectiveness </w:t>
      </w:r>
      <w:r w:rsidR="007344B0">
        <w:rPr>
          <w:szCs w:val="24"/>
        </w:rPr>
        <w:t>were also observed</w:t>
      </w:r>
      <w:r>
        <w:rPr>
          <w:szCs w:val="24"/>
        </w:rPr>
        <w:t xml:space="preserve"> across the two conditions</w:t>
      </w:r>
      <w:r w:rsidR="007344B0">
        <w:rPr>
          <w:szCs w:val="24"/>
        </w:rPr>
        <w:t xml:space="preserve">. </w:t>
      </w:r>
      <w:r w:rsidR="0043784E" w:rsidRPr="007C22D9">
        <w:rPr>
          <w:szCs w:val="24"/>
        </w:rPr>
        <w:t xml:space="preserve">We report how we determined our sample size, </w:t>
      </w:r>
      <w:r w:rsidR="0043784E">
        <w:rPr>
          <w:szCs w:val="24"/>
        </w:rPr>
        <w:t>all data exclusions,</w:t>
      </w:r>
      <w:r w:rsidR="0043784E" w:rsidRPr="007C22D9">
        <w:rPr>
          <w:szCs w:val="24"/>
        </w:rPr>
        <w:t xml:space="preserve"> all manipulations, and all measures in the study</w:t>
      </w:r>
      <w:r w:rsidR="0043784E">
        <w:rPr>
          <w:szCs w:val="24"/>
        </w:rPr>
        <w:t>.</w:t>
      </w:r>
    </w:p>
    <w:p w14:paraId="6E16B0E5" w14:textId="1CCEF4F4" w:rsidR="0043784E" w:rsidRDefault="0043784E" w:rsidP="0043784E">
      <w:pPr>
        <w:spacing w:after="0" w:line="480" w:lineRule="auto"/>
        <w:ind w:left="0" w:firstLine="720"/>
        <w:rPr>
          <w:szCs w:val="24"/>
        </w:rPr>
      </w:pPr>
      <w:r w:rsidRPr="008C7178">
        <w:rPr>
          <w:b/>
          <w:szCs w:val="24"/>
        </w:rPr>
        <w:t xml:space="preserve">PARTICIPANTS: </w:t>
      </w:r>
      <w:r w:rsidRPr="008C7178">
        <w:rPr>
          <w:szCs w:val="24"/>
        </w:rPr>
        <w:t xml:space="preserve">In </w:t>
      </w:r>
      <w:r w:rsidR="007344B0">
        <w:rPr>
          <w:szCs w:val="24"/>
        </w:rPr>
        <w:t>October</w:t>
      </w:r>
      <w:r w:rsidRPr="008C7178">
        <w:rPr>
          <w:szCs w:val="24"/>
        </w:rPr>
        <w:t xml:space="preserve"> 202</w:t>
      </w:r>
      <w:r w:rsidR="007344B0">
        <w:rPr>
          <w:szCs w:val="24"/>
        </w:rPr>
        <w:t>3</w:t>
      </w:r>
      <w:r w:rsidRPr="008C7178">
        <w:rPr>
          <w:szCs w:val="24"/>
        </w:rPr>
        <w:t xml:space="preserve">, </w:t>
      </w:r>
      <w:r w:rsidR="007344B0">
        <w:rPr>
          <w:szCs w:val="24"/>
        </w:rPr>
        <w:t>2</w:t>
      </w:r>
      <w:r w:rsidR="00874B89">
        <w:rPr>
          <w:szCs w:val="24"/>
        </w:rPr>
        <w:t>4</w:t>
      </w:r>
      <w:r w:rsidR="003B75DA">
        <w:rPr>
          <w:szCs w:val="24"/>
        </w:rPr>
        <w:t>7</w:t>
      </w:r>
      <w:r w:rsidRPr="008C7178">
        <w:rPr>
          <w:szCs w:val="24"/>
        </w:rPr>
        <w:t xml:space="preserve">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3</w:t>
      </w:r>
      <w:r w:rsidR="00874B89">
        <w:rPr>
          <w:szCs w:val="24"/>
        </w:rPr>
        <w:t>8</w:t>
      </w:r>
      <w:r w:rsidRPr="008C7178">
        <w:rPr>
          <w:szCs w:val="24"/>
        </w:rPr>
        <w:t>.</w:t>
      </w:r>
      <w:r w:rsidR="003B75DA">
        <w:rPr>
          <w:szCs w:val="24"/>
        </w:rPr>
        <w:t>57</w:t>
      </w:r>
      <w:r w:rsidRPr="008C7178">
        <w:rPr>
          <w:szCs w:val="24"/>
        </w:rPr>
        <w:t xml:space="preserve"> yrs, </w:t>
      </w:r>
      <w:r w:rsidRPr="00E9258A">
        <w:rPr>
          <w:i/>
          <w:iCs/>
          <w:szCs w:val="24"/>
        </w:rPr>
        <w:t>range</w:t>
      </w:r>
      <w:r w:rsidRPr="008C7178">
        <w:rPr>
          <w:szCs w:val="24"/>
        </w:rPr>
        <w:t xml:space="preserve"> = </w:t>
      </w:r>
      <w:r w:rsidR="00874B89">
        <w:rPr>
          <w:szCs w:val="24"/>
        </w:rPr>
        <w:t>20</w:t>
      </w:r>
      <w:r w:rsidRPr="008C7178">
        <w:rPr>
          <w:szCs w:val="24"/>
        </w:rPr>
        <w:t xml:space="preserve"> -7</w:t>
      </w:r>
      <w:r w:rsidR="00874B89">
        <w:rPr>
          <w:szCs w:val="24"/>
        </w:rPr>
        <w:t>6</w:t>
      </w:r>
      <w:r w:rsidRPr="008C7178">
        <w:rPr>
          <w:szCs w:val="24"/>
        </w:rPr>
        <w:t xml:space="preserve"> yrs, </w:t>
      </w:r>
      <w:r w:rsidRPr="008C7178">
        <w:rPr>
          <w:i/>
          <w:szCs w:val="24"/>
        </w:rPr>
        <w:t>sd</w:t>
      </w:r>
      <w:r w:rsidR="004B0D7D">
        <w:rPr>
          <w:i/>
          <w:szCs w:val="24"/>
        </w:rPr>
        <w:t xml:space="preserve"> </w:t>
      </w:r>
      <w:r w:rsidRPr="008C7178">
        <w:rPr>
          <w:i/>
          <w:szCs w:val="24"/>
          <w:vertAlign w:val="subscript"/>
        </w:rPr>
        <w:t>age</w:t>
      </w:r>
      <w:r w:rsidRPr="008C7178">
        <w:rPr>
          <w:szCs w:val="24"/>
        </w:rPr>
        <w:t xml:space="preserve"> = 1</w:t>
      </w:r>
      <w:r w:rsidR="00874B89">
        <w:rPr>
          <w:szCs w:val="24"/>
        </w:rPr>
        <w:t>2</w:t>
      </w:r>
      <w:r w:rsidRPr="008C7178">
        <w:rPr>
          <w:szCs w:val="24"/>
        </w:rPr>
        <w:t>.</w:t>
      </w:r>
      <w:r w:rsidR="00874B89">
        <w:rPr>
          <w:szCs w:val="24"/>
        </w:rPr>
        <w:t>2</w:t>
      </w:r>
      <w:r w:rsidR="003B75DA">
        <w:rPr>
          <w:szCs w:val="24"/>
        </w:rPr>
        <w:t>4</w:t>
      </w:r>
      <w:r w:rsidRPr="008C7178">
        <w:rPr>
          <w:szCs w:val="24"/>
        </w:rPr>
        <w:t xml:space="preserve"> yrs</w:t>
      </w:r>
      <w:r w:rsidR="002F3B4A">
        <w:rPr>
          <w:szCs w:val="24"/>
        </w:rPr>
        <w:t xml:space="preserve">; gender: </w:t>
      </w:r>
      <w:r w:rsidR="00874B89">
        <w:rPr>
          <w:szCs w:val="24"/>
        </w:rPr>
        <w:t>9</w:t>
      </w:r>
      <w:r w:rsidR="003B75DA">
        <w:rPr>
          <w:szCs w:val="24"/>
        </w:rPr>
        <w:t>4</w:t>
      </w:r>
      <w:r w:rsidRPr="008C7178">
        <w:rPr>
          <w:szCs w:val="24"/>
        </w:rPr>
        <w:t xml:space="preserve"> female, </w:t>
      </w:r>
      <w:r w:rsidR="00E75D1C">
        <w:rPr>
          <w:szCs w:val="24"/>
        </w:rPr>
        <w:t xml:space="preserve">152 </w:t>
      </w:r>
      <w:r w:rsidR="002F3B4A">
        <w:rPr>
          <w:szCs w:val="24"/>
        </w:rPr>
        <w:t xml:space="preserve">male, </w:t>
      </w:r>
      <w:r w:rsidR="003B75DA">
        <w:rPr>
          <w:szCs w:val="24"/>
        </w:rPr>
        <w:t>1</w:t>
      </w:r>
      <w:r w:rsidRPr="008C7178">
        <w:rPr>
          <w:szCs w:val="24"/>
        </w:rPr>
        <w:t xml:space="preserve"> non-binary) consented to an IRB-approved online study</w:t>
      </w:r>
      <w:r>
        <w:rPr>
          <w:szCs w:val="24"/>
        </w:rPr>
        <w:t xml:space="preserve"> </w:t>
      </w:r>
      <w:r w:rsidRPr="008C7178">
        <w:rPr>
          <w:szCs w:val="24"/>
        </w:rPr>
        <w:t xml:space="preserve">described as </w:t>
      </w:r>
      <w:r w:rsidR="00900CF5">
        <w:rPr>
          <w:szCs w:val="24"/>
        </w:rPr>
        <w:t>using clips from</w:t>
      </w:r>
      <w:r w:rsidR="00900CF5" w:rsidRPr="00900CF5">
        <w:rPr>
          <w:szCs w:val="24"/>
        </w:rPr>
        <w:t xml:space="preserve"> horror films </w:t>
      </w:r>
      <w:r w:rsidR="00900CF5">
        <w:rPr>
          <w:szCs w:val="24"/>
        </w:rPr>
        <w:t>to explore</w:t>
      </w:r>
      <w:r w:rsidR="00900CF5" w:rsidRPr="00900CF5">
        <w:rPr>
          <w:szCs w:val="24"/>
        </w:rPr>
        <w:t xml:space="preserve"> emotion</w:t>
      </w:r>
      <w:r w:rsidR="00900CF5">
        <w:rPr>
          <w:szCs w:val="24"/>
        </w:rPr>
        <w:t>s and behavior</w:t>
      </w:r>
      <w:r w:rsidRPr="008C7178">
        <w:rPr>
          <w:szCs w:val="24"/>
        </w:rPr>
        <w:t>.</w:t>
      </w:r>
      <w:r>
        <w:rPr>
          <w:szCs w:val="24"/>
        </w:rPr>
        <w:t xml:space="preserve"> Participants completed the study on </w:t>
      </w:r>
      <w:r w:rsidR="00900CF5">
        <w:rPr>
          <w:szCs w:val="24"/>
        </w:rPr>
        <w:t>Pavlovia</w:t>
      </w:r>
      <w:r>
        <w:rPr>
          <w:szCs w:val="24"/>
        </w:rPr>
        <w:t xml:space="preserve"> and were recruited/filtered via Prolific. Eligible participants were native English speakers residing in the US between the ages of 18 and 85, had normal or corrected-to-normal vision, had no history of reading-related disorders or literacy difficulties, as well as no history of mild cognitive impairment, head injury leading to unconsciousness, or unregulated mental health diagnosis</w:t>
      </w:r>
      <w:r w:rsidR="00900CF5">
        <w:rPr>
          <w:szCs w:val="24"/>
        </w:rPr>
        <w:t xml:space="preserve">. </w:t>
      </w:r>
      <w:r>
        <w:rPr>
          <w:szCs w:val="24"/>
        </w:rPr>
        <w:t xml:space="preserve">The racial identity of participants </w:t>
      </w:r>
      <w:r w:rsidR="004B0D7D">
        <w:rPr>
          <w:szCs w:val="24"/>
        </w:rPr>
        <w:t>was</w:t>
      </w:r>
      <w:r>
        <w:rPr>
          <w:szCs w:val="24"/>
        </w:rPr>
        <w:t xml:space="preserve"> as follows: </w:t>
      </w:r>
      <w:r w:rsidR="003B75DA">
        <w:rPr>
          <w:szCs w:val="24"/>
        </w:rPr>
        <w:t>08.9</w:t>
      </w:r>
      <w:r>
        <w:rPr>
          <w:szCs w:val="24"/>
        </w:rPr>
        <w:t>%</w:t>
      </w:r>
      <w:r w:rsidRPr="008C7178">
        <w:rPr>
          <w:szCs w:val="24"/>
        </w:rPr>
        <w:t xml:space="preserve"> </w:t>
      </w:r>
      <w:r>
        <w:rPr>
          <w:szCs w:val="24"/>
        </w:rPr>
        <w:t>Asian, 06.</w:t>
      </w:r>
      <w:r w:rsidR="003B75DA">
        <w:rPr>
          <w:szCs w:val="24"/>
        </w:rPr>
        <w:t>9</w:t>
      </w:r>
      <w:r>
        <w:rPr>
          <w:szCs w:val="24"/>
        </w:rPr>
        <w:t xml:space="preserve">% Black, </w:t>
      </w:r>
      <w:r w:rsidR="003B75DA">
        <w:rPr>
          <w:szCs w:val="24"/>
        </w:rPr>
        <w:t xml:space="preserve">05.7% Hispanic, </w:t>
      </w:r>
      <w:r>
        <w:rPr>
          <w:szCs w:val="24"/>
        </w:rPr>
        <w:t>0</w:t>
      </w:r>
      <w:r w:rsidR="003B75DA">
        <w:rPr>
          <w:szCs w:val="24"/>
        </w:rPr>
        <w:t>9</w:t>
      </w:r>
      <w:r>
        <w:rPr>
          <w:szCs w:val="24"/>
        </w:rPr>
        <w:t>.3% Mixed, 0</w:t>
      </w:r>
      <w:r w:rsidR="003B75DA">
        <w:rPr>
          <w:szCs w:val="24"/>
        </w:rPr>
        <w:t>4</w:t>
      </w:r>
      <w:r>
        <w:rPr>
          <w:szCs w:val="24"/>
        </w:rPr>
        <w:t>.</w:t>
      </w:r>
      <w:r w:rsidR="003B75DA">
        <w:rPr>
          <w:szCs w:val="24"/>
        </w:rPr>
        <w:t>6</w:t>
      </w:r>
      <w:r>
        <w:rPr>
          <w:szCs w:val="24"/>
        </w:rPr>
        <w:t xml:space="preserve">% Other, and </w:t>
      </w:r>
      <w:r w:rsidR="003B75DA">
        <w:rPr>
          <w:szCs w:val="24"/>
        </w:rPr>
        <w:t>64.6</w:t>
      </w:r>
      <w:r>
        <w:rPr>
          <w:szCs w:val="24"/>
        </w:rPr>
        <w:t>% White.</w:t>
      </w:r>
      <w:r w:rsidR="003B75DA">
        <w:rPr>
          <w:szCs w:val="24"/>
        </w:rPr>
        <w:t xml:space="preserve"> Socioeconomic status was well distributed with </w:t>
      </w:r>
      <w:r w:rsidR="002D5D85">
        <w:rPr>
          <w:szCs w:val="24"/>
        </w:rPr>
        <w:t>0</w:t>
      </w:r>
      <w:r w:rsidR="003B75DA">
        <w:rPr>
          <w:szCs w:val="24"/>
        </w:rPr>
        <w:t>9.3% reporting</w:t>
      </w:r>
      <w:r w:rsidR="002D5D85">
        <w:rPr>
          <w:szCs w:val="24"/>
        </w:rPr>
        <w:t xml:space="preserve"> a household income of under $15,000 per year, 09.3% between $15,001 and $25,000, 10.5% between $25,001 and $35,000, 13.4% between $35,001 and $50,000, 19.0% between $50,001 and $75,000, 13.8% between $75,001 and $100,00, 08.1% between $100,001 and $150,000, 06.9% above $150,000 and an additional 04.9% who did prefer </w:t>
      </w:r>
      <w:r w:rsidR="006B72D7">
        <w:rPr>
          <w:szCs w:val="24"/>
        </w:rPr>
        <w:t xml:space="preserve">not </w:t>
      </w:r>
      <w:r w:rsidR="002D5D85">
        <w:rPr>
          <w:szCs w:val="24"/>
        </w:rPr>
        <w:t>to say</w:t>
      </w:r>
      <w:r>
        <w:rPr>
          <w:szCs w:val="24"/>
        </w:rPr>
        <w:t>.</w:t>
      </w:r>
      <w:r w:rsidR="00E46207">
        <w:rPr>
          <w:szCs w:val="24"/>
        </w:rPr>
        <w:t xml:space="preserve"> In response to the question, “</w:t>
      </w:r>
      <w:r w:rsidR="00E46207" w:rsidRPr="00E46207">
        <w:rPr>
          <w:szCs w:val="24"/>
        </w:rPr>
        <w:t>How much do you enjoy watching horror movies</w:t>
      </w:r>
      <w:r w:rsidR="00E46207">
        <w:rPr>
          <w:szCs w:val="24"/>
        </w:rPr>
        <w:t>”, the average participant response was a 2.95 on a scale from 0 to 6, with 0 corresponding to “Not at all” and 6 corresponding to “Extremely” (</w:t>
      </w:r>
      <w:proofErr w:type="gramStart"/>
      <w:r w:rsidR="00E46207">
        <w:rPr>
          <w:i/>
          <w:iCs/>
          <w:szCs w:val="24"/>
        </w:rPr>
        <w:t xml:space="preserve">median </w:t>
      </w:r>
      <w:r w:rsidR="00E46207">
        <w:rPr>
          <w:szCs w:val="24"/>
        </w:rPr>
        <w:t xml:space="preserve"> =</w:t>
      </w:r>
      <w:proofErr w:type="gramEnd"/>
      <w:r w:rsidR="00E46207">
        <w:rPr>
          <w:szCs w:val="24"/>
        </w:rPr>
        <w:t xml:space="preserve"> 3, </w:t>
      </w:r>
      <w:r w:rsidR="00E46207">
        <w:rPr>
          <w:i/>
          <w:iCs/>
          <w:szCs w:val="24"/>
        </w:rPr>
        <w:t xml:space="preserve">sd </w:t>
      </w:r>
      <w:r w:rsidR="00E46207">
        <w:rPr>
          <w:szCs w:val="24"/>
        </w:rPr>
        <w:t xml:space="preserve"> = 2.16).</w:t>
      </w:r>
    </w:p>
    <w:p w14:paraId="778D27EA" w14:textId="4A97F8E6" w:rsidR="0043784E" w:rsidRDefault="0043784E" w:rsidP="0043784E">
      <w:pPr>
        <w:spacing w:after="0" w:line="480" w:lineRule="auto"/>
        <w:ind w:left="0" w:firstLine="720"/>
        <w:rPr>
          <w:b/>
          <w:szCs w:val="24"/>
        </w:rPr>
      </w:pPr>
      <w:r w:rsidRPr="008C7178">
        <w:rPr>
          <w:szCs w:val="24"/>
        </w:rPr>
        <w:t xml:space="preserve">Sample size was determined </w:t>
      </w:r>
      <w:r>
        <w:rPr>
          <w:szCs w:val="24"/>
        </w:rPr>
        <w:t xml:space="preserve">via </w:t>
      </w:r>
      <w:r w:rsidRPr="00231B74">
        <w:rPr>
          <w:i/>
          <w:iCs/>
          <w:szCs w:val="24"/>
          <w:rPrChange w:id="440" w:author="Billy Mitchell" w:date="2024-06-03T13:17:00Z" w16du:dateUtc="2024-06-03T17:17:00Z">
            <w:rPr>
              <w:szCs w:val="24"/>
            </w:rPr>
          </w:rPrChange>
        </w:rPr>
        <w:t>a priori</w:t>
      </w:r>
      <w:r>
        <w:rPr>
          <w:szCs w:val="24"/>
        </w:rPr>
        <w:t xml:space="preserve"> power analyses a</w:t>
      </w:r>
      <w:r w:rsidRPr="005E2671">
        <w:rPr>
          <w:szCs w:val="24"/>
        </w:rPr>
        <w:t>ssuming an attrition rate of 10%</w:t>
      </w:r>
      <w:r>
        <w:rPr>
          <w:szCs w:val="24"/>
        </w:rPr>
        <w:t>,</w:t>
      </w:r>
      <w:r w:rsidRPr="005E2671">
        <w:rPr>
          <w:szCs w:val="24"/>
        </w:rPr>
        <w:t xml:space="preserve"> </w:t>
      </w:r>
      <w:r w:rsidRPr="00BE73D6">
        <w:rPr>
          <w:i/>
          <w:iCs/>
          <w:szCs w:val="24"/>
        </w:rPr>
        <w:t>r</w:t>
      </w:r>
      <w:r w:rsidRPr="00BE73D6">
        <w:rPr>
          <w:i/>
          <w:iCs/>
          <w:szCs w:val="24"/>
          <w:vertAlign w:val="superscript"/>
        </w:rPr>
        <w:t>2</w:t>
      </w:r>
      <w:r w:rsidRPr="00BE73D6">
        <w:rPr>
          <w:i/>
          <w:iCs/>
          <w:szCs w:val="24"/>
        </w:rPr>
        <w:t xml:space="preserve"> </w:t>
      </w:r>
      <w:r>
        <w:rPr>
          <w:szCs w:val="24"/>
        </w:rPr>
        <w:t xml:space="preserve">≤ </w:t>
      </w:r>
      <w:r w:rsidRPr="005E2671">
        <w:rPr>
          <w:szCs w:val="24"/>
        </w:rPr>
        <w:t>0.10 for covariates</w:t>
      </w:r>
      <w:r>
        <w:rPr>
          <w:szCs w:val="24"/>
        </w:rPr>
        <w:t>,</w:t>
      </w:r>
      <w:r w:rsidRPr="005E2671">
        <w:rPr>
          <w:szCs w:val="24"/>
        </w:rPr>
        <w:t xml:space="preserve"> and </w:t>
      </w:r>
      <w:r w:rsidR="002D5D85">
        <w:rPr>
          <w:szCs w:val="24"/>
        </w:rPr>
        <w:t>the most conservative effect size observed in our previous studies</w:t>
      </w:r>
      <w:r w:rsidRPr="005E2671">
        <w:rPr>
          <w:szCs w:val="24"/>
        </w:rPr>
        <w:t xml:space="preserve"> (</w:t>
      </w:r>
      <w:r w:rsidRPr="00E9258A">
        <w:rPr>
          <w:i/>
          <w:iCs/>
          <w:szCs w:val="24"/>
        </w:rPr>
        <w:t>OR</w:t>
      </w:r>
      <w:r w:rsidRPr="005E2671">
        <w:rPr>
          <w:szCs w:val="24"/>
        </w:rPr>
        <w:t xml:space="preserve"> </w:t>
      </w:r>
      <w:r w:rsidRPr="005E2671">
        <w:rPr>
          <w:szCs w:val="24"/>
        </w:rPr>
        <w:lastRenderedPageBreak/>
        <w:t>= 1.</w:t>
      </w:r>
      <w:r w:rsidR="002D5D85">
        <w:rPr>
          <w:szCs w:val="24"/>
        </w:rPr>
        <w:t>30</w:t>
      </w:r>
      <w:r w:rsidRPr="005E2671">
        <w:rPr>
          <w:szCs w:val="24"/>
        </w:rPr>
        <w:t>)</w:t>
      </w:r>
      <w:r w:rsidR="002D5D85">
        <w:rPr>
          <w:szCs w:val="24"/>
        </w:rPr>
        <w:t>.</w:t>
      </w:r>
      <w:r w:rsidRPr="005E2671">
        <w:rPr>
          <w:szCs w:val="24"/>
        </w:rPr>
        <w:t xml:space="preserve"> </w:t>
      </w:r>
      <w:r w:rsidR="002D5D85">
        <w:rPr>
          <w:szCs w:val="24"/>
        </w:rPr>
        <w:t>T</w:t>
      </w:r>
      <w:r w:rsidRPr="005E2671">
        <w:rPr>
          <w:szCs w:val="24"/>
        </w:rPr>
        <w:t>o achieve 1-β = 0.80 (</w:t>
      </w:r>
      <w:r w:rsidRPr="00E9258A">
        <w:rPr>
          <w:i/>
          <w:iCs/>
          <w:szCs w:val="24"/>
        </w:rPr>
        <w:t xml:space="preserve">α </w:t>
      </w:r>
      <w:r w:rsidRPr="005E2671">
        <w:rPr>
          <w:szCs w:val="24"/>
        </w:rPr>
        <w:t>= 0.05, two-tailed)</w:t>
      </w:r>
      <w:r w:rsidR="002D5D85">
        <w:rPr>
          <w:szCs w:val="24"/>
        </w:rPr>
        <w:t xml:space="preserve">, at least 240 participants were required, or 264 when accounting for attrition. </w:t>
      </w:r>
      <w:r w:rsidR="00994776">
        <w:rPr>
          <w:szCs w:val="24"/>
        </w:rPr>
        <w:t xml:space="preserve">Up to 300 slots were made available on </w:t>
      </w:r>
      <w:r w:rsidR="006B72D7">
        <w:rPr>
          <w:szCs w:val="24"/>
        </w:rPr>
        <w:t>P</w:t>
      </w:r>
      <w:r w:rsidR="00994776">
        <w:rPr>
          <w:szCs w:val="24"/>
        </w:rPr>
        <w:t>rolific to account for returned or incomplete research participation. Five</w:t>
      </w:r>
      <w:r w:rsidRPr="008C7178">
        <w:rPr>
          <w:szCs w:val="24"/>
        </w:rPr>
        <w:t xml:space="preserve"> participants were excluded for failing attention checks (</w:t>
      </w:r>
      <w:r w:rsidRPr="00E9258A">
        <w:rPr>
          <w:i/>
          <w:iCs/>
          <w:szCs w:val="24"/>
        </w:rPr>
        <w:t>n</w:t>
      </w:r>
      <w:r w:rsidRPr="008C7178">
        <w:rPr>
          <w:szCs w:val="24"/>
        </w:rPr>
        <w:t xml:space="preserve"> = </w:t>
      </w:r>
      <w:r w:rsidR="002D5D85">
        <w:rPr>
          <w:szCs w:val="24"/>
        </w:rPr>
        <w:t>1</w:t>
      </w:r>
      <w:r w:rsidRPr="008C7178">
        <w:rPr>
          <w:szCs w:val="24"/>
        </w:rPr>
        <w:t>)</w:t>
      </w:r>
      <w:r w:rsidR="00994776">
        <w:rPr>
          <w:szCs w:val="24"/>
        </w:rPr>
        <w:t xml:space="preserve"> and familiarity with the stimuli </w:t>
      </w:r>
      <w:r w:rsidRPr="008C7178">
        <w:rPr>
          <w:szCs w:val="24"/>
        </w:rPr>
        <w:t>(</w:t>
      </w:r>
      <w:r w:rsidRPr="00E9258A">
        <w:rPr>
          <w:i/>
          <w:iCs/>
          <w:szCs w:val="24"/>
        </w:rPr>
        <w:t xml:space="preserve">n </w:t>
      </w:r>
      <w:r w:rsidRPr="008C7178">
        <w:rPr>
          <w:szCs w:val="24"/>
        </w:rPr>
        <w:t xml:space="preserve">= </w:t>
      </w:r>
      <w:r w:rsidR="00994776">
        <w:rPr>
          <w:szCs w:val="24"/>
        </w:rPr>
        <w:t>4</w:t>
      </w:r>
      <w:r w:rsidRPr="008C7178">
        <w:rPr>
          <w:szCs w:val="24"/>
        </w:rPr>
        <w:t xml:space="preserve">). </w:t>
      </w:r>
      <w:r w:rsidR="00994776">
        <w:rPr>
          <w:szCs w:val="24"/>
        </w:rPr>
        <w:t xml:space="preserve">Though we did not meet our recruitment goal of </w:t>
      </w:r>
      <w:r w:rsidR="00994776">
        <w:rPr>
          <w:i/>
          <w:szCs w:val="24"/>
        </w:rPr>
        <w:t xml:space="preserve">n </w:t>
      </w:r>
      <w:r w:rsidR="00994776">
        <w:rPr>
          <w:szCs w:val="24"/>
        </w:rPr>
        <w:t>= 264, our sample (</w:t>
      </w:r>
      <w:r w:rsidR="00994776">
        <w:rPr>
          <w:i/>
          <w:szCs w:val="24"/>
        </w:rPr>
        <w:t xml:space="preserve">n </w:t>
      </w:r>
      <w:r w:rsidR="00994776">
        <w:rPr>
          <w:szCs w:val="24"/>
        </w:rPr>
        <w:t xml:space="preserve">= 242) still surpassed the threshold calculated to achieve sufficient power. </w:t>
      </w:r>
      <w:r w:rsidRPr="008C7178">
        <w:rPr>
          <w:szCs w:val="24"/>
        </w:rPr>
        <w:t>Participants were paid at a rate of $</w:t>
      </w:r>
      <w:r w:rsidR="00994776">
        <w:rPr>
          <w:szCs w:val="24"/>
        </w:rPr>
        <w:t>12.00</w:t>
      </w:r>
      <w:r w:rsidRPr="008C7178">
        <w:rPr>
          <w:szCs w:val="24"/>
        </w:rPr>
        <w:t xml:space="preserve">/hr. </w:t>
      </w:r>
    </w:p>
    <w:p w14:paraId="1903ABF3" w14:textId="7323EBE3" w:rsidR="000A4B63" w:rsidRDefault="0043784E" w:rsidP="0043784E">
      <w:pPr>
        <w:spacing w:after="0" w:line="480" w:lineRule="auto"/>
        <w:ind w:left="0" w:firstLine="720"/>
        <w:rPr>
          <w:bCs/>
          <w:szCs w:val="24"/>
        </w:rPr>
      </w:pPr>
      <w:r w:rsidRPr="008C7178">
        <w:rPr>
          <w:b/>
          <w:szCs w:val="24"/>
        </w:rPr>
        <w:t>MATERIALS AND PROCEDURE:</w:t>
      </w:r>
      <w:r>
        <w:rPr>
          <w:bCs/>
          <w:szCs w:val="24"/>
        </w:rPr>
        <w:t xml:space="preserve"> </w:t>
      </w:r>
      <w:r w:rsidR="008B658E">
        <w:rPr>
          <w:bCs/>
          <w:szCs w:val="24"/>
        </w:rPr>
        <w:t>Participants completed a web browser-based task built primarily with jsPsyc</w:t>
      </w:r>
      <w:r w:rsidR="006660F3">
        <w:rPr>
          <w:bCs/>
          <w:szCs w:val="24"/>
        </w:rPr>
        <w:t xml:space="preserve">h v7.0 </w:t>
      </w:r>
      <w:r w:rsidR="006660F3">
        <w:rPr>
          <w:bCs/>
          <w:szCs w:val="24"/>
        </w:rPr>
        <w:fldChar w:fldCharType="begin"/>
      </w:r>
      <w:r w:rsidR="008F145E">
        <w:rPr>
          <w:bCs/>
          <w:szCs w:val="24"/>
        </w:rPr>
        <w:instrText xml:space="preserve"> ADDIN ZOTERO_ITEM CSL_CITATION {"citationID":"44qiNOpV","properties":{"formattedCitation":"(De Leeuw et al., 2023)","plainCitation":"(De Leeuw et al., 2023)","noteIndex":0},"citationItems":[{"id":5,"uris":["http://zotero.org/users/6239255/items/FL9BMH7Q"],"itemData":{"id":5,"type":"article-journal","abstract":"It is common practice to research human behavior using experiments that participants can complete online. Researchers use a variety of methodological approaches to conduct these studies. Some of this research can be done with survey instruments, for which there are many software options. However, much of the research in psychology and human behavior requires tasks that rely on precise measurement of stimulus presentation and response timing, specific kinds of randomization, procedures that adjust based on the responses that are given, and interactive content. jsPsych is a JavaScript library that allows researchers to build the types of experiments that historically could only be run in a lab setting, and run them on any device that has a web browser.","container-title":"Journal of Open Source Software","DOI":"10.21105/joss.05351","ISSN":"2475-9066","issue":"85","journalAbbreviation":"JOSS","language":"en","page":"5351","source":"DOI.org (Crossref)","title":"jsPsych: Enabling an Open-Source CollaborativeEcosystem of Behavioral Experiments","title-short":"jsPsych","volume":"8","author":[{"family":"De Leeuw","given":"Joshua R."},{"family":"Gilbert","given":"Rebecca A."},{"family":"Luchterhandt","given":"Björn"}],"issued":{"date-parts":[["2023",5,11]]}}}],"schema":"https://github.com/citation-style-language/schema/raw/master/csl-citation.json"} </w:instrText>
      </w:r>
      <w:r w:rsidR="006660F3">
        <w:rPr>
          <w:bCs/>
          <w:szCs w:val="24"/>
        </w:rPr>
        <w:fldChar w:fldCharType="separate"/>
      </w:r>
      <w:r w:rsidR="000E4249" w:rsidRPr="000E4249">
        <w:t>(De Leeuw et al., 2023)</w:t>
      </w:r>
      <w:r w:rsidR="006660F3">
        <w:rPr>
          <w:bCs/>
          <w:szCs w:val="24"/>
        </w:rPr>
        <w:fldChar w:fldCharType="end"/>
      </w:r>
      <w:r w:rsidR="008B658E">
        <w:rPr>
          <w:bCs/>
          <w:szCs w:val="24"/>
        </w:rPr>
        <w:t>. Following consent and a disclaimer regarding the content of the stimuli (i.e., gore, violence, mature language, harm to self or others), participants were instructed to complete the study in an isolated, distraction free space without others present to improve immersion. Participants were also instructed to set audio to a comfortable but audible level, to silence their phones, and to minimize or close other programs. To further standardize the experience and minimize distractions, the task was programmed to automatically run the browser in full screen mode and the task was programmed to stop if full screen mode was exited. Mobile devices, tablets, and screens with a resolution of less than 700 x 1250 pixels</w:t>
      </w:r>
      <w:r w:rsidR="000A4B63">
        <w:rPr>
          <w:bCs/>
          <w:szCs w:val="24"/>
        </w:rPr>
        <w:t xml:space="preserve"> were eligible to participate. </w:t>
      </w:r>
    </w:p>
    <w:p w14:paraId="41F8AF46" w14:textId="543953D8" w:rsidR="000A4B63" w:rsidRDefault="000A4B63" w:rsidP="0043784E">
      <w:pPr>
        <w:spacing w:after="0" w:line="480" w:lineRule="auto"/>
        <w:ind w:left="0" w:firstLine="720"/>
        <w:rPr>
          <w:bCs/>
          <w:szCs w:val="24"/>
        </w:rPr>
      </w:pPr>
      <w:r>
        <w:rPr>
          <w:bCs/>
          <w:szCs w:val="24"/>
        </w:rPr>
        <w:t>Participants were instructed to watch and react to each of the four video clips as they naturally would. The</w:t>
      </w:r>
      <w:r w:rsidR="0030735C">
        <w:rPr>
          <w:bCs/>
          <w:szCs w:val="24"/>
        </w:rPr>
        <w:t>se</w:t>
      </w:r>
      <w:r>
        <w:rPr>
          <w:bCs/>
          <w:szCs w:val="24"/>
        </w:rPr>
        <w:t xml:space="preserve"> instructions appeared as a reminder before each video played. Before</w:t>
      </w:r>
      <w:r w:rsidR="0030735C">
        <w:rPr>
          <w:bCs/>
          <w:szCs w:val="24"/>
        </w:rPr>
        <w:t xml:space="preserve"> each</w:t>
      </w:r>
      <w:r>
        <w:rPr>
          <w:bCs/>
          <w:szCs w:val="24"/>
        </w:rPr>
        <w:t xml:space="preserve"> stimulus, participants were asked, “How intense are the negative emotions that you feel before starting this clip?” with responses captured on </w:t>
      </w:r>
      <w:r w:rsidR="0030735C">
        <w:rPr>
          <w:bCs/>
          <w:szCs w:val="24"/>
        </w:rPr>
        <w:t xml:space="preserve">a </w:t>
      </w:r>
      <w:r>
        <w:rPr>
          <w:bCs/>
          <w:szCs w:val="24"/>
        </w:rPr>
        <w:t>linear sliding scale ranging in values from 0 (labelled “Not at all Intense”) to 100 (labelled “Extremely Intense”).</w:t>
      </w:r>
      <w:r w:rsidR="00453A37">
        <w:rPr>
          <w:bCs/>
          <w:szCs w:val="24"/>
        </w:rPr>
        <w:t xml:space="preserve"> Which </w:t>
      </w:r>
      <w:r w:rsidR="00F10653">
        <w:rPr>
          <w:bCs/>
          <w:szCs w:val="24"/>
        </w:rPr>
        <w:t>side of the scale corresponded to which label was counter-balanced across participants.</w:t>
      </w:r>
      <w:r>
        <w:rPr>
          <w:bCs/>
          <w:szCs w:val="24"/>
        </w:rPr>
        <w:t xml:space="preserve"> The default value of the slider thumb was set to 50</w:t>
      </w:r>
      <w:r w:rsidR="00EE5298">
        <w:rPr>
          <w:bCs/>
          <w:szCs w:val="24"/>
        </w:rPr>
        <w:t xml:space="preserve"> and</w:t>
      </w:r>
      <w:r>
        <w:rPr>
          <w:bCs/>
          <w:szCs w:val="24"/>
        </w:rPr>
        <w:t xml:space="preserve"> participants were required to interact with the </w:t>
      </w:r>
      <w:r w:rsidR="00673E31">
        <w:rPr>
          <w:bCs/>
          <w:szCs w:val="24"/>
        </w:rPr>
        <w:t xml:space="preserve">slider </w:t>
      </w:r>
      <w:r>
        <w:rPr>
          <w:bCs/>
          <w:szCs w:val="24"/>
        </w:rPr>
        <w:t xml:space="preserve">thumb before </w:t>
      </w:r>
      <w:r>
        <w:rPr>
          <w:bCs/>
          <w:szCs w:val="24"/>
        </w:rPr>
        <w:lastRenderedPageBreak/>
        <w:t xml:space="preserve">progressing. As participants moved the slider thumb, the value corresponding to its position </w:t>
      </w:r>
      <w:r w:rsidR="00EE5298">
        <w:rPr>
          <w:bCs/>
          <w:szCs w:val="24"/>
        </w:rPr>
        <w:t>was vis</w:t>
      </w:r>
      <w:r w:rsidR="004B0D7D">
        <w:rPr>
          <w:bCs/>
          <w:szCs w:val="24"/>
        </w:rPr>
        <w:t>ualized</w:t>
      </w:r>
      <w:r w:rsidR="00EE5298">
        <w:rPr>
          <w:bCs/>
          <w:szCs w:val="24"/>
        </w:rPr>
        <w:t xml:space="preserve"> and </w:t>
      </w:r>
      <w:r>
        <w:rPr>
          <w:bCs/>
          <w:szCs w:val="24"/>
        </w:rPr>
        <w:t>updated</w:t>
      </w:r>
      <w:r w:rsidR="00EE5298">
        <w:rPr>
          <w:bCs/>
          <w:szCs w:val="24"/>
        </w:rPr>
        <w:t xml:space="preserve"> accordingly</w:t>
      </w:r>
      <w:r>
        <w:rPr>
          <w:bCs/>
          <w:szCs w:val="24"/>
        </w:rPr>
        <w:t>. Video order was randomized. After each video, participants were asked, “How intense were the negative emotions that you felt while watching this clip?”. Responses were captured using the same scale as previously described. However, participants were also reminded of the value that they had selected prior to starting the v</w:t>
      </w:r>
      <w:r w:rsidR="00EE5298">
        <w:rPr>
          <w:bCs/>
          <w:szCs w:val="24"/>
        </w:rPr>
        <w:t>ideo</w:t>
      </w:r>
      <w:r>
        <w:rPr>
          <w:bCs/>
          <w:szCs w:val="24"/>
        </w:rPr>
        <w:t xml:space="preserve"> (e.g., a participant who </w:t>
      </w:r>
      <w:r w:rsidR="00673E31">
        <w:rPr>
          <w:bCs/>
          <w:szCs w:val="24"/>
        </w:rPr>
        <w:t>i</w:t>
      </w:r>
      <w:r>
        <w:rPr>
          <w:bCs/>
          <w:szCs w:val="24"/>
        </w:rPr>
        <w:t xml:space="preserve">ndicated a 77 on the scale before watching the video saw the message: “Before this video, you reported your negative emotions were a: </w:t>
      </w:r>
      <w:r>
        <w:rPr>
          <w:b/>
          <w:bCs/>
          <w:szCs w:val="24"/>
        </w:rPr>
        <w:t>77</w:t>
      </w:r>
      <w:r>
        <w:rPr>
          <w:bCs/>
          <w:szCs w:val="24"/>
        </w:rPr>
        <w:t xml:space="preserve">”).  </w:t>
      </w:r>
    </w:p>
    <w:p w14:paraId="219AEEE9" w14:textId="63BEC8A4" w:rsidR="00453A37" w:rsidRDefault="000A4B63" w:rsidP="0043784E">
      <w:pPr>
        <w:spacing w:after="0" w:line="480" w:lineRule="auto"/>
        <w:ind w:left="0" w:firstLine="720"/>
        <w:rPr>
          <w:bCs/>
          <w:iCs/>
          <w:szCs w:val="24"/>
        </w:rPr>
      </w:pPr>
      <w:r>
        <w:rPr>
          <w:bCs/>
          <w:szCs w:val="24"/>
        </w:rPr>
        <w:t>All video clips were 120 seconds in length and pulled from relatively lesser-known independent horror films</w:t>
      </w:r>
      <w:r w:rsidR="00C25BA7">
        <w:rPr>
          <w:bCs/>
          <w:szCs w:val="24"/>
        </w:rPr>
        <w:t xml:space="preserve">, including </w:t>
      </w:r>
      <w:r w:rsidR="00C25BA7">
        <w:rPr>
          <w:bCs/>
          <w:i/>
          <w:szCs w:val="24"/>
        </w:rPr>
        <w:t>Vicious Fun</w:t>
      </w:r>
      <w:r w:rsidR="00673E31">
        <w:rPr>
          <w:bCs/>
          <w:i/>
          <w:szCs w:val="24"/>
        </w:rPr>
        <w:t xml:space="preserve"> </w:t>
      </w:r>
      <w:r w:rsidR="00673E31">
        <w:rPr>
          <w:bCs/>
          <w:iCs/>
          <w:szCs w:val="24"/>
        </w:rPr>
        <w:t>(</w:t>
      </w:r>
      <w:r w:rsidR="00EE5298">
        <w:rPr>
          <w:bCs/>
          <w:iCs/>
          <w:szCs w:val="24"/>
        </w:rPr>
        <w:t>Particular Crowd, Black Fawn Films</w:t>
      </w:r>
      <w:r w:rsidR="00673E31">
        <w:rPr>
          <w:bCs/>
          <w:iCs/>
          <w:szCs w:val="24"/>
        </w:rPr>
        <w:t>)</w:t>
      </w:r>
      <w:r w:rsidR="00C25BA7">
        <w:rPr>
          <w:bCs/>
          <w:szCs w:val="24"/>
        </w:rPr>
        <w:t xml:space="preserve">, </w:t>
      </w:r>
      <w:r w:rsidR="00C25BA7">
        <w:rPr>
          <w:bCs/>
          <w:i/>
          <w:szCs w:val="24"/>
        </w:rPr>
        <w:t>The Marshes</w:t>
      </w:r>
      <w:r w:rsidR="00673E31">
        <w:rPr>
          <w:bCs/>
          <w:i/>
          <w:szCs w:val="24"/>
        </w:rPr>
        <w:t xml:space="preserve"> </w:t>
      </w:r>
      <w:r w:rsidR="00673E31">
        <w:rPr>
          <w:bCs/>
          <w:iCs/>
          <w:szCs w:val="24"/>
        </w:rPr>
        <w:t>(</w:t>
      </w:r>
      <w:r w:rsidR="00AE7182">
        <w:rPr>
          <w:bCs/>
          <w:iCs/>
          <w:szCs w:val="24"/>
        </w:rPr>
        <w:t>28 Productions</w:t>
      </w:r>
      <w:r w:rsidR="00673E31">
        <w:rPr>
          <w:bCs/>
          <w:iCs/>
          <w:szCs w:val="24"/>
        </w:rPr>
        <w:t>)</w:t>
      </w:r>
      <w:r w:rsidR="00673E31">
        <w:rPr>
          <w:bCs/>
          <w:szCs w:val="24"/>
        </w:rPr>
        <w:t>,</w:t>
      </w:r>
      <w:r w:rsidR="00C25BA7">
        <w:rPr>
          <w:bCs/>
          <w:szCs w:val="24"/>
        </w:rPr>
        <w:t xml:space="preserve"> </w:t>
      </w:r>
      <w:r w:rsidR="00C25BA7">
        <w:rPr>
          <w:bCs/>
          <w:i/>
          <w:szCs w:val="24"/>
        </w:rPr>
        <w:t>Head Count</w:t>
      </w:r>
      <w:r w:rsidR="00673E31">
        <w:rPr>
          <w:bCs/>
          <w:szCs w:val="24"/>
        </w:rPr>
        <w:t xml:space="preserve"> </w:t>
      </w:r>
      <w:r w:rsidR="00673E31">
        <w:rPr>
          <w:bCs/>
          <w:iCs/>
          <w:szCs w:val="24"/>
        </w:rPr>
        <w:t>(</w:t>
      </w:r>
      <w:r w:rsidR="00AE7182">
        <w:rPr>
          <w:bCs/>
          <w:iCs/>
          <w:szCs w:val="24"/>
        </w:rPr>
        <w:t>Godmother Industries</w:t>
      </w:r>
      <w:r w:rsidR="00673E31">
        <w:rPr>
          <w:bCs/>
          <w:iCs/>
          <w:szCs w:val="24"/>
        </w:rPr>
        <w:t>)</w:t>
      </w:r>
      <w:r w:rsidR="00673E31">
        <w:rPr>
          <w:bCs/>
          <w:szCs w:val="24"/>
        </w:rPr>
        <w:t>,</w:t>
      </w:r>
      <w:r w:rsidR="00C25BA7">
        <w:rPr>
          <w:bCs/>
          <w:szCs w:val="24"/>
        </w:rPr>
        <w:t xml:space="preserve"> and </w:t>
      </w:r>
      <w:r w:rsidR="00C25BA7">
        <w:rPr>
          <w:bCs/>
          <w:i/>
          <w:szCs w:val="24"/>
        </w:rPr>
        <w:t>Superhost</w:t>
      </w:r>
      <w:r w:rsidR="00673E31">
        <w:rPr>
          <w:bCs/>
          <w:i/>
          <w:szCs w:val="24"/>
        </w:rPr>
        <w:t xml:space="preserve"> </w:t>
      </w:r>
      <w:r w:rsidR="00673E31">
        <w:rPr>
          <w:bCs/>
          <w:iCs/>
          <w:szCs w:val="24"/>
        </w:rPr>
        <w:t>(</w:t>
      </w:r>
      <w:r w:rsidR="00AE7182">
        <w:rPr>
          <w:bCs/>
          <w:iCs/>
          <w:szCs w:val="24"/>
        </w:rPr>
        <w:t>Superchill</w:t>
      </w:r>
      <w:r w:rsidR="00673E31">
        <w:rPr>
          <w:bCs/>
          <w:iCs/>
          <w:szCs w:val="24"/>
        </w:rPr>
        <w:t>)</w:t>
      </w:r>
      <w:r>
        <w:rPr>
          <w:bCs/>
          <w:szCs w:val="24"/>
        </w:rPr>
        <w:t>.</w:t>
      </w:r>
      <w:r w:rsidR="00C25BA7">
        <w:rPr>
          <w:bCs/>
          <w:szCs w:val="24"/>
        </w:rPr>
        <w:t xml:space="preserve"> Forty hypothesis-blind independent raters watched and rated these clips, as well as six other</w:t>
      </w:r>
      <w:r w:rsidR="004B0D7D">
        <w:rPr>
          <w:bCs/>
          <w:szCs w:val="24"/>
        </w:rPr>
        <w:t xml:space="preserve"> films</w:t>
      </w:r>
      <w:r w:rsidR="00C25BA7">
        <w:rPr>
          <w:bCs/>
          <w:szCs w:val="24"/>
        </w:rPr>
        <w:t xml:space="preserve"> on a scale from 0 to 100 across metrics including arousal, valence, narrative coherence, and familiarity. These four clips were chosen due to their low average familiarity values (</w:t>
      </w:r>
      <w:r w:rsidR="00C25BA7">
        <w:rPr>
          <w:bCs/>
          <w:i/>
          <w:szCs w:val="24"/>
        </w:rPr>
        <w:t xml:space="preserve">range </w:t>
      </w:r>
      <w:r w:rsidR="00C25BA7" w:rsidRPr="00BE73D6">
        <w:rPr>
          <w:bCs/>
          <w:i/>
          <w:iCs/>
          <w:szCs w:val="24"/>
          <w:vertAlign w:val="subscript"/>
        </w:rPr>
        <w:t>x̄</w:t>
      </w:r>
      <w:r w:rsidR="00C25BA7">
        <w:rPr>
          <w:bCs/>
          <w:i/>
          <w:iCs/>
          <w:szCs w:val="24"/>
          <w:vertAlign w:val="subscript"/>
        </w:rPr>
        <w:t xml:space="preserve"> </w:t>
      </w:r>
      <w:r w:rsidR="00C25BA7" w:rsidRPr="00BE73D6">
        <w:rPr>
          <w:bCs/>
          <w:i/>
          <w:iCs/>
          <w:szCs w:val="24"/>
        </w:rPr>
        <w:t>=</w:t>
      </w:r>
      <w:r w:rsidR="00C25BA7">
        <w:rPr>
          <w:bCs/>
          <w:i/>
          <w:iCs/>
          <w:szCs w:val="24"/>
        </w:rPr>
        <w:t xml:space="preserve"> </w:t>
      </w:r>
      <w:r w:rsidR="00453A37">
        <w:rPr>
          <w:bCs/>
          <w:i/>
          <w:iCs/>
          <w:szCs w:val="24"/>
        </w:rPr>
        <w:t>0.25 – 6.05)</w:t>
      </w:r>
      <w:r w:rsidR="004B0D7D">
        <w:rPr>
          <w:bCs/>
          <w:i/>
          <w:iCs/>
          <w:szCs w:val="24"/>
        </w:rPr>
        <w:t xml:space="preserve"> </w:t>
      </w:r>
      <w:r w:rsidR="00BE7B8B">
        <w:rPr>
          <w:bCs/>
          <w:i/>
          <w:iCs/>
          <w:szCs w:val="24"/>
        </w:rPr>
        <w:t>-</w:t>
      </w:r>
      <w:r w:rsidR="004B0D7D">
        <w:rPr>
          <w:bCs/>
          <w:i/>
          <w:iCs/>
          <w:szCs w:val="24"/>
        </w:rPr>
        <w:t>-</w:t>
      </w:r>
      <w:r w:rsidR="00453A37">
        <w:rPr>
          <w:bCs/>
          <w:i/>
          <w:iCs/>
          <w:szCs w:val="24"/>
        </w:rPr>
        <w:t xml:space="preserve"> </w:t>
      </w:r>
      <w:r w:rsidR="00453A37">
        <w:rPr>
          <w:bCs/>
          <w:iCs/>
          <w:szCs w:val="24"/>
        </w:rPr>
        <w:t xml:space="preserve">indicating </w:t>
      </w:r>
      <w:r w:rsidR="00673E31">
        <w:rPr>
          <w:bCs/>
          <w:iCs/>
          <w:szCs w:val="24"/>
        </w:rPr>
        <w:t>that few</w:t>
      </w:r>
      <w:r w:rsidR="00453A37">
        <w:rPr>
          <w:bCs/>
          <w:iCs/>
          <w:szCs w:val="24"/>
        </w:rPr>
        <w:t xml:space="preserve"> participants w</w:t>
      </w:r>
      <w:r w:rsidR="00673E31">
        <w:rPr>
          <w:bCs/>
          <w:iCs/>
          <w:szCs w:val="24"/>
        </w:rPr>
        <w:t>ould</w:t>
      </w:r>
      <w:r w:rsidR="00453A37">
        <w:rPr>
          <w:bCs/>
          <w:iCs/>
          <w:szCs w:val="24"/>
        </w:rPr>
        <w:t xml:space="preserve"> have likely seen them before</w:t>
      </w:r>
      <w:r w:rsidR="004B0D7D">
        <w:rPr>
          <w:bCs/>
          <w:iCs/>
          <w:szCs w:val="24"/>
        </w:rPr>
        <w:t xml:space="preserve"> -</w:t>
      </w:r>
      <w:r w:rsidR="00BE7B8B">
        <w:rPr>
          <w:bCs/>
          <w:iCs/>
          <w:szCs w:val="24"/>
        </w:rPr>
        <w:t>-</w:t>
      </w:r>
      <w:r w:rsidR="00453A37">
        <w:rPr>
          <w:bCs/>
          <w:iCs/>
          <w:szCs w:val="24"/>
        </w:rPr>
        <w:t xml:space="preserve"> and negative median valence scores (i.e., values below 50</w:t>
      </w:r>
      <w:r w:rsidR="00C21314">
        <w:rPr>
          <w:bCs/>
          <w:iCs/>
          <w:szCs w:val="24"/>
        </w:rPr>
        <w:t xml:space="preserve">; </w:t>
      </w:r>
      <w:r w:rsidR="00C21314" w:rsidRPr="00485060">
        <w:rPr>
          <w:bCs/>
          <w:i/>
          <w:iCs/>
          <w:szCs w:val="24"/>
        </w:rPr>
        <w:t>x̄</w:t>
      </w:r>
      <w:r w:rsidR="002C65D6">
        <w:rPr>
          <w:bCs/>
          <w:i/>
          <w:iCs/>
          <w:szCs w:val="24"/>
        </w:rPr>
        <w:t xml:space="preserve"> </w:t>
      </w:r>
      <w:r w:rsidR="00C21314" w:rsidRPr="00485060">
        <w:rPr>
          <w:bCs/>
          <w:i/>
          <w:szCs w:val="24"/>
          <w:vertAlign w:val="subscript"/>
        </w:rPr>
        <w:t>Vicious Fun</w:t>
      </w:r>
      <w:r w:rsidR="00C21314">
        <w:rPr>
          <w:bCs/>
          <w:szCs w:val="24"/>
        </w:rPr>
        <w:t xml:space="preserve"> = 15, </w:t>
      </w:r>
      <w:r w:rsidR="00C21314" w:rsidRPr="00E633F1">
        <w:rPr>
          <w:bCs/>
          <w:i/>
          <w:iCs/>
          <w:szCs w:val="24"/>
        </w:rPr>
        <w:t>x̄</w:t>
      </w:r>
      <w:r w:rsidR="002C65D6">
        <w:rPr>
          <w:bCs/>
          <w:i/>
          <w:iCs/>
          <w:szCs w:val="24"/>
        </w:rPr>
        <w:t xml:space="preserve"> </w:t>
      </w:r>
      <w:r w:rsidR="00C21314">
        <w:rPr>
          <w:bCs/>
          <w:i/>
          <w:szCs w:val="24"/>
          <w:vertAlign w:val="subscript"/>
        </w:rPr>
        <w:t xml:space="preserve">The </w:t>
      </w:r>
      <w:proofErr w:type="gramStart"/>
      <w:r w:rsidR="00C21314" w:rsidRPr="00485060">
        <w:rPr>
          <w:bCs/>
          <w:i/>
          <w:szCs w:val="24"/>
          <w:vertAlign w:val="subscript"/>
        </w:rPr>
        <w:t>Marshes</w:t>
      </w:r>
      <w:r w:rsidR="00C21314">
        <w:rPr>
          <w:bCs/>
          <w:i/>
          <w:szCs w:val="24"/>
          <w:vertAlign w:val="subscript"/>
        </w:rPr>
        <w:t xml:space="preserve"> </w:t>
      </w:r>
      <w:r w:rsidR="00C21314">
        <w:rPr>
          <w:bCs/>
          <w:szCs w:val="24"/>
        </w:rPr>
        <w:t xml:space="preserve"> =</w:t>
      </w:r>
      <w:proofErr w:type="gramEnd"/>
      <w:r w:rsidR="00C21314">
        <w:rPr>
          <w:bCs/>
          <w:szCs w:val="24"/>
        </w:rPr>
        <w:t xml:space="preserve"> 01.5, </w:t>
      </w:r>
      <w:r w:rsidR="00C21314" w:rsidRPr="00E633F1">
        <w:rPr>
          <w:bCs/>
          <w:i/>
          <w:iCs/>
          <w:szCs w:val="24"/>
        </w:rPr>
        <w:t>x̄</w:t>
      </w:r>
      <w:r w:rsidR="002C65D6">
        <w:rPr>
          <w:bCs/>
          <w:i/>
          <w:iCs/>
          <w:szCs w:val="24"/>
        </w:rPr>
        <w:t xml:space="preserve"> </w:t>
      </w:r>
      <w:r w:rsidR="00C21314">
        <w:rPr>
          <w:bCs/>
          <w:i/>
          <w:szCs w:val="24"/>
          <w:vertAlign w:val="subscript"/>
        </w:rPr>
        <w:t xml:space="preserve">Head Count </w:t>
      </w:r>
      <w:r w:rsidR="00C21314">
        <w:rPr>
          <w:bCs/>
          <w:szCs w:val="24"/>
        </w:rPr>
        <w:t xml:space="preserve"> = 33.5, </w:t>
      </w:r>
      <w:r w:rsidR="00C21314" w:rsidRPr="00E633F1">
        <w:rPr>
          <w:bCs/>
          <w:i/>
          <w:iCs/>
          <w:szCs w:val="24"/>
        </w:rPr>
        <w:t>x̄</w:t>
      </w:r>
      <w:r w:rsidR="002C65D6">
        <w:rPr>
          <w:bCs/>
          <w:i/>
          <w:iCs/>
          <w:szCs w:val="24"/>
        </w:rPr>
        <w:t xml:space="preserve"> </w:t>
      </w:r>
      <w:r w:rsidR="00C21314">
        <w:rPr>
          <w:bCs/>
          <w:i/>
          <w:szCs w:val="24"/>
          <w:vertAlign w:val="subscript"/>
        </w:rPr>
        <w:t xml:space="preserve">Superhost </w:t>
      </w:r>
      <w:r w:rsidR="00C21314">
        <w:rPr>
          <w:bCs/>
          <w:szCs w:val="24"/>
        </w:rPr>
        <w:t xml:space="preserve"> = </w:t>
      </w:r>
      <w:r w:rsidR="008E1A03">
        <w:rPr>
          <w:bCs/>
          <w:szCs w:val="24"/>
        </w:rPr>
        <w:t>25.5</w:t>
      </w:r>
      <w:r w:rsidR="00453A37">
        <w:rPr>
          <w:bCs/>
          <w:iCs/>
          <w:szCs w:val="24"/>
        </w:rPr>
        <w:t>). They were also chosen for having either relatively high or relatively low median arousal scores (</w:t>
      </w:r>
      <w:r w:rsidR="00453A37" w:rsidRPr="00BE73D6">
        <w:rPr>
          <w:bCs/>
          <w:i/>
          <w:iCs/>
          <w:szCs w:val="24"/>
        </w:rPr>
        <w:t>x̄</w:t>
      </w:r>
      <w:r w:rsidR="002C65D6">
        <w:rPr>
          <w:bCs/>
          <w:i/>
          <w:iCs/>
          <w:szCs w:val="24"/>
        </w:rPr>
        <w:t xml:space="preserve"> </w:t>
      </w:r>
      <w:r w:rsidR="00453A37" w:rsidRPr="00BE73D6">
        <w:rPr>
          <w:bCs/>
          <w:i/>
          <w:szCs w:val="24"/>
          <w:vertAlign w:val="subscript"/>
        </w:rPr>
        <w:t>Vicious Fun</w:t>
      </w:r>
      <w:r w:rsidR="00453A37">
        <w:rPr>
          <w:bCs/>
          <w:szCs w:val="24"/>
        </w:rPr>
        <w:t xml:space="preserve"> = 77.5, </w:t>
      </w:r>
      <w:r w:rsidR="00453A37" w:rsidRPr="00E633F1">
        <w:rPr>
          <w:bCs/>
          <w:i/>
          <w:iCs/>
          <w:szCs w:val="24"/>
        </w:rPr>
        <w:t>x̄</w:t>
      </w:r>
      <w:r w:rsidR="002C65D6">
        <w:rPr>
          <w:bCs/>
          <w:i/>
          <w:iCs/>
          <w:szCs w:val="24"/>
        </w:rPr>
        <w:t xml:space="preserve"> </w:t>
      </w:r>
      <w:r w:rsidR="00453A37">
        <w:rPr>
          <w:bCs/>
          <w:i/>
          <w:szCs w:val="24"/>
          <w:vertAlign w:val="subscript"/>
        </w:rPr>
        <w:t xml:space="preserve">The </w:t>
      </w:r>
      <w:proofErr w:type="gramStart"/>
      <w:r w:rsidR="00453A37" w:rsidRPr="00BE73D6">
        <w:rPr>
          <w:bCs/>
          <w:i/>
          <w:szCs w:val="24"/>
          <w:vertAlign w:val="subscript"/>
        </w:rPr>
        <w:t>Marshes</w:t>
      </w:r>
      <w:r w:rsidR="00453A37">
        <w:rPr>
          <w:bCs/>
          <w:i/>
          <w:szCs w:val="24"/>
          <w:vertAlign w:val="subscript"/>
        </w:rPr>
        <w:t xml:space="preserve"> </w:t>
      </w:r>
      <w:r w:rsidR="00453A37">
        <w:rPr>
          <w:bCs/>
          <w:szCs w:val="24"/>
        </w:rPr>
        <w:t xml:space="preserve"> =</w:t>
      </w:r>
      <w:proofErr w:type="gramEnd"/>
      <w:r w:rsidR="00453A37">
        <w:rPr>
          <w:bCs/>
          <w:szCs w:val="24"/>
        </w:rPr>
        <w:t xml:space="preserve"> 70, </w:t>
      </w:r>
      <w:r w:rsidR="00453A37" w:rsidRPr="00E633F1">
        <w:rPr>
          <w:bCs/>
          <w:i/>
          <w:iCs/>
          <w:szCs w:val="24"/>
        </w:rPr>
        <w:t>x̄</w:t>
      </w:r>
      <w:r w:rsidR="002C65D6">
        <w:rPr>
          <w:bCs/>
          <w:i/>
          <w:iCs/>
          <w:szCs w:val="24"/>
        </w:rPr>
        <w:t xml:space="preserve"> </w:t>
      </w:r>
      <w:r w:rsidR="00453A37">
        <w:rPr>
          <w:bCs/>
          <w:i/>
          <w:szCs w:val="24"/>
          <w:vertAlign w:val="subscript"/>
        </w:rPr>
        <w:t xml:space="preserve">Head Count </w:t>
      </w:r>
      <w:r w:rsidR="00453A37">
        <w:rPr>
          <w:bCs/>
          <w:szCs w:val="24"/>
        </w:rPr>
        <w:t xml:space="preserve"> = 50.7, </w:t>
      </w:r>
      <w:r w:rsidR="00453A37" w:rsidRPr="00E633F1">
        <w:rPr>
          <w:bCs/>
          <w:i/>
          <w:iCs/>
          <w:szCs w:val="24"/>
        </w:rPr>
        <w:t>x̄</w:t>
      </w:r>
      <w:r w:rsidR="002C65D6">
        <w:rPr>
          <w:bCs/>
          <w:i/>
          <w:iCs/>
          <w:szCs w:val="24"/>
        </w:rPr>
        <w:t xml:space="preserve"> </w:t>
      </w:r>
      <w:r w:rsidR="00453A37">
        <w:rPr>
          <w:bCs/>
          <w:i/>
          <w:szCs w:val="24"/>
          <w:vertAlign w:val="subscript"/>
        </w:rPr>
        <w:t xml:space="preserve">Superhost </w:t>
      </w:r>
      <w:r w:rsidR="00453A37">
        <w:rPr>
          <w:bCs/>
          <w:szCs w:val="24"/>
        </w:rPr>
        <w:t xml:space="preserve"> = 58.5</w:t>
      </w:r>
      <w:r w:rsidR="00453A37">
        <w:rPr>
          <w:bCs/>
          <w:iCs/>
          <w:szCs w:val="24"/>
        </w:rPr>
        <w:t>) and minimal variance around those values. This allowed us to attempt to manipulate the affective experiences of participants to influence self-regulation behaviors.</w:t>
      </w:r>
    </w:p>
    <w:p w14:paraId="7D413D68" w14:textId="2BF529CC" w:rsidR="0043784E" w:rsidRPr="00877709" w:rsidRDefault="00453A37" w:rsidP="00877709">
      <w:pPr>
        <w:spacing w:after="0" w:line="480" w:lineRule="auto"/>
        <w:ind w:left="0" w:firstLine="720"/>
        <w:rPr>
          <w:bCs/>
          <w:szCs w:val="24"/>
        </w:rPr>
      </w:pPr>
      <w:r>
        <w:rPr>
          <w:bCs/>
          <w:iCs/>
          <w:szCs w:val="24"/>
        </w:rPr>
        <w:t xml:space="preserve"> </w:t>
      </w:r>
      <w:r w:rsidR="00C25BA7">
        <w:rPr>
          <w:bCs/>
          <w:iCs/>
          <w:szCs w:val="24"/>
          <w:vertAlign w:val="subscript"/>
        </w:rPr>
        <w:t xml:space="preserve"> </w:t>
      </w:r>
      <w:r w:rsidR="00C25BA7">
        <w:rPr>
          <w:bCs/>
          <w:i/>
          <w:szCs w:val="24"/>
        </w:rPr>
        <w:t xml:space="preserve"> </w:t>
      </w:r>
      <w:r w:rsidR="00C25BA7">
        <w:rPr>
          <w:bCs/>
          <w:szCs w:val="24"/>
        </w:rPr>
        <w:t xml:space="preserve"> </w:t>
      </w:r>
      <w:r>
        <w:rPr>
          <w:bCs/>
          <w:szCs w:val="24"/>
        </w:rPr>
        <w:t xml:space="preserve">After viewing and rating all videos, </w:t>
      </w:r>
      <w:r w:rsidR="00AE7182">
        <w:rPr>
          <w:bCs/>
          <w:szCs w:val="24"/>
        </w:rPr>
        <w:t xml:space="preserve">Study 3 </w:t>
      </w:r>
      <w:r>
        <w:rPr>
          <w:bCs/>
          <w:szCs w:val="24"/>
        </w:rPr>
        <w:t xml:space="preserve">participants were </w:t>
      </w:r>
      <w:r w:rsidR="004454BA">
        <w:rPr>
          <w:bCs/>
          <w:szCs w:val="24"/>
        </w:rPr>
        <w:t>assigned to either a “</w:t>
      </w:r>
      <w:r w:rsidR="004361BA">
        <w:rPr>
          <w:bCs/>
          <w:szCs w:val="24"/>
        </w:rPr>
        <w:t>strategy use</w:t>
      </w:r>
      <w:r w:rsidR="004454BA">
        <w:rPr>
          <w:bCs/>
          <w:szCs w:val="24"/>
        </w:rPr>
        <w:t xml:space="preserve">” </w:t>
      </w:r>
      <w:r w:rsidR="00877709">
        <w:rPr>
          <w:bCs/>
          <w:szCs w:val="24"/>
        </w:rPr>
        <w:t>(</w:t>
      </w:r>
      <w:r w:rsidR="00877709" w:rsidRPr="00BE73D6">
        <w:rPr>
          <w:bCs/>
          <w:i/>
          <w:iCs/>
          <w:szCs w:val="24"/>
        </w:rPr>
        <w:t>n</w:t>
      </w:r>
      <w:r w:rsidR="00877709">
        <w:rPr>
          <w:bCs/>
          <w:szCs w:val="24"/>
        </w:rPr>
        <w:t xml:space="preserve"> = 130) </w:t>
      </w:r>
      <w:r w:rsidR="004454BA">
        <w:rPr>
          <w:bCs/>
          <w:szCs w:val="24"/>
        </w:rPr>
        <w:t>or “</w:t>
      </w:r>
      <w:r w:rsidR="004361BA">
        <w:rPr>
          <w:bCs/>
          <w:szCs w:val="24"/>
        </w:rPr>
        <w:t xml:space="preserve">strategy </w:t>
      </w:r>
      <w:r w:rsidR="004454BA">
        <w:rPr>
          <w:bCs/>
          <w:szCs w:val="24"/>
        </w:rPr>
        <w:t>forecast”</w:t>
      </w:r>
      <w:r w:rsidR="00877709">
        <w:rPr>
          <w:bCs/>
          <w:szCs w:val="24"/>
        </w:rPr>
        <w:t xml:space="preserve"> (</w:t>
      </w:r>
      <w:r w:rsidR="00877709" w:rsidRPr="009527CE">
        <w:rPr>
          <w:bCs/>
          <w:i/>
          <w:iCs/>
          <w:szCs w:val="24"/>
        </w:rPr>
        <w:t>n</w:t>
      </w:r>
      <w:r w:rsidR="00877709">
        <w:rPr>
          <w:bCs/>
          <w:szCs w:val="24"/>
        </w:rPr>
        <w:t xml:space="preserve"> = 112)</w:t>
      </w:r>
      <w:r w:rsidR="004454BA">
        <w:rPr>
          <w:bCs/>
          <w:szCs w:val="24"/>
        </w:rPr>
        <w:t xml:space="preserve"> condition. Both conditions were </w:t>
      </w:r>
      <w:r w:rsidR="00F10653">
        <w:rPr>
          <w:bCs/>
          <w:szCs w:val="24"/>
        </w:rPr>
        <w:t xml:space="preserve">given descriptions and examples of distraction and reappraisal that mirrored those used in Study 2 (though, ‘haunted house’ was replaced with ‘horror movie’). Whether participants received the </w:t>
      </w:r>
      <w:r w:rsidR="00F10653">
        <w:rPr>
          <w:bCs/>
          <w:szCs w:val="24"/>
        </w:rPr>
        <w:lastRenderedPageBreak/>
        <w:t xml:space="preserve">description and examples of distraction or reappraisal first was counterbalanced across participants. </w:t>
      </w:r>
      <w:r w:rsidR="004454BA">
        <w:rPr>
          <w:bCs/>
          <w:szCs w:val="24"/>
        </w:rPr>
        <w:t>However, following these descriptions participants were asked either, “</w:t>
      </w:r>
      <w:r w:rsidR="004454BA" w:rsidRPr="004454BA">
        <w:rPr>
          <w:bCs/>
          <w:szCs w:val="24"/>
        </w:rPr>
        <w:t>Which strategy, if any, did you use to regulate your negative emotions while watching this clip?</w:t>
      </w:r>
      <w:r w:rsidR="00D07F46">
        <w:rPr>
          <w:bCs/>
          <w:szCs w:val="24"/>
        </w:rPr>
        <w:t>” (</w:t>
      </w:r>
      <w:r w:rsidR="004361BA">
        <w:rPr>
          <w:bCs/>
          <w:szCs w:val="24"/>
        </w:rPr>
        <w:t>strategy use</w:t>
      </w:r>
      <w:r w:rsidR="00D07F46">
        <w:rPr>
          <w:bCs/>
          <w:szCs w:val="24"/>
        </w:rPr>
        <w:t xml:space="preserve"> condition) </w:t>
      </w:r>
      <w:r w:rsidR="004454BA">
        <w:rPr>
          <w:bCs/>
          <w:szCs w:val="24"/>
        </w:rPr>
        <w:t>or “</w:t>
      </w:r>
      <w:r w:rsidR="004454BA" w:rsidRPr="004454BA">
        <w:rPr>
          <w:bCs/>
          <w:szCs w:val="24"/>
        </w:rPr>
        <w:t>Which strategy, if any, would you predict the average person would use to regulate their negative emotions while watching this clip?</w:t>
      </w:r>
      <w:r w:rsidR="004454BA">
        <w:rPr>
          <w:bCs/>
          <w:szCs w:val="24"/>
        </w:rPr>
        <w:t>”</w:t>
      </w:r>
      <w:r w:rsidR="00D07F46">
        <w:rPr>
          <w:bCs/>
          <w:szCs w:val="24"/>
        </w:rPr>
        <w:t xml:space="preserve"> (</w:t>
      </w:r>
      <w:r w:rsidR="004361BA">
        <w:rPr>
          <w:bCs/>
          <w:szCs w:val="24"/>
        </w:rPr>
        <w:t xml:space="preserve">strategy </w:t>
      </w:r>
      <w:r w:rsidR="00D07F46">
        <w:rPr>
          <w:bCs/>
          <w:szCs w:val="24"/>
        </w:rPr>
        <w:t>forecast condition)</w:t>
      </w:r>
      <w:r w:rsidR="004454BA">
        <w:rPr>
          <w:bCs/>
          <w:szCs w:val="24"/>
        </w:rPr>
        <w:t xml:space="preserve">. Participants responded to this question by selecting either “Reappraisal”, “Distraction”, or “Neither”. The order in which these options appeared </w:t>
      </w:r>
      <w:proofErr w:type="gramStart"/>
      <w:r w:rsidR="004454BA">
        <w:rPr>
          <w:bCs/>
          <w:szCs w:val="24"/>
        </w:rPr>
        <w:t>were</w:t>
      </w:r>
      <w:proofErr w:type="gramEnd"/>
      <w:r w:rsidR="004454BA">
        <w:rPr>
          <w:bCs/>
          <w:szCs w:val="24"/>
        </w:rPr>
        <w:t xml:space="preserve"> randomized for each participant. Reminders of what the three options referred to appeared below the</w:t>
      </w:r>
      <w:r w:rsidR="00066452">
        <w:rPr>
          <w:bCs/>
          <w:szCs w:val="24"/>
        </w:rPr>
        <w:t>se</w:t>
      </w:r>
      <w:r w:rsidR="004454BA">
        <w:rPr>
          <w:bCs/>
          <w:szCs w:val="24"/>
        </w:rPr>
        <w:t xml:space="preserve"> options. </w:t>
      </w:r>
      <w:r w:rsidR="00066452">
        <w:rPr>
          <w:bCs/>
          <w:szCs w:val="24"/>
        </w:rPr>
        <w:t>Reminders for p</w:t>
      </w:r>
      <w:r w:rsidR="004454BA">
        <w:rPr>
          <w:bCs/>
          <w:szCs w:val="24"/>
        </w:rPr>
        <w:t xml:space="preserve">articipants in the </w:t>
      </w:r>
      <w:r w:rsidR="004361BA">
        <w:rPr>
          <w:bCs/>
          <w:szCs w:val="24"/>
        </w:rPr>
        <w:t>strategy use</w:t>
      </w:r>
      <w:r w:rsidR="004454BA">
        <w:rPr>
          <w:bCs/>
          <w:szCs w:val="24"/>
        </w:rPr>
        <w:t xml:space="preserve"> condition read, “</w:t>
      </w:r>
      <w:r w:rsidR="004454BA" w:rsidRPr="004454BA">
        <w:rPr>
          <w:bCs/>
          <w:szCs w:val="24"/>
        </w:rPr>
        <w:t>CHOOSE REAPPRAISAL</w:t>
      </w:r>
      <w:r w:rsidR="004454BA">
        <w:rPr>
          <w:bCs/>
          <w:szCs w:val="24"/>
        </w:rPr>
        <w:t xml:space="preserve"> </w:t>
      </w:r>
      <w:r w:rsidR="004454BA" w:rsidRPr="004454BA">
        <w:rPr>
          <w:bCs/>
          <w:szCs w:val="24"/>
        </w:rPr>
        <w:t>if you changed how you thought about the video</w:t>
      </w:r>
      <w:r w:rsidR="004454BA">
        <w:rPr>
          <w:bCs/>
          <w:szCs w:val="24"/>
        </w:rPr>
        <w:t xml:space="preserve">; </w:t>
      </w:r>
      <w:r w:rsidR="004454BA" w:rsidRPr="004454BA">
        <w:rPr>
          <w:bCs/>
          <w:szCs w:val="24"/>
        </w:rPr>
        <w:t>CHOOSE DISTRACTION</w:t>
      </w:r>
      <w:r w:rsidR="004454BA">
        <w:rPr>
          <w:bCs/>
          <w:szCs w:val="24"/>
        </w:rPr>
        <w:t xml:space="preserve"> </w:t>
      </w:r>
      <w:r w:rsidR="004454BA" w:rsidRPr="004454BA">
        <w:rPr>
          <w:bCs/>
          <w:szCs w:val="24"/>
        </w:rPr>
        <w:t>if you diverted your attention from the video</w:t>
      </w:r>
      <w:r w:rsidR="004454BA">
        <w:rPr>
          <w:bCs/>
          <w:szCs w:val="24"/>
        </w:rPr>
        <w:t xml:space="preserve">; </w:t>
      </w:r>
      <w:r w:rsidR="004454BA" w:rsidRPr="004454BA">
        <w:rPr>
          <w:bCs/>
          <w:szCs w:val="24"/>
        </w:rPr>
        <w:t>CHOOSE NEITHER if you did not implement either of the other two strategies</w:t>
      </w:r>
      <w:r w:rsidR="004454BA">
        <w:rPr>
          <w:bCs/>
          <w:szCs w:val="24"/>
        </w:rPr>
        <w:t xml:space="preserve">”. </w:t>
      </w:r>
      <w:r w:rsidR="00066452">
        <w:rPr>
          <w:bCs/>
          <w:szCs w:val="24"/>
        </w:rPr>
        <w:t>Reminders for p</w:t>
      </w:r>
      <w:r w:rsidR="004454BA">
        <w:rPr>
          <w:bCs/>
          <w:szCs w:val="24"/>
        </w:rPr>
        <w:t xml:space="preserve">articipants in the </w:t>
      </w:r>
      <w:r w:rsidR="004361BA">
        <w:rPr>
          <w:bCs/>
          <w:szCs w:val="24"/>
        </w:rPr>
        <w:t xml:space="preserve">strategy </w:t>
      </w:r>
      <w:r w:rsidR="004454BA">
        <w:rPr>
          <w:bCs/>
          <w:szCs w:val="24"/>
        </w:rPr>
        <w:t>forecast condition read, “</w:t>
      </w:r>
      <w:r w:rsidR="004454BA" w:rsidRPr="004454BA">
        <w:rPr>
          <w:bCs/>
          <w:szCs w:val="24"/>
        </w:rPr>
        <w:t>CHOOSE REAPPRAISAL</w:t>
      </w:r>
      <w:r w:rsidR="004454BA">
        <w:rPr>
          <w:bCs/>
          <w:szCs w:val="24"/>
        </w:rPr>
        <w:t xml:space="preserve"> </w:t>
      </w:r>
      <w:r w:rsidR="004454BA" w:rsidRPr="004454BA">
        <w:rPr>
          <w:bCs/>
          <w:szCs w:val="24"/>
        </w:rPr>
        <w:t>if they should change how they thought about the video</w:t>
      </w:r>
      <w:r w:rsidR="004454BA">
        <w:rPr>
          <w:bCs/>
          <w:szCs w:val="24"/>
        </w:rPr>
        <w:t xml:space="preserve">; </w:t>
      </w:r>
      <w:r w:rsidR="004454BA" w:rsidRPr="004454BA">
        <w:rPr>
          <w:bCs/>
          <w:szCs w:val="24"/>
        </w:rPr>
        <w:t>CHOOSE DISTRACTION</w:t>
      </w:r>
      <w:r w:rsidR="004454BA">
        <w:rPr>
          <w:bCs/>
          <w:szCs w:val="24"/>
        </w:rPr>
        <w:t xml:space="preserve"> </w:t>
      </w:r>
      <w:r w:rsidR="004454BA" w:rsidRPr="004454BA">
        <w:rPr>
          <w:bCs/>
          <w:szCs w:val="24"/>
        </w:rPr>
        <w:t>if they should divert their attention from the video</w:t>
      </w:r>
      <w:r w:rsidR="004454BA">
        <w:rPr>
          <w:bCs/>
          <w:szCs w:val="24"/>
        </w:rPr>
        <w:t xml:space="preserve">; </w:t>
      </w:r>
      <w:r w:rsidR="004454BA" w:rsidRPr="004454BA">
        <w:rPr>
          <w:bCs/>
          <w:szCs w:val="24"/>
        </w:rPr>
        <w:t>CHOOSE NEITHER</w:t>
      </w:r>
      <w:r w:rsidR="004454BA">
        <w:rPr>
          <w:bCs/>
          <w:szCs w:val="24"/>
        </w:rPr>
        <w:t xml:space="preserve"> </w:t>
      </w:r>
      <w:r w:rsidR="004454BA" w:rsidRPr="004454BA">
        <w:rPr>
          <w:bCs/>
          <w:szCs w:val="24"/>
        </w:rPr>
        <w:t>if they should not implement either of the other two strategies</w:t>
      </w:r>
      <w:r w:rsidR="004454BA">
        <w:rPr>
          <w:bCs/>
          <w:szCs w:val="24"/>
        </w:rPr>
        <w:t xml:space="preserve">”. </w:t>
      </w:r>
      <w:r w:rsidR="002C65D6">
        <w:rPr>
          <w:bCs/>
          <w:szCs w:val="24"/>
        </w:rPr>
        <w:t xml:space="preserve">Note that a potential discrepancy exists between the phrasing of our </w:t>
      </w:r>
      <w:r w:rsidR="00035A91">
        <w:rPr>
          <w:bCs/>
          <w:szCs w:val="24"/>
        </w:rPr>
        <w:t xml:space="preserve">strategy forecast </w:t>
      </w:r>
      <w:r w:rsidR="002C65D6">
        <w:rPr>
          <w:bCs/>
          <w:szCs w:val="24"/>
        </w:rPr>
        <w:t xml:space="preserve">instructions (“Which strategy … </w:t>
      </w:r>
      <w:r w:rsidR="002C65D6" w:rsidRPr="0094060F">
        <w:rPr>
          <w:bCs/>
          <w:i/>
          <w:iCs/>
          <w:szCs w:val="24"/>
        </w:rPr>
        <w:t>would</w:t>
      </w:r>
      <w:r w:rsidR="002C65D6">
        <w:rPr>
          <w:bCs/>
          <w:szCs w:val="24"/>
        </w:rPr>
        <w:t xml:space="preserve"> you predict…) and reminders (“…if they </w:t>
      </w:r>
      <w:r w:rsidR="002C65D6" w:rsidRPr="0094060F">
        <w:rPr>
          <w:bCs/>
          <w:i/>
          <w:iCs/>
          <w:szCs w:val="24"/>
        </w:rPr>
        <w:t>should</w:t>
      </w:r>
      <w:r w:rsidR="002C65D6">
        <w:rPr>
          <w:bCs/>
          <w:szCs w:val="24"/>
        </w:rPr>
        <w:t xml:space="preserve"> …”) which we discuss further in the limitations. </w:t>
      </w:r>
      <w:r w:rsidR="00066452">
        <w:rPr>
          <w:bCs/>
          <w:szCs w:val="24"/>
        </w:rPr>
        <w:t>If participants selected neither, they were not asked any further questions for that stimulus. If participants selected a non-neither option, they were asked how much the strategy they used</w:t>
      </w:r>
      <w:r w:rsidR="00797567">
        <w:rPr>
          <w:bCs/>
          <w:szCs w:val="24"/>
        </w:rPr>
        <w:t xml:space="preserve"> reduced</w:t>
      </w:r>
      <w:r w:rsidR="004454BA">
        <w:rPr>
          <w:bCs/>
          <w:szCs w:val="24"/>
        </w:rPr>
        <w:t xml:space="preserve"> </w:t>
      </w:r>
      <w:r w:rsidR="00066452">
        <w:rPr>
          <w:bCs/>
          <w:szCs w:val="24"/>
        </w:rPr>
        <w:t xml:space="preserve">or the strategy they forecasted </w:t>
      </w:r>
      <w:r w:rsidR="00797567">
        <w:rPr>
          <w:bCs/>
          <w:szCs w:val="24"/>
        </w:rPr>
        <w:t>would reduce</w:t>
      </w:r>
      <w:r w:rsidR="00066452">
        <w:rPr>
          <w:bCs/>
          <w:szCs w:val="24"/>
        </w:rPr>
        <w:t xml:space="preserve"> negative emotions while watching the stimulus on a 0 to 100 scale as previously described. Participants also </w:t>
      </w:r>
      <w:r w:rsidR="001227C9">
        <w:rPr>
          <w:bCs/>
          <w:szCs w:val="24"/>
        </w:rPr>
        <w:t xml:space="preserve">either </w:t>
      </w:r>
      <w:r w:rsidR="00066452">
        <w:rPr>
          <w:bCs/>
          <w:szCs w:val="24"/>
        </w:rPr>
        <w:t>answered how effortful it was</w:t>
      </w:r>
      <w:r w:rsidR="00797567">
        <w:rPr>
          <w:bCs/>
          <w:szCs w:val="24"/>
        </w:rPr>
        <w:t xml:space="preserve"> </w:t>
      </w:r>
      <w:r w:rsidR="00066452">
        <w:rPr>
          <w:bCs/>
          <w:szCs w:val="24"/>
        </w:rPr>
        <w:t>to use a strategy and how successfully they could use it, or how effortful that they predict it might be</w:t>
      </w:r>
      <w:r w:rsidR="001227C9">
        <w:rPr>
          <w:bCs/>
          <w:szCs w:val="24"/>
        </w:rPr>
        <w:t xml:space="preserve"> and</w:t>
      </w:r>
      <w:r w:rsidR="00066452">
        <w:rPr>
          <w:bCs/>
          <w:szCs w:val="24"/>
        </w:rPr>
        <w:t xml:space="preserve"> how successfully they predict it could be use</w:t>
      </w:r>
      <w:r w:rsidR="008E1A03">
        <w:rPr>
          <w:bCs/>
          <w:szCs w:val="24"/>
        </w:rPr>
        <w:t>d.</w:t>
      </w:r>
      <w:r w:rsidR="00066452">
        <w:rPr>
          <w:bCs/>
          <w:szCs w:val="24"/>
        </w:rPr>
        <w:t xml:space="preserve"> These were each captured on 7-point </w:t>
      </w:r>
      <w:r w:rsidR="00CE2307">
        <w:rPr>
          <w:bCs/>
          <w:szCs w:val="24"/>
        </w:rPr>
        <w:t>Likert</w:t>
      </w:r>
      <w:r w:rsidR="00066452">
        <w:rPr>
          <w:bCs/>
          <w:szCs w:val="24"/>
        </w:rPr>
        <w:t xml:space="preserve"> scales</w:t>
      </w:r>
      <w:r w:rsidR="00BC1899">
        <w:rPr>
          <w:bCs/>
          <w:szCs w:val="24"/>
        </w:rPr>
        <w:t>. Labels included</w:t>
      </w:r>
      <w:r w:rsidR="00066452">
        <w:rPr>
          <w:bCs/>
          <w:szCs w:val="24"/>
        </w:rPr>
        <w:t xml:space="preserve"> “Not at all”</w:t>
      </w:r>
      <w:r w:rsidR="00BC1899">
        <w:rPr>
          <w:bCs/>
          <w:szCs w:val="24"/>
        </w:rPr>
        <w:t xml:space="preserve">, </w:t>
      </w:r>
      <w:r w:rsidR="00BC1899">
        <w:rPr>
          <w:bCs/>
          <w:szCs w:val="24"/>
        </w:rPr>
        <w:lastRenderedPageBreak/>
        <w:t>“Slightly”, “Somewhat”, “Moderately”, “Considerably”, “Very Much”, and</w:t>
      </w:r>
      <w:r w:rsidR="00066452">
        <w:rPr>
          <w:bCs/>
          <w:szCs w:val="24"/>
        </w:rPr>
        <w:t xml:space="preserve"> “Extremely”</w:t>
      </w:r>
      <w:r w:rsidR="00CE2307">
        <w:rPr>
          <w:bCs/>
          <w:szCs w:val="24"/>
        </w:rPr>
        <w:t xml:space="preserve">. Participants responded to questions for each clip in the order that they clips were watched and a still from each clip was </w:t>
      </w:r>
      <w:proofErr w:type="gramStart"/>
      <w:r w:rsidR="00CE2307">
        <w:rPr>
          <w:bCs/>
          <w:szCs w:val="24"/>
        </w:rPr>
        <w:t>centrally-placed</w:t>
      </w:r>
      <w:proofErr w:type="gramEnd"/>
      <w:r w:rsidR="00CE2307">
        <w:rPr>
          <w:bCs/>
          <w:szCs w:val="24"/>
        </w:rPr>
        <w:t xml:space="preserve"> on the screen for each question to ensure participants understood which stimulus that they question was referring to. Following all questions, participants were asked to provide a brief example of both reappraisal and distraction in a free-response textbox to further assess task comprehension. </w:t>
      </w:r>
      <w:r w:rsidR="0043784E" w:rsidRPr="008C7178">
        <w:rPr>
          <w:szCs w:val="24"/>
        </w:rPr>
        <w:t>Following the primary task, participants completed individual difference measures</w:t>
      </w:r>
      <w:r w:rsidR="0043784E">
        <w:rPr>
          <w:szCs w:val="24"/>
        </w:rPr>
        <w:t>, including the Emotion Regulation Questionnaire, the Difficulties with Emotion Regulation Survey, and the Intolerance of Uncertainty Scale</w:t>
      </w:r>
      <w:r w:rsidR="0043784E" w:rsidRPr="008C7178">
        <w:rPr>
          <w:szCs w:val="24"/>
        </w:rPr>
        <w:t>.</w:t>
      </w:r>
      <w:r w:rsidR="0043784E">
        <w:rPr>
          <w:szCs w:val="24"/>
        </w:rPr>
        <w:t xml:space="preserve">  Participants completed the study in </w:t>
      </w:r>
      <w:r w:rsidR="00856353">
        <w:rPr>
          <w:szCs w:val="24"/>
        </w:rPr>
        <w:t>21</w:t>
      </w:r>
      <w:r w:rsidR="0043784E">
        <w:rPr>
          <w:szCs w:val="24"/>
        </w:rPr>
        <w:t>.</w:t>
      </w:r>
      <w:r w:rsidR="00856353">
        <w:rPr>
          <w:szCs w:val="24"/>
        </w:rPr>
        <w:t>9</w:t>
      </w:r>
      <w:r w:rsidR="0043784E">
        <w:rPr>
          <w:szCs w:val="24"/>
        </w:rPr>
        <w:t xml:space="preserve"> minutes on average (</w:t>
      </w:r>
      <w:r w:rsidR="0043784E" w:rsidRPr="00AA18EC">
        <w:rPr>
          <w:i/>
          <w:iCs/>
          <w:szCs w:val="24"/>
        </w:rPr>
        <w:t>median</w:t>
      </w:r>
      <w:r w:rsidR="0043784E">
        <w:rPr>
          <w:szCs w:val="24"/>
        </w:rPr>
        <w:t xml:space="preserve"> = </w:t>
      </w:r>
      <w:r w:rsidR="00856353">
        <w:rPr>
          <w:szCs w:val="24"/>
        </w:rPr>
        <w:t>20</w:t>
      </w:r>
      <w:r w:rsidR="0043784E">
        <w:rPr>
          <w:szCs w:val="24"/>
        </w:rPr>
        <w:t>.</w:t>
      </w:r>
      <w:r w:rsidR="00856353">
        <w:rPr>
          <w:szCs w:val="24"/>
        </w:rPr>
        <w:t>5</w:t>
      </w:r>
      <w:r w:rsidR="0043784E">
        <w:rPr>
          <w:szCs w:val="24"/>
        </w:rPr>
        <w:t xml:space="preserve"> minutes, </w:t>
      </w:r>
      <w:r w:rsidR="0043784E" w:rsidRPr="00E9258A">
        <w:rPr>
          <w:i/>
          <w:iCs/>
          <w:szCs w:val="24"/>
        </w:rPr>
        <w:t>sd</w:t>
      </w:r>
      <w:r w:rsidR="0043784E">
        <w:rPr>
          <w:szCs w:val="24"/>
        </w:rPr>
        <w:t xml:space="preserve"> = </w:t>
      </w:r>
      <w:r w:rsidR="00856353">
        <w:rPr>
          <w:szCs w:val="24"/>
        </w:rPr>
        <w:t>56.0</w:t>
      </w:r>
      <w:r w:rsidR="0043784E">
        <w:rPr>
          <w:szCs w:val="24"/>
        </w:rPr>
        <w:t xml:space="preserve"> minutes, </w:t>
      </w:r>
      <w:r w:rsidR="0043784E" w:rsidRPr="00E9258A">
        <w:rPr>
          <w:i/>
          <w:iCs/>
          <w:szCs w:val="24"/>
        </w:rPr>
        <w:t xml:space="preserve">range </w:t>
      </w:r>
      <w:r w:rsidR="0043784E">
        <w:rPr>
          <w:szCs w:val="24"/>
        </w:rPr>
        <w:t>= 1</w:t>
      </w:r>
      <w:r w:rsidR="00856353">
        <w:rPr>
          <w:szCs w:val="24"/>
        </w:rPr>
        <w:t>3</w:t>
      </w:r>
      <w:r w:rsidR="0043784E">
        <w:rPr>
          <w:szCs w:val="24"/>
        </w:rPr>
        <w:t>.</w:t>
      </w:r>
      <w:r w:rsidR="00856353">
        <w:rPr>
          <w:szCs w:val="24"/>
        </w:rPr>
        <w:t>6</w:t>
      </w:r>
      <w:r w:rsidR="0043784E">
        <w:rPr>
          <w:szCs w:val="24"/>
        </w:rPr>
        <w:t xml:space="preserve"> – </w:t>
      </w:r>
      <w:r w:rsidR="00856353">
        <w:rPr>
          <w:szCs w:val="24"/>
        </w:rPr>
        <w:t>50</w:t>
      </w:r>
      <w:r w:rsidR="0043784E">
        <w:rPr>
          <w:szCs w:val="24"/>
        </w:rPr>
        <w:t>.</w:t>
      </w:r>
      <w:r w:rsidR="00856353">
        <w:rPr>
          <w:szCs w:val="24"/>
        </w:rPr>
        <w:t>7</w:t>
      </w:r>
      <w:r w:rsidR="0043784E">
        <w:rPr>
          <w:szCs w:val="24"/>
        </w:rPr>
        <w:t xml:space="preserve"> minutes). </w:t>
      </w:r>
      <w:r w:rsidR="00AE7182">
        <w:rPr>
          <w:szCs w:val="24"/>
        </w:rPr>
        <w:t>For additional information, see our OSF repository containing all task materials, including instructions and texts (</w:t>
      </w:r>
      <w:r w:rsidR="00AE7182">
        <w:rPr>
          <w:i/>
          <w:iCs/>
          <w:szCs w:val="24"/>
        </w:rPr>
        <w:t xml:space="preserve">See </w:t>
      </w:r>
      <w:r w:rsidR="00AE7182" w:rsidRPr="00245B8B">
        <w:rPr>
          <w:b/>
          <w:bCs/>
          <w:szCs w:val="24"/>
        </w:rPr>
        <w:t>Open Practices</w:t>
      </w:r>
      <w:r w:rsidR="00AE7182">
        <w:rPr>
          <w:szCs w:val="24"/>
        </w:rPr>
        <w:t>).</w:t>
      </w:r>
    </w:p>
    <w:p w14:paraId="4ADDB34B" w14:textId="2A311503" w:rsidR="0043784E" w:rsidRDefault="0043784E" w:rsidP="0043784E">
      <w:pPr>
        <w:spacing w:after="0" w:line="480" w:lineRule="auto"/>
        <w:ind w:left="0" w:firstLine="720"/>
        <w:rPr>
          <w:szCs w:val="24"/>
        </w:rPr>
      </w:pPr>
      <w:r w:rsidRPr="0099482C">
        <w:rPr>
          <w:b/>
          <w:bCs/>
          <w:szCs w:val="24"/>
        </w:rPr>
        <w:t>Analysis.</w:t>
      </w:r>
      <w:r>
        <w:rPr>
          <w:szCs w:val="24"/>
        </w:rPr>
        <w:t xml:space="preserve"> </w:t>
      </w:r>
      <w:r w:rsidRPr="008C7178">
        <w:rPr>
          <w:szCs w:val="24"/>
        </w:rPr>
        <w:t xml:space="preserve">To explore </w:t>
      </w:r>
      <w:r>
        <w:rPr>
          <w:szCs w:val="24"/>
        </w:rPr>
        <w:t xml:space="preserve">whether affective intensity </w:t>
      </w:r>
      <w:r w:rsidR="00856353">
        <w:rPr>
          <w:szCs w:val="24"/>
        </w:rPr>
        <w:t xml:space="preserve">and condition </w:t>
      </w:r>
      <w:r>
        <w:rPr>
          <w:szCs w:val="24"/>
        </w:rPr>
        <w:t xml:space="preserve">influenced the strategies </w:t>
      </w:r>
      <w:r w:rsidR="00856353">
        <w:rPr>
          <w:szCs w:val="24"/>
        </w:rPr>
        <w:t xml:space="preserve">participants used or </w:t>
      </w:r>
      <w:r w:rsidR="00035A91">
        <w:rPr>
          <w:szCs w:val="24"/>
        </w:rPr>
        <w:t>predicted</w:t>
      </w:r>
      <w:r>
        <w:rPr>
          <w:szCs w:val="24"/>
        </w:rPr>
        <w:t xml:space="preserve">, </w:t>
      </w:r>
      <w:r w:rsidRPr="008C7178">
        <w:rPr>
          <w:szCs w:val="24"/>
        </w:rPr>
        <w:t>we again specified mixed effect binary logistic regressions accounting for the random effect of participant</w:t>
      </w:r>
      <w:r w:rsidR="004737B7">
        <w:rPr>
          <w:szCs w:val="24"/>
        </w:rPr>
        <w:t xml:space="preserve"> and stimulus</w:t>
      </w:r>
      <w:r w:rsidRPr="008C7178">
        <w:rPr>
          <w:szCs w:val="24"/>
        </w:rPr>
        <w:t xml:space="preserve"> using the “lme4” package </w:t>
      </w:r>
      <w:r>
        <w:rPr>
          <w:szCs w:val="24"/>
        </w:rPr>
        <w:fldChar w:fldCharType="begin"/>
      </w:r>
      <w:r w:rsidR="008F145E">
        <w:rPr>
          <w:szCs w:val="24"/>
        </w:rPr>
        <w:instrText xml:space="preserve"> ADDIN ZOTERO_ITEM CSL_CITATION {"citationID":"xdouIw6m","properties":{"formattedCitation":"(Bates et al., 2015)","plainCitation":"(Bates et al., 2015)","noteIndex":0},"citationItems":[{"id":1658,"uris":["http://zotero.org/users/6239255/items/Z7A3NCR9"],"itemData":{"id":1658,"type":"article-journal","container-title":"Journal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Pr>
          <w:szCs w:val="24"/>
        </w:rPr>
        <w:fldChar w:fldCharType="separate"/>
      </w:r>
      <w:r w:rsidR="000E4249" w:rsidRPr="000E4249">
        <w:t>(Bates et al., 2015)</w:t>
      </w:r>
      <w:r>
        <w:rPr>
          <w:szCs w:val="24"/>
        </w:rPr>
        <w:fldChar w:fldCharType="end"/>
      </w:r>
      <w:r w:rsidRPr="008C7178">
        <w:rPr>
          <w:szCs w:val="24"/>
        </w:rPr>
        <w:t xml:space="preserve"> in R </w:t>
      </w:r>
      <w:r>
        <w:rPr>
          <w:szCs w:val="24"/>
        </w:rPr>
        <w:fldChar w:fldCharType="begin"/>
      </w:r>
      <w:r w:rsidR="008F145E">
        <w:rPr>
          <w:szCs w:val="24"/>
        </w:rPr>
        <w:instrText xml:space="preserve"> ADDIN ZOTERO_ITEM CSL_CITATION {"citationID":"q0So4Nwe","properties":{"formattedCitation":"(R Core Team, 2022)","plainCitation":"(R Core Team, 2022)","noteIndex":0},"citationItems":[{"id":1391,"uris":["http://zotero.org/users/6239255/items/GVI8ZWGN"],"itemData":{"id":1391,"type":"software","event-place":"Vienna,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Pr>
          <w:szCs w:val="24"/>
        </w:rPr>
        <w:fldChar w:fldCharType="separate"/>
      </w:r>
      <w:r w:rsidR="000E4249" w:rsidRPr="000E4249">
        <w:t>(R Core Team, 2022)</w:t>
      </w:r>
      <w:r>
        <w:rPr>
          <w:szCs w:val="24"/>
        </w:rPr>
        <w:fldChar w:fldCharType="end"/>
      </w:r>
      <w:r w:rsidRPr="008C7178">
        <w:rPr>
          <w:szCs w:val="24"/>
        </w:rPr>
        <w:t xml:space="preserve"> and followed an information theoretic approach via AIC comparison.</w:t>
      </w:r>
      <w:r>
        <w:rPr>
          <w:szCs w:val="24"/>
        </w:rPr>
        <w:t xml:space="preserve"> </w:t>
      </w:r>
      <w:r w:rsidRPr="008C7178">
        <w:rPr>
          <w:szCs w:val="24"/>
        </w:rPr>
        <w:t xml:space="preserve">Fixed effects models were </w:t>
      </w:r>
      <w:r w:rsidR="001227C9">
        <w:rPr>
          <w:szCs w:val="24"/>
        </w:rPr>
        <w:t xml:space="preserve">iteratively </w:t>
      </w:r>
      <w:r w:rsidRPr="008C7178">
        <w:rPr>
          <w:szCs w:val="24"/>
        </w:rPr>
        <w:t xml:space="preserve">built from </w:t>
      </w:r>
      <w:r>
        <w:rPr>
          <w:szCs w:val="24"/>
        </w:rPr>
        <w:t xml:space="preserve">and compared to our </w:t>
      </w:r>
      <w:r w:rsidRPr="008C7178">
        <w:rPr>
          <w:szCs w:val="24"/>
        </w:rPr>
        <w:t>null model (</w:t>
      </w:r>
      <w:r w:rsidRPr="0094060F">
        <w:rPr>
          <w:i/>
          <w:iCs/>
          <w:szCs w:val="24"/>
        </w:rPr>
        <w:t>ICC</w:t>
      </w:r>
      <w:r w:rsidRPr="008C7178">
        <w:rPr>
          <w:szCs w:val="24"/>
        </w:rPr>
        <w:t xml:space="preserve"> = 0.</w:t>
      </w:r>
      <w:r w:rsidR="004737B7">
        <w:rPr>
          <w:szCs w:val="24"/>
        </w:rPr>
        <w:t>162</w:t>
      </w:r>
      <w:r w:rsidRPr="008C7178">
        <w:rPr>
          <w:szCs w:val="24"/>
        </w:rPr>
        <w:t>)</w:t>
      </w:r>
      <w:r w:rsidR="001227C9">
        <w:rPr>
          <w:szCs w:val="24"/>
        </w:rPr>
        <w:t>, which did not contain any fixed effects</w:t>
      </w:r>
      <w:r w:rsidRPr="008C7178">
        <w:rPr>
          <w:szCs w:val="24"/>
        </w:rPr>
        <w:t>.</w:t>
      </w:r>
      <w:r>
        <w:rPr>
          <w:szCs w:val="24"/>
        </w:rPr>
        <w:t xml:space="preserve"> All data and scripts used to produce this analysis are publicly available at OSF (</w:t>
      </w:r>
      <w:r>
        <w:rPr>
          <w:i/>
          <w:iCs/>
          <w:szCs w:val="24"/>
        </w:rPr>
        <w:t xml:space="preserve">See </w:t>
      </w:r>
      <w:r w:rsidRPr="00245B8B">
        <w:rPr>
          <w:b/>
          <w:bCs/>
          <w:szCs w:val="24"/>
        </w:rPr>
        <w:t>Open Practices</w:t>
      </w:r>
      <w:r>
        <w:rPr>
          <w:szCs w:val="24"/>
        </w:rPr>
        <w:t>).</w:t>
      </w:r>
      <w:r w:rsidRPr="008C7178">
        <w:rPr>
          <w:szCs w:val="24"/>
        </w:rPr>
        <w:t xml:space="preserve"> </w:t>
      </w:r>
      <w:r>
        <w:rPr>
          <w:szCs w:val="24"/>
        </w:rPr>
        <w:t xml:space="preserve">The design and hypotheses of </w:t>
      </w:r>
      <w:r w:rsidRPr="008C7178">
        <w:rPr>
          <w:szCs w:val="24"/>
        </w:rPr>
        <w:t xml:space="preserve">Study </w:t>
      </w:r>
      <w:r w:rsidR="00856353">
        <w:rPr>
          <w:szCs w:val="24"/>
        </w:rPr>
        <w:t>3</w:t>
      </w:r>
      <w:r w:rsidRPr="008C7178">
        <w:rPr>
          <w:szCs w:val="24"/>
        </w:rPr>
        <w:t xml:space="preserve"> w</w:t>
      </w:r>
      <w:r>
        <w:rPr>
          <w:szCs w:val="24"/>
        </w:rPr>
        <w:t>ere</w:t>
      </w:r>
      <w:r w:rsidRPr="008C7178">
        <w:rPr>
          <w:szCs w:val="24"/>
        </w:rPr>
        <w:t xml:space="preserve"> preregistered with AsPredicted</w:t>
      </w:r>
      <w:r>
        <w:rPr>
          <w:szCs w:val="24"/>
        </w:rPr>
        <w:t xml:space="preserve"> (</w:t>
      </w:r>
      <w:hyperlink r:id="rId37" w:history="1">
        <w:r w:rsidR="00EC2B97" w:rsidRPr="00EC2B97">
          <w:rPr>
            <w:rStyle w:val="Hyperlink"/>
            <w:szCs w:val="24"/>
          </w:rPr>
          <w:t>https://aspredicted</w:t>
        </w:r>
        <w:r w:rsidR="00EC2B97" w:rsidRPr="009967C7">
          <w:rPr>
            <w:rStyle w:val="Hyperlink"/>
            <w:szCs w:val="24"/>
          </w:rPr>
          <w:t>.org/n3ne3.pdf</w:t>
        </w:r>
      </w:hyperlink>
      <w:r w:rsidRPr="008C7178">
        <w:rPr>
          <w:szCs w:val="24"/>
        </w:rPr>
        <w:t>)</w:t>
      </w:r>
      <w:r w:rsidR="00856353">
        <w:rPr>
          <w:szCs w:val="24"/>
        </w:rPr>
        <w:t>.</w:t>
      </w:r>
    </w:p>
    <w:p w14:paraId="36342F78" w14:textId="0085268A" w:rsidR="0043784E" w:rsidRDefault="00245CC6" w:rsidP="0043784E">
      <w:pPr>
        <w:spacing w:after="160" w:line="259" w:lineRule="auto"/>
        <w:ind w:left="0" w:firstLine="0"/>
        <w:rPr>
          <w:b/>
          <w:szCs w:val="24"/>
        </w:rPr>
      </w:pPr>
      <w:r>
        <w:rPr>
          <w:b/>
          <w:szCs w:val="24"/>
        </w:rPr>
        <w:t>STUDY</w:t>
      </w:r>
      <w:r w:rsidR="0043784E">
        <w:rPr>
          <w:b/>
          <w:szCs w:val="24"/>
        </w:rPr>
        <w:t xml:space="preserve"> </w:t>
      </w:r>
      <w:r w:rsidR="00856353">
        <w:rPr>
          <w:b/>
          <w:szCs w:val="24"/>
        </w:rPr>
        <w:t>3</w:t>
      </w:r>
      <w:r w:rsidR="0043784E">
        <w:rPr>
          <w:b/>
          <w:szCs w:val="24"/>
        </w:rPr>
        <w:t xml:space="preserve"> </w:t>
      </w:r>
      <w:r w:rsidR="0043784E" w:rsidRPr="008C7178">
        <w:rPr>
          <w:b/>
          <w:szCs w:val="24"/>
        </w:rPr>
        <w:t>RESULTS</w:t>
      </w:r>
    </w:p>
    <w:p w14:paraId="30AED7FB" w14:textId="78439C5D" w:rsidR="005D7490" w:rsidRPr="00BE73D6" w:rsidRDefault="001A2CE8" w:rsidP="00BE73D6">
      <w:pPr>
        <w:spacing w:after="0" w:line="480" w:lineRule="auto"/>
        <w:ind w:left="0" w:firstLine="720"/>
        <w:rPr>
          <w:bCs/>
          <w:szCs w:val="24"/>
        </w:rPr>
      </w:pPr>
      <w:r>
        <w:rPr>
          <w:b/>
          <w:szCs w:val="24"/>
        </w:rPr>
        <w:t>Video stimuli elicited predictable emotional responses</w:t>
      </w:r>
      <w:r w:rsidR="00FE436A">
        <w:rPr>
          <w:b/>
          <w:szCs w:val="24"/>
        </w:rPr>
        <w:t>.</w:t>
      </w:r>
      <w:r>
        <w:rPr>
          <w:b/>
          <w:szCs w:val="24"/>
        </w:rPr>
        <w:t xml:space="preserve"> </w:t>
      </w:r>
      <w:r>
        <w:rPr>
          <w:bCs/>
          <w:szCs w:val="24"/>
        </w:rPr>
        <w:t>To ensure that our emotion manipulation was successful, negative affective intensity</w:t>
      </w:r>
      <w:r w:rsidR="00AE7182">
        <w:rPr>
          <w:bCs/>
          <w:szCs w:val="24"/>
        </w:rPr>
        <w:t xml:space="preserve"> ratings following each low- and high-intensity stimuli were</w:t>
      </w:r>
      <w:r>
        <w:rPr>
          <w:bCs/>
          <w:szCs w:val="24"/>
        </w:rPr>
        <w:t xml:space="preserve"> compared </w:t>
      </w:r>
      <w:r w:rsidR="00AE7182">
        <w:rPr>
          <w:bCs/>
          <w:szCs w:val="24"/>
        </w:rPr>
        <w:t>using</w:t>
      </w:r>
      <w:r>
        <w:rPr>
          <w:bCs/>
          <w:szCs w:val="24"/>
        </w:rPr>
        <w:t xml:space="preserve"> Welch’s Two Samp</w:t>
      </w:r>
      <w:r w:rsidR="00607B5A">
        <w:rPr>
          <w:bCs/>
          <w:szCs w:val="24"/>
        </w:rPr>
        <w:t>le t-test</w:t>
      </w:r>
      <w:r w:rsidR="00AE7182">
        <w:rPr>
          <w:bCs/>
          <w:szCs w:val="24"/>
        </w:rPr>
        <w:t>, which</w:t>
      </w:r>
      <w:r w:rsidR="00607B5A">
        <w:rPr>
          <w:bCs/>
          <w:szCs w:val="24"/>
        </w:rPr>
        <w:t xml:space="preserve"> </w:t>
      </w:r>
      <w:r w:rsidR="00D71C13">
        <w:rPr>
          <w:bCs/>
          <w:szCs w:val="24"/>
        </w:rPr>
        <w:t>found</w:t>
      </w:r>
      <w:r w:rsidR="00607B5A">
        <w:rPr>
          <w:bCs/>
          <w:szCs w:val="24"/>
        </w:rPr>
        <w:t xml:space="preserve"> that our manipulation was successful (</w:t>
      </w:r>
      <w:r w:rsidR="00607B5A" w:rsidRPr="00E633F1">
        <w:rPr>
          <w:bCs/>
          <w:i/>
          <w:iCs/>
          <w:szCs w:val="24"/>
        </w:rPr>
        <w:t>x̄</w:t>
      </w:r>
      <w:r w:rsidR="00607B5A">
        <w:rPr>
          <w:bCs/>
          <w:i/>
          <w:iCs/>
          <w:szCs w:val="24"/>
        </w:rPr>
        <w:t xml:space="preserve"> </w:t>
      </w:r>
      <w:r w:rsidR="00035A91">
        <w:rPr>
          <w:bCs/>
          <w:i/>
          <w:iCs/>
          <w:szCs w:val="24"/>
          <w:vertAlign w:val="subscript"/>
        </w:rPr>
        <w:t>h</w:t>
      </w:r>
      <w:r w:rsidR="00607B5A">
        <w:rPr>
          <w:bCs/>
          <w:i/>
          <w:iCs/>
          <w:szCs w:val="24"/>
          <w:vertAlign w:val="subscript"/>
        </w:rPr>
        <w:t xml:space="preserve">igh </w:t>
      </w:r>
      <w:r w:rsidR="00607B5A" w:rsidRPr="00BE73D6">
        <w:rPr>
          <w:bCs/>
          <w:szCs w:val="24"/>
        </w:rPr>
        <w:t>= 53.5</w:t>
      </w:r>
      <w:r w:rsidR="00607B5A">
        <w:rPr>
          <w:bCs/>
          <w:i/>
          <w:iCs/>
          <w:szCs w:val="24"/>
          <w:vertAlign w:val="subscript"/>
        </w:rPr>
        <w:t xml:space="preserve">, </w:t>
      </w:r>
      <w:r w:rsidR="00607B5A" w:rsidRPr="00E633F1">
        <w:rPr>
          <w:bCs/>
          <w:i/>
          <w:iCs/>
          <w:szCs w:val="24"/>
        </w:rPr>
        <w:t>x̄</w:t>
      </w:r>
      <w:r w:rsidR="00607B5A">
        <w:rPr>
          <w:bCs/>
          <w:i/>
          <w:iCs/>
          <w:szCs w:val="24"/>
        </w:rPr>
        <w:t xml:space="preserve"> </w:t>
      </w:r>
      <w:r w:rsidR="00035A91">
        <w:rPr>
          <w:bCs/>
          <w:i/>
          <w:iCs/>
          <w:szCs w:val="24"/>
          <w:vertAlign w:val="subscript"/>
        </w:rPr>
        <w:t>l</w:t>
      </w:r>
      <w:r w:rsidR="00607B5A">
        <w:rPr>
          <w:bCs/>
          <w:i/>
          <w:iCs/>
          <w:szCs w:val="24"/>
          <w:vertAlign w:val="subscript"/>
        </w:rPr>
        <w:t>ow</w:t>
      </w:r>
      <w:r w:rsidR="00607B5A">
        <w:rPr>
          <w:bCs/>
          <w:szCs w:val="24"/>
          <w:vertAlign w:val="subscript"/>
        </w:rPr>
        <w:t xml:space="preserve"> </w:t>
      </w:r>
      <w:r w:rsidR="00607B5A" w:rsidRPr="009527CE">
        <w:rPr>
          <w:bCs/>
          <w:szCs w:val="24"/>
        </w:rPr>
        <w:t xml:space="preserve">= </w:t>
      </w:r>
      <w:r w:rsidR="00607B5A">
        <w:rPr>
          <w:bCs/>
          <w:szCs w:val="24"/>
        </w:rPr>
        <w:t>40.6</w:t>
      </w:r>
      <w:r w:rsidR="00607B5A">
        <w:rPr>
          <w:bCs/>
          <w:szCs w:val="24"/>
          <w:vertAlign w:val="subscript"/>
        </w:rPr>
        <w:t xml:space="preserve">, </w:t>
      </w:r>
      <w:r w:rsidR="00607B5A">
        <w:rPr>
          <w:bCs/>
          <w:i/>
          <w:iCs/>
          <w:szCs w:val="24"/>
        </w:rPr>
        <w:t>95% CI</w:t>
      </w:r>
      <w:r w:rsidR="00607B5A">
        <w:rPr>
          <w:bCs/>
          <w:szCs w:val="24"/>
        </w:rPr>
        <w:t xml:space="preserve"> = [9.1, 16.8], </w:t>
      </w:r>
      <w:proofErr w:type="gramStart"/>
      <w:r w:rsidR="00607B5A">
        <w:rPr>
          <w:bCs/>
          <w:i/>
          <w:iCs/>
          <w:szCs w:val="24"/>
        </w:rPr>
        <w:t>t</w:t>
      </w:r>
      <w:r w:rsidR="00607B5A">
        <w:rPr>
          <w:bCs/>
          <w:szCs w:val="24"/>
        </w:rPr>
        <w:t>(</w:t>
      </w:r>
      <w:proofErr w:type="gramEnd"/>
      <w:r w:rsidR="00607B5A">
        <w:rPr>
          <w:bCs/>
          <w:szCs w:val="24"/>
        </w:rPr>
        <w:t xml:space="preserve">948.1) = 6.61, </w:t>
      </w:r>
      <w:r w:rsidR="00607B5A">
        <w:rPr>
          <w:bCs/>
          <w:i/>
          <w:iCs/>
          <w:szCs w:val="24"/>
        </w:rPr>
        <w:t>p</w:t>
      </w:r>
      <w:r w:rsidR="00607B5A">
        <w:rPr>
          <w:bCs/>
          <w:szCs w:val="24"/>
        </w:rPr>
        <w:t xml:space="preserve"> &lt; </w:t>
      </w:r>
      <w:r w:rsidR="00607B5A">
        <w:rPr>
          <w:bCs/>
          <w:szCs w:val="24"/>
        </w:rPr>
        <w:lastRenderedPageBreak/>
        <w:t>0.001). The average baseline intensity (i.e., intensity assessed prior to each video) was 27.4 pts (</w:t>
      </w:r>
      <w:r w:rsidR="00607B5A">
        <w:rPr>
          <w:bCs/>
          <w:i/>
          <w:iCs/>
          <w:szCs w:val="24"/>
        </w:rPr>
        <w:t>median</w:t>
      </w:r>
      <w:r w:rsidR="00607B5A">
        <w:rPr>
          <w:bCs/>
          <w:szCs w:val="24"/>
        </w:rPr>
        <w:t xml:space="preserve"> = 19, </w:t>
      </w:r>
      <w:proofErr w:type="gramStart"/>
      <w:r w:rsidR="00607B5A">
        <w:rPr>
          <w:bCs/>
          <w:i/>
          <w:iCs/>
          <w:szCs w:val="24"/>
        </w:rPr>
        <w:t xml:space="preserve">sd </w:t>
      </w:r>
      <w:r w:rsidR="00607B5A">
        <w:rPr>
          <w:bCs/>
          <w:szCs w:val="24"/>
        </w:rPr>
        <w:t xml:space="preserve"> =</w:t>
      </w:r>
      <w:proofErr w:type="gramEnd"/>
      <w:r w:rsidR="00607B5A">
        <w:rPr>
          <w:bCs/>
          <w:szCs w:val="24"/>
        </w:rPr>
        <w:t xml:space="preserve"> 27.0) while the average post-exposure intensity was 47.1 pts (</w:t>
      </w:r>
      <w:r w:rsidR="00607B5A">
        <w:rPr>
          <w:bCs/>
          <w:i/>
          <w:iCs/>
          <w:szCs w:val="24"/>
        </w:rPr>
        <w:t>median</w:t>
      </w:r>
      <w:r w:rsidR="00607B5A">
        <w:rPr>
          <w:bCs/>
          <w:szCs w:val="24"/>
        </w:rPr>
        <w:t xml:space="preserve"> = 50, </w:t>
      </w:r>
      <w:r w:rsidR="00607B5A">
        <w:rPr>
          <w:bCs/>
          <w:i/>
          <w:iCs/>
          <w:szCs w:val="24"/>
        </w:rPr>
        <w:t xml:space="preserve">sd </w:t>
      </w:r>
      <w:r w:rsidR="00607B5A">
        <w:rPr>
          <w:bCs/>
          <w:szCs w:val="24"/>
        </w:rPr>
        <w:t xml:space="preserve">= </w:t>
      </w:r>
      <w:r w:rsidR="005D7490">
        <w:rPr>
          <w:bCs/>
          <w:szCs w:val="24"/>
        </w:rPr>
        <w:t>30.9</w:t>
      </w:r>
      <w:r w:rsidR="00607B5A">
        <w:rPr>
          <w:bCs/>
          <w:szCs w:val="24"/>
        </w:rPr>
        <w:t>)</w:t>
      </w:r>
      <w:r w:rsidR="005D7490">
        <w:rPr>
          <w:bCs/>
          <w:szCs w:val="24"/>
        </w:rPr>
        <w:t>.</w:t>
      </w:r>
    </w:p>
    <w:p w14:paraId="178A31D6" w14:textId="71667605" w:rsidR="001A2CE8" w:rsidRPr="00BE73D6" w:rsidRDefault="004361BA" w:rsidP="00BE73D6">
      <w:pPr>
        <w:spacing w:after="0" w:line="480" w:lineRule="auto"/>
        <w:ind w:left="0" w:firstLine="720"/>
        <w:rPr>
          <w:bCs/>
          <w:szCs w:val="24"/>
        </w:rPr>
      </w:pPr>
      <w:r>
        <w:rPr>
          <w:b/>
          <w:szCs w:val="24"/>
        </w:rPr>
        <w:t>Strategy f</w:t>
      </w:r>
      <w:r w:rsidR="001A2CE8">
        <w:rPr>
          <w:b/>
          <w:szCs w:val="24"/>
        </w:rPr>
        <w:t xml:space="preserve">orecasters and </w:t>
      </w:r>
      <w:r>
        <w:rPr>
          <w:b/>
          <w:szCs w:val="24"/>
        </w:rPr>
        <w:t>users</w:t>
      </w:r>
      <w:r w:rsidR="001A2CE8">
        <w:rPr>
          <w:b/>
          <w:szCs w:val="24"/>
        </w:rPr>
        <w:t xml:space="preserve"> reported no differences in emotional intensity. </w:t>
      </w:r>
      <w:r w:rsidR="005D7490">
        <w:rPr>
          <w:bCs/>
          <w:szCs w:val="24"/>
        </w:rPr>
        <w:t xml:space="preserve">Though participants were randomly assigned to conditions after having provided affective ratings, we wanted to ensure that any effects discovered between conditions could not be attributable to differences in experienced affective intensity. A Welch’s Two Sample t-test comparing affective intensity ratings between </w:t>
      </w:r>
      <w:r>
        <w:rPr>
          <w:bCs/>
          <w:szCs w:val="24"/>
        </w:rPr>
        <w:t>strategy users</w:t>
      </w:r>
      <w:r w:rsidR="005D7490">
        <w:rPr>
          <w:bCs/>
          <w:szCs w:val="24"/>
        </w:rPr>
        <w:t xml:space="preserve"> and forecasters both before (</w:t>
      </w:r>
      <w:r w:rsidR="005D7490" w:rsidRPr="00E633F1">
        <w:rPr>
          <w:bCs/>
          <w:i/>
          <w:iCs/>
          <w:szCs w:val="24"/>
        </w:rPr>
        <w:t>x̄</w:t>
      </w:r>
      <w:r w:rsidR="005D7490">
        <w:rPr>
          <w:bCs/>
          <w:i/>
          <w:iCs/>
          <w:szCs w:val="24"/>
        </w:rPr>
        <w:t xml:space="preserve"> </w:t>
      </w:r>
      <w:r w:rsidR="00035A91">
        <w:rPr>
          <w:bCs/>
          <w:i/>
          <w:iCs/>
          <w:szCs w:val="24"/>
          <w:vertAlign w:val="subscript"/>
        </w:rPr>
        <w:t>u</w:t>
      </w:r>
      <w:r>
        <w:rPr>
          <w:bCs/>
          <w:i/>
          <w:iCs/>
          <w:szCs w:val="24"/>
          <w:vertAlign w:val="subscript"/>
        </w:rPr>
        <w:t>ser</w:t>
      </w:r>
      <w:r w:rsidR="005D7490">
        <w:rPr>
          <w:bCs/>
          <w:i/>
          <w:iCs/>
          <w:szCs w:val="24"/>
          <w:vertAlign w:val="subscript"/>
        </w:rPr>
        <w:t xml:space="preserve"> </w:t>
      </w:r>
      <w:r w:rsidR="005D7490" w:rsidRPr="009527CE">
        <w:rPr>
          <w:bCs/>
          <w:szCs w:val="24"/>
        </w:rPr>
        <w:t xml:space="preserve">= </w:t>
      </w:r>
      <w:r w:rsidR="005D7490">
        <w:rPr>
          <w:bCs/>
          <w:szCs w:val="24"/>
        </w:rPr>
        <w:t>26.2</w:t>
      </w:r>
      <w:r w:rsidR="005D7490">
        <w:rPr>
          <w:bCs/>
          <w:i/>
          <w:iCs/>
          <w:szCs w:val="24"/>
          <w:vertAlign w:val="subscript"/>
        </w:rPr>
        <w:t xml:space="preserve">, </w:t>
      </w:r>
      <w:r w:rsidR="005D7490" w:rsidRPr="00E633F1">
        <w:rPr>
          <w:bCs/>
          <w:i/>
          <w:iCs/>
          <w:szCs w:val="24"/>
        </w:rPr>
        <w:t>x̄</w:t>
      </w:r>
      <w:r w:rsidR="005D7490">
        <w:rPr>
          <w:bCs/>
          <w:i/>
          <w:iCs/>
          <w:szCs w:val="24"/>
        </w:rPr>
        <w:t xml:space="preserve"> </w:t>
      </w:r>
      <w:r w:rsidR="00035A91">
        <w:rPr>
          <w:bCs/>
          <w:i/>
          <w:iCs/>
          <w:szCs w:val="24"/>
          <w:vertAlign w:val="subscript"/>
        </w:rPr>
        <w:t>f</w:t>
      </w:r>
      <w:r w:rsidR="005D7490">
        <w:rPr>
          <w:bCs/>
          <w:i/>
          <w:iCs/>
          <w:szCs w:val="24"/>
          <w:vertAlign w:val="subscript"/>
        </w:rPr>
        <w:t>orecast</w:t>
      </w:r>
      <w:r>
        <w:rPr>
          <w:bCs/>
          <w:i/>
          <w:iCs/>
          <w:szCs w:val="24"/>
          <w:vertAlign w:val="subscript"/>
        </w:rPr>
        <w:t>er</w:t>
      </w:r>
      <w:r w:rsidR="005D7490">
        <w:rPr>
          <w:bCs/>
          <w:szCs w:val="24"/>
          <w:vertAlign w:val="subscript"/>
        </w:rPr>
        <w:t xml:space="preserve"> </w:t>
      </w:r>
      <w:r w:rsidR="005D7490" w:rsidRPr="009527CE">
        <w:rPr>
          <w:bCs/>
          <w:szCs w:val="24"/>
        </w:rPr>
        <w:t xml:space="preserve">= </w:t>
      </w:r>
      <w:r w:rsidR="005D7490">
        <w:rPr>
          <w:bCs/>
          <w:szCs w:val="24"/>
        </w:rPr>
        <w:t>28.8</w:t>
      </w:r>
      <w:r w:rsidR="005D7490">
        <w:rPr>
          <w:bCs/>
          <w:szCs w:val="24"/>
          <w:vertAlign w:val="subscript"/>
        </w:rPr>
        <w:t xml:space="preserve">, </w:t>
      </w:r>
      <w:r w:rsidR="005D7490">
        <w:rPr>
          <w:bCs/>
          <w:i/>
          <w:iCs/>
          <w:szCs w:val="24"/>
        </w:rPr>
        <w:t>95% CI</w:t>
      </w:r>
      <w:r w:rsidR="005D7490">
        <w:rPr>
          <w:bCs/>
          <w:szCs w:val="24"/>
        </w:rPr>
        <w:t xml:space="preserve"> = [-6.1, 0.8], </w:t>
      </w:r>
      <w:r w:rsidR="005D7490">
        <w:rPr>
          <w:bCs/>
          <w:i/>
          <w:iCs/>
          <w:szCs w:val="24"/>
        </w:rPr>
        <w:t>t</w:t>
      </w:r>
      <w:r w:rsidR="005D7490">
        <w:rPr>
          <w:bCs/>
          <w:szCs w:val="24"/>
        </w:rPr>
        <w:t xml:space="preserve">(908.3) = -1.50, </w:t>
      </w:r>
      <w:r w:rsidR="005D7490">
        <w:rPr>
          <w:bCs/>
          <w:i/>
          <w:iCs/>
          <w:szCs w:val="24"/>
        </w:rPr>
        <w:t>p</w:t>
      </w:r>
      <w:r w:rsidR="005D7490">
        <w:rPr>
          <w:bCs/>
          <w:szCs w:val="24"/>
        </w:rPr>
        <w:t xml:space="preserve"> = 0.134) and after (</w:t>
      </w:r>
      <w:r w:rsidR="005D7490" w:rsidRPr="00E633F1">
        <w:rPr>
          <w:bCs/>
          <w:i/>
          <w:iCs/>
          <w:szCs w:val="24"/>
        </w:rPr>
        <w:t>x̄</w:t>
      </w:r>
      <w:r w:rsidR="005D7490">
        <w:rPr>
          <w:bCs/>
          <w:i/>
          <w:iCs/>
          <w:szCs w:val="24"/>
        </w:rPr>
        <w:t xml:space="preserve"> </w:t>
      </w:r>
      <w:r w:rsidR="00035A91">
        <w:rPr>
          <w:bCs/>
          <w:i/>
          <w:iCs/>
          <w:szCs w:val="24"/>
          <w:vertAlign w:val="subscript"/>
        </w:rPr>
        <w:t>user</w:t>
      </w:r>
      <w:r w:rsidR="005D7490">
        <w:rPr>
          <w:bCs/>
          <w:i/>
          <w:iCs/>
          <w:szCs w:val="24"/>
          <w:vertAlign w:val="subscript"/>
        </w:rPr>
        <w:t xml:space="preserve"> </w:t>
      </w:r>
      <w:r w:rsidR="005D7490" w:rsidRPr="009527CE">
        <w:rPr>
          <w:bCs/>
          <w:szCs w:val="24"/>
        </w:rPr>
        <w:t xml:space="preserve">= </w:t>
      </w:r>
      <w:r w:rsidR="005D7490">
        <w:rPr>
          <w:bCs/>
          <w:szCs w:val="24"/>
        </w:rPr>
        <w:t>46</w:t>
      </w:r>
      <w:r w:rsidR="005D7490" w:rsidRPr="009527CE">
        <w:rPr>
          <w:bCs/>
          <w:szCs w:val="24"/>
        </w:rPr>
        <w:t>.5</w:t>
      </w:r>
      <w:r w:rsidR="005D7490">
        <w:rPr>
          <w:bCs/>
          <w:i/>
          <w:iCs/>
          <w:szCs w:val="24"/>
          <w:vertAlign w:val="subscript"/>
        </w:rPr>
        <w:t xml:space="preserve">, </w:t>
      </w:r>
      <w:r w:rsidR="005D7490" w:rsidRPr="00E633F1">
        <w:rPr>
          <w:bCs/>
          <w:i/>
          <w:iCs/>
          <w:szCs w:val="24"/>
        </w:rPr>
        <w:t>x̄</w:t>
      </w:r>
      <w:r w:rsidR="005D7490">
        <w:rPr>
          <w:bCs/>
          <w:i/>
          <w:iCs/>
          <w:szCs w:val="24"/>
        </w:rPr>
        <w:t xml:space="preserve"> </w:t>
      </w:r>
      <w:r w:rsidR="00035A91">
        <w:rPr>
          <w:bCs/>
          <w:i/>
          <w:iCs/>
          <w:szCs w:val="24"/>
          <w:vertAlign w:val="subscript"/>
        </w:rPr>
        <w:t>forecaster</w:t>
      </w:r>
      <w:r w:rsidR="005D7490">
        <w:rPr>
          <w:bCs/>
          <w:szCs w:val="24"/>
          <w:vertAlign w:val="subscript"/>
        </w:rPr>
        <w:t xml:space="preserve"> </w:t>
      </w:r>
      <w:r w:rsidR="005D7490" w:rsidRPr="009527CE">
        <w:rPr>
          <w:bCs/>
          <w:szCs w:val="24"/>
        </w:rPr>
        <w:t xml:space="preserve">= </w:t>
      </w:r>
      <w:r w:rsidR="005D7490">
        <w:rPr>
          <w:bCs/>
          <w:szCs w:val="24"/>
        </w:rPr>
        <w:t>48.0</w:t>
      </w:r>
      <w:r w:rsidR="005D7490">
        <w:rPr>
          <w:bCs/>
          <w:szCs w:val="24"/>
          <w:vertAlign w:val="subscript"/>
        </w:rPr>
        <w:t xml:space="preserve">, </w:t>
      </w:r>
      <w:r w:rsidR="005D7490">
        <w:rPr>
          <w:bCs/>
          <w:i/>
          <w:iCs/>
          <w:szCs w:val="24"/>
        </w:rPr>
        <w:t>95% CI</w:t>
      </w:r>
      <w:r w:rsidR="005D7490">
        <w:rPr>
          <w:bCs/>
          <w:szCs w:val="24"/>
        </w:rPr>
        <w:t xml:space="preserve"> = [-5.4, 2.4], </w:t>
      </w:r>
      <w:r w:rsidR="005D7490">
        <w:rPr>
          <w:bCs/>
          <w:i/>
          <w:iCs/>
          <w:szCs w:val="24"/>
        </w:rPr>
        <w:t>t</w:t>
      </w:r>
      <w:r w:rsidR="005D7490">
        <w:rPr>
          <w:bCs/>
          <w:szCs w:val="24"/>
        </w:rPr>
        <w:t xml:space="preserve">(917.9) = -0.73, </w:t>
      </w:r>
      <w:r w:rsidR="005D7490">
        <w:rPr>
          <w:bCs/>
          <w:i/>
          <w:iCs/>
          <w:szCs w:val="24"/>
        </w:rPr>
        <w:t>p</w:t>
      </w:r>
      <w:r w:rsidR="005D7490">
        <w:rPr>
          <w:bCs/>
          <w:szCs w:val="24"/>
        </w:rPr>
        <w:t xml:space="preserve"> = 0.460) stimulus exposure found no statistically significant differences in affective ratings. </w:t>
      </w:r>
      <w:r>
        <w:rPr>
          <w:bCs/>
          <w:szCs w:val="24"/>
        </w:rPr>
        <w:t>Strategy f</w:t>
      </w:r>
      <w:r w:rsidR="00C736BF">
        <w:rPr>
          <w:bCs/>
          <w:szCs w:val="24"/>
        </w:rPr>
        <w:t xml:space="preserve">orecasters and </w:t>
      </w:r>
      <w:r>
        <w:rPr>
          <w:bCs/>
          <w:szCs w:val="24"/>
        </w:rPr>
        <w:t>users</w:t>
      </w:r>
      <w:r w:rsidR="00C736BF">
        <w:rPr>
          <w:bCs/>
          <w:szCs w:val="24"/>
        </w:rPr>
        <w:t xml:space="preserve"> also did not differ across any </w:t>
      </w:r>
      <w:r w:rsidR="00E46207">
        <w:rPr>
          <w:bCs/>
          <w:szCs w:val="24"/>
        </w:rPr>
        <w:t xml:space="preserve">relevant </w:t>
      </w:r>
      <w:r w:rsidR="00C736BF">
        <w:rPr>
          <w:bCs/>
          <w:szCs w:val="24"/>
        </w:rPr>
        <w:t xml:space="preserve">individual difference measures </w:t>
      </w:r>
      <w:r w:rsidR="00E46207">
        <w:rPr>
          <w:bCs/>
          <w:szCs w:val="24"/>
        </w:rPr>
        <w:t>or demographics, including the reappraisal (</w:t>
      </w:r>
      <w:r w:rsidR="00E46207">
        <w:rPr>
          <w:bCs/>
          <w:i/>
          <w:iCs/>
          <w:szCs w:val="24"/>
        </w:rPr>
        <w:t>t</w:t>
      </w:r>
      <w:r w:rsidR="00E46207">
        <w:rPr>
          <w:bCs/>
          <w:szCs w:val="24"/>
        </w:rPr>
        <w:t xml:space="preserve">(198.6) = 0.14, </w:t>
      </w:r>
      <w:r w:rsidR="00E46207">
        <w:rPr>
          <w:bCs/>
          <w:i/>
          <w:iCs/>
          <w:szCs w:val="24"/>
        </w:rPr>
        <w:t>p</w:t>
      </w:r>
      <w:r w:rsidR="00E46207">
        <w:rPr>
          <w:bCs/>
          <w:szCs w:val="24"/>
        </w:rPr>
        <w:t xml:space="preserve"> = 0.890) and suppression (</w:t>
      </w:r>
      <w:r w:rsidR="00E46207">
        <w:rPr>
          <w:bCs/>
          <w:i/>
          <w:iCs/>
          <w:szCs w:val="24"/>
        </w:rPr>
        <w:t>t</w:t>
      </w:r>
      <w:r w:rsidR="00E46207">
        <w:rPr>
          <w:bCs/>
          <w:szCs w:val="24"/>
        </w:rPr>
        <w:t xml:space="preserve">(222.57) = -1.94, </w:t>
      </w:r>
      <w:r w:rsidR="00E46207">
        <w:rPr>
          <w:bCs/>
          <w:i/>
          <w:iCs/>
          <w:szCs w:val="24"/>
        </w:rPr>
        <w:t>p</w:t>
      </w:r>
      <w:r w:rsidR="00E46207">
        <w:rPr>
          <w:bCs/>
          <w:szCs w:val="24"/>
        </w:rPr>
        <w:t xml:space="preserve"> = 0.054) ERQ subscales, both Factor 1(</w:t>
      </w:r>
      <w:r w:rsidR="00E46207">
        <w:rPr>
          <w:bCs/>
          <w:i/>
          <w:iCs/>
          <w:szCs w:val="24"/>
        </w:rPr>
        <w:t>t</w:t>
      </w:r>
      <w:r w:rsidR="00E46207">
        <w:rPr>
          <w:bCs/>
          <w:szCs w:val="24"/>
        </w:rPr>
        <w:t xml:space="preserve">(235.0) = -0.94, </w:t>
      </w:r>
      <w:r w:rsidR="00E46207">
        <w:rPr>
          <w:bCs/>
          <w:i/>
          <w:iCs/>
          <w:szCs w:val="24"/>
        </w:rPr>
        <w:t>p</w:t>
      </w:r>
      <w:r w:rsidR="00E46207">
        <w:rPr>
          <w:bCs/>
          <w:szCs w:val="24"/>
        </w:rPr>
        <w:t xml:space="preserve"> = 0.349) and Factor 2 (</w:t>
      </w:r>
      <w:r w:rsidR="00E46207">
        <w:rPr>
          <w:bCs/>
          <w:i/>
          <w:iCs/>
          <w:szCs w:val="24"/>
        </w:rPr>
        <w:t>t</w:t>
      </w:r>
      <w:r w:rsidR="00E46207">
        <w:rPr>
          <w:bCs/>
          <w:szCs w:val="24"/>
        </w:rPr>
        <w:t xml:space="preserve">(220.4) = -0.96, </w:t>
      </w:r>
      <w:r w:rsidR="00E46207">
        <w:rPr>
          <w:bCs/>
          <w:i/>
          <w:iCs/>
          <w:szCs w:val="24"/>
        </w:rPr>
        <w:t>p</w:t>
      </w:r>
      <w:r w:rsidR="00E46207">
        <w:rPr>
          <w:bCs/>
          <w:szCs w:val="24"/>
        </w:rPr>
        <w:t xml:space="preserve"> = 0.336) of the IUS scale, the limited access to strategies subscale of the DERS (</w:t>
      </w:r>
      <w:r w:rsidR="00E46207">
        <w:rPr>
          <w:bCs/>
          <w:i/>
          <w:iCs/>
          <w:szCs w:val="24"/>
        </w:rPr>
        <w:t>t</w:t>
      </w:r>
      <w:r w:rsidR="00E46207">
        <w:rPr>
          <w:bCs/>
          <w:szCs w:val="24"/>
        </w:rPr>
        <w:t>(221.4) = 0.</w:t>
      </w:r>
      <w:r w:rsidR="006421F6">
        <w:rPr>
          <w:bCs/>
          <w:szCs w:val="24"/>
        </w:rPr>
        <w:t>08</w:t>
      </w:r>
      <w:r w:rsidR="00E46207">
        <w:rPr>
          <w:bCs/>
          <w:szCs w:val="24"/>
        </w:rPr>
        <w:t xml:space="preserve">, </w:t>
      </w:r>
      <w:r w:rsidR="00E46207">
        <w:rPr>
          <w:bCs/>
          <w:i/>
          <w:iCs/>
          <w:szCs w:val="24"/>
        </w:rPr>
        <w:t>p</w:t>
      </w:r>
      <w:r w:rsidR="00E46207">
        <w:rPr>
          <w:bCs/>
          <w:szCs w:val="24"/>
        </w:rPr>
        <w:t xml:space="preserve"> = 0.</w:t>
      </w:r>
      <w:r w:rsidR="006421F6">
        <w:rPr>
          <w:bCs/>
          <w:szCs w:val="24"/>
        </w:rPr>
        <w:t>938</w:t>
      </w:r>
      <w:r w:rsidR="00E46207">
        <w:rPr>
          <w:bCs/>
          <w:szCs w:val="24"/>
        </w:rPr>
        <w:t>), age (</w:t>
      </w:r>
      <w:r w:rsidR="00E46207">
        <w:rPr>
          <w:bCs/>
          <w:i/>
          <w:iCs/>
          <w:szCs w:val="24"/>
        </w:rPr>
        <w:t>t</w:t>
      </w:r>
      <w:r w:rsidR="00E46207">
        <w:rPr>
          <w:bCs/>
          <w:szCs w:val="24"/>
        </w:rPr>
        <w:t>(</w:t>
      </w:r>
      <w:r w:rsidR="006421F6">
        <w:rPr>
          <w:bCs/>
          <w:szCs w:val="24"/>
        </w:rPr>
        <w:t>220.0</w:t>
      </w:r>
      <w:r w:rsidR="00E46207">
        <w:rPr>
          <w:bCs/>
          <w:szCs w:val="24"/>
        </w:rPr>
        <w:t xml:space="preserve">) = </w:t>
      </w:r>
      <w:r w:rsidR="006421F6">
        <w:rPr>
          <w:bCs/>
          <w:szCs w:val="24"/>
        </w:rPr>
        <w:t>-</w:t>
      </w:r>
      <w:r w:rsidR="00E46207">
        <w:rPr>
          <w:bCs/>
          <w:szCs w:val="24"/>
        </w:rPr>
        <w:t>0.</w:t>
      </w:r>
      <w:r w:rsidR="006421F6">
        <w:rPr>
          <w:bCs/>
          <w:szCs w:val="24"/>
        </w:rPr>
        <w:t>14</w:t>
      </w:r>
      <w:r w:rsidR="00E46207">
        <w:rPr>
          <w:bCs/>
          <w:szCs w:val="24"/>
        </w:rPr>
        <w:t xml:space="preserve">, </w:t>
      </w:r>
      <w:r w:rsidR="00E46207">
        <w:rPr>
          <w:bCs/>
          <w:i/>
          <w:iCs/>
          <w:szCs w:val="24"/>
        </w:rPr>
        <w:t>p</w:t>
      </w:r>
      <w:r w:rsidR="00E46207">
        <w:rPr>
          <w:bCs/>
          <w:szCs w:val="24"/>
        </w:rPr>
        <w:t xml:space="preserve"> = 0.8</w:t>
      </w:r>
      <w:r w:rsidR="006421F6">
        <w:rPr>
          <w:bCs/>
          <w:szCs w:val="24"/>
        </w:rPr>
        <w:t>88</w:t>
      </w:r>
      <w:r w:rsidR="00E46207">
        <w:rPr>
          <w:bCs/>
          <w:szCs w:val="24"/>
        </w:rPr>
        <w:t>), or horror enjoyment (</w:t>
      </w:r>
      <w:r w:rsidR="00E46207">
        <w:rPr>
          <w:bCs/>
          <w:i/>
          <w:iCs/>
          <w:szCs w:val="24"/>
        </w:rPr>
        <w:t>t</w:t>
      </w:r>
      <w:r w:rsidR="00E46207">
        <w:rPr>
          <w:bCs/>
          <w:szCs w:val="24"/>
        </w:rPr>
        <w:t>(</w:t>
      </w:r>
      <w:r w:rsidR="006421F6">
        <w:rPr>
          <w:bCs/>
          <w:szCs w:val="24"/>
        </w:rPr>
        <w:t>225.9</w:t>
      </w:r>
      <w:r w:rsidR="00E46207">
        <w:rPr>
          <w:bCs/>
          <w:szCs w:val="24"/>
        </w:rPr>
        <w:t>) = 0.1</w:t>
      </w:r>
      <w:r w:rsidR="006421F6">
        <w:rPr>
          <w:bCs/>
          <w:szCs w:val="24"/>
        </w:rPr>
        <w:t>2</w:t>
      </w:r>
      <w:r w:rsidR="00E46207">
        <w:rPr>
          <w:bCs/>
          <w:szCs w:val="24"/>
        </w:rPr>
        <w:t xml:space="preserve">, </w:t>
      </w:r>
      <w:r w:rsidR="00E46207">
        <w:rPr>
          <w:bCs/>
          <w:i/>
          <w:iCs/>
          <w:szCs w:val="24"/>
        </w:rPr>
        <w:t>p</w:t>
      </w:r>
      <w:r w:rsidR="00E46207">
        <w:rPr>
          <w:bCs/>
          <w:szCs w:val="24"/>
        </w:rPr>
        <w:t xml:space="preserve"> = 0.</w:t>
      </w:r>
      <w:r w:rsidR="006421F6">
        <w:rPr>
          <w:bCs/>
          <w:szCs w:val="24"/>
        </w:rPr>
        <w:t>908</w:t>
      </w:r>
      <w:r w:rsidR="00E46207">
        <w:rPr>
          <w:bCs/>
          <w:szCs w:val="24"/>
        </w:rPr>
        <w:t>).</w:t>
      </w:r>
    </w:p>
    <w:p w14:paraId="284DFCF4" w14:textId="305117CC" w:rsidR="001A2CE8" w:rsidRPr="00BE73D6" w:rsidRDefault="001A2CE8" w:rsidP="00BE73D6">
      <w:pPr>
        <w:spacing w:after="0" w:line="480" w:lineRule="auto"/>
        <w:ind w:left="0" w:firstLine="720"/>
        <w:rPr>
          <w:bCs/>
          <w:szCs w:val="24"/>
        </w:rPr>
      </w:pPr>
      <w:r>
        <w:rPr>
          <w:b/>
          <w:szCs w:val="24"/>
        </w:rPr>
        <w:t>Intense emotional responses were more likely to be regulated.</w:t>
      </w:r>
      <w:r w:rsidR="0067591E">
        <w:rPr>
          <w:bCs/>
          <w:szCs w:val="24"/>
        </w:rPr>
        <w:t xml:space="preserve"> To add greater ecological validity to a forced choice paradigm, we provided participants the option to indicate whether a stimulus should be regulated (i.e., reappraisal or distraction) or not regulated (i.e., neither). In line with hedonic motivations to self-regulate, we expect that videos of greater self-reported negative affective intensity should be more likely to be regulated; if that is not the case, then our design may generate noisy or counterintuitive results. </w:t>
      </w:r>
      <w:r w:rsidR="00040ACE">
        <w:rPr>
          <w:bCs/>
          <w:szCs w:val="24"/>
        </w:rPr>
        <w:t xml:space="preserve">To that end, we did find that videos in which participants selected neither distraction nor reappraisal were of a lower intensity </w:t>
      </w:r>
      <w:r w:rsidR="0067591E">
        <w:rPr>
          <w:bCs/>
          <w:szCs w:val="24"/>
        </w:rPr>
        <w:t xml:space="preserve"> </w:t>
      </w:r>
      <w:r w:rsidR="00040ACE">
        <w:rPr>
          <w:bCs/>
          <w:szCs w:val="24"/>
        </w:rPr>
        <w:t>(</w:t>
      </w:r>
      <w:r w:rsidR="00040ACE" w:rsidRPr="00E633F1">
        <w:rPr>
          <w:bCs/>
          <w:i/>
          <w:iCs/>
          <w:szCs w:val="24"/>
        </w:rPr>
        <w:t>x̄</w:t>
      </w:r>
      <w:r w:rsidR="00040ACE">
        <w:rPr>
          <w:bCs/>
          <w:i/>
          <w:iCs/>
          <w:szCs w:val="24"/>
        </w:rPr>
        <w:t xml:space="preserve"> </w:t>
      </w:r>
      <w:r w:rsidR="00035A91">
        <w:rPr>
          <w:bCs/>
          <w:i/>
          <w:iCs/>
          <w:szCs w:val="24"/>
          <w:vertAlign w:val="subscript"/>
        </w:rPr>
        <w:t>r</w:t>
      </w:r>
      <w:r w:rsidR="00040ACE">
        <w:rPr>
          <w:bCs/>
          <w:i/>
          <w:iCs/>
          <w:szCs w:val="24"/>
          <w:vertAlign w:val="subscript"/>
        </w:rPr>
        <w:t xml:space="preserve">egulated </w:t>
      </w:r>
      <w:r w:rsidR="00040ACE" w:rsidRPr="009527CE">
        <w:rPr>
          <w:bCs/>
          <w:szCs w:val="24"/>
        </w:rPr>
        <w:t xml:space="preserve">= </w:t>
      </w:r>
      <w:r w:rsidR="00040ACE">
        <w:rPr>
          <w:bCs/>
          <w:szCs w:val="24"/>
        </w:rPr>
        <w:t>53.3</w:t>
      </w:r>
      <w:r w:rsidR="00040ACE">
        <w:rPr>
          <w:bCs/>
          <w:i/>
          <w:iCs/>
          <w:szCs w:val="24"/>
          <w:vertAlign w:val="subscript"/>
        </w:rPr>
        <w:t xml:space="preserve">, </w:t>
      </w:r>
      <w:r w:rsidR="00040ACE" w:rsidRPr="00E633F1">
        <w:rPr>
          <w:bCs/>
          <w:i/>
          <w:iCs/>
          <w:szCs w:val="24"/>
        </w:rPr>
        <w:lastRenderedPageBreak/>
        <w:t>x̄</w:t>
      </w:r>
      <w:r w:rsidR="00040ACE">
        <w:rPr>
          <w:bCs/>
          <w:i/>
          <w:iCs/>
          <w:szCs w:val="24"/>
        </w:rPr>
        <w:t xml:space="preserve"> </w:t>
      </w:r>
      <w:r w:rsidR="00035A91">
        <w:rPr>
          <w:bCs/>
          <w:i/>
          <w:iCs/>
          <w:szCs w:val="24"/>
          <w:vertAlign w:val="subscript"/>
        </w:rPr>
        <w:t>u</w:t>
      </w:r>
      <w:r w:rsidR="00040ACE">
        <w:rPr>
          <w:bCs/>
          <w:i/>
          <w:iCs/>
          <w:szCs w:val="24"/>
          <w:vertAlign w:val="subscript"/>
        </w:rPr>
        <w:t>nregulated</w:t>
      </w:r>
      <w:r w:rsidR="00040ACE">
        <w:rPr>
          <w:bCs/>
          <w:szCs w:val="24"/>
          <w:vertAlign w:val="subscript"/>
        </w:rPr>
        <w:t xml:space="preserve"> </w:t>
      </w:r>
      <w:r w:rsidR="00040ACE" w:rsidRPr="009527CE">
        <w:rPr>
          <w:bCs/>
          <w:szCs w:val="24"/>
        </w:rPr>
        <w:t xml:space="preserve">= </w:t>
      </w:r>
      <w:r w:rsidR="00040ACE">
        <w:rPr>
          <w:bCs/>
          <w:szCs w:val="24"/>
        </w:rPr>
        <w:t>36.7</w:t>
      </w:r>
      <w:r w:rsidR="00040ACE">
        <w:rPr>
          <w:bCs/>
          <w:szCs w:val="24"/>
          <w:vertAlign w:val="subscript"/>
        </w:rPr>
        <w:t xml:space="preserve">, </w:t>
      </w:r>
      <w:r w:rsidR="00040ACE">
        <w:rPr>
          <w:bCs/>
          <w:i/>
          <w:iCs/>
          <w:szCs w:val="24"/>
        </w:rPr>
        <w:t>95% CI</w:t>
      </w:r>
      <w:r w:rsidR="00040ACE">
        <w:rPr>
          <w:bCs/>
          <w:szCs w:val="24"/>
        </w:rPr>
        <w:t xml:space="preserve"> = [12.7, 20.], </w:t>
      </w:r>
      <w:r w:rsidR="00040ACE">
        <w:rPr>
          <w:bCs/>
          <w:i/>
          <w:iCs/>
          <w:szCs w:val="24"/>
        </w:rPr>
        <w:t>t</w:t>
      </w:r>
      <w:r w:rsidR="00040ACE">
        <w:rPr>
          <w:bCs/>
          <w:szCs w:val="24"/>
        </w:rPr>
        <w:t xml:space="preserve">(735.6) = 8.30, </w:t>
      </w:r>
      <w:r w:rsidR="00040ACE">
        <w:rPr>
          <w:bCs/>
          <w:i/>
          <w:iCs/>
          <w:szCs w:val="24"/>
        </w:rPr>
        <w:t>p</w:t>
      </w:r>
      <w:r w:rsidR="00040ACE">
        <w:rPr>
          <w:bCs/>
          <w:szCs w:val="24"/>
        </w:rPr>
        <w:t xml:space="preserve"> &lt; 0.001) and a mixed effect binary logistic regression found that each standard deviation unit increase in affective intensity results in </w:t>
      </w:r>
      <w:r w:rsidR="009C20F6">
        <w:rPr>
          <w:bCs/>
          <w:szCs w:val="24"/>
        </w:rPr>
        <w:t xml:space="preserve">a </w:t>
      </w:r>
      <w:r w:rsidR="009C20F6" w:rsidRPr="00040ACE">
        <w:rPr>
          <w:bCs/>
          <w:szCs w:val="24"/>
        </w:rPr>
        <w:t>2.86</w:t>
      </w:r>
      <w:r w:rsidR="009C20F6">
        <w:rPr>
          <w:bCs/>
          <w:szCs w:val="24"/>
        </w:rPr>
        <w:t xml:space="preserve"> fold increase in the </w:t>
      </w:r>
      <w:r w:rsidR="00040ACE" w:rsidRPr="00040ACE">
        <w:rPr>
          <w:bCs/>
          <w:szCs w:val="24"/>
        </w:rPr>
        <w:t xml:space="preserve">odds of </w:t>
      </w:r>
      <w:r w:rsidR="00040ACE">
        <w:rPr>
          <w:bCs/>
          <w:szCs w:val="24"/>
        </w:rPr>
        <w:t>self-</w:t>
      </w:r>
      <w:r w:rsidR="00040ACE" w:rsidRPr="00040ACE">
        <w:rPr>
          <w:bCs/>
          <w:szCs w:val="24"/>
        </w:rPr>
        <w:t>regulat</w:t>
      </w:r>
      <w:r w:rsidR="00040ACE">
        <w:rPr>
          <w:bCs/>
          <w:szCs w:val="24"/>
        </w:rPr>
        <w:t>ion occurring</w:t>
      </w:r>
      <w:r w:rsidR="009C20F6">
        <w:rPr>
          <w:bCs/>
          <w:szCs w:val="24"/>
        </w:rPr>
        <w:t xml:space="preserve"> (</w:t>
      </w:r>
      <w:r w:rsidR="009C20F6">
        <w:rPr>
          <w:bCs/>
          <w:i/>
          <w:iCs/>
          <w:szCs w:val="24"/>
        </w:rPr>
        <w:t>95% CI</w:t>
      </w:r>
      <w:r w:rsidR="009C20F6">
        <w:rPr>
          <w:bCs/>
          <w:szCs w:val="24"/>
        </w:rPr>
        <w:t xml:space="preserve"> = [2.16, 3.78], </w:t>
      </w:r>
      <w:r w:rsidR="009C20F6">
        <w:rPr>
          <w:bCs/>
          <w:i/>
          <w:iCs/>
          <w:szCs w:val="24"/>
        </w:rPr>
        <w:t>p</w:t>
      </w:r>
      <w:r w:rsidR="009C20F6">
        <w:rPr>
          <w:bCs/>
          <w:szCs w:val="24"/>
        </w:rPr>
        <w:t xml:space="preserve"> &lt; 0.001). </w:t>
      </w:r>
    </w:p>
    <w:p w14:paraId="699E255B" w14:textId="55431609" w:rsidR="004737B7" w:rsidRDefault="00EF043F" w:rsidP="004737B7">
      <w:pPr>
        <w:spacing w:after="0" w:line="480" w:lineRule="auto"/>
        <w:ind w:left="0" w:firstLine="720"/>
        <w:rPr>
          <w:szCs w:val="24"/>
        </w:rPr>
      </w:pPr>
      <w:r>
        <w:rPr>
          <w:b/>
          <w:noProof/>
          <w:szCs w:val="24"/>
        </w:rPr>
        <mc:AlternateContent>
          <mc:Choice Requires="wpg">
            <w:drawing>
              <wp:anchor distT="0" distB="0" distL="114300" distR="114300" simplePos="0" relativeHeight="251710464" behindDoc="0" locked="0" layoutInCell="1" allowOverlap="1" wp14:anchorId="21D9FD11" wp14:editId="4897374A">
                <wp:simplePos x="0" y="0"/>
                <wp:positionH relativeFrom="column">
                  <wp:posOffset>-466725</wp:posOffset>
                </wp:positionH>
                <wp:positionV relativeFrom="paragraph">
                  <wp:posOffset>4683125</wp:posOffset>
                </wp:positionV>
                <wp:extent cx="6652813" cy="3542665"/>
                <wp:effectExtent l="0" t="0" r="0" b="635"/>
                <wp:wrapSquare wrapText="bothSides"/>
                <wp:docPr id="1668765886" name="Group 7"/>
                <wp:cNvGraphicFramePr/>
                <a:graphic xmlns:a="http://schemas.openxmlformats.org/drawingml/2006/main">
                  <a:graphicData uri="http://schemas.microsoft.com/office/word/2010/wordprocessingGroup">
                    <wpg:wgp>
                      <wpg:cNvGrpSpPr/>
                      <wpg:grpSpPr>
                        <a:xfrm>
                          <a:off x="0" y="0"/>
                          <a:ext cx="6652813" cy="3542665"/>
                          <a:chOff x="38100" y="9525"/>
                          <a:chExt cx="6652813" cy="3542665"/>
                        </a:xfrm>
                      </wpg:grpSpPr>
                      <pic:pic xmlns:pic="http://schemas.openxmlformats.org/drawingml/2006/picture">
                        <pic:nvPicPr>
                          <pic:cNvPr id="1128814979" name="Picture 6"/>
                          <pic:cNvPicPr>
                            <a:picLocks noChangeAspect="1"/>
                          </pic:cNvPicPr>
                        </pic:nvPicPr>
                        <pic:blipFill rotWithShape="1">
                          <a:blip r:embed="rId38" cstate="print">
                            <a:alphaModFix/>
                            <a:extLst>
                              <a:ext uri="{28A0092B-C50C-407E-A947-70E740481C1C}">
                                <a14:useLocalDpi xmlns:a14="http://schemas.microsoft.com/office/drawing/2010/main" val="0"/>
                              </a:ext>
                            </a:extLst>
                          </a:blip>
                          <a:srcRect l="3638" r="16780"/>
                          <a:stretch/>
                        </pic:blipFill>
                        <pic:spPr bwMode="auto">
                          <a:xfrm>
                            <a:off x="3384468" y="95003"/>
                            <a:ext cx="3306445" cy="30924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89680229" name="Picture 5"/>
                          <pic:cNvPicPr>
                            <a:picLocks noChangeAspect="1"/>
                          </pic:cNvPicPr>
                        </pic:nvPicPr>
                        <pic:blipFill rotWithShape="1">
                          <a:blip r:embed="rId39" cstate="print">
                            <a:alphaModFix/>
                            <a:extLst>
                              <a:ext uri="{28A0092B-C50C-407E-A947-70E740481C1C}">
                                <a14:useLocalDpi xmlns:a14="http://schemas.microsoft.com/office/drawing/2010/main" val="0"/>
                              </a:ext>
                            </a:extLst>
                          </a:blip>
                          <a:srcRect r="18848"/>
                          <a:stretch/>
                        </pic:blipFill>
                        <pic:spPr bwMode="auto">
                          <a:xfrm>
                            <a:off x="142504" y="106878"/>
                            <a:ext cx="3208020" cy="3096260"/>
                          </a:xfrm>
                          <a:prstGeom prst="rect">
                            <a:avLst/>
                          </a:prstGeom>
                          <a:noFill/>
                          <a:ln>
                            <a:noFill/>
                          </a:ln>
                          <a:extLst>
                            <a:ext uri="{53640926-AAD7-44D8-BBD7-CCE9431645EC}">
                              <a14:shadowObscured xmlns:a14="http://schemas.microsoft.com/office/drawing/2010/main"/>
                            </a:ext>
                          </a:extLst>
                        </pic:spPr>
                      </pic:pic>
                      <wpg:grpSp>
                        <wpg:cNvPr id="1859633289" name="Group 26"/>
                        <wpg:cNvGrpSpPr/>
                        <wpg:grpSpPr>
                          <a:xfrm>
                            <a:off x="38100" y="9525"/>
                            <a:ext cx="6646545" cy="3542665"/>
                            <a:chOff x="-76200" y="-28579"/>
                            <a:chExt cx="6646545" cy="3543114"/>
                          </a:xfrm>
                        </wpg:grpSpPr>
                        <wpg:grpSp>
                          <wpg:cNvPr id="1995014516" name="Group 25"/>
                          <wpg:cNvGrpSpPr/>
                          <wpg:grpSpPr>
                            <a:xfrm>
                              <a:off x="130619" y="208115"/>
                              <a:ext cx="6439726" cy="3306420"/>
                              <a:chOff x="130628" y="196340"/>
                              <a:chExt cx="6440170" cy="3308107"/>
                            </a:xfrm>
                          </wpg:grpSpPr>
                          <wpg:grpSp>
                            <wpg:cNvPr id="1202226608" name="Group 20"/>
                            <wpg:cNvGrpSpPr/>
                            <wpg:grpSpPr>
                              <a:xfrm>
                                <a:off x="753696" y="196340"/>
                                <a:ext cx="4016228" cy="747622"/>
                                <a:chOff x="753696" y="196340"/>
                                <a:chExt cx="4016228" cy="747622"/>
                              </a:xfrm>
                            </wpg:grpSpPr>
                            <pic:pic xmlns:pic="http://schemas.openxmlformats.org/drawingml/2006/picture">
                              <pic:nvPicPr>
                                <pic:cNvPr id="1780963805" name="Picture 19" descr="A graph of a graph&#10;&#10;Description automatically generated with medium confidence"/>
                                <pic:cNvPicPr>
                                  <a:picLocks noChangeAspect="1"/>
                                </pic:cNvPicPr>
                              </pic:nvPicPr>
                              <pic:blipFill rotWithShape="1">
                                <a:blip r:embed="rId40" cstate="print">
                                  <a:alphaModFix/>
                                  <a:extLst>
                                    <a:ext uri="{28A0092B-C50C-407E-A947-70E740481C1C}">
                                      <a14:useLocalDpi xmlns:a14="http://schemas.microsoft.com/office/drawing/2010/main" val="0"/>
                                    </a:ext>
                                  </a:extLst>
                                </a:blip>
                                <a:srcRect l="82945" t="37468" r="1546" b="47282"/>
                                <a:stretch/>
                              </pic:blipFill>
                              <pic:spPr bwMode="auto">
                                <a:xfrm>
                                  <a:off x="753696" y="196340"/>
                                  <a:ext cx="990317" cy="72979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82756997" name="Picture 18"/>
                                <pic:cNvPicPr>
                                  <a:picLocks noChangeAspect="1"/>
                                </pic:cNvPicPr>
                              </pic:nvPicPr>
                              <pic:blipFill rotWithShape="1">
                                <a:blip r:embed="rId41" cstate="print">
                                  <a:alphaModFix/>
                                  <a:extLst>
                                    <a:ext uri="{28A0092B-C50C-407E-A947-70E740481C1C}">
                                      <a14:useLocalDpi xmlns:a14="http://schemas.microsoft.com/office/drawing/2010/main" val="0"/>
                                    </a:ext>
                                  </a:extLst>
                                </a:blip>
                                <a:srcRect l="84109" t="38502" r="1550" b="46769"/>
                                <a:stretch/>
                              </pic:blipFill>
                              <pic:spPr bwMode="auto">
                                <a:xfrm>
                                  <a:off x="3944387" y="268338"/>
                                  <a:ext cx="825537" cy="675624"/>
                                </a:xfrm>
                                <a:prstGeom prst="rect">
                                  <a:avLst/>
                                </a:prstGeom>
                                <a:ln>
                                  <a:noFill/>
                                </a:ln>
                                <a:extLst>
                                  <a:ext uri="{53640926-AAD7-44D8-BBD7-CCE9431645EC}">
                                    <a14:shadowObscured xmlns:a14="http://schemas.microsoft.com/office/drawing/2010/main"/>
                                  </a:ext>
                                </a:extLst>
                              </pic:spPr>
                            </pic:pic>
                          </wpg:grpSp>
                          <wps:wsp>
                            <wps:cNvPr id="1692544743" name="Text Box 2"/>
                            <wps:cNvSpPr txBox="1">
                              <a:spLocks noChangeArrowheads="1"/>
                            </wps:cNvSpPr>
                            <wps:spPr bwMode="auto">
                              <a:xfrm>
                                <a:off x="130628" y="3099461"/>
                                <a:ext cx="6440170" cy="404986"/>
                              </a:xfrm>
                              <a:prstGeom prst="rect">
                                <a:avLst/>
                              </a:prstGeom>
                              <a:solidFill>
                                <a:srgbClr val="FFFFFF"/>
                              </a:solidFill>
                              <a:ln w="9525">
                                <a:noFill/>
                                <a:miter lim="800000"/>
                                <a:headEnd/>
                                <a:tailEnd/>
                              </a:ln>
                            </wps:spPr>
                            <wps:txbx>
                              <w:txbxContent>
                                <w:p w14:paraId="2A0C49EF" w14:textId="635B1054" w:rsidR="00183114" w:rsidRPr="00987D5D" w:rsidRDefault="00183114" w:rsidP="00183114">
                                  <w:pPr>
                                    <w:spacing w:after="0" w:line="240" w:lineRule="auto"/>
                                    <w:ind w:left="0" w:firstLine="0"/>
                                    <w:rPr>
                                      <w:sz w:val="20"/>
                                      <w:szCs w:val="20"/>
                                    </w:rPr>
                                  </w:pPr>
                                  <w:r w:rsidRPr="00A52143">
                                    <w:rPr>
                                      <w:b/>
                                      <w:bCs/>
                                      <w:sz w:val="20"/>
                                      <w:szCs w:val="20"/>
                                    </w:rPr>
                                    <w:t xml:space="preserve">Fig </w:t>
                                  </w:r>
                                  <w:r w:rsidR="00C42BA3">
                                    <w:rPr>
                                      <w:b/>
                                      <w:bCs/>
                                      <w:sz w:val="20"/>
                                      <w:szCs w:val="20"/>
                                    </w:rPr>
                                    <w:t>7</w:t>
                                  </w:r>
                                  <w:r w:rsidRPr="00A52143">
                                    <w:rPr>
                                      <w:b/>
                                      <w:bCs/>
                                      <w:sz w:val="20"/>
                                      <w:szCs w:val="20"/>
                                    </w:rPr>
                                    <w:t xml:space="preserve">. </w:t>
                                  </w:r>
                                  <w:r>
                                    <w:rPr>
                                      <w:sz w:val="20"/>
                                      <w:szCs w:val="20"/>
                                    </w:rPr>
                                    <w:t>Chi-square tests highlighted that</w:t>
                                  </w:r>
                                  <w:r w:rsidR="00035A91">
                                    <w:rPr>
                                      <w:sz w:val="20"/>
                                      <w:szCs w:val="20"/>
                                    </w:rPr>
                                    <w:t xml:space="preserve">: </w:t>
                                  </w:r>
                                  <w:r w:rsidR="00035A91" w:rsidRPr="0094060F">
                                    <w:rPr>
                                      <w:b/>
                                      <w:bCs/>
                                      <w:sz w:val="20"/>
                                      <w:szCs w:val="20"/>
                                    </w:rPr>
                                    <w:t>(A)</w:t>
                                  </w:r>
                                  <w:r w:rsidR="00035A91">
                                    <w:rPr>
                                      <w:sz w:val="20"/>
                                      <w:szCs w:val="20"/>
                                    </w:rPr>
                                    <w:t xml:space="preserve"> </w:t>
                                  </w:r>
                                  <w:r w:rsidR="00907C52">
                                    <w:rPr>
                                      <w:sz w:val="20"/>
                                      <w:szCs w:val="20"/>
                                    </w:rPr>
                                    <w:t>strategy users</w:t>
                                  </w:r>
                                  <w:r w:rsidR="00C42BA3">
                                    <w:rPr>
                                      <w:sz w:val="20"/>
                                      <w:szCs w:val="20"/>
                                    </w:rPr>
                                    <w:t xml:space="preserve"> were more likely to not regulate a stimulus than </w:t>
                                  </w:r>
                                  <w:r w:rsidR="00907C52">
                                    <w:rPr>
                                      <w:sz w:val="20"/>
                                      <w:szCs w:val="20"/>
                                    </w:rPr>
                                    <w:t xml:space="preserve">strategy </w:t>
                                  </w:r>
                                  <w:r w:rsidR="00C42BA3">
                                    <w:rPr>
                                      <w:sz w:val="20"/>
                                      <w:szCs w:val="20"/>
                                    </w:rPr>
                                    <w:t>forecasters, but that</w:t>
                                  </w:r>
                                  <w:r w:rsidR="00035A91">
                                    <w:rPr>
                                      <w:sz w:val="20"/>
                                      <w:szCs w:val="20"/>
                                    </w:rPr>
                                    <w:t xml:space="preserve"> (</w:t>
                                  </w:r>
                                  <w:r w:rsidR="00035A91">
                                    <w:rPr>
                                      <w:b/>
                                      <w:sz w:val="20"/>
                                      <w:szCs w:val="20"/>
                                    </w:rPr>
                                    <w:t>B)</w:t>
                                  </w:r>
                                  <w:r w:rsidR="00C42BA3">
                                    <w:rPr>
                                      <w:sz w:val="20"/>
                                      <w:szCs w:val="20"/>
                                    </w:rPr>
                                    <w:t xml:space="preserve"> </w:t>
                                  </w:r>
                                  <w:r w:rsidR="00907C52">
                                    <w:rPr>
                                      <w:sz w:val="20"/>
                                      <w:szCs w:val="20"/>
                                    </w:rPr>
                                    <w:t xml:space="preserve">strategy </w:t>
                                  </w:r>
                                  <w:r w:rsidR="00C42BA3">
                                    <w:rPr>
                                      <w:sz w:val="20"/>
                                      <w:szCs w:val="20"/>
                                    </w:rPr>
                                    <w:t xml:space="preserve">forecasters more evenly used both strategies when </w:t>
                                  </w:r>
                                  <w:r w:rsidR="00907C52">
                                    <w:rPr>
                                      <w:sz w:val="20"/>
                                      <w:szCs w:val="20"/>
                                    </w:rPr>
                                    <w:t xml:space="preserve">predicting </w:t>
                                  </w:r>
                                  <w:r w:rsidR="00C42BA3">
                                    <w:rPr>
                                      <w:sz w:val="20"/>
                                      <w:szCs w:val="20"/>
                                    </w:rPr>
                                    <w:t>strategy</w:t>
                                  </w:r>
                                  <w:r w:rsidR="00907C52">
                                    <w:rPr>
                                      <w:sz w:val="20"/>
                                      <w:szCs w:val="20"/>
                                    </w:rPr>
                                    <w:t xml:space="preserve"> selection</w:t>
                                  </w:r>
                                  <w:r w:rsidR="00C42BA3">
                                    <w:rPr>
                                      <w:sz w:val="20"/>
                                      <w:szCs w:val="20"/>
                                    </w:rPr>
                                    <w:t xml:space="preserve">. </w:t>
                                  </w:r>
                                  <w:r>
                                    <w:rPr>
                                      <w:sz w:val="20"/>
                                      <w:szCs w:val="20"/>
                                    </w:rPr>
                                    <w:t xml:space="preserve">  </w:t>
                                  </w:r>
                                </w:p>
                              </w:txbxContent>
                            </wps:txbx>
                            <wps:bodyPr rot="0" vert="horz" wrap="square" lIns="91440" tIns="45720" rIns="91440" bIns="45720" anchor="t" anchorCtr="0">
                              <a:noAutofit/>
                            </wps:bodyPr>
                          </wps:wsp>
                        </wpg:grpSp>
                        <wps:wsp>
                          <wps:cNvPr id="160575831" name="Text Box 2"/>
                          <wps:cNvSpPr txBox="1">
                            <a:spLocks noChangeArrowheads="1"/>
                          </wps:cNvSpPr>
                          <wps:spPr bwMode="auto">
                            <a:xfrm>
                              <a:off x="-76200" y="-28579"/>
                              <a:ext cx="4916170" cy="490855"/>
                            </a:xfrm>
                            <a:prstGeom prst="rect">
                              <a:avLst/>
                            </a:prstGeom>
                            <a:noFill/>
                            <a:ln w="9525">
                              <a:noFill/>
                              <a:miter lim="800000"/>
                              <a:headEnd/>
                              <a:tailEnd/>
                            </a:ln>
                          </wps:spPr>
                          <wps:txbx>
                            <w:txbxContent>
                              <w:p w14:paraId="562201C8" w14:textId="0EBB81FA" w:rsidR="00C42BA3" w:rsidRPr="00BE73D6" w:rsidRDefault="00C42BA3" w:rsidP="00BE73D6">
                                <w:pPr>
                                  <w:pStyle w:val="ListParagraph"/>
                                  <w:ind w:firstLine="0"/>
                                  <w:rPr>
                                    <w:rFonts w:ascii="Calibri" w:hAnsi="Calibri" w:cs="Calibri"/>
                                    <w:b/>
                                    <w:bCs/>
                                    <w:sz w:val="48"/>
                                    <w:szCs w:val="44"/>
                                  </w:rPr>
                                </w:pPr>
                                <w:r w:rsidRPr="0094060F">
                                  <w:rPr>
                                    <w:rFonts w:ascii="Calibri" w:hAnsi="Calibri" w:cs="Calibri"/>
                                    <w:sz w:val="48"/>
                                    <w:szCs w:val="44"/>
                                  </w:rPr>
                                  <w:t>A.</w:t>
                                </w:r>
                                <w:r w:rsidRPr="00BE73D6">
                                  <w:rPr>
                                    <w:rFonts w:ascii="Calibri" w:hAnsi="Calibri" w:cs="Calibri"/>
                                    <w:b/>
                                    <w:bCs/>
                                    <w:sz w:val="48"/>
                                    <w:szCs w:val="44"/>
                                  </w:rPr>
                                  <w:t xml:space="preserve">                                     </w:t>
                                </w:r>
                                <w:r>
                                  <w:rPr>
                                    <w:rFonts w:ascii="Calibri" w:hAnsi="Calibri" w:cs="Calibri"/>
                                    <w:b/>
                                    <w:bCs/>
                                    <w:sz w:val="48"/>
                                    <w:szCs w:val="44"/>
                                  </w:rPr>
                                  <w:t xml:space="preserve">     </w:t>
                                </w:r>
                                <w:r w:rsidRPr="0094060F">
                                  <w:rPr>
                                    <w:rFonts w:ascii="Calibri" w:hAnsi="Calibri" w:cs="Calibri"/>
                                    <w:sz w:val="48"/>
                                    <w:szCs w:val="44"/>
                                  </w:rPr>
                                  <w:t>B.</w:t>
                                </w:r>
                              </w:p>
                            </w:txbxContent>
                          </wps:txbx>
                          <wps:bodyPr rot="0" vert="horz" wrap="square" lIns="91440" tIns="45720" rIns="91440" bIns="45720" anchor="t" anchorCtr="0">
                            <a:spAutoFit/>
                          </wps:bodyPr>
                        </wps:wsp>
                      </wpg:grpSp>
                    </wpg:wgp>
                  </a:graphicData>
                </a:graphic>
                <wp14:sizeRelH relativeFrom="margin">
                  <wp14:pctWidth>0</wp14:pctWidth>
                </wp14:sizeRelH>
                <wp14:sizeRelV relativeFrom="margin">
                  <wp14:pctHeight>0</wp14:pctHeight>
                </wp14:sizeRelV>
              </wp:anchor>
            </w:drawing>
          </mc:Choice>
          <mc:Fallback>
            <w:pict>
              <v:group w14:anchorId="21D9FD11" id="Group 7" o:spid="_x0000_s1055" style="position:absolute;left:0;text-align:left;margin-left:-36.75pt;margin-top:368.75pt;width:523.85pt;height:278.95pt;z-index:251710464;mso-width-relative:margin;mso-height-relative:margin" coordorigin="381,95" coordsize="66528,3542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FxuVzul1u13vF5vV7vl9v1/wGBwWDwlzgKA&#10;P+BACCQWDQeEQmFQuGQ2HQ+IRGJROKRWLReMRmNRuOR2PR+QSGRSOSSWTSeUSmVSuWS2XS+YTGZT&#10;OaTWbTecTmdTueT2fT+gUGhUOiUWjUekUmlUumU2nU+oVGpVOqVWrVesVmtVuuTKBP+u2GxWOyWW&#10;zWe0Wm1Wu2W23W+4XG5XO6XW7Xe8Xm9Xu+X2/X/AYHBYPCXOAo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FxuVzul1u13vF5vV7vl9v1/wGBwWDwlzgKA&#10;P+BACCQWDQeEQmFQuGQ2HQ+IRGJROKRWLReMRmNRuOR2PR+QSGRSOSSWTSeUSmVSuWS2XS+YTGZT&#10;OaTWbTecTmdTueT2fT+gUGhUOiUWjUekUmlUumU2nU+oVGpVOqVWrVesVmtVuuTKBP+u2GxWOyWW&#10;zWe0Wm1Wu2W23W+4XG5XO6XW7Xe8Xm9Xu+X2/X/AYHBYPCXOAo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amjy&#10;AzSJNySTSiVaraTKaTacTqeT6gbTfb/gcHhcPicXjcfkRyt12v2Gx2Wz2nkw22W64XK6Xa8Xrp93&#10;vd/weHxePyeXi4545Bw5LKZbMeb4fH5fP6fXwwG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amjy&#10;AzSJNySTSiVaraTKaTacTqeT6gbTfb/gcHhcPicXjcfkRyt12v2Gx2Wz2nkw22W64XK6Xa8Xrp93&#10;vd/weHxePyeXi4545Bw5LKZbMeb4fH5fP6fXwwG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amjy&#10;AzSJNySTSiVaraTKaTacTqeT6gbTfb/gcHhcPicXjcfkRyt12v2Gx2Wz2nkw22W64XK6Xa8Xrp93&#10;vd/weHxePyeXi4545Bw5LKZbMeb4fH5fP6fXwwG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amjy&#10;AzSJNySTSiVaraTKaTacTqeT6gbTfb/gcHhcPicXjcfkRyt12v2Gx2Wz2nkw22W64XK6Xa8Xrp93&#10;vd/weHxePyeXi4545Bw5LKZbMeb4fH5fP6fXwwG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FxuVzul1u13vF5vV7vl9v1/wGBwWDwlzgKA&#10;P+BACCQWDQeEQmFQuGQ2HQ+IRGJROKRWLReMRmNRuOR2PR+QSGRSOSSWTSeUSmVSuWS2XS+YTGZT&#10;OaTWbTecTmdTueT2fT+gUGhUOiUWjUekUmlUumU2nU+oVGpVOqVWrVesVmtVuuTKBP+u2GxWOyWW&#10;zWe0Wm1Wu2W23W+4XG5XO6XW7Xe8Xm9Xu+X2/X/AYHBYPCXOAo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">
                <v:shape id="Picture 6" o:spid="_x0000_s1056" type="#_x0000_t75" style="position:absolute;left:33844;top:950;width:33065;height:30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">
                  <v:imagedata r:id="rId42" o:title="" cropleft="2384f" cropright="10997f"/>
                </v:shape>
                <v:shape id="Picture 5" o:spid="_x0000_s1057" type="#_x0000_t75" style="position:absolute;left:1425;top:1068;width:32080;height:30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">
                  <v:imagedata r:id="rId43" o:title="" cropright="12352f"/>
                </v:shape>
                <v:group id="Group 26" o:spid="_x0000_s1058" style="position:absolute;left:381;top:95;width:66465;height:35426" coordorigin="-762,-285" coordsize="66465,35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">
                  <v:group id="Group 25" o:spid="_x0000_s1059" style="position:absolute;left:1306;top:2081;width:64397;height:33064" coordorigin="1306,1963" coordsize="64401,33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">
                    <v:group id="Group 20" o:spid="_x0000_s1060" style="position:absolute;left:7536;top:1963;width:40163;height:7476" coordorigin="7536,1963" coordsize="40162,7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">
                      <v:shape id="Picture 19" o:spid="_x0000_s1061" type="#_x0000_t75" alt="A graph of a graph&#10;&#10;Description automatically generated with medium confidence" style="position:absolute;left:7536;top:1963;width:9904;height:7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">
                        <v:imagedata r:id="rId44" o:title="A graph of a graph&#10;&#10;Description automatically generated with medium confidence" croptop="24555f" cropbottom="30987f" cropleft="54359f" cropright="1013f"/>
                      </v:shape>
                      <v:shape id="Picture 18" o:spid="_x0000_s1062" type="#_x0000_t75" style="position:absolute;left:39443;top:2683;width:8256;height:6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">
                        <v:imagedata r:id="rId45" o:title="" croptop="25233f" cropbottom="30651f" cropleft="55122f" cropright="1016f"/>
                      </v:shape>
                    </v:group>
                    <v:shape id="Text Box 2" o:spid="_x0000_s1063" type="#_x0000_t202" style="position:absolute;left:1306;top:30994;width:64401;height:4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" stroked="f">
                      <v:textbox>
                        <w:txbxContent>
                          <w:p w14:paraId="2A0C49EF" w14:textId="635B1054" w:rsidR="00183114" w:rsidRPr="00987D5D" w:rsidRDefault="00183114" w:rsidP="00183114">
                            <w:pPr>
                              <w:spacing w:after="0" w:line="240" w:lineRule="auto"/>
                              <w:ind w:left="0" w:firstLine="0"/>
                              <w:rPr>
                                <w:sz w:val="20"/>
                                <w:szCs w:val="20"/>
                              </w:rPr>
                            </w:pPr>
                            <w:r w:rsidRPr="00A52143">
                              <w:rPr>
                                <w:b/>
                                <w:bCs/>
                                <w:sz w:val="20"/>
                                <w:szCs w:val="20"/>
                              </w:rPr>
                              <w:t xml:space="preserve">Fig </w:t>
                            </w:r>
                            <w:r w:rsidR="00C42BA3">
                              <w:rPr>
                                <w:b/>
                                <w:bCs/>
                                <w:sz w:val="20"/>
                                <w:szCs w:val="20"/>
                              </w:rPr>
                              <w:t>7</w:t>
                            </w:r>
                            <w:r w:rsidRPr="00A52143">
                              <w:rPr>
                                <w:b/>
                                <w:bCs/>
                                <w:sz w:val="20"/>
                                <w:szCs w:val="20"/>
                              </w:rPr>
                              <w:t xml:space="preserve">. </w:t>
                            </w:r>
                            <w:r>
                              <w:rPr>
                                <w:sz w:val="20"/>
                                <w:szCs w:val="20"/>
                              </w:rPr>
                              <w:t>Chi-square tests highlighted that</w:t>
                            </w:r>
                            <w:r w:rsidR="00035A91">
                              <w:rPr>
                                <w:sz w:val="20"/>
                                <w:szCs w:val="20"/>
                              </w:rPr>
                              <w:t xml:space="preserve">: </w:t>
                            </w:r>
                            <w:r w:rsidR="00035A91" w:rsidRPr="0094060F">
                              <w:rPr>
                                <w:b/>
                                <w:bCs/>
                                <w:sz w:val="20"/>
                                <w:szCs w:val="20"/>
                              </w:rPr>
                              <w:t>(A)</w:t>
                            </w:r>
                            <w:r w:rsidR="00035A91">
                              <w:rPr>
                                <w:sz w:val="20"/>
                                <w:szCs w:val="20"/>
                              </w:rPr>
                              <w:t xml:space="preserve"> </w:t>
                            </w:r>
                            <w:r w:rsidR="00907C52">
                              <w:rPr>
                                <w:sz w:val="20"/>
                                <w:szCs w:val="20"/>
                              </w:rPr>
                              <w:t>strategy users</w:t>
                            </w:r>
                            <w:r w:rsidR="00C42BA3">
                              <w:rPr>
                                <w:sz w:val="20"/>
                                <w:szCs w:val="20"/>
                              </w:rPr>
                              <w:t xml:space="preserve"> were more likely to not regulate a stimulus than </w:t>
                            </w:r>
                            <w:r w:rsidR="00907C52">
                              <w:rPr>
                                <w:sz w:val="20"/>
                                <w:szCs w:val="20"/>
                              </w:rPr>
                              <w:t xml:space="preserve">strategy </w:t>
                            </w:r>
                            <w:r w:rsidR="00C42BA3">
                              <w:rPr>
                                <w:sz w:val="20"/>
                                <w:szCs w:val="20"/>
                              </w:rPr>
                              <w:t>forecasters, but that</w:t>
                            </w:r>
                            <w:r w:rsidR="00035A91">
                              <w:rPr>
                                <w:sz w:val="20"/>
                                <w:szCs w:val="20"/>
                              </w:rPr>
                              <w:t xml:space="preserve"> (</w:t>
                            </w:r>
                            <w:r w:rsidR="00035A91">
                              <w:rPr>
                                <w:b/>
                                <w:sz w:val="20"/>
                                <w:szCs w:val="20"/>
                              </w:rPr>
                              <w:t>B)</w:t>
                            </w:r>
                            <w:r w:rsidR="00C42BA3">
                              <w:rPr>
                                <w:sz w:val="20"/>
                                <w:szCs w:val="20"/>
                              </w:rPr>
                              <w:t xml:space="preserve"> </w:t>
                            </w:r>
                            <w:r w:rsidR="00907C52">
                              <w:rPr>
                                <w:sz w:val="20"/>
                                <w:szCs w:val="20"/>
                              </w:rPr>
                              <w:t xml:space="preserve">strategy </w:t>
                            </w:r>
                            <w:r w:rsidR="00C42BA3">
                              <w:rPr>
                                <w:sz w:val="20"/>
                                <w:szCs w:val="20"/>
                              </w:rPr>
                              <w:t xml:space="preserve">forecasters more evenly used both strategies when </w:t>
                            </w:r>
                            <w:r w:rsidR="00907C52">
                              <w:rPr>
                                <w:sz w:val="20"/>
                                <w:szCs w:val="20"/>
                              </w:rPr>
                              <w:t xml:space="preserve">predicting </w:t>
                            </w:r>
                            <w:r w:rsidR="00C42BA3">
                              <w:rPr>
                                <w:sz w:val="20"/>
                                <w:szCs w:val="20"/>
                              </w:rPr>
                              <w:t>strategy</w:t>
                            </w:r>
                            <w:r w:rsidR="00907C52">
                              <w:rPr>
                                <w:sz w:val="20"/>
                                <w:szCs w:val="20"/>
                              </w:rPr>
                              <w:t xml:space="preserve"> selection</w:t>
                            </w:r>
                            <w:r w:rsidR="00C42BA3">
                              <w:rPr>
                                <w:sz w:val="20"/>
                                <w:szCs w:val="20"/>
                              </w:rPr>
                              <w:t xml:space="preserve">. </w:t>
                            </w:r>
                            <w:r>
                              <w:rPr>
                                <w:sz w:val="20"/>
                                <w:szCs w:val="20"/>
                              </w:rPr>
                              <w:t xml:space="preserve">  </w:t>
                            </w:r>
                          </w:p>
                        </w:txbxContent>
                      </v:textbox>
                    </v:shape>
                  </v:group>
                  <v:shape id="Text Box 2" o:spid="_x0000_s1064" type="#_x0000_t202" style="position:absolute;left:-762;top:-285;width:49161;height:4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" filled="f" stroked="f">
                    <v:textbox style="mso-fit-shape-to-text:t">
                      <w:txbxContent>
                        <w:p w14:paraId="562201C8" w14:textId="0EBB81FA" w:rsidR="00C42BA3" w:rsidRPr="00BE73D6" w:rsidRDefault="00C42BA3" w:rsidP="00BE73D6">
                          <w:pPr>
                            <w:pStyle w:val="ListParagraph"/>
                            <w:ind w:firstLine="0"/>
                            <w:rPr>
                              <w:rFonts w:ascii="Calibri" w:hAnsi="Calibri" w:cs="Calibri"/>
                              <w:b/>
                              <w:bCs/>
                              <w:sz w:val="48"/>
                              <w:szCs w:val="44"/>
                            </w:rPr>
                          </w:pPr>
                          <w:r w:rsidRPr="0094060F">
                            <w:rPr>
                              <w:rFonts w:ascii="Calibri" w:hAnsi="Calibri" w:cs="Calibri"/>
                              <w:sz w:val="48"/>
                              <w:szCs w:val="44"/>
                            </w:rPr>
                            <w:t>A.</w:t>
                          </w:r>
                          <w:r w:rsidRPr="00BE73D6">
                            <w:rPr>
                              <w:rFonts w:ascii="Calibri" w:hAnsi="Calibri" w:cs="Calibri"/>
                              <w:b/>
                              <w:bCs/>
                              <w:sz w:val="48"/>
                              <w:szCs w:val="44"/>
                            </w:rPr>
                            <w:t xml:space="preserve">                                     </w:t>
                          </w:r>
                          <w:r>
                            <w:rPr>
                              <w:rFonts w:ascii="Calibri" w:hAnsi="Calibri" w:cs="Calibri"/>
                              <w:b/>
                              <w:bCs/>
                              <w:sz w:val="48"/>
                              <w:szCs w:val="44"/>
                            </w:rPr>
                            <w:t xml:space="preserve">     </w:t>
                          </w:r>
                          <w:r w:rsidRPr="0094060F">
                            <w:rPr>
                              <w:rFonts w:ascii="Calibri" w:hAnsi="Calibri" w:cs="Calibri"/>
                              <w:sz w:val="48"/>
                              <w:szCs w:val="44"/>
                            </w:rPr>
                            <w:t>B.</w:t>
                          </w:r>
                        </w:p>
                      </w:txbxContent>
                    </v:textbox>
                  </v:shape>
                </v:group>
                <w10:wrap type="square"/>
              </v:group>
            </w:pict>
          </mc:Fallback>
        </mc:AlternateContent>
      </w:r>
      <w:r w:rsidR="002C65D6">
        <w:rPr>
          <w:b/>
          <w:szCs w:val="24"/>
        </w:rPr>
        <w:t>Strategy f</w:t>
      </w:r>
      <w:r w:rsidR="004737B7">
        <w:rPr>
          <w:b/>
          <w:szCs w:val="24"/>
        </w:rPr>
        <w:t xml:space="preserve">orecasters </w:t>
      </w:r>
      <w:r w:rsidR="009D429D">
        <w:rPr>
          <w:b/>
          <w:szCs w:val="24"/>
        </w:rPr>
        <w:t xml:space="preserve">anticipated </w:t>
      </w:r>
      <w:r w:rsidR="007079B4">
        <w:rPr>
          <w:b/>
          <w:szCs w:val="24"/>
        </w:rPr>
        <w:t>regulat</w:t>
      </w:r>
      <w:r w:rsidR="009D429D">
        <w:rPr>
          <w:b/>
          <w:szCs w:val="24"/>
        </w:rPr>
        <w:t>ing</w:t>
      </w:r>
      <w:r w:rsidR="007079B4">
        <w:rPr>
          <w:b/>
          <w:szCs w:val="24"/>
        </w:rPr>
        <w:t xml:space="preserve"> more often than </w:t>
      </w:r>
      <w:r w:rsidR="002C65D6">
        <w:rPr>
          <w:b/>
          <w:szCs w:val="24"/>
        </w:rPr>
        <w:t>strategy users</w:t>
      </w:r>
      <w:r w:rsidR="007079B4">
        <w:rPr>
          <w:b/>
          <w:szCs w:val="24"/>
        </w:rPr>
        <w:t xml:space="preserve">; </w:t>
      </w:r>
      <w:r w:rsidR="002C65D6">
        <w:rPr>
          <w:b/>
          <w:szCs w:val="24"/>
        </w:rPr>
        <w:t>Strategy users</w:t>
      </w:r>
      <w:r w:rsidR="007079B4">
        <w:rPr>
          <w:b/>
          <w:szCs w:val="24"/>
        </w:rPr>
        <w:t xml:space="preserve"> reappraised more often than </w:t>
      </w:r>
      <w:r w:rsidR="002C65D6">
        <w:rPr>
          <w:b/>
          <w:szCs w:val="24"/>
        </w:rPr>
        <w:t xml:space="preserve">strategy </w:t>
      </w:r>
      <w:r w:rsidR="007079B4">
        <w:rPr>
          <w:b/>
          <w:szCs w:val="24"/>
        </w:rPr>
        <w:t xml:space="preserve">forecasters. </w:t>
      </w:r>
      <w:r w:rsidR="004737B7">
        <w:rPr>
          <w:bCs/>
          <w:szCs w:val="24"/>
        </w:rPr>
        <w:t xml:space="preserve">Overall, reappraisal was used or </w:t>
      </w:r>
      <w:r w:rsidR="00AE7182">
        <w:rPr>
          <w:bCs/>
          <w:szCs w:val="24"/>
        </w:rPr>
        <w:t xml:space="preserve">forecasted </w:t>
      </w:r>
      <w:r w:rsidR="004737B7">
        <w:rPr>
          <w:bCs/>
          <w:szCs w:val="24"/>
        </w:rPr>
        <w:t xml:space="preserve">in 33.1% of trials, distraction was used or </w:t>
      </w:r>
      <w:r w:rsidR="00AE7182">
        <w:rPr>
          <w:bCs/>
          <w:szCs w:val="24"/>
        </w:rPr>
        <w:t>forecasted</w:t>
      </w:r>
      <w:r w:rsidR="004737B7">
        <w:rPr>
          <w:bCs/>
          <w:szCs w:val="24"/>
        </w:rPr>
        <w:t xml:space="preserve"> in 28.5% of trials, and 36.7% of trials were left unregulated or without either </w:t>
      </w:r>
      <w:r w:rsidR="00463F45">
        <w:rPr>
          <w:bCs/>
          <w:szCs w:val="24"/>
        </w:rPr>
        <w:t>option</w:t>
      </w:r>
      <w:r w:rsidR="004737B7">
        <w:rPr>
          <w:bCs/>
          <w:szCs w:val="24"/>
        </w:rPr>
        <w:t xml:space="preserve"> being </w:t>
      </w:r>
      <w:r w:rsidR="00463F45">
        <w:rPr>
          <w:bCs/>
          <w:szCs w:val="24"/>
        </w:rPr>
        <w:t>forecasted</w:t>
      </w:r>
      <w:r w:rsidR="004737B7">
        <w:rPr>
          <w:bCs/>
          <w:szCs w:val="24"/>
        </w:rPr>
        <w:t xml:space="preserve">. </w:t>
      </w:r>
      <w:r w:rsidR="006A38A9">
        <w:rPr>
          <w:bCs/>
          <w:szCs w:val="24"/>
        </w:rPr>
        <w:t xml:space="preserve">To assess whether there were differences in the distribution of strategy usage or </w:t>
      </w:r>
      <w:r w:rsidR="00463F45">
        <w:rPr>
          <w:bCs/>
          <w:szCs w:val="24"/>
        </w:rPr>
        <w:t>forecast</w:t>
      </w:r>
      <w:r w:rsidR="006A38A9">
        <w:rPr>
          <w:bCs/>
          <w:szCs w:val="24"/>
        </w:rPr>
        <w:t xml:space="preserve"> by condition, which could have implications for our primary analysis, we conducted chi-square test </w:t>
      </w:r>
      <w:r w:rsidR="00D71C13">
        <w:rPr>
          <w:bCs/>
          <w:szCs w:val="24"/>
        </w:rPr>
        <w:t>on</w:t>
      </w:r>
      <w:r w:rsidR="006A38A9">
        <w:rPr>
          <w:bCs/>
          <w:szCs w:val="24"/>
        </w:rPr>
        <w:t xml:space="preserve"> strategy use/</w:t>
      </w:r>
      <w:r w:rsidR="00463F45">
        <w:rPr>
          <w:bCs/>
          <w:szCs w:val="24"/>
        </w:rPr>
        <w:t>forecast</w:t>
      </w:r>
      <w:r w:rsidR="006A38A9">
        <w:rPr>
          <w:bCs/>
          <w:szCs w:val="24"/>
        </w:rPr>
        <w:t xml:space="preserve"> and condition, which found </w:t>
      </w:r>
      <w:r w:rsidR="001346D5">
        <w:rPr>
          <w:bCs/>
          <w:szCs w:val="24"/>
        </w:rPr>
        <w:t xml:space="preserve">differences in the frequencies with which </w:t>
      </w:r>
      <w:r w:rsidR="002C65D6">
        <w:rPr>
          <w:bCs/>
          <w:szCs w:val="24"/>
        </w:rPr>
        <w:t xml:space="preserve">strategy </w:t>
      </w:r>
      <w:r w:rsidR="001346D5">
        <w:rPr>
          <w:bCs/>
          <w:szCs w:val="24"/>
        </w:rPr>
        <w:t xml:space="preserve">forecasters and </w:t>
      </w:r>
      <w:r w:rsidR="002C65D6">
        <w:rPr>
          <w:bCs/>
          <w:szCs w:val="24"/>
        </w:rPr>
        <w:t>users</w:t>
      </w:r>
      <w:r w:rsidR="001346D5">
        <w:rPr>
          <w:bCs/>
          <w:szCs w:val="24"/>
        </w:rPr>
        <w:t xml:space="preserve"> left trials unregulated </w:t>
      </w:r>
      <w:r w:rsidR="001346D5">
        <w:rPr>
          <w:szCs w:val="24"/>
        </w:rPr>
        <w:t>(</w:t>
      </w:r>
      <w:r w:rsidR="00A73457" w:rsidRPr="00A73457">
        <w:rPr>
          <w:rFonts w:ascii="Calibri" w:hAnsi="Calibri" w:cs="Calibri"/>
          <w:i/>
          <w:iCs/>
          <w:szCs w:val="24"/>
        </w:rPr>
        <w:t>χ2</w:t>
      </w:r>
      <w:r w:rsidR="00C21314">
        <w:rPr>
          <w:szCs w:val="24"/>
        </w:rPr>
        <w:t xml:space="preserve">(1, </w:t>
      </w:r>
      <w:r w:rsidR="00C21314">
        <w:rPr>
          <w:i/>
          <w:iCs/>
          <w:szCs w:val="24"/>
        </w:rPr>
        <w:t>N</w:t>
      </w:r>
      <w:r w:rsidR="00C21314">
        <w:rPr>
          <w:szCs w:val="24"/>
        </w:rPr>
        <w:t xml:space="preserve"> =</w:t>
      </w:r>
      <w:r w:rsidR="00CE1DD0">
        <w:rPr>
          <w:szCs w:val="24"/>
        </w:rPr>
        <w:t xml:space="preserve"> </w:t>
      </w:r>
      <w:r w:rsidR="00C21314">
        <w:rPr>
          <w:szCs w:val="24"/>
        </w:rPr>
        <w:t>953)</w:t>
      </w:r>
      <w:r w:rsidR="00CE1DD0">
        <w:rPr>
          <w:szCs w:val="24"/>
        </w:rPr>
        <w:t xml:space="preserve"> </w:t>
      </w:r>
      <w:r w:rsidR="00C21314">
        <w:rPr>
          <w:szCs w:val="24"/>
        </w:rPr>
        <w:t>=</w:t>
      </w:r>
      <w:r w:rsidR="001346D5">
        <w:rPr>
          <w:szCs w:val="24"/>
        </w:rPr>
        <w:t xml:space="preserve"> </w:t>
      </w:r>
      <w:r w:rsidR="007079B4">
        <w:rPr>
          <w:szCs w:val="24"/>
        </w:rPr>
        <w:t>120.35</w:t>
      </w:r>
      <w:r w:rsidR="001346D5">
        <w:rPr>
          <w:szCs w:val="24"/>
        </w:rPr>
        <w:t xml:space="preserve">, </w:t>
      </w:r>
      <w:r w:rsidR="001346D5" w:rsidRPr="00BE73D6">
        <w:rPr>
          <w:i/>
          <w:iCs/>
          <w:szCs w:val="24"/>
        </w:rPr>
        <w:t>p</w:t>
      </w:r>
      <w:r w:rsidR="001346D5">
        <w:rPr>
          <w:szCs w:val="24"/>
        </w:rPr>
        <w:t xml:space="preserve"> </w:t>
      </w:r>
      <w:r w:rsidR="007079B4">
        <w:rPr>
          <w:szCs w:val="24"/>
        </w:rPr>
        <w:t>&lt; 0.001</w:t>
      </w:r>
      <w:r w:rsidR="001346D5">
        <w:rPr>
          <w:szCs w:val="24"/>
        </w:rPr>
        <w:t xml:space="preserve">) and used or </w:t>
      </w:r>
      <w:r w:rsidR="00463F45">
        <w:rPr>
          <w:szCs w:val="24"/>
        </w:rPr>
        <w:t>forecasted</w:t>
      </w:r>
      <w:r w:rsidR="001346D5">
        <w:rPr>
          <w:szCs w:val="24"/>
        </w:rPr>
        <w:t xml:space="preserve"> a regulation strategy (</w:t>
      </w:r>
      <w:r w:rsidR="00A73457" w:rsidRPr="00A73457">
        <w:rPr>
          <w:rFonts w:ascii="Calibri" w:hAnsi="Calibri" w:cs="Calibri"/>
          <w:i/>
          <w:iCs/>
          <w:szCs w:val="24"/>
        </w:rPr>
        <w:t>χ2</w:t>
      </w:r>
      <w:r w:rsidR="00C21314">
        <w:rPr>
          <w:szCs w:val="24"/>
        </w:rPr>
        <w:t>(1,</w:t>
      </w:r>
      <w:r w:rsidR="00C21314">
        <w:rPr>
          <w:i/>
          <w:iCs/>
          <w:szCs w:val="24"/>
        </w:rPr>
        <w:t xml:space="preserve"> N</w:t>
      </w:r>
      <w:r w:rsidR="00C21314">
        <w:rPr>
          <w:szCs w:val="24"/>
        </w:rPr>
        <w:t xml:space="preserve"> = 613)=</w:t>
      </w:r>
      <w:r w:rsidR="001346D5">
        <w:rPr>
          <w:szCs w:val="24"/>
        </w:rPr>
        <w:t xml:space="preserve"> </w:t>
      </w:r>
      <w:r w:rsidR="007079B4">
        <w:rPr>
          <w:szCs w:val="24"/>
        </w:rPr>
        <w:t>6.14</w:t>
      </w:r>
      <w:r w:rsidR="001346D5">
        <w:rPr>
          <w:szCs w:val="24"/>
        </w:rPr>
        <w:t xml:space="preserve">, </w:t>
      </w:r>
      <w:r w:rsidR="001346D5" w:rsidRPr="00BE73D6">
        <w:rPr>
          <w:i/>
          <w:iCs/>
          <w:szCs w:val="24"/>
        </w:rPr>
        <w:t>p</w:t>
      </w:r>
      <w:r w:rsidR="001346D5">
        <w:rPr>
          <w:szCs w:val="24"/>
        </w:rPr>
        <w:t xml:space="preserve"> </w:t>
      </w:r>
      <w:r w:rsidR="007079B4">
        <w:rPr>
          <w:szCs w:val="24"/>
        </w:rPr>
        <w:t>= 0.013</w:t>
      </w:r>
      <w:r w:rsidR="001346D5">
        <w:rPr>
          <w:szCs w:val="24"/>
        </w:rPr>
        <w:t>)</w:t>
      </w:r>
      <w:r w:rsidR="007079B4">
        <w:rPr>
          <w:szCs w:val="24"/>
        </w:rPr>
        <w:t xml:space="preserve">. More precisely, </w:t>
      </w:r>
      <w:r w:rsidR="002C65D6">
        <w:rPr>
          <w:szCs w:val="24"/>
        </w:rPr>
        <w:t>strategy users</w:t>
      </w:r>
      <w:r w:rsidR="007079B4" w:rsidRPr="007079B4">
        <w:rPr>
          <w:szCs w:val="24"/>
        </w:rPr>
        <w:t xml:space="preserve"> reported regulating</w:t>
      </w:r>
      <w:r w:rsidR="007079B4">
        <w:rPr>
          <w:szCs w:val="24"/>
        </w:rPr>
        <w:t xml:space="preserve"> (52.6%)</w:t>
      </w:r>
      <w:r w:rsidR="007079B4" w:rsidRPr="007079B4">
        <w:rPr>
          <w:szCs w:val="24"/>
        </w:rPr>
        <w:t xml:space="preserve"> and not regulating</w:t>
      </w:r>
      <w:r w:rsidR="007079B4">
        <w:rPr>
          <w:szCs w:val="24"/>
        </w:rPr>
        <w:t xml:space="preserve"> (47.4%) </w:t>
      </w:r>
      <w:r w:rsidR="007079B4" w:rsidRPr="007079B4">
        <w:rPr>
          <w:szCs w:val="24"/>
        </w:rPr>
        <w:t>about equally</w:t>
      </w:r>
      <w:r w:rsidR="007079B4">
        <w:rPr>
          <w:szCs w:val="24"/>
        </w:rPr>
        <w:t xml:space="preserve"> while f</w:t>
      </w:r>
      <w:r w:rsidR="007079B4" w:rsidRPr="007079B4">
        <w:rPr>
          <w:szCs w:val="24"/>
        </w:rPr>
        <w:t>orecasters heavily favored regulating</w:t>
      </w:r>
      <w:r w:rsidR="007079B4">
        <w:rPr>
          <w:szCs w:val="24"/>
        </w:rPr>
        <w:t xml:space="preserve"> </w:t>
      </w:r>
      <w:r w:rsidR="007079B4">
        <w:rPr>
          <w:szCs w:val="24"/>
        </w:rPr>
        <w:lastRenderedPageBreak/>
        <w:t>(82.2%) over not regulating (17.7%)</w:t>
      </w:r>
      <w:r w:rsidR="007079B4" w:rsidRPr="007079B4">
        <w:rPr>
          <w:szCs w:val="24"/>
        </w:rPr>
        <w:t xml:space="preserve"> </w:t>
      </w:r>
      <w:r w:rsidR="007079B4">
        <w:rPr>
          <w:szCs w:val="24"/>
        </w:rPr>
        <w:t>across trials</w:t>
      </w:r>
      <w:r w:rsidR="0079435B">
        <w:rPr>
          <w:szCs w:val="24"/>
        </w:rPr>
        <w:t xml:space="preserve"> (</w:t>
      </w:r>
      <w:r w:rsidR="0079435B">
        <w:rPr>
          <w:b/>
          <w:bCs/>
          <w:szCs w:val="24"/>
        </w:rPr>
        <w:t>Fig. 7a</w:t>
      </w:r>
      <w:r w:rsidR="0079435B">
        <w:rPr>
          <w:szCs w:val="24"/>
        </w:rPr>
        <w:t>)</w:t>
      </w:r>
      <w:r w:rsidR="007079B4">
        <w:rPr>
          <w:szCs w:val="24"/>
        </w:rPr>
        <w:t xml:space="preserve">. Additionally, </w:t>
      </w:r>
      <w:r w:rsidR="002C65D6">
        <w:rPr>
          <w:szCs w:val="24"/>
        </w:rPr>
        <w:t>strategy users</w:t>
      </w:r>
      <w:r w:rsidR="007079B4" w:rsidRPr="007079B4">
        <w:rPr>
          <w:szCs w:val="24"/>
        </w:rPr>
        <w:t xml:space="preserve"> </w:t>
      </w:r>
      <w:r w:rsidR="007079B4">
        <w:rPr>
          <w:szCs w:val="24"/>
        </w:rPr>
        <w:t xml:space="preserve">reported using </w:t>
      </w:r>
      <w:r w:rsidR="007079B4" w:rsidRPr="007079B4">
        <w:rPr>
          <w:szCs w:val="24"/>
        </w:rPr>
        <w:t>reappraisal</w:t>
      </w:r>
      <w:r w:rsidR="007079B4">
        <w:rPr>
          <w:szCs w:val="24"/>
        </w:rPr>
        <w:t xml:space="preserve"> (59.8%) </w:t>
      </w:r>
      <w:del w:id="441" w:author="Billy Mitchell" w:date="2024-07-26T00:11:00Z" w16du:dateUtc="2024-07-26T04:11:00Z">
        <w:r w:rsidR="007079B4" w:rsidDel="0019185B">
          <w:rPr>
            <w:szCs w:val="24"/>
          </w:rPr>
          <w:delText xml:space="preserve">slightly </w:delText>
        </w:r>
      </w:del>
      <w:r w:rsidR="007079B4">
        <w:rPr>
          <w:szCs w:val="24"/>
        </w:rPr>
        <w:t xml:space="preserve">more often than distraction (40.2%) while </w:t>
      </w:r>
      <w:r w:rsidR="002C65D6">
        <w:rPr>
          <w:szCs w:val="24"/>
        </w:rPr>
        <w:t xml:space="preserve">strategy </w:t>
      </w:r>
      <w:r w:rsidR="007079B4">
        <w:rPr>
          <w:szCs w:val="24"/>
        </w:rPr>
        <w:t>f</w:t>
      </w:r>
      <w:r w:rsidR="007079B4" w:rsidRPr="007079B4">
        <w:rPr>
          <w:szCs w:val="24"/>
        </w:rPr>
        <w:t xml:space="preserve">orecasters </w:t>
      </w:r>
      <w:r w:rsidR="00DB5573">
        <w:rPr>
          <w:szCs w:val="24"/>
        </w:rPr>
        <w:t>predicted choosing</w:t>
      </w:r>
      <w:r w:rsidR="007079B4" w:rsidRPr="007079B4">
        <w:rPr>
          <w:szCs w:val="24"/>
        </w:rPr>
        <w:t xml:space="preserve"> both </w:t>
      </w:r>
      <w:r w:rsidR="007079B4">
        <w:rPr>
          <w:szCs w:val="24"/>
        </w:rPr>
        <w:t>distraction (49.2%) and reappraisal (50.7%)</w:t>
      </w:r>
      <w:r w:rsidR="007079B4" w:rsidRPr="007079B4">
        <w:rPr>
          <w:szCs w:val="24"/>
        </w:rPr>
        <w:t xml:space="preserve"> about evenly</w:t>
      </w:r>
      <w:r w:rsidR="0079435B">
        <w:rPr>
          <w:szCs w:val="24"/>
        </w:rPr>
        <w:t xml:space="preserve"> (</w:t>
      </w:r>
      <w:r w:rsidR="0079435B">
        <w:rPr>
          <w:b/>
          <w:bCs/>
          <w:szCs w:val="24"/>
        </w:rPr>
        <w:t>Fig. 7b</w:t>
      </w:r>
      <w:r w:rsidR="0079435B">
        <w:rPr>
          <w:szCs w:val="24"/>
        </w:rPr>
        <w:t>)</w:t>
      </w:r>
      <w:r w:rsidR="007079B4">
        <w:rPr>
          <w:szCs w:val="24"/>
        </w:rPr>
        <w:t>.</w:t>
      </w:r>
    </w:p>
    <w:p w14:paraId="3C368B83" w14:textId="5ECE1071" w:rsidR="00EF043F" w:rsidRPr="00BE73D6" w:rsidRDefault="002C65D6" w:rsidP="005D7490">
      <w:pPr>
        <w:spacing w:after="0" w:line="480" w:lineRule="auto"/>
        <w:ind w:left="0" w:firstLine="720"/>
        <w:rPr>
          <w:bCs/>
          <w:szCs w:val="24"/>
        </w:rPr>
      </w:pPr>
      <w:r>
        <w:rPr>
          <w:b/>
          <w:szCs w:val="24"/>
        </w:rPr>
        <w:t>Strategy f</w:t>
      </w:r>
      <w:r w:rsidR="001A2CE8">
        <w:rPr>
          <w:b/>
          <w:szCs w:val="24"/>
        </w:rPr>
        <w:t xml:space="preserve">orecasters and </w:t>
      </w:r>
      <w:r>
        <w:rPr>
          <w:b/>
          <w:szCs w:val="24"/>
        </w:rPr>
        <w:t>users</w:t>
      </w:r>
      <w:r w:rsidR="001A2CE8">
        <w:rPr>
          <w:b/>
          <w:szCs w:val="24"/>
        </w:rPr>
        <w:t xml:space="preserve"> </w:t>
      </w:r>
      <w:r w:rsidR="00C736BF">
        <w:rPr>
          <w:b/>
          <w:szCs w:val="24"/>
        </w:rPr>
        <w:t>differ in</w:t>
      </w:r>
      <w:r w:rsidR="001A2CE8">
        <w:rPr>
          <w:b/>
          <w:szCs w:val="24"/>
        </w:rPr>
        <w:t xml:space="preserve"> strategy selection </w:t>
      </w:r>
      <w:r w:rsidR="00C736BF">
        <w:rPr>
          <w:b/>
          <w:szCs w:val="24"/>
        </w:rPr>
        <w:t xml:space="preserve">probability </w:t>
      </w:r>
      <w:r w:rsidR="001A2CE8">
        <w:rPr>
          <w:b/>
          <w:szCs w:val="24"/>
        </w:rPr>
        <w:t>at low</w:t>
      </w:r>
      <w:r w:rsidR="00C736BF">
        <w:rPr>
          <w:b/>
          <w:szCs w:val="24"/>
        </w:rPr>
        <w:t>, not high,</w:t>
      </w:r>
      <w:r w:rsidR="001A2CE8">
        <w:rPr>
          <w:b/>
          <w:szCs w:val="24"/>
        </w:rPr>
        <w:t xml:space="preserve"> intensities</w:t>
      </w:r>
      <w:r w:rsidR="00C736BF">
        <w:rPr>
          <w:b/>
          <w:szCs w:val="24"/>
        </w:rPr>
        <w:t>.</w:t>
      </w:r>
      <w:r w:rsidR="001A2CE8">
        <w:rPr>
          <w:b/>
          <w:szCs w:val="24"/>
        </w:rPr>
        <w:t xml:space="preserve"> </w:t>
      </w:r>
      <w:r w:rsidR="00C736BF">
        <w:rPr>
          <w:bCs/>
          <w:szCs w:val="24"/>
        </w:rPr>
        <w:t xml:space="preserve">Following the analysis plan outlined within the Study 3 methods sections, we compared models via chi-square tests that included fixed effects for post-exposure affective intensity, baseline affective intensity, condition, and </w:t>
      </w:r>
      <w:r w:rsidR="00F137C4">
        <w:rPr>
          <w:bCs/>
          <w:szCs w:val="24"/>
        </w:rPr>
        <w:t>an interaction between post-exposure affective intensity and condition.</w:t>
      </w:r>
      <w:r w:rsidR="005229B3">
        <w:rPr>
          <w:bCs/>
          <w:szCs w:val="24"/>
        </w:rPr>
        <w:t xml:space="preserve"> These models were built iteratively, adding one effect at a time.</w:t>
      </w:r>
      <w:r w:rsidR="00F137C4">
        <w:rPr>
          <w:bCs/>
          <w:szCs w:val="24"/>
        </w:rPr>
        <w:t xml:space="preserve"> Our best fitting model included all four terms </w:t>
      </w:r>
      <w:r w:rsidR="00F137C4" w:rsidRPr="00245B8B">
        <w:rPr>
          <w:szCs w:val="24"/>
        </w:rPr>
        <w:t>(</w:t>
      </w:r>
      <w:r w:rsidR="00A73457" w:rsidRPr="00A73457">
        <w:rPr>
          <w:i/>
          <w:iCs/>
          <w:szCs w:val="24"/>
        </w:rPr>
        <w:t>χ2</w:t>
      </w:r>
      <w:r w:rsidR="005229B3">
        <w:rPr>
          <w:szCs w:val="24"/>
        </w:rPr>
        <w:t>(1</w:t>
      </w:r>
      <w:r w:rsidR="002F3862">
        <w:rPr>
          <w:szCs w:val="24"/>
        </w:rPr>
        <w:t xml:space="preserve">, </w:t>
      </w:r>
      <w:r w:rsidR="002F3862">
        <w:rPr>
          <w:i/>
          <w:iCs/>
          <w:szCs w:val="24"/>
        </w:rPr>
        <w:t xml:space="preserve">N </w:t>
      </w:r>
      <w:r w:rsidR="002F3862">
        <w:rPr>
          <w:szCs w:val="24"/>
        </w:rPr>
        <w:t>= 597</w:t>
      </w:r>
      <w:r w:rsidR="005229B3">
        <w:rPr>
          <w:szCs w:val="24"/>
        </w:rPr>
        <w:t>) =</w:t>
      </w:r>
      <w:r w:rsidR="00F137C4" w:rsidRPr="00245B8B">
        <w:rPr>
          <w:szCs w:val="24"/>
        </w:rPr>
        <w:t xml:space="preserve"> </w:t>
      </w:r>
      <w:r w:rsidR="00F137C4" w:rsidRPr="00F137C4">
        <w:rPr>
          <w:szCs w:val="24"/>
        </w:rPr>
        <w:t>4.205</w:t>
      </w:r>
      <w:r w:rsidR="005229B3">
        <w:rPr>
          <w:szCs w:val="24"/>
        </w:rPr>
        <w:t xml:space="preserve">, </w:t>
      </w:r>
      <w:r w:rsidR="005229B3">
        <w:rPr>
          <w:i/>
          <w:iCs/>
          <w:szCs w:val="24"/>
        </w:rPr>
        <w:t>p</w:t>
      </w:r>
      <w:r w:rsidR="005229B3">
        <w:rPr>
          <w:szCs w:val="24"/>
        </w:rPr>
        <w:t xml:space="preserve"> = 0.040</w:t>
      </w:r>
      <w:r w:rsidR="00F137C4" w:rsidRPr="00245B8B">
        <w:rPr>
          <w:szCs w:val="24"/>
        </w:rPr>
        <w:t>)</w:t>
      </w:r>
      <w:r w:rsidR="00F137C4">
        <w:rPr>
          <w:szCs w:val="24"/>
        </w:rPr>
        <w:t xml:space="preserve"> and found the interaction was predictive of strategy </w:t>
      </w:r>
      <w:r w:rsidR="00463F45">
        <w:rPr>
          <w:szCs w:val="24"/>
        </w:rPr>
        <w:t xml:space="preserve">usage/forecasting </w:t>
      </w:r>
      <w:r w:rsidR="00C5047E" w:rsidRPr="00245B8B">
        <w:rPr>
          <w:szCs w:val="24"/>
        </w:rPr>
        <w:t>(</w:t>
      </w:r>
      <w:r w:rsidR="00C5047E" w:rsidRPr="00E633F1">
        <w:rPr>
          <w:i/>
          <w:iCs/>
          <w:szCs w:val="24"/>
        </w:rPr>
        <w:t>OR</w:t>
      </w:r>
      <w:r w:rsidR="00C5047E" w:rsidRPr="00245B8B">
        <w:rPr>
          <w:szCs w:val="24"/>
        </w:rPr>
        <w:t xml:space="preserve"> = </w:t>
      </w:r>
      <w:r w:rsidR="00C5047E">
        <w:rPr>
          <w:szCs w:val="24"/>
        </w:rPr>
        <w:t>0.56</w:t>
      </w:r>
      <w:r w:rsidR="00C5047E" w:rsidRPr="00245B8B">
        <w:rPr>
          <w:szCs w:val="24"/>
        </w:rPr>
        <w:t xml:space="preserve">, </w:t>
      </w:r>
      <w:r w:rsidR="00C5047E" w:rsidRPr="00E633F1">
        <w:rPr>
          <w:i/>
          <w:iCs/>
          <w:szCs w:val="24"/>
        </w:rPr>
        <w:t>95% CI</w:t>
      </w:r>
      <w:r w:rsidR="00C5047E" w:rsidRPr="00245B8B">
        <w:rPr>
          <w:szCs w:val="24"/>
        </w:rPr>
        <w:t xml:space="preserve"> = [</w:t>
      </w:r>
      <w:r w:rsidR="00C5047E">
        <w:rPr>
          <w:szCs w:val="24"/>
        </w:rPr>
        <w:t>0.36</w:t>
      </w:r>
      <w:r w:rsidR="00C5047E" w:rsidRPr="00245B8B">
        <w:rPr>
          <w:szCs w:val="24"/>
        </w:rPr>
        <w:t xml:space="preserve">, </w:t>
      </w:r>
      <w:r w:rsidR="00C5047E">
        <w:rPr>
          <w:szCs w:val="24"/>
        </w:rPr>
        <w:t>0.87</w:t>
      </w:r>
      <w:r w:rsidR="009D429D" w:rsidRPr="00245B8B">
        <w:rPr>
          <w:szCs w:val="24"/>
        </w:rPr>
        <w:t xml:space="preserve">], </w:t>
      </w:r>
      <w:r w:rsidR="009D429D">
        <w:rPr>
          <w:szCs w:val="24"/>
        </w:rPr>
        <w:t>p</w:t>
      </w:r>
      <w:r w:rsidR="00C5047E" w:rsidRPr="00245B8B">
        <w:rPr>
          <w:szCs w:val="24"/>
        </w:rPr>
        <w:t xml:space="preserve"> = 0.0</w:t>
      </w:r>
      <w:r w:rsidR="00C5047E">
        <w:rPr>
          <w:szCs w:val="24"/>
        </w:rPr>
        <w:t>10</w:t>
      </w:r>
      <w:r w:rsidR="00C5047E" w:rsidRPr="00245B8B">
        <w:rPr>
          <w:szCs w:val="24"/>
        </w:rPr>
        <w:t>)</w:t>
      </w:r>
      <w:r w:rsidR="00F137C4">
        <w:rPr>
          <w:szCs w:val="24"/>
        </w:rPr>
        <w:t xml:space="preserve">. </w:t>
      </w:r>
      <w:r w:rsidR="00C5047E">
        <w:rPr>
          <w:szCs w:val="24"/>
        </w:rPr>
        <w:t xml:space="preserve">Having tested the model that we hypothesized, we identified a selection of possible covariates (age, horror, enjoyment, ERQ subscales, IUS subscales, and the DERS limited access to strategies subscale) and iteratively added them to the model in order of most correlated with the outcome variable to pursue the model of best fit. Only the addition of the reappraisal ERQ subscale improved model fit above that of our hypothesized model </w:t>
      </w:r>
      <w:r w:rsidR="00C5047E" w:rsidRPr="00245B8B">
        <w:rPr>
          <w:szCs w:val="24"/>
        </w:rPr>
        <w:t>(</w:t>
      </w:r>
      <w:r w:rsidR="00A73457" w:rsidRPr="00A73457">
        <w:rPr>
          <w:i/>
          <w:iCs/>
          <w:szCs w:val="24"/>
        </w:rPr>
        <w:t>χ2</w:t>
      </w:r>
      <w:r w:rsidR="005229B3">
        <w:rPr>
          <w:szCs w:val="24"/>
        </w:rPr>
        <w:t>(1</w:t>
      </w:r>
      <w:r w:rsidR="001F3AD3">
        <w:rPr>
          <w:szCs w:val="24"/>
        </w:rPr>
        <w:t xml:space="preserve">, </w:t>
      </w:r>
      <w:r w:rsidR="001F3AD3">
        <w:rPr>
          <w:i/>
          <w:iCs/>
          <w:szCs w:val="24"/>
        </w:rPr>
        <w:t xml:space="preserve">N </w:t>
      </w:r>
      <w:r w:rsidR="001F3AD3">
        <w:rPr>
          <w:szCs w:val="24"/>
        </w:rPr>
        <w:t xml:space="preserve">= </w:t>
      </w:r>
      <w:proofErr w:type="gramStart"/>
      <w:r w:rsidR="001F3AD3">
        <w:rPr>
          <w:szCs w:val="24"/>
        </w:rPr>
        <w:t>597</w:t>
      </w:r>
      <w:r w:rsidR="005229B3">
        <w:rPr>
          <w:szCs w:val="24"/>
        </w:rPr>
        <w:t>)=</w:t>
      </w:r>
      <w:proofErr w:type="gramEnd"/>
      <w:r w:rsidR="00C5047E" w:rsidRPr="00245B8B">
        <w:rPr>
          <w:szCs w:val="24"/>
        </w:rPr>
        <w:t xml:space="preserve"> </w:t>
      </w:r>
      <w:r w:rsidR="00C5047E" w:rsidRPr="00C5047E">
        <w:rPr>
          <w:szCs w:val="24"/>
        </w:rPr>
        <w:t>9.3587</w:t>
      </w:r>
      <w:r w:rsidR="005229B3">
        <w:rPr>
          <w:szCs w:val="24"/>
        </w:rPr>
        <w:t xml:space="preserve">, </w:t>
      </w:r>
      <w:r w:rsidR="005229B3">
        <w:rPr>
          <w:i/>
          <w:iCs/>
          <w:szCs w:val="24"/>
        </w:rPr>
        <w:t>p</w:t>
      </w:r>
      <w:r w:rsidR="005229B3">
        <w:rPr>
          <w:szCs w:val="24"/>
        </w:rPr>
        <w:t xml:space="preserve"> = 0.002</w:t>
      </w:r>
      <w:r w:rsidR="00C5047E" w:rsidRPr="00245B8B">
        <w:rPr>
          <w:szCs w:val="24"/>
        </w:rPr>
        <w:t>)</w:t>
      </w:r>
      <w:r w:rsidR="00C5047E">
        <w:rPr>
          <w:szCs w:val="24"/>
        </w:rPr>
        <w:t xml:space="preserve">. This model yielded a significant interaction term </w:t>
      </w:r>
      <w:r w:rsidR="00C5047E" w:rsidRPr="00245B8B">
        <w:rPr>
          <w:szCs w:val="24"/>
        </w:rPr>
        <w:t>(</w:t>
      </w:r>
      <w:r w:rsidR="00C5047E" w:rsidRPr="00E633F1">
        <w:rPr>
          <w:i/>
          <w:iCs/>
          <w:szCs w:val="24"/>
        </w:rPr>
        <w:t>OR</w:t>
      </w:r>
      <w:r w:rsidR="00C5047E" w:rsidRPr="00245B8B">
        <w:rPr>
          <w:szCs w:val="24"/>
        </w:rPr>
        <w:t xml:space="preserve"> = </w:t>
      </w:r>
      <w:r w:rsidR="00C5047E">
        <w:rPr>
          <w:szCs w:val="24"/>
        </w:rPr>
        <w:t>0.61</w:t>
      </w:r>
      <w:r w:rsidR="00C5047E" w:rsidRPr="00245B8B">
        <w:rPr>
          <w:szCs w:val="24"/>
        </w:rPr>
        <w:t xml:space="preserve">, </w:t>
      </w:r>
      <w:r w:rsidR="00C5047E" w:rsidRPr="00E633F1">
        <w:rPr>
          <w:i/>
          <w:iCs/>
          <w:szCs w:val="24"/>
        </w:rPr>
        <w:t>95% CI</w:t>
      </w:r>
      <w:r w:rsidR="00C5047E" w:rsidRPr="00245B8B">
        <w:rPr>
          <w:szCs w:val="24"/>
        </w:rPr>
        <w:t xml:space="preserve"> = [</w:t>
      </w:r>
      <w:r w:rsidR="00C5047E">
        <w:rPr>
          <w:szCs w:val="24"/>
        </w:rPr>
        <w:t>0.39</w:t>
      </w:r>
      <w:r w:rsidR="00C5047E" w:rsidRPr="00245B8B">
        <w:rPr>
          <w:szCs w:val="24"/>
        </w:rPr>
        <w:t xml:space="preserve">, </w:t>
      </w:r>
      <w:r w:rsidR="00C5047E">
        <w:rPr>
          <w:szCs w:val="24"/>
        </w:rPr>
        <w:t>0.95</w:t>
      </w:r>
      <w:proofErr w:type="gramStart"/>
      <w:r w:rsidR="00C5047E" w:rsidRPr="00245B8B">
        <w:rPr>
          <w:szCs w:val="24"/>
        </w:rPr>
        <w:t xml:space="preserve">], </w:t>
      </w:r>
      <w:r w:rsidR="00C5047E">
        <w:rPr>
          <w:szCs w:val="24"/>
        </w:rPr>
        <w:t xml:space="preserve"> </w:t>
      </w:r>
      <w:r w:rsidR="00C5047E" w:rsidRPr="00E633F1">
        <w:rPr>
          <w:i/>
          <w:iCs/>
          <w:szCs w:val="24"/>
        </w:rPr>
        <w:t>p</w:t>
      </w:r>
      <w:proofErr w:type="gramEnd"/>
      <w:r w:rsidR="00C5047E" w:rsidRPr="00245B8B">
        <w:rPr>
          <w:szCs w:val="24"/>
        </w:rPr>
        <w:t xml:space="preserve"> = 0.0</w:t>
      </w:r>
      <w:r w:rsidR="00C5047E">
        <w:rPr>
          <w:szCs w:val="24"/>
        </w:rPr>
        <w:t>29</w:t>
      </w:r>
      <w:r w:rsidR="00C5047E" w:rsidRPr="00245B8B">
        <w:rPr>
          <w:szCs w:val="24"/>
        </w:rPr>
        <w:t>)</w:t>
      </w:r>
      <w:r w:rsidR="002E666C">
        <w:rPr>
          <w:szCs w:val="24"/>
        </w:rPr>
        <w:t xml:space="preserve"> and suggests that condition is moderating the relationship between affective intensity and strategy </w:t>
      </w:r>
      <w:r w:rsidR="00463F45">
        <w:rPr>
          <w:szCs w:val="24"/>
        </w:rPr>
        <w:t>usage/forecasting</w:t>
      </w:r>
      <w:r w:rsidR="002E666C">
        <w:rPr>
          <w:szCs w:val="24"/>
        </w:rPr>
        <w:t xml:space="preserve">. More specifically, at high intensities both </w:t>
      </w:r>
      <w:r>
        <w:rPr>
          <w:szCs w:val="24"/>
        </w:rPr>
        <w:t xml:space="preserve">strategy </w:t>
      </w:r>
      <w:r w:rsidR="002E666C">
        <w:rPr>
          <w:szCs w:val="24"/>
        </w:rPr>
        <w:t xml:space="preserve">forecasters and </w:t>
      </w:r>
      <w:r>
        <w:rPr>
          <w:szCs w:val="24"/>
        </w:rPr>
        <w:t>us</w:t>
      </w:r>
      <w:r w:rsidR="002E666C">
        <w:rPr>
          <w:szCs w:val="24"/>
        </w:rPr>
        <w:t xml:space="preserve">ers are similar in their likelihood of </w:t>
      </w:r>
      <w:r w:rsidR="00DB5573">
        <w:rPr>
          <w:szCs w:val="24"/>
        </w:rPr>
        <w:t xml:space="preserve">predicting or </w:t>
      </w:r>
      <w:r w:rsidR="002E666C">
        <w:rPr>
          <w:szCs w:val="24"/>
        </w:rPr>
        <w:t>using distraction</w:t>
      </w:r>
      <w:r w:rsidR="00DB5573">
        <w:rPr>
          <w:szCs w:val="24"/>
        </w:rPr>
        <w:t>, respectively</w:t>
      </w:r>
      <w:r w:rsidR="002E666C">
        <w:rPr>
          <w:szCs w:val="24"/>
        </w:rPr>
        <w:t>. However, in congruence with</w:t>
      </w:r>
      <w:r w:rsidR="0042769C">
        <w:rPr>
          <w:szCs w:val="24"/>
        </w:rPr>
        <w:t xml:space="preserve"> forecasters </w:t>
      </w:r>
      <w:r w:rsidR="00463F45">
        <w:rPr>
          <w:szCs w:val="24"/>
        </w:rPr>
        <w:t xml:space="preserve">predicting to </w:t>
      </w:r>
      <w:r w:rsidR="00035A91">
        <w:rPr>
          <w:szCs w:val="24"/>
        </w:rPr>
        <w:t xml:space="preserve">choose </w:t>
      </w:r>
      <w:r w:rsidR="0042769C">
        <w:rPr>
          <w:szCs w:val="24"/>
        </w:rPr>
        <w:t>reappraisal less than</w:t>
      </w:r>
      <w:r w:rsidR="002E666C">
        <w:rPr>
          <w:szCs w:val="24"/>
        </w:rPr>
        <w:t xml:space="preserve"> </w:t>
      </w:r>
      <w:r>
        <w:rPr>
          <w:szCs w:val="24"/>
        </w:rPr>
        <w:t>strategy users</w:t>
      </w:r>
      <w:r w:rsidR="002E666C">
        <w:rPr>
          <w:szCs w:val="24"/>
        </w:rPr>
        <w:t xml:space="preserve"> </w:t>
      </w:r>
      <w:r w:rsidR="00463F45">
        <w:rPr>
          <w:szCs w:val="24"/>
        </w:rPr>
        <w:t>used it in practice</w:t>
      </w:r>
      <w:r w:rsidR="0042769C">
        <w:rPr>
          <w:szCs w:val="24"/>
        </w:rPr>
        <w:t>,</w:t>
      </w:r>
      <w:r w:rsidR="002E666C">
        <w:rPr>
          <w:szCs w:val="24"/>
        </w:rPr>
        <w:t xml:space="preserve"> </w:t>
      </w:r>
      <w:r>
        <w:rPr>
          <w:szCs w:val="24"/>
        </w:rPr>
        <w:t xml:space="preserve">strategy </w:t>
      </w:r>
      <w:r w:rsidR="002E666C">
        <w:rPr>
          <w:szCs w:val="24"/>
        </w:rPr>
        <w:t>forecasters are less likely</w:t>
      </w:r>
      <w:r w:rsidR="00DB5573">
        <w:rPr>
          <w:szCs w:val="24"/>
        </w:rPr>
        <w:t xml:space="preserve"> to predict choosing reappraisal</w:t>
      </w:r>
      <w:r w:rsidR="002E666C">
        <w:rPr>
          <w:szCs w:val="24"/>
        </w:rPr>
        <w:t xml:space="preserve"> than </w:t>
      </w:r>
      <w:r>
        <w:rPr>
          <w:szCs w:val="24"/>
        </w:rPr>
        <w:t>strategy users</w:t>
      </w:r>
      <w:r w:rsidR="002E666C">
        <w:rPr>
          <w:szCs w:val="24"/>
        </w:rPr>
        <w:t xml:space="preserve"> </w:t>
      </w:r>
      <w:r w:rsidR="00DB5573">
        <w:rPr>
          <w:szCs w:val="24"/>
        </w:rPr>
        <w:t>were to use</w:t>
      </w:r>
      <w:r w:rsidR="002E666C">
        <w:rPr>
          <w:szCs w:val="24"/>
        </w:rPr>
        <w:t xml:space="preserve"> reappraisal</w:t>
      </w:r>
      <w:r w:rsidR="00DB5573">
        <w:rPr>
          <w:szCs w:val="24"/>
        </w:rPr>
        <w:t xml:space="preserve"> at lower intensities</w:t>
      </w:r>
      <w:r w:rsidR="002E666C">
        <w:rPr>
          <w:szCs w:val="24"/>
        </w:rPr>
        <w:t xml:space="preserve"> </w:t>
      </w:r>
      <w:r w:rsidR="002E666C" w:rsidRPr="00BE73D6">
        <w:rPr>
          <w:szCs w:val="24"/>
        </w:rPr>
        <w:t>(</w:t>
      </w:r>
      <w:r w:rsidR="002E666C">
        <w:rPr>
          <w:b/>
          <w:bCs/>
          <w:szCs w:val="24"/>
        </w:rPr>
        <w:t>Fig. 8</w:t>
      </w:r>
      <w:r w:rsidR="002E666C" w:rsidRPr="00BE73D6">
        <w:rPr>
          <w:szCs w:val="24"/>
        </w:rPr>
        <w:t>)</w:t>
      </w:r>
      <w:r w:rsidR="002E666C">
        <w:rPr>
          <w:szCs w:val="24"/>
        </w:rPr>
        <w:t xml:space="preserve">. </w:t>
      </w:r>
    </w:p>
    <w:p w14:paraId="17AB0694" w14:textId="6FC1437E" w:rsidR="00463F45" w:rsidRDefault="00EF043F">
      <w:pPr>
        <w:spacing w:after="0" w:line="480" w:lineRule="auto"/>
        <w:ind w:left="0" w:firstLine="720"/>
        <w:rPr>
          <w:bCs/>
          <w:szCs w:val="24"/>
        </w:rPr>
      </w:pPr>
      <w:r>
        <w:rPr>
          <w:noProof/>
          <w:szCs w:val="24"/>
        </w:rPr>
        <w:lastRenderedPageBreak/>
        <mc:AlternateContent>
          <mc:Choice Requires="wpg">
            <w:drawing>
              <wp:anchor distT="0" distB="0" distL="114300" distR="114300" simplePos="0" relativeHeight="251729920" behindDoc="0" locked="0" layoutInCell="1" allowOverlap="1" wp14:anchorId="19426110" wp14:editId="37CD141F">
                <wp:simplePos x="0" y="0"/>
                <wp:positionH relativeFrom="column">
                  <wp:posOffset>-232410</wp:posOffset>
                </wp:positionH>
                <wp:positionV relativeFrom="paragraph">
                  <wp:posOffset>3169285</wp:posOffset>
                </wp:positionV>
                <wp:extent cx="6439535" cy="5039806"/>
                <wp:effectExtent l="0" t="0" r="0" b="8890"/>
                <wp:wrapSquare wrapText="bothSides"/>
                <wp:docPr id="1801217974" name="Group 10"/>
                <wp:cNvGraphicFramePr/>
                <a:graphic xmlns:a="http://schemas.openxmlformats.org/drawingml/2006/main">
                  <a:graphicData uri="http://schemas.microsoft.com/office/word/2010/wordprocessingGroup">
                    <wpg:wgp>
                      <wpg:cNvGrpSpPr/>
                      <wpg:grpSpPr>
                        <a:xfrm>
                          <a:off x="0" y="0"/>
                          <a:ext cx="6439535" cy="5039806"/>
                          <a:chOff x="0" y="0"/>
                          <a:chExt cx="6439535" cy="5039806"/>
                        </a:xfrm>
                      </wpg:grpSpPr>
                      <wpg:grpSp>
                        <wpg:cNvPr id="19224483" name="Group 9"/>
                        <wpg:cNvGrpSpPr/>
                        <wpg:grpSpPr>
                          <a:xfrm>
                            <a:off x="0" y="0"/>
                            <a:ext cx="6439535" cy="5039806"/>
                            <a:chOff x="0" y="-243083"/>
                            <a:chExt cx="6439535" cy="5040510"/>
                          </a:xfrm>
                        </wpg:grpSpPr>
                        <wps:wsp>
                          <wps:cNvPr id="1262287050" name="Text Box 2"/>
                          <wps:cNvSpPr txBox="1">
                            <a:spLocks noChangeArrowheads="1"/>
                          </wps:cNvSpPr>
                          <wps:spPr bwMode="auto">
                            <a:xfrm>
                              <a:off x="0" y="4167578"/>
                              <a:ext cx="6439535" cy="629849"/>
                            </a:xfrm>
                            <a:prstGeom prst="rect">
                              <a:avLst/>
                            </a:prstGeom>
                            <a:solidFill>
                              <a:srgbClr val="FFFFFF"/>
                            </a:solidFill>
                            <a:ln w="9525">
                              <a:noFill/>
                              <a:miter lim="800000"/>
                              <a:headEnd/>
                              <a:tailEnd/>
                            </a:ln>
                          </wps:spPr>
                          <wps:txbx>
                            <w:txbxContent>
                              <w:p w14:paraId="18CAE607" w14:textId="213BDCE5" w:rsidR="00C42BA3" w:rsidRPr="00987D5D" w:rsidRDefault="00C42BA3" w:rsidP="00C42BA3">
                                <w:pPr>
                                  <w:spacing w:after="0" w:line="240" w:lineRule="auto"/>
                                  <w:ind w:left="0" w:firstLine="0"/>
                                  <w:rPr>
                                    <w:sz w:val="20"/>
                                    <w:szCs w:val="20"/>
                                  </w:rPr>
                                </w:pPr>
                                <w:r w:rsidRPr="00A52143">
                                  <w:rPr>
                                    <w:b/>
                                    <w:bCs/>
                                    <w:sz w:val="20"/>
                                    <w:szCs w:val="20"/>
                                  </w:rPr>
                                  <w:t xml:space="preserve">Fig </w:t>
                                </w:r>
                                <w:r>
                                  <w:rPr>
                                    <w:b/>
                                    <w:bCs/>
                                    <w:sz w:val="20"/>
                                    <w:szCs w:val="20"/>
                                  </w:rPr>
                                  <w:t>8</w:t>
                                </w:r>
                                <w:r w:rsidRPr="00A52143">
                                  <w:rPr>
                                    <w:b/>
                                    <w:bCs/>
                                    <w:sz w:val="20"/>
                                    <w:szCs w:val="20"/>
                                  </w:rPr>
                                  <w:t xml:space="preserve">. </w:t>
                                </w:r>
                                <w:r>
                                  <w:rPr>
                                    <w:sz w:val="20"/>
                                    <w:szCs w:val="20"/>
                                  </w:rPr>
                                  <w:t>Mixed effects binary logistic regression found that intensity predicts strategy usage and</w:t>
                                </w:r>
                                <w:r w:rsidR="00907C52">
                                  <w:rPr>
                                    <w:sz w:val="20"/>
                                    <w:szCs w:val="20"/>
                                  </w:rPr>
                                  <w:t xml:space="preserve"> prediction</w:t>
                                </w:r>
                                <w:r>
                                  <w:rPr>
                                    <w:sz w:val="20"/>
                                    <w:szCs w:val="20"/>
                                  </w:rPr>
                                  <w:t xml:space="preserve"> for both </w:t>
                                </w:r>
                                <w:r w:rsidR="00907C52">
                                  <w:rPr>
                                    <w:sz w:val="20"/>
                                    <w:szCs w:val="20"/>
                                  </w:rPr>
                                  <w:t>strategy users</w:t>
                                </w:r>
                                <w:r>
                                  <w:rPr>
                                    <w:sz w:val="20"/>
                                    <w:szCs w:val="20"/>
                                  </w:rPr>
                                  <w:t xml:space="preserve"> and forecasters, respectively. However, at lower intensities, </w:t>
                                </w:r>
                                <w:r w:rsidR="00907C52">
                                  <w:rPr>
                                    <w:sz w:val="20"/>
                                    <w:szCs w:val="20"/>
                                  </w:rPr>
                                  <w:t xml:space="preserve">strategy </w:t>
                                </w:r>
                                <w:r>
                                  <w:rPr>
                                    <w:sz w:val="20"/>
                                    <w:szCs w:val="20"/>
                                  </w:rPr>
                                  <w:t>forecasters are less likely to</w:t>
                                </w:r>
                                <w:r w:rsidR="00907C52">
                                  <w:rPr>
                                    <w:sz w:val="20"/>
                                    <w:szCs w:val="20"/>
                                  </w:rPr>
                                  <w:t xml:space="preserve"> predict</w:t>
                                </w:r>
                                <w:r>
                                  <w:rPr>
                                    <w:sz w:val="20"/>
                                    <w:szCs w:val="20"/>
                                  </w:rPr>
                                  <w:t xml:space="preserve"> select</w:t>
                                </w:r>
                                <w:r w:rsidR="00907C52">
                                  <w:rPr>
                                    <w:sz w:val="20"/>
                                    <w:szCs w:val="20"/>
                                  </w:rPr>
                                  <w:t>ing</w:t>
                                </w:r>
                                <w:r>
                                  <w:rPr>
                                    <w:sz w:val="20"/>
                                    <w:szCs w:val="20"/>
                                  </w:rPr>
                                  <w:t xml:space="preserve"> reappraisal than </w:t>
                                </w:r>
                                <w:r w:rsidR="00907C52">
                                  <w:rPr>
                                    <w:sz w:val="20"/>
                                    <w:szCs w:val="20"/>
                                  </w:rPr>
                                  <w:t>strategy users</w:t>
                                </w:r>
                                <w:r>
                                  <w:rPr>
                                    <w:sz w:val="20"/>
                                    <w:szCs w:val="20"/>
                                  </w:rPr>
                                  <w:t xml:space="preserve"> were to use reappraisal. </w:t>
                                </w:r>
                              </w:p>
                            </w:txbxContent>
                          </wps:txbx>
                          <wps:bodyPr rot="0" vert="horz" wrap="square" lIns="91440" tIns="45720" rIns="91440" bIns="45720" anchor="t" anchorCtr="0">
                            <a:noAutofit/>
                          </wps:bodyPr>
                        </wps:wsp>
                        <pic:pic xmlns:pic="http://schemas.openxmlformats.org/drawingml/2006/picture">
                          <pic:nvPicPr>
                            <pic:cNvPr id="486820580" name="Picture 8"/>
                            <pic:cNvPicPr>
                              <a:picLocks noChangeAspect="1"/>
                            </pic:cNvPicPr>
                          </pic:nvPicPr>
                          <pic:blipFill rotWithShape="1">
                            <a:blip r:embed="rId46" cstate="print">
                              <a:extLst>
                                <a:ext uri="{28A0092B-C50C-407E-A947-70E740481C1C}">
                                  <a14:useLocalDpi xmlns:a14="http://schemas.microsoft.com/office/drawing/2010/main" val="0"/>
                                </a:ext>
                              </a:extLst>
                            </a:blip>
                            <a:srcRect r="25603"/>
                            <a:stretch/>
                          </pic:blipFill>
                          <pic:spPr bwMode="auto">
                            <a:xfrm>
                              <a:off x="653144" y="-243083"/>
                              <a:ext cx="5047012" cy="4369102"/>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649451081" name="Picture 8" descr="A diagram of different types of lines&#10;&#10;Description automatically generated with medium confidence"/>
                          <pic:cNvPicPr>
                            <a:picLocks noChangeAspect="1"/>
                          </pic:cNvPicPr>
                        </pic:nvPicPr>
                        <pic:blipFill rotWithShape="1">
                          <a:blip r:embed="rId47" cstate="print">
                            <a:extLst>
                              <a:ext uri="{28A0092B-C50C-407E-A947-70E740481C1C}">
                                <a14:useLocalDpi xmlns:a14="http://schemas.microsoft.com/office/drawing/2010/main" val="0"/>
                              </a:ext>
                            </a:extLst>
                          </a:blip>
                          <a:srcRect l="74796" t="37266" r="1397" b="44097"/>
                          <a:stretch/>
                        </pic:blipFill>
                        <pic:spPr bwMode="auto">
                          <a:xfrm>
                            <a:off x="1876301" y="878774"/>
                            <a:ext cx="1412875" cy="71247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9426110" id="Group 10" o:spid="_x0000_s1065" style="position:absolute;left:0;text-align:left;margin-left:-18.3pt;margin-top:249.55pt;width:507.05pt;height:396.85pt;z-index:251729920" coordsize="64395,50398"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">
                <v:group id="Group 9" o:spid="_x0000_s1066" style="position:absolute;width:64395;height:50398" coordorigin=",-2430" coordsize="64395,50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">
                  <v:shape id="Text Box 2" o:spid="_x0000_s1067" type="#_x0000_t202" style="position:absolute;top:41675;width:64395;height:6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" stroked="f">
                    <v:textbox>
                      <w:txbxContent>
                        <w:p w14:paraId="18CAE607" w14:textId="213BDCE5" w:rsidR="00C42BA3" w:rsidRPr="00987D5D" w:rsidRDefault="00C42BA3" w:rsidP="00C42BA3">
                          <w:pPr>
                            <w:spacing w:after="0" w:line="240" w:lineRule="auto"/>
                            <w:ind w:left="0" w:firstLine="0"/>
                            <w:rPr>
                              <w:sz w:val="20"/>
                              <w:szCs w:val="20"/>
                            </w:rPr>
                          </w:pPr>
                          <w:r w:rsidRPr="00A52143">
                            <w:rPr>
                              <w:b/>
                              <w:bCs/>
                              <w:sz w:val="20"/>
                              <w:szCs w:val="20"/>
                            </w:rPr>
                            <w:t xml:space="preserve">Fig </w:t>
                          </w:r>
                          <w:r>
                            <w:rPr>
                              <w:b/>
                              <w:bCs/>
                              <w:sz w:val="20"/>
                              <w:szCs w:val="20"/>
                            </w:rPr>
                            <w:t>8</w:t>
                          </w:r>
                          <w:r w:rsidRPr="00A52143">
                            <w:rPr>
                              <w:b/>
                              <w:bCs/>
                              <w:sz w:val="20"/>
                              <w:szCs w:val="20"/>
                            </w:rPr>
                            <w:t xml:space="preserve">. </w:t>
                          </w:r>
                          <w:r>
                            <w:rPr>
                              <w:sz w:val="20"/>
                              <w:szCs w:val="20"/>
                            </w:rPr>
                            <w:t>Mixed effects binary logistic regression found that intensity predicts strategy usage and</w:t>
                          </w:r>
                          <w:r w:rsidR="00907C52">
                            <w:rPr>
                              <w:sz w:val="20"/>
                              <w:szCs w:val="20"/>
                            </w:rPr>
                            <w:t xml:space="preserve"> prediction</w:t>
                          </w:r>
                          <w:r>
                            <w:rPr>
                              <w:sz w:val="20"/>
                              <w:szCs w:val="20"/>
                            </w:rPr>
                            <w:t xml:space="preserve"> for both </w:t>
                          </w:r>
                          <w:r w:rsidR="00907C52">
                            <w:rPr>
                              <w:sz w:val="20"/>
                              <w:szCs w:val="20"/>
                            </w:rPr>
                            <w:t>strategy users</w:t>
                          </w:r>
                          <w:r>
                            <w:rPr>
                              <w:sz w:val="20"/>
                              <w:szCs w:val="20"/>
                            </w:rPr>
                            <w:t xml:space="preserve"> and forecasters, respectively. However, at lower intensities, </w:t>
                          </w:r>
                          <w:r w:rsidR="00907C52">
                            <w:rPr>
                              <w:sz w:val="20"/>
                              <w:szCs w:val="20"/>
                            </w:rPr>
                            <w:t xml:space="preserve">strategy </w:t>
                          </w:r>
                          <w:r>
                            <w:rPr>
                              <w:sz w:val="20"/>
                              <w:szCs w:val="20"/>
                            </w:rPr>
                            <w:t>forecasters are less likely to</w:t>
                          </w:r>
                          <w:r w:rsidR="00907C52">
                            <w:rPr>
                              <w:sz w:val="20"/>
                              <w:szCs w:val="20"/>
                            </w:rPr>
                            <w:t xml:space="preserve"> predict</w:t>
                          </w:r>
                          <w:r>
                            <w:rPr>
                              <w:sz w:val="20"/>
                              <w:szCs w:val="20"/>
                            </w:rPr>
                            <w:t xml:space="preserve"> select</w:t>
                          </w:r>
                          <w:r w:rsidR="00907C52">
                            <w:rPr>
                              <w:sz w:val="20"/>
                              <w:szCs w:val="20"/>
                            </w:rPr>
                            <w:t>ing</w:t>
                          </w:r>
                          <w:r>
                            <w:rPr>
                              <w:sz w:val="20"/>
                              <w:szCs w:val="20"/>
                            </w:rPr>
                            <w:t xml:space="preserve"> reappraisal than </w:t>
                          </w:r>
                          <w:r w:rsidR="00907C52">
                            <w:rPr>
                              <w:sz w:val="20"/>
                              <w:szCs w:val="20"/>
                            </w:rPr>
                            <w:t>strategy users</w:t>
                          </w:r>
                          <w:r>
                            <w:rPr>
                              <w:sz w:val="20"/>
                              <w:szCs w:val="20"/>
                            </w:rPr>
                            <w:t xml:space="preserve"> were to use reappraisal. </w:t>
                          </w:r>
                        </w:p>
                      </w:txbxContent>
                    </v:textbox>
                  </v:shape>
                  <v:shape id="Picture 8" o:spid="_x0000_s1068" type="#_x0000_t75" style="position:absolute;left:6531;top:-2430;width:50470;height:43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">
                    <v:imagedata r:id="rId48" o:title="" cropright="16779f"/>
                  </v:shape>
                </v:group>
                <v:shape id="Picture 8" o:spid="_x0000_s1069" type="#_x0000_t75" alt="A diagram of different types of lines&#10;&#10;Description automatically generated with medium confidence" style="position:absolute;left:18763;top:8787;width:14128;height:7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">
                  <v:imagedata r:id="rId49" o:title="A diagram of different types of lines&#10;&#10;Description automatically generated with medium confidence" croptop="24423f" cropbottom="28899f" cropleft="49018f" cropright="916f"/>
                </v:shape>
                <w10:wrap type="square"/>
              </v:group>
            </w:pict>
          </mc:Fallback>
        </mc:AlternateContent>
      </w:r>
      <w:r w:rsidR="002C65D6">
        <w:rPr>
          <w:b/>
          <w:szCs w:val="24"/>
        </w:rPr>
        <w:t>Strategy f</w:t>
      </w:r>
      <w:r w:rsidR="001A2CE8">
        <w:rPr>
          <w:b/>
          <w:szCs w:val="24"/>
        </w:rPr>
        <w:t xml:space="preserve">orecasters and </w:t>
      </w:r>
      <w:r w:rsidR="002C65D6">
        <w:rPr>
          <w:b/>
          <w:szCs w:val="24"/>
        </w:rPr>
        <w:t>users</w:t>
      </w:r>
      <w:r w:rsidR="001A2CE8">
        <w:rPr>
          <w:b/>
          <w:szCs w:val="24"/>
        </w:rPr>
        <w:t xml:space="preserve"> differ in regulation </w:t>
      </w:r>
      <w:r w:rsidR="006C597D">
        <w:rPr>
          <w:b/>
          <w:szCs w:val="24"/>
        </w:rPr>
        <w:t>effort</w:t>
      </w:r>
      <w:r w:rsidR="001A2CE8">
        <w:rPr>
          <w:b/>
          <w:szCs w:val="24"/>
        </w:rPr>
        <w:t>.</w:t>
      </w:r>
      <w:r w:rsidR="006C597D">
        <w:rPr>
          <w:b/>
          <w:szCs w:val="24"/>
        </w:rPr>
        <w:t xml:space="preserve"> </w:t>
      </w:r>
      <w:r w:rsidR="005C74A1">
        <w:rPr>
          <w:bCs/>
          <w:szCs w:val="24"/>
        </w:rPr>
        <w:t>P</w:t>
      </w:r>
      <w:r w:rsidR="006C597D">
        <w:rPr>
          <w:bCs/>
          <w:szCs w:val="24"/>
        </w:rPr>
        <w:t>articipants</w:t>
      </w:r>
      <w:r w:rsidR="005C74A1">
        <w:rPr>
          <w:bCs/>
          <w:szCs w:val="24"/>
        </w:rPr>
        <w:t xml:space="preserve"> in both conditions</w:t>
      </w:r>
      <w:r w:rsidR="006C597D">
        <w:rPr>
          <w:bCs/>
          <w:szCs w:val="24"/>
        </w:rPr>
        <w:t xml:space="preserve"> failed to </w:t>
      </w:r>
      <w:r w:rsidR="00463F45">
        <w:rPr>
          <w:bCs/>
          <w:szCs w:val="24"/>
        </w:rPr>
        <w:t>generate</w:t>
      </w:r>
      <w:r w:rsidR="005C74A1">
        <w:rPr>
          <w:bCs/>
          <w:szCs w:val="24"/>
        </w:rPr>
        <w:t xml:space="preserve"> significant differences in </w:t>
      </w:r>
      <w:r w:rsidR="00463F45">
        <w:rPr>
          <w:bCs/>
          <w:szCs w:val="24"/>
        </w:rPr>
        <w:t xml:space="preserve">how much </w:t>
      </w:r>
      <w:r w:rsidR="005C74A1">
        <w:rPr>
          <w:bCs/>
          <w:szCs w:val="24"/>
        </w:rPr>
        <w:t>effort</w:t>
      </w:r>
      <w:r w:rsidR="00463F45">
        <w:rPr>
          <w:bCs/>
          <w:szCs w:val="24"/>
        </w:rPr>
        <w:t xml:space="preserve"> they exerted or predicted that they would exert to use</w:t>
      </w:r>
      <w:r w:rsidR="005C74A1">
        <w:rPr>
          <w:bCs/>
          <w:szCs w:val="24"/>
        </w:rPr>
        <w:t xml:space="preserve"> reappraisal and distraction (</w:t>
      </w:r>
      <w:proofErr w:type="gramStart"/>
      <w:r w:rsidR="005C74A1">
        <w:rPr>
          <w:bCs/>
          <w:i/>
          <w:iCs/>
          <w:szCs w:val="24"/>
        </w:rPr>
        <w:t>F</w:t>
      </w:r>
      <w:r w:rsidR="005C74A1">
        <w:rPr>
          <w:bCs/>
          <w:szCs w:val="24"/>
        </w:rPr>
        <w:t>(</w:t>
      </w:r>
      <w:proofErr w:type="gramEnd"/>
      <w:r w:rsidR="005C74A1">
        <w:rPr>
          <w:bCs/>
          <w:szCs w:val="24"/>
        </w:rPr>
        <w:t>1, 215) = 0.392, p = 0.532)</w:t>
      </w:r>
      <w:r w:rsidR="00463F45">
        <w:rPr>
          <w:bCs/>
          <w:szCs w:val="24"/>
        </w:rPr>
        <w:t>. H</w:t>
      </w:r>
      <w:r w:rsidR="005C74A1">
        <w:rPr>
          <w:bCs/>
          <w:szCs w:val="24"/>
        </w:rPr>
        <w:t xml:space="preserve">owever, the participants in the </w:t>
      </w:r>
      <w:r w:rsidR="002C65D6">
        <w:rPr>
          <w:bCs/>
          <w:szCs w:val="24"/>
        </w:rPr>
        <w:t>use</w:t>
      </w:r>
      <w:r w:rsidR="005C74A1">
        <w:rPr>
          <w:bCs/>
          <w:szCs w:val="24"/>
        </w:rPr>
        <w:t xml:space="preserve"> condition did differ from participants in the forecasting condition in how effortful regulation was across strategies, even when adjusting for strategy usage/</w:t>
      </w:r>
      <w:r w:rsidR="00131503">
        <w:rPr>
          <w:bCs/>
          <w:szCs w:val="24"/>
        </w:rPr>
        <w:t>forecast</w:t>
      </w:r>
      <w:r w:rsidR="005C74A1">
        <w:rPr>
          <w:bCs/>
          <w:szCs w:val="24"/>
        </w:rPr>
        <w:t xml:space="preserve"> (</w:t>
      </w:r>
      <w:proofErr w:type="gramStart"/>
      <w:r w:rsidR="005C74A1">
        <w:rPr>
          <w:bCs/>
          <w:i/>
          <w:iCs/>
          <w:szCs w:val="24"/>
        </w:rPr>
        <w:t>F</w:t>
      </w:r>
      <w:r w:rsidR="005C74A1">
        <w:rPr>
          <w:bCs/>
          <w:szCs w:val="24"/>
        </w:rPr>
        <w:t>(</w:t>
      </w:r>
      <w:proofErr w:type="gramEnd"/>
      <w:r w:rsidR="005C74A1">
        <w:rPr>
          <w:bCs/>
          <w:szCs w:val="24"/>
        </w:rPr>
        <w:t xml:space="preserve">1,215) = </w:t>
      </w:r>
      <w:r w:rsidR="005C74A1">
        <w:rPr>
          <w:bCs/>
          <w:i/>
          <w:iCs/>
          <w:szCs w:val="24"/>
        </w:rPr>
        <w:t>3.820</w:t>
      </w:r>
      <w:r w:rsidR="005C74A1">
        <w:rPr>
          <w:bCs/>
          <w:szCs w:val="24"/>
        </w:rPr>
        <w:t xml:space="preserve">, </w:t>
      </w:r>
      <w:r w:rsidR="005C74A1">
        <w:rPr>
          <w:bCs/>
          <w:i/>
          <w:iCs/>
          <w:szCs w:val="24"/>
        </w:rPr>
        <w:t>p</w:t>
      </w:r>
      <w:r w:rsidR="005C74A1">
        <w:rPr>
          <w:bCs/>
          <w:szCs w:val="24"/>
        </w:rPr>
        <w:t xml:space="preserve"> = 0.045). Bonferroni-adjusted post-hoc contrasts determined that </w:t>
      </w:r>
      <w:r w:rsidR="000C5A68">
        <w:rPr>
          <w:bCs/>
          <w:szCs w:val="24"/>
        </w:rPr>
        <w:t>this difference is primarily driven by reappraisal</w:t>
      </w:r>
      <w:r w:rsidR="00463F45">
        <w:rPr>
          <w:bCs/>
          <w:szCs w:val="24"/>
        </w:rPr>
        <w:t xml:space="preserve">; experiencers reported that reappraisal was more </w:t>
      </w:r>
      <w:r w:rsidR="00463F45">
        <w:rPr>
          <w:bCs/>
          <w:szCs w:val="24"/>
        </w:rPr>
        <w:lastRenderedPageBreak/>
        <w:t>effortful than forecasted predicted it would be</w:t>
      </w:r>
      <w:r w:rsidR="000C5A68">
        <w:rPr>
          <w:bCs/>
          <w:szCs w:val="24"/>
        </w:rPr>
        <w:t xml:space="preserve"> (</w:t>
      </w:r>
      <w:r w:rsidR="000C5A68" w:rsidRPr="00E633F1">
        <w:rPr>
          <w:bCs/>
          <w:i/>
          <w:iCs/>
          <w:szCs w:val="24"/>
        </w:rPr>
        <w:t>x̄</w:t>
      </w:r>
      <w:r w:rsidR="000C5A68">
        <w:rPr>
          <w:bCs/>
          <w:i/>
          <w:iCs/>
          <w:szCs w:val="24"/>
        </w:rPr>
        <w:t xml:space="preserve"> </w:t>
      </w:r>
      <w:r w:rsidR="00035A91">
        <w:rPr>
          <w:bCs/>
          <w:i/>
          <w:iCs/>
          <w:szCs w:val="24"/>
          <w:vertAlign w:val="subscript"/>
        </w:rPr>
        <w:t>user</w:t>
      </w:r>
      <w:r w:rsidR="000C5A68">
        <w:rPr>
          <w:bCs/>
          <w:i/>
          <w:iCs/>
          <w:szCs w:val="24"/>
          <w:vertAlign w:val="subscript"/>
        </w:rPr>
        <w:t xml:space="preserve"> </w:t>
      </w:r>
      <w:r w:rsidR="000C5A68" w:rsidRPr="009527CE">
        <w:rPr>
          <w:bCs/>
          <w:szCs w:val="24"/>
        </w:rPr>
        <w:t xml:space="preserve">= </w:t>
      </w:r>
      <w:r w:rsidR="000C5A68">
        <w:rPr>
          <w:bCs/>
          <w:szCs w:val="24"/>
        </w:rPr>
        <w:t>3.11</w:t>
      </w:r>
      <w:r w:rsidR="000C5A68">
        <w:rPr>
          <w:bCs/>
          <w:i/>
          <w:iCs/>
          <w:szCs w:val="24"/>
          <w:vertAlign w:val="subscript"/>
        </w:rPr>
        <w:t xml:space="preserve">, </w:t>
      </w:r>
      <w:r w:rsidR="000C5A68" w:rsidRPr="00E633F1">
        <w:rPr>
          <w:bCs/>
          <w:i/>
          <w:iCs/>
          <w:szCs w:val="24"/>
        </w:rPr>
        <w:t>x̄</w:t>
      </w:r>
      <w:r w:rsidR="000C5A68">
        <w:rPr>
          <w:bCs/>
          <w:i/>
          <w:iCs/>
          <w:szCs w:val="24"/>
        </w:rPr>
        <w:t xml:space="preserve"> </w:t>
      </w:r>
      <w:r w:rsidR="00035A91">
        <w:rPr>
          <w:bCs/>
          <w:i/>
          <w:iCs/>
          <w:szCs w:val="24"/>
          <w:vertAlign w:val="subscript"/>
        </w:rPr>
        <w:t>f</w:t>
      </w:r>
      <w:r w:rsidR="000C5A68">
        <w:rPr>
          <w:bCs/>
          <w:i/>
          <w:iCs/>
          <w:szCs w:val="24"/>
          <w:vertAlign w:val="subscript"/>
        </w:rPr>
        <w:t>orecast</w:t>
      </w:r>
      <w:r w:rsidR="00035A91">
        <w:rPr>
          <w:bCs/>
          <w:i/>
          <w:iCs/>
          <w:szCs w:val="24"/>
          <w:vertAlign w:val="subscript"/>
        </w:rPr>
        <w:t>er</w:t>
      </w:r>
      <w:r w:rsidR="000C5A68">
        <w:rPr>
          <w:bCs/>
          <w:szCs w:val="24"/>
          <w:vertAlign w:val="subscript"/>
        </w:rPr>
        <w:t xml:space="preserve"> </w:t>
      </w:r>
      <w:r w:rsidR="000C5A68" w:rsidRPr="009527CE">
        <w:rPr>
          <w:bCs/>
          <w:szCs w:val="24"/>
        </w:rPr>
        <w:t xml:space="preserve">= </w:t>
      </w:r>
      <w:r w:rsidR="000C5A68">
        <w:rPr>
          <w:bCs/>
          <w:szCs w:val="24"/>
        </w:rPr>
        <w:t>2.60</w:t>
      </w:r>
      <w:r w:rsidR="000C5A68">
        <w:rPr>
          <w:bCs/>
          <w:szCs w:val="24"/>
          <w:vertAlign w:val="subscript"/>
        </w:rPr>
        <w:t xml:space="preserve">, </w:t>
      </w:r>
      <w:r w:rsidR="000C5A68">
        <w:rPr>
          <w:bCs/>
          <w:i/>
          <w:iCs/>
          <w:szCs w:val="24"/>
        </w:rPr>
        <w:t>95% CI</w:t>
      </w:r>
      <w:r w:rsidR="000C5A68">
        <w:rPr>
          <w:bCs/>
          <w:szCs w:val="24"/>
        </w:rPr>
        <w:t xml:space="preserve"> = [0.13, 0.88], </w:t>
      </w:r>
      <w:r w:rsidR="00D359DD">
        <w:rPr>
          <w:bCs/>
          <w:i/>
          <w:iCs/>
          <w:noProof/>
          <w:szCs w:val="24"/>
        </w:rPr>
        <mc:AlternateContent>
          <mc:Choice Requires="wpg">
            <w:drawing>
              <wp:anchor distT="0" distB="0" distL="114300" distR="114300" simplePos="0" relativeHeight="251732992" behindDoc="0" locked="0" layoutInCell="1" allowOverlap="1" wp14:anchorId="57BF8CA8" wp14:editId="664CAD24">
                <wp:simplePos x="0" y="0"/>
                <wp:positionH relativeFrom="column">
                  <wp:posOffset>3833495</wp:posOffset>
                </wp:positionH>
                <wp:positionV relativeFrom="paragraph">
                  <wp:posOffset>2105025</wp:posOffset>
                </wp:positionV>
                <wp:extent cx="2077720" cy="4512310"/>
                <wp:effectExtent l="0" t="0" r="0" b="2540"/>
                <wp:wrapSquare wrapText="bothSides"/>
                <wp:docPr id="942315329" name="Group 14"/>
                <wp:cNvGraphicFramePr/>
                <a:graphic xmlns:a="http://schemas.openxmlformats.org/drawingml/2006/main">
                  <a:graphicData uri="http://schemas.microsoft.com/office/word/2010/wordprocessingGroup">
                    <wpg:wgp>
                      <wpg:cNvGrpSpPr/>
                      <wpg:grpSpPr>
                        <a:xfrm>
                          <a:off x="0" y="0"/>
                          <a:ext cx="2077720" cy="4512310"/>
                          <a:chOff x="0" y="0"/>
                          <a:chExt cx="2077720" cy="4512310"/>
                        </a:xfrm>
                      </wpg:grpSpPr>
                      <wpg:grpSp>
                        <wpg:cNvPr id="259954199" name="Group 13"/>
                        <wpg:cNvGrpSpPr/>
                        <wpg:grpSpPr>
                          <a:xfrm>
                            <a:off x="0" y="0"/>
                            <a:ext cx="2077720" cy="4512310"/>
                            <a:chOff x="0" y="0"/>
                            <a:chExt cx="2077720" cy="4512310"/>
                          </a:xfrm>
                        </wpg:grpSpPr>
                        <pic:pic xmlns:pic="http://schemas.openxmlformats.org/drawingml/2006/picture">
                          <pic:nvPicPr>
                            <pic:cNvPr id="118663087" name="Picture 11" descr="A graph of a graph with red and blue points&#10;&#10;Description automatically generated with medium confidence"/>
                            <pic:cNvPicPr>
                              <a:picLocks noChangeAspect="1"/>
                            </pic:cNvPicPr>
                          </pic:nvPicPr>
                          <pic:blipFill rotWithShape="1">
                            <a:blip r:embed="rId50" cstate="print">
                              <a:alphaModFix/>
                              <a:extLst>
                                <a:ext uri="{28A0092B-C50C-407E-A947-70E740481C1C}">
                                  <a14:useLocalDpi xmlns:a14="http://schemas.microsoft.com/office/drawing/2010/main" val="0"/>
                                </a:ext>
                              </a:extLst>
                            </a:blip>
                            <a:srcRect l="79948" t="5131" b="4328"/>
                            <a:stretch/>
                          </pic:blipFill>
                          <pic:spPr bwMode="auto">
                            <a:xfrm>
                              <a:off x="1290637" y="190500"/>
                              <a:ext cx="732790" cy="3308985"/>
                            </a:xfrm>
                            <a:prstGeom prst="rect">
                              <a:avLst/>
                            </a:prstGeom>
                            <a:noFill/>
                            <a:ln>
                              <a:noFill/>
                            </a:ln>
                            <a:extLst>
                              <a:ext uri="{53640926-AAD7-44D8-BBD7-CCE9431645EC}">
                                <a14:shadowObscured xmlns:a14="http://schemas.microsoft.com/office/drawing/2010/main"/>
                              </a:ext>
                            </a:extLst>
                          </pic:spPr>
                        </pic:pic>
                        <wpg:grpSp>
                          <wpg:cNvPr id="51407788" name="Group 12"/>
                          <wpg:cNvGrpSpPr/>
                          <wpg:grpSpPr>
                            <a:xfrm>
                              <a:off x="0" y="0"/>
                              <a:ext cx="2077720" cy="4512310"/>
                              <a:chOff x="0" y="0"/>
                              <a:chExt cx="2077720" cy="4512310"/>
                            </a:xfrm>
                          </wpg:grpSpPr>
                          <pic:pic xmlns:pic="http://schemas.openxmlformats.org/drawingml/2006/picture">
                            <pic:nvPicPr>
                              <pic:cNvPr id="1285012987" name="Picture 11"/>
                              <pic:cNvPicPr>
                                <a:picLocks noChangeAspect="1"/>
                              </pic:cNvPicPr>
                            </pic:nvPicPr>
                            <pic:blipFill rotWithShape="1">
                              <a:blip r:embed="rId51" cstate="print">
                                <a:alphaModFix/>
                                <a:extLst>
                                  <a:ext uri="{28A0092B-C50C-407E-A947-70E740481C1C}">
                                    <a14:useLocalDpi xmlns:a14="http://schemas.microsoft.com/office/drawing/2010/main" val="0"/>
                                  </a:ext>
                                </a:extLst>
                              </a:blip>
                              <a:srcRect l="4688" t="5652" r="64713" b="3807"/>
                              <a:stretch/>
                            </pic:blipFill>
                            <pic:spPr bwMode="auto">
                              <a:xfrm>
                                <a:off x="171449" y="209550"/>
                                <a:ext cx="1119187" cy="3310890"/>
                              </a:xfrm>
                              <a:prstGeom prst="rect">
                                <a:avLst/>
                              </a:prstGeom>
                              <a:noFill/>
                              <a:ln>
                                <a:noFill/>
                              </a:ln>
                              <a:extLst>
                                <a:ext uri="{53640926-AAD7-44D8-BBD7-CCE9431645EC}">
                                  <a14:shadowObscured xmlns:a14="http://schemas.microsoft.com/office/drawing/2010/main"/>
                                </a:ext>
                              </a:extLst>
                            </pic:spPr>
                          </pic:pic>
                          <wpg:grpSp>
                            <wpg:cNvPr id="778733193" name="Group 28"/>
                            <wpg:cNvGrpSpPr/>
                            <wpg:grpSpPr>
                              <a:xfrm>
                                <a:off x="0" y="0"/>
                                <a:ext cx="2077720" cy="4512310"/>
                                <a:chOff x="0" y="0"/>
                                <a:chExt cx="2077752" cy="4512937"/>
                              </a:xfrm>
                            </wpg:grpSpPr>
                            <wpg:grpSp>
                              <wpg:cNvPr id="1471866261" name="Group 12"/>
                              <wpg:cNvGrpSpPr/>
                              <wpg:grpSpPr>
                                <a:xfrm>
                                  <a:off x="0" y="0"/>
                                  <a:ext cx="949459" cy="3657600"/>
                                  <a:chOff x="0" y="0"/>
                                  <a:chExt cx="949590" cy="3657600"/>
                                </a:xfrm>
                              </wpg:grpSpPr>
                              <wpg:grpSp>
                                <wpg:cNvPr id="1843222630" name="Group 10"/>
                                <wpg:cNvGrpSpPr/>
                                <wpg:grpSpPr>
                                  <a:xfrm>
                                    <a:off x="0" y="0"/>
                                    <a:ext cx="949590" cy="3657600"/>
                                    <a:chOff x="0" y="0"/>
                                    <a:chExt cx="949590" cy="3657600"/>
                                  </a:xfrm>
                                </wpg:grpSpPr>
                                <pic:pic xmlns:pic="http://schemas.openxmlformats.org/drawingml/2006/picture">
                                  <pic:nvPicPr>
                                    <pic:cNvPr id="2108103756" name="Picture 6" descr="A graph with red and blue points&#10;&#10;Description automatically generated"/>
                                    <pic:cNvPicPr>
                                      <a:picLocks noChangeAspect="1"/>
                                    </pic:cNvPicPr>
                                  </pic:nvPicPr>
                                  <pic:blipFill rotWithShape="1">
                                    <a:blip r:embed="rId52" cstate="print">
                                      <a:extLst>
                                        <a:ext uri="{28A0092B-C50C-407E-A947-70E740481C1C}">
                                          <a14:useLocalDpi xmlns:a14="http://schemas.microsoft.com/office/drawing/2010/main" val="0"/>
                                        </a:ext>
                                      </a:extLst>
                                    </a:blip>
                                    <a:srcRect r="93880"/>
                                    <a:stretch/>
                                  </pic:blipFill>
                                  <pic:spPr>
                                    <a:xfrm>
                                      <a:off x="0" y="0"/>
                                      <a:ext cx="223871" cy="3657600"/>
                                    </a:xfrm>
                                    <a:prstGeom prst="rect">
                                      <a:avLst/>
                                    </a:prstGeom>
                                  </pic:spPr>
                                </pic:pic>
                                <wps:wsp>
                                  <wps:cNvPr id="557639314" name="Text Box 9"/>
                                  <wps:cNvSpPr txBox="1"/>
                                  <wps:spPr>
                                    <a:xfrm>
                                      <a:off x="607325" y="989463"/>
                                      <a:ext cx="342265" cy="914400"/>
                                    </a:xfrm>
                                    <a:prstGeom prst="rect">
                                      <a:avLst/>
                                    </a:prstGeom>
                                    <a:noFill/>
                                    <a:ln w="6350">
                                      <a:noFill/>
                                    </a:ln>
                                  </wps:spPr>
                                  <wps:txbx>
                                    <w:txbxContent>
                                      <w:p w14:paraId="1C3C88D0" w14:textId="77777777" w:rsidR="00463F45" w:rsidRDefault="00463F45" w:rsidP="00463F45">
                                        <w:pPr>
                                          <w:ind w:left="0"/>
                                        </w:pPr>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1891503718" name="Straight Connector 8"/>
                                <wps:cNvCnPr/>
                                <wps:spPr>
                                  <a:xfrm>
                                    <a:off x="661917" y="1187355"/>
                                    <a:ext cx="191069"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355956612" name="Text Box 2"/>
                              <wps:cNvSpPr txBox="1">
                                <a:spLocks noChangeArrowheads="1"/>
                              </wps:cNvSpPr>
                              <wps:spPr bwMode="auto">
                                <a:xfrm>
                                  <a:off x="47501" y="3621974"/>
                                  <a:ext cx="2030251" cy="890963"/>
                                </a:xfrm>
                                <a:prstGeom prst="rect">
                                  <a:avLst/>
                                </a:prstGeom>
                                <a:solidFill>
                                  <a:srgbClr val="FFFFFF"/>
                                </a:solidFill>
                                <a:ln w="9525">
                                  <a:noFill/>
                                  <a:miter lim="800000"/>
                                  <a:headEnd/>
                                  <a:tailEnd/>
                                </a:ln>
                              </wps:spPr>
                              <wps:txbx>
                                <w:txbxContent>
                                  <w:p w14:paraId="539F1E6E" w14:textId="632A82B2" w:rsidR="00463F45" w:rsidRPr="00987D5D" w:rsidRDefault="00463F45" w:rsidP="00463F45">
                                    <w:pPr>
                                      <w:spacing w:after="0" w:line="240" w:lineRule="auto"/>
                                      <w:ind w:left="0" w:firstLine="0"/>
                                      <w:rPr>
                                        <w:sz w:val="20"/>
                                        <w:szCs w:val="20"/>
                                      </w:rPr>
                                    </w:pPr>
                                    <w:r w:rsidRPr="00A52143">
                                      <w:rPr>
                                        <w:b/>
                                        <w:bCs/>
                                        <w:sz w:val="20"/>
                                        <w:szCs w:val="20"/>
                                      </w:rPr>
                                      <w:t xml:space="preserve">Fig </w:t>
                                    </w:r>
                                    <w:r>
                                      <w:rPr>
                                        <w:b/>
                                        <w:bCs/>
                                        <w:sz w:val="20"/>
                                        <w:szCs w:val="20"/>
                                      </w:rPr>
                                      <w:t>9</w:t>
                                    </w:r>
                                    <w:r w:rsidRPr="00A52143">
                                      <w:rPr>
                                        <w:b/>
                                        <w:bCs/>
                                        <w:sz w:val="20"/>
                                        <w:szCs w:val="20"/>
                                      </w:rPr>
                                      <w:t xml:space="preserve">. </w:t>
                                    </w:r>
                                    <w:r w:rsidR="00907C52">
                                      <w:rPr>
                                        <w:sz w:val="20"/>
                                        <w:szCs w:val="20"/>
                                      </w:rPr>
                                      <w:t>Strategy f</w:t>
                                    </w:r>
                                    <w:r>
                                      <w:rPr>
                                        <w:sz w:val="20"/>
                                        <w:szCs w:val="20"/>
                                      </w:rPr>
                                      <w:t xml:space="preserve">orecasters predicted that distraction would reduce negative affective intensity by a greater magnitude than </w:t>
                                    </w:r>
                                    <w:r w:rsidR="00907C52">
                                      <w:rPr>
                                        <w:sz w:val="20"/>
                                        <w:szCs w:val="20"/>
                                      </w:rPr>
                                      <w:t>strategy users</w:t>
                                    </w:r>
                                    <w:r>
                                      <w:rPr>
                                        <w:sz w:val="20"/>
                                        <w:szCs w:val="20"/>
                                      </w:rPr>
                                      <w:t xml:space="preserve"> reported that it </w:t>
                                    </w:r>
                                    <w:proofErr w:type="gramStart"/>
                                    <w:r>
                                      <w:rPr>
                                        <w:sz w:val="20"/>
                                        <w:szCs w:val="20"/>
                                      </w:rPr>
                                      <w:t>actually had</w:t>
                                    </w:r>
                                    <w:proofErr w:type="gramEnd"/>
                                    <w:r>
                                      <w:rPr>
                                        <w:sz w:val="20"/>
                                        <w:szCs w:val="20"/>
                                      </w:rPr>
                                      <w:t xml:space="preserve">. </w:t>
                                    </w:r>
                                  </w:p>
                                </w:txbxContent>
                              </wps:txbx>
                              <wps:bodyPr rot="0" vert="horz" wrap="square" lIns="91440" tIns="45720" rIns="91440" bIns="45720" anchor="t" anchorCtr="0">
                                <a:noAutofit/>
                              </wps:bodyPr>
                            </wps:wsp>
                          </wpg:grpSp>
                        </wpg:grpSp>
                      </wpg:grpSp>
                      <pic:pic xmlns:pic="http://schemas.openxmlformats.org/drawingml/2006/picture">
                        <pic:nvPicPr>
                          <pic:cNvPr id="1837370854" name="Picture 8" descr="A diagram of different types of lines&#10;&#10;Description automatically generated with medium confidence"/>
                          <pic:cNvPicPr>
                            <a:picLocks noChangeAspect="1"/>
                          </pic:cNvPicPr>
                        </pic:nvPicPr>
                        <pic:blipFill rotWithShape="1">
                          <a:blip r:embed="rId53" cstate="print">
                            <a:extLst>
                              <a:ext uri="{28A0092B-C50C-407E-A947-70E740481C1C}">
                                <a14:useLocalDpi xmlns:a14="http://schemas.microsoft.com/office/drawing/2010/main" val="0"/>
                              </a:ext>
                            </a:extLst>
                          </a:blip>
                          <a:srcRect l="74796" t="37266" r="1397" b="44097"/>
                          <a:stretch/>
                        </pic:blipFill>
                        <pic:spPr bwMode="auto">
                          <a:xfrm>
                            <a:off x="604837" y="2524125"/>
                            <a:ext cx="1323975" cy="66738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7BF8CA8" id="Group 14" o:spid="_x0000_s1070" style="position:absolute;left:0;text-align:left;margin-left:301.85pt;margin-top:165.75pt;width:163.6pt;height:355.3pt;z-index:251732992" coordsize="20777,4512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">
                <v:group id="Group 13" o:spid="_x0000_s1071" style="position:absolute;width:20777;height:45123" coordsize="20777,45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">
                  <v:shape id="Picture 11" o:spid="_x0000_s1072" type="#_x0000_t75" alt="A graph of a graph with red and blue points&#10;&#10;Description automatically generated with medium confidence" style="position:absolute;left:12906;top:1905;width:7328;height:33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">
                    <v:imagedata r:id="rId54" o:title="A graph of a graph with red and blue points&#10;&#10;Description automatically generated with medium confidence" croptop="3363f" cropbottom="2836f" cropleft="52395f"/>
                  </v:shape>
                  <v:group id="Group 12" o:spid="_x0000_s1073" style="position:absolute;width:20777;height:45123" coordsize="20777,45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">
                    <v:shape id="Picture 11" o:spid="_x0000_s1074" type="#_x0000_t75" style="position:absolute;left:1714;top:2095;width:11192;height:33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">
                      <v:imagedata r:id="rId55" o:title="" croptop="3704f" cropbottom="2495f" cropleft="3072f" cropright="42410f"/>
                    </v:shape>
                    <v:group id="Group 28" o:spid="_x0000_s1075" style="position:absolute;width:20777;height:45123" coordsize="20777,45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">
                      <v:group id="Group 12" o:spid="_x0000_s1076" style="position:absolute;width:9494;height:36576" coordsize="9495,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">
                        <v:group id="_x0000_s1077" style="position:absolute;width:9495;height:36576" coordsize="9495,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">
                          <v:shape id="Picture 6" o:spid="_x0000_s1078" type="#_x0000_t75" alt="A graph with red and blue points&#10;&#10;Description automatically generated" style="position:absolute;width:2238;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">
                            <v:imagedata r:id="rId56" o:title="A graph with red and blue points&#10;&#10;Description automatically generated" cropright="61525f"/>
                          </v:shape>
                          <v:shape id="Text Box 9" o:spid="_x0000_s1079" type="#_x0000_t202" style="position:absolute;left:6073;top:9894;width:3422;height:9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" filled="f" stroked="f" strokeweight=".5pt">
                            <v:textbox>
                              <w:txbxContent>
                                <w:p w14:paraId="1C3C88D0" w14:textId="77777777" w:rsidR="00463F45" w:rsidRDefault="00463F45" w:rsidP="00463F45">
                                  <w:pPr>
                                    <w:ind w:left="0"/>
                                  </w:pPr>
                                  <w:r>
                                    <w:t>**</w:t>
                                  </w:r>
                                </w:p>
                              </w:txbxContent>
                            </v:textbox>
                          </v:shape>
                        </v:group>
                        <v:line id="Straight Connector 8" o:spid="_x0000_s1080" style="position:absolute;visibility:visible;mso-wrap-style:square" from="6619,11873" to="8529,11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" strokecolor="black [3213]" strokeweight="1pt">
                          <v:stroke joinstyle="miter"/>
                        </v:line>
                      </v:group>
                      <v:shape id="Text Box 2" o:spid="_x0000_s1081" type="#_x0000_t202" style="position:absolute;left:475;top:36219;width:20302;height:8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" stroked="f">
                        <v:textbox>
                          <w:txbxContent>
                            <w:p w14:paraId="539F1E6E" w14:textId="632A82B2" w:rsidR="00463F45" w:rsidRPr="00987D5D" w:rsidRDefault="00463F45" w:rsidP="00463F45">
                              <w:pPr>
                                <w:spacing w:after="0" w:line="240" w:lineRule="auto"/>
                                <w:ind w:left="0" w:firstLine="0"/>
                                <w:rPr>
                                  <w:sz w:val="20"/>
                                  <w:szCs w:val="20"/>
                                </w:rPr>
                              </w:pPr>
                              <w:r w:rsidRPr="00A52143">
                                <w:rPr>
                                  <w:b/>
                                  <w:bCs/>
                                  <w:sz w:val="20"/>
                                  <w:szCs w:val="20"/>
                                </w:rPr>
                                <w:t xml:space="preserve">Fig </w:t>
                              </w:r>
                              <w:r>
                                <w:rPr>
                                  <w:b/>
                                  <w:bCs/>
                                  <w:sz w:val="20"/>
                                  <w:szCs w:val="20"/>
                                </w:rPr>
                                <w:t>9</w:t>
                              </w:r>
                              <w:r w:rsidRPr="00A52143">
                                <w:rPr>
                                  <w:b/>
                                  <w:bCs/>
                                  <w:sz w:val="20"/>
                                  <w:szCs w:val="20"/>
                                </w:rPr>
                                <w:t xml:space="preserve">. </w:t>
                              </w:r>
                              <w:r w:rsidR="00907C52">
                                <w:rPr>
                                  <w:sz w:val="20"/>
                                  <w:szCs w:val="20"/>
                                </w:rPr>
                                <w:t>Strategy f</w:t>
                              </w:r>
                              <w:r>
                                <w:rPr>
                                  <w:sz w:val="20"/>
                                  <w:szCs w:val="20"/>
                                </w:rPr>
                                <w:t xml:space="preserve">orecasters predicted that distraction would reduce negative affective intensity by a greater magnitude than </w:t>
                              </w:r>
                              <w:r w:rsidR="00907C52">
                                <w:rPr>
                                  <w:sz w:val="20"/>
                                  <w:szCs w:val="20"/>
                                </w:rPr>
                                <w:t>strategy users</w:t>
                              </w:r>
                              <w:r>
                                <w:rPr>
                                  <w:sz w:val="20"/>
                                  <w:szCs w:val="20"/>
                                </w:rPr>
                                <w:t xml:space="preserve"> reported that it </w:t>
                              </w:r>
                              <w:proofErr w:type="gramStart"/>
                              <w:r>
                                <w:rPr>
                                  <w:sz w:val="20"/>
                                  <w:szCs w:val="20"/>
                                </w:rPr>
                                <w:t>actually had</w:t>
                              </w:r>
                              <w:proofErr w:type="gramEnd"/>
                              <w:r>
                                <w:rPr>
                                  <w:sz w:val="20"/>
                                  <w:szCs w:val="20"/>
                                </w:rPr>
                                <w:t xml:space="preserve">. </w:t>
                              </w:r>
                            </w:p>
                          </w:txbxContent>
                        </v:textbox>
                      </v:shape>
                    </v:group>
                  </v:group>
                </v:group>
                <v:shape id="Picture 8" o:spid="_x0000_s1082" type="#_x0000_t75" alt="A diagram of different types of lines&#10;&#10;Description automatically generated with medium confidence" style="position:absolute;left:6048;top:25241;width:13240;height:6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">
                  <v:imagedata r:id="rId57" o:title="A diagram of different types of lines&#10;&#10;Description automatically generated with medium confidence" croptop="24423f" cropbottom="28899f" cropleft="49018f" cropright="916f"/>
                </v:shape>
                <w10:wrap type="square"/>
              </v:group>
            </w:pict>
          </mc:Fallback>
        </mc:AlternateContent>
      </w:r>
      <w:proofErr w:type="gramStart"/>
      <w:r w:rsidR="000C5A68">
        <w:rPr>
          <w:bCs/>
          <w:i/>
          <w:iCs/>
          <w:szCs w:val="24"/>
        </w:rPr>
        <w:t>t</w:t>
      </w:r>
      <w:r w:rsidR="000C5A68">
        <w:rPr>
          <w:bCs/>
          <w:szCs w:val="24"/>
        </w:rPr>
        <w:t>(</w:t>
      </w:r>
      <w:proofErr w:type="gramEnd"/>
      <w:r w:rsidR="000C5A68">
        <w:rPr>
          <w:bCs/>
          <w:szCs w:val="24"/>
        </w:rPr>
        <w:t xml:space="preserve">296.5) = .66, </w:t>
      </w:r>
      <w:r w:rsidR="000C5A68" w:rsidRPr="00BE73D6">
        <w:rPr>
          <w:bCs/>
          <w:i/>
          <w:iCs/>
          <w:szCs w:val="24"/>
        </w:rPr>
        <w:t>p</w:t>
      </w:r>
      <w:r w:rsidR="000C5A68">
        <w:rPr>
          <w:bCs/>
          <w:szCs w:val="24"/>
        </w:rPr>
        <w:t xml:space="preserve"> = 0.016).</w:t>
      </w:r>
      <w:r w:rsidR="00304D13">
        <w:rPr>
          <w:bCs/>
          <w:szCs w:val="24"/>
        </w:rPr>
        <w:t xml:space="preserve"> </w:t>
      </w:r>
    </w:p>
    <w:p w14:paraId="775499BD" w14:textId="1B7808C6" w:rsidR="0043784E" w:rsidRDefault="00B33C41" w:rsidP="00BE73D6">
      <w:pPr>
        <w:spacing w:after="0" w:line="480" w:lineRule="auto"/>
        <w:ind w:left="0" w:firstLine="720"/>
        <w:rPr>
          <w:b/>
          <w:szCs w:val="24"/>
        </w:rPr>
      </w:pPr>
      <w:r>
        <w:rPr>
          <w:b/>
          <w:szCs w:val="24"/>
        </w:rPr>
        <w:t>Strategy f</w:t>
      </w:r>
      <w:r w:rsidR="00463F45">
        <w:rPr>
          <w:b/>
          <w:szCs w:val="24"/>
        </w:rPr>
        <w:t xml:space="preserve">orecasters and </w:t>
      </w:r>
      <w:r>
        <w:rPr>
          <w:b/>
          <w:szCs w:val="24"/>
        </w:rPr>
        <w:t>us</w:t>
      </w:r>
      <w:r w:rsidR="00463F45">
        <w:rPr>
          <w:b/>
          <w:szCs w:val="24"/>
        </w:rPr>
        <w:t>e</w:t>
      </w:r>
      <w:r w:rsidR="000446C3">
        <w:rPr>
          <w:b/>
          <w:szCs w:val="24"/>
        </w:rPr>
        <w:t>r</w:t>
      </w:r>
      <w:r w:rsidR="00463F45">
        <w:rPr>
          <w:b/>
          <w:szCs w:val="24"/>
        </w:rPr>
        <w:t xml:space="preserve">s differ in regulation intensity reduction. </w:t>
      </w:r>
      <w:r w:rsidR="00304D13">
        <w:rPr>
          <w:bCs/>
          <w:szCs w:val="24"/>
        </w:rPr>
        <w:t>When examin</w:t>
      </w:r>
      <w:r w:rsidR="00163803">
        <w:rPr>
          <w:bCs/>
          <w:szCs w:val="24"/>
        </w:rPr>
        <w:t>ing</w:t>
      </w:r>
      <w:r w:rsidR="00304D13">
        <w:rPr>
          <w:bCs/>
          <w:szCs w:val="24"/>
        </w:rPr>
        <w:t xml:space="preserve"> how effective participants thought the strategies </w:t>
      </w:r>
      <w:r w:rsidR="00163803">
        <w:rPr>
          <w:bCs/>
          <w:szCs w:val="24"/>
        </w:rPr>
        <w:t>would</w:t>
      </w:r>
      <w:r w:rsidR="00304D13">
        <w:rPr>
          <w:bCs/>
          <w:szCs w:val="24"/>
        </w:rPr>
        <w:t xml:space="preserve"> be at reducing affective intensity, adjusting for the random effect of participant, we found a significant main effect of strategy (</w:t>
      </w:r>
      <w:r w:rsidR="00304D13" w:rsidRPr="00E633F1">
        <w:rPr>
          <w:bCs/>
          <w:i/>
          <w:iCs/>
          <w:szCs w:val="24"/>
        </w:rPr>
        <w:t>x̄</w:t>
      </w:r>
      <w:r w:rsidR="00304D13">
        <w:rPr>
          <w:bCs/>
          <w:i/>
          <w:iCs/>
          <w:szCs w:val="24"/>
        </w:rPr>
        <w:t xml:space="preserve"> </w:t>
      </w:r>
      <w:r w:rsidR="00035A91">
        <w:rPr>
          <w:bCs/>
          <w:i/>
          <w:iCs/>
          <w:szCs w:val="24"/>
          <w:vertAlign w:val="subscript"/>
        </w:rPr>
        <w:t>r</w:t>
      </w:r>
      <w:r w:rsidR="00304D13">
        <w:rPr>
          <w:bCs/>
          <w:i/>
          <w:iCs/>
          <w:szCs w:val="24"/>
          <w:vertAlign w:val="subscript"/>
        </w:rPr>
        <w:t xml:space="preserve">eappraisal </w:t>
      </w:r>
      <w:r w:rsidR="00304D13" w:rsidRPr="009527CE">
        <w:rPr>
          <w:bCs/>
          <w:szCs w:val="24"/>
        </w:rPr>
        <w:t xml:space="preserve">= </w:t>
      </w:r>
      <w:r w:rsidR="00304D13">
        <w:rPr>
          <w:bCs/>
          <w:szCs w:val="24"/>
        </w:rPr>
        <w:t>61.9</w:t>
      </w:r>
      <w:r w:rsidR="00304D13">
        <w:rPr>
          <w:bCs/>
          <w:i/>
          <w:iCs/>
          <w:szCs w:val="24"/>
          <w:vertAlign w:val="subscript"/>
        </w:rPr>
        <w:t xml:space="preserve">, </w:t>
      </w:r>
      <w:r w:rsidR="00304D13" w:rsidRPr="00E633F1">
        <w:rPr>
          <w:bCs/>
          <w:i/>
          <w:iCs/>
          <w:szCs w:val="24"/>
        </w:rPr>
        <w:t>x̄</w:t>
      </w:r>
      <w:r w:rsidR="00304D13">
        <w:rPr>
          <w:bCs/>
          <w:i/>
          <w:iCs/>
          <w:szCs w:val="24"/>
        </w:rPr>
        <w:t xml:space="preserve"> </w:t>
      </w:r>
      <w:r w:rsidR="00035A91">
        <w:rPr>
          <w:bCs/>
          <w:i/>
          <w:iCs/>
          <w:szCs w:val="24"/>
          <w:vertAlign w:val="subscript"/>
        </w:rPr>
        <w:t>d</w:t>
      </w:r>
      <w:r w:rsidR="00304D13">
        <w:rPr>
          <w:bCs/>
          <w:i/>
          <w:iCs/>
          <w:szCs w:val="24"/>
          <w:vertAlign w:val="subscript"/>
        </w:rPr>
        <w:t>istraction</w:t>
      </w:r>
      <w:r w:rsidR="00304D13">
        <w:rPr>
          <w:bCs/>
          <w:szCs w:val="24"/>
          <w:vertAlign w:val="subscript"/>
        </w:rPr>
        <w:t xml:space="preserve"> </w:t>
      </w:r>
      <w:r w:rsidR="00304D13" w:rsidRPr="009527CE">
        <w:rPr>
          <w:bCs/>
          <w:szCs w:val="24"/>
        </w:rPr>
        <w:t xml:space="preserve">= </w:t>
      </w:r>
      <w:r w:rsidR="00304D13">
        <w:rPr>
          <w:bCs/>
          <w:szCs w:val="24"/>
        </w:rPr>
        <w:t>54.5</w:t>
      </w:r>
      <w:r w:rsidR="00304D13">
        <w:rPr>
          <w:bCs/>
          <w:szCs w:val="24"/>
          <w:vertAlign w:val="subscript"/>
        </w:rPr>
        <w:t xml:space="preserve">, </w:t>
      </w:r>
      <w:r w:rsidR="00304D13">
        <w:rPr>
          <w:bCs/>
          <w:i/>
          <w:iCs/>
          <w:szCs w:val="24"/>
        </w:rPr>
        <w:t>95% CI</w:t>
      </w:r>
      <w:r w:rsidR="00304D13">
        <w:rPr>
          <w:bCs/>
          <w:szCs w:val="24"/>
        </w:rPr>
        <w:t xml:space="preserve"> = [3.31, 11.48], </w:t>
      </w:r>
      <w:r w:rsidR="00304D13">
        <w:rPr>
          <w:bCs/>
          <w:i/>
          <w:iCs/>
          <w:szCs w:val="24"/>
        </w:rPr>
        <w:t>t</w:t>
      </w:r>
      <w:r w:rsidR="00304D13">
        <w:rPr>
          <w:bCs/>
          <w:szCs w:val="24"/>
        </w:rPr>
        <w:t xml:space="preserve">(582.12) = 3.55, </w:t>
      </w:r>
      <w:r w:rsidR="00304D13" w:rsidRPr="009527CE">
        <w:rPr>
          <w:bCs/>
          <w:i/>
          <w:iCs/>
          <w:szCs w:val="24"/>
        </w:rPr>
        <w:t>p</w:t>
      </w:r>
      <w:r w:rsidR="00304D13">
        <w:rPr>
          <w:bCs/>
          <w:szCs w:val="24"/>
        </w:rPr>
        <w:t xml:space="preserve"> &lt; 0.001) and condition (</w:t>
      </w:r>
      <w:r w:rsidR="00304D13" w:rsidRPr="00E633F1">
        <w:rPr>
          <w:bCs/>
          <w:i/>
          <w:iCs/>
          <w:szCs w:val="24"/>
        </w:rPr>
        <w:t>x̄</w:t>
      </w:r>
      <w:r w:rsidR="00304D13">
        <w:rPr>
          <w:bCs/>
          <w:i/>
          <w:iCs/>
          <w:szCs w:val="24"/>
        </w:rPr>
        <w:t xml:space="preserve"> </w:t>
      </w:r>
      <w:r w:rsidR="00035A91">
        <w:rPr>
          <w:bCs/>
          <w:i/>
          <w:iCs/>
          <w:szCs w:val="24"/>
          <w:vertAlign w:val="subscript"/>
        </w:rPr>
        <w:t>u</w:t>
      </w:r>
      <w:r>
        <w:rPr>
          <w:bCs/>
          <w:i/>
          <w:iCs/>
          <w:szCs w:val="24"/>
          <w:vertAlign w:val="subscript"/>
        </w:rPr>
        <w:t>sers</w:t>
      </w:r>
      <w:r w:rsidR="00304D13">
        <w:rPr>
          <w:bCs/>
          <w:i/>
          <w:iCs/>
          <w:szCs w:val="24"/>
          <w:vertAlign w:val="subscript"/>
        </w:rPr>
        <w:t xml:space="preserve"> </w:t>
      </w:r>
      <w:r w:rsidR="00304D13" w:rsidRPr="009527CE">
        <w:rPr>
          <w:bCs/>
          <w:szCs w:val="24"/>
        </w:rPr>
        <w:t xml:space="preserve">= </w:t>
      </w:r>
      <w:r w:rsidR="00304D13">
        <w:rPr>
          <w:bCs/>
          <w:szCs w:val="24"/>
        </w:rPr>
        <w:t>55.0</w:t>
      </w:r>
      <w:r w:rsidR="00304D13">
        <w:rPr>
          <w:bCs/>
          <w:i/>
          <w:iCs/>
          <w:szCs w:val="24"/>
          <w:vertAlign w:val="subscript"/>
        </w:rPr>
        <w:t xml:space="preserve">, </w:t>
      </w:r>
      <w:r w:rsidR="00304D13" w:rsidRPr="00E633F1">
        <w:rPr>
          <w:bCs/>
          <w:i/>
          <w:iCs/>
          <w:szCs w:val="24"/>
        </w:rPr>
        <w:t>x̄</w:t>
      </w:r>
      <w:r w:rsidR="00304D13">
        <w:rPr>
          <w:bCs/>
          <w:i/>
          <w:iCs/>
          <w:szCs w:val="24"/>
        </w:rPr>
        <w:t xml:space="preserve"> </w:t>
      </w:r>
      <w:r w:rsidR="00035A91">
        <w:rPr>
          <w:bCs/>
          <w:i/>
          <w:iCs/>
          <w:szCs w:val="24"/>
          <w:vertAlign w:val="subscript"/>
        </w:rPr>
        <w:t>f</w:t>
      </w:r>
      <w:r w:rsidR="00304D13">
        <w:rPr>
          <w:bCs/>
          <w:i/>
          <w:iCs/>
          <w:szCs w:val="24"/>
          <w:vertAlign w:val="subscript"/>
        </w:rPr>
        <w:t>orecast</w:t>
      </w:r>
      <w:r>
        <w:rPr>
          <w:bCs/>
          <w:i/>
          <w:iCs/>
          <w:szCs w:val="24"/>
          <w:vertAlign w:val="subscript"/>
        </w:rPr>
        <w:t>ers</w:t>
      </w:r>
      <w:r w:rsidR="00304D13">
        <w:rPr>
          <w:bCs/>
          <w:szCs w:val="24"/>
          <w:vertAlign w:val="subscript"/>
        </w:rPr>
        <w:t xml:space="preserve"> </w:t>
      </w:r>
      <w:r w:rsidR="00304D13" w:rsidRPr="009527CE">
        <w:rPr>
          <w:bCs/>
          <w:szCs w:val="24"/>
        </w:rPr>
        <w:t xml:space="preserve">= </w:t>
      </w:r>
      <w:r w:rsidR="00304D13">
        <w:rPr>
          <w:bCs/>
          <w:szCs w:val="24"/>
        </w:rPr>
        <w:t>61.1</w:t>
      </w:r>
      <w:r w:rsidR="00304D13">
        <w:rPr>
          <w:bCs/>
          <w:szCs w:val="24"/>
          <w:vertAlign w:val="subscript"/>
        </w:rPr>
        <w:t xml:space="preserve">, </w:t>
      </w:r>
      <w:r w:rsidR="00304D13">
        <w:rPr>
          <w:bCs/>
          <w:i/>
          <w:iCs/>
          <w:szCs w:val="24"/>
        </w:rPr>
        <w:t>95% CI</w:t>
      </w:r>
      <w:r w:rsidR="00304D13">
        <w:rPr>
          <w:bCs/>
          <w:szCs w:val="24"/>
        </w:rPr>
        <w:t xml:space="preserve"> = [-10.32, -1.85], </w:t>
      </w:r>
      <w:r w:rsidR="00304D13">
        <w:rPr>
          <w:bCs/>
          <w:i/>
          <w:iCs/>
          <w:szCs w:val="24"/>
        </w:rPr>
        <w:t>t</w:t>
      </w:r>
      <w:r w:rsidR="00304D13">
        <w:rPr>
          <w:bCs/>
          <w:szCs w:val="24"/>
        </w:rPr>
        <w:t xml:space="preserve">(494.6) = -2.83, </w:t>
      </w:r>
      <w:r w:rsidR="00304D13" w:rsidRPr="009527CE">
        <w:rPr>
          <w:bCs/>
          <w:i/>
          <w:iCs/>
          <w:szCs w:val="24"/>
        </w:rPr>
        <w:t>p</w:t>
      </w:r>
      <w:r w:rsidR="00304D13">
        <w:rPr>
          <w:bCs/>
          <w:szCs w:val="24"/>
        </w:rPr>
        <w:t xml:space="preserve"> = 0.004), but more intriguingly, in an interaction model we found a significant interaction between the two variables (</w:t>
      </w:r>
      <w:r w:rsidR="00304D13" w:rsidRPr="00BE73D6">
        <w:rPr>
          <w:bCs/>
          <w:i/>
          <w:iCs/>
          <w:szCs w:val="24"/>
        </w:rPr>
        <w:t>F</w:t>
      </w:r>
      <w:r w:rsidR="00304D13">
        <w:rPr>
          <w:bCs/>
          <w:szCs w:val="24"/>
        </w:rPr>
        <w:t xml:space="preserve">(1,377) = 4.31, </w:t>
      </w:r>
      <w:r w:rsidR="00304D13" w:rsidRPr="00BE73D6">
        <w:rPr>
          <w:bCs/>
          <w:i/>
          <w:iCs/>
          <w:szCs w:val="24"/>
        </w:rPr>
        <w:t>p</w:t>
      </w:r>
      <w:r w:rsidR="00304D13">
        <w:rPr>
          <w:bCs/>
          <w:szCs w:val="24"/>
        </w:rPr>
        <w:t xml:space="preserve"> = 0.038)</w:t>
      </w:r>
      <w:r w:rsidR="00163803">
        <w:rPr>
          <w:bCs/>
          <w:szCs w:val="24"/>
        </w:rPr>
        <w:t>.</w:t>
      </w:r>
      <w:r w:rsidR="00304D13">
        <w:rPr>
          <w:bCs/>
          <w:szCs w:val="24"/>
        </w:rPr>
        <w:t xml:space="preserve"> </w:t>
      </w:r>
      <w:r w:rsidR="00163803">
        <w:rPr>
          <w:bCs/>
          <w:szCs w:val="24"/>
        </w:rPr>
        <w:t>A</w:t>
      </w:r>
      <w:r w:rsidR="00304D13">
        <w:rPr>
          <w:bCs/>
          <w:szCs w:val="24"/>
        </w:rPr>
        <w:t xml:space="preserve"> subsequent Bonferroni-adjusted contrast revealed a </w:t>
      </w:r>
      <w:r w:rsidR="00D9730E">
        <w:rPr>
          <w:bCs/>
          <w:szCs w:val="24"/>
        </w:rPr>
        <w:t>significant difference</w:t>
      </w:r>
      <w:r w:rsidR="00463F45" w:rsidRPr="00463F45">
        <w:rPr>
          <w:noProof/>
          <w:szCs w:val="24"/>
        </w:rPr>
        <w:t xml:space="preserve"> </w:t>
      </w:r>
      <w:r w:rsidR="00D9730E">
        <w:rPr>
          <w:bCs/>
          <w:szCs w:val="24"/>
        </w:rPr>
        <w:t xml:space="preserve">between </w:t>
      </w:r>
      <w:r>
        <w:rPr>
          <w:bCs/>
          <w:szCs w:val="24"/>
        </w:rPr>
        <w:t>strategy users</w:t>
      </w:r>
      <w:r w:rsidR="00D9730E">
        <w:rPr>
          <w:bCs/>
          <w:szCs w:val="24"/>
        </w:rPr>
        <w:t xml:space="preserve"> and forecasters in how effectively distraction reduces affective intensity (</w:t>
      </w:r>
      <w:r w:rsidR="00D9730E" w:rsidRPr="00E633F1">
        <w:rPr>
          <w:bCs/>
          <w:i/>
          <w:iCs/>
          <w:szCs w:val="24"/>
        </w:rPr>
        <w:t>x̄</w:t>
      </w:r>
      <w:r>
        <w:rPr>
          <w:bCs/>
          <w:i/>
          <w:iCs/>
          <w:szCs w:val="24"/>
        </w:rPr>
        <w:t xml:space="preserve"> </w:t>
      </w:r>
      <w:r w:rsidR="00035A91">
        <w:rPr>
          <w:bCs/>
          <w:i/>
          <w:iCs/>
          <w:szCs w:val="24"/>
          <w:vertAlign w:val="subscript"/>
        </w:rPr>
        <w:t>u</w:t>
      </w:r>
      <w:r>
        <w:rPr>
          <w:bCs/>
          <w:i/>
          <w:iCs/>
          <w:szCs w:val="24"/>
          <w:vertAlign w:val="subscript"/>
        </w:rPr>
        <w:t>sers</w:t>
      </w:r>
      <w:r w:rsidR="00D9730E">
        <w:rPr>
          <w:bCs/>
          <w:i/>
          <w:iCs/>
          <w:szCs w:val="24"/>
          <w:vertAlign w:val="subscript"/>
        </w:rPr>
        <w:t xml:space="preserve"> </w:t>
      </w:r>
      <w:r w:rsidR="00D9730E" w:rsidRPr="009527CE">
        <w:rPr>
          <w:bCs/>
          <w:szCs w:val="24"/>
        </w:rPr>
        <w:t xml:space="preserve">= </w:t>
      </w:r>
      <w:r w:rsidR="00D9730E">
        <w:rPr>
          <w:bCs/>
          <w:szCs w:val="24"/>
        </w:rPr>
        <w:t>48.0</w:t>
      </w:r>
      <w:r w:rsidR="00D9730E">
        <w:rPr>
          <w:bCs/>
          <w:i/>
          <w:iCs/>
          <w:szCs w:val="24"/>
          <w:vertAlign w:val="subscript"/>
        </w:rPr>
        <w:t xml:space="preserve">, </w:t>
      </w:r>
      <w:r w:rsidR="00D9730E" w:rsidRPr="00E633F1">
        <w:rPr>
          <w:bCs/>
          <w:i/>
          <w:iCs/>
          <w:szCs w:val="24"/>
        </w:rPr>
        <w:t>x̄</w:t>
      </w:r>
      <w:r w:rsidR="00D9730E">
        <w:rPr>
          <w:bCs/>
          <w:i/>
          <w:iCs/>
          <w:szCs w:val="24"/>
        </w:rPr>
        <w:t xml:space="preserve"> </w:t>
      </w:r>
      <w:r w:rsidR="00035A91">
        <w:rPr>
          <w:bCs/>
          <w:i/>
          <w:iCs/>
          <w:szCs w:val="24"/>
          <w:vertAlign w:val="subscript"/>
        </w:rPr>
        <w:t>f</w:t>
      </w:r>
      <w:r w:rsidR="00D9730E">
        <w:rPr>
          <w:bCs/>
          <w:i/>
          <w:iCs/>
          <w:szCs w:val="24"/>
          <w:vertAlign w:val="subscript"/>
        </w:rPr>
        <w:t>orecast</w:t>
      </w:r>
      <w:r>
        <w:rPr>
          <w:bCs/>
          <w:i/>
          <w:iCs/>
          <w:szCs w:val="24"/>
          <w:vertAlign w:val="subscript"/>
        </w:rPr>
        <w:t>ers</w:t>
      </w:r>
      <w:r w:rsidR="00D9730E">
        <w:rPr>
          <w:bCs/>
          <w:szCs w:val="24"/>
          <w:vertAlign w:val="subscript"/>
        </w:rPr>
        <w:t xml:space="preserve"> </w:t>
      </w:r>
      <w:r w:rsidR="00D9730E" w:rsidRPr="009527CE">
        <w:rPr>
          <w:bCs/>
          <w:szCs w:val="24"/>
        </w:rPr>
        <w:t xml:space="preserve">= </w:t>
      </w:r>
      <w:r w:rsidR="00D9730E">
        <w:rPr>
          <w:bCs/>
          <w:szCs w:val="24"/>
        </w:rPr>
        <w:t>58.3</w:t>
      </w:r>
      <w:r w:rsidR="00D9730E">
        <w:rPr>
          <w:bCs/>
          <w:szCs w:val="24"/>
          <w:vertAlign w:val="subscript"/>
        </w:rPr>
        <w:t xml:space="preserve">, </w:t>
      </w:r>
      <w:r w:rsidR="00D9730E">
        <w:rPr>
          <w:bCs/>
          <w:i/>
          <w:iCs/>
          <w:szCs w:val="24"/>
        </w:rPr>
        <w:t>95% CI</w:t>
      </w:r>
      <w:r w:rsidR="00D9730E">
        <w:rPr>
          <w:bCs/>
          <w:szCs w:val="24"/>
        </w:rPr>
        <w:t xml:space="preserve"> = [-16.62, -4.13], </w:t>
      </w:r>
      <w:proofErr w:type="gramStart"/>
      <w:r w:rsidR="00D9730E">
        <w:rPr>
          <w:bCs/>
          <w:i/>
          <w:iCs/>
          <w:szCs w:val="24"/>
        </w:rPr>
        <w:t>t</w:t>
      </w:r>
      <w:r w:rsidR="00D9730E">
        <w:rPr>
          <w:bCs/>
          <w:szCs w:val="24"/>
        </w:rPr>
        <w:t>(</w:t>
      </w:r>
      <w:proofErr w:type="gramEnd"/>
      <w:r w:rsidR="00D9730E">
        <w:rPr>
          <w:bCs/>
          <w:szCs w:val="24"/>
        </w:rPr>
        <w:t xml:space="preserve">198.2) = -3.28, </w:t>
      </w:r>
      <w:r w:rsidR="00D9730E" w:rsidRPr="009527CE">
        <w:rPr>
          <w:bCs/>
          <w:i/>
          <w:iCs/>
          <w:szCs w:val="24"/>
        </w:rPr>
        <w:t>p</w:t>
      </w:r>
      <w:r w:rsidR="00D9730E">
        <w:rPr>
          <w:bCs/>
          <w:szCs w:val="24"/>
        </w:rPr>
        <w:t xml:space="preserve"> = 0.001)</w:t>
      </w:r>
      <w:r w:rsidR="00163803">
        <w:rPr>
          <w:bCs/>
          <w:szCs w:val="24"/>
        </w:rPr>
        <w:t xml:space="preserve"> </w:t>
      </w:r>
      <w:r w:rsidR="00163803">
        <w:rPr>
          <w:b/>
          <w:szCs w:val="24"/>
        </w:rPr>
        <w:t>(Fig 9)</w:t>
      </w:r>
      <w:r w:rsidR="00D9730E">
        <w:rPr>
          <w:bCs/>
          <w:szCs w:val="24"/>
        </w:rPr>
        <w:t xml:space="preserve">. This finding is congruent with findings from both Study 1 and Study 2 in which individuals seem to overestimate or mispredict the effectiveness of distraction, but not reappraisal, within these settings. </w:t>
      </w:r>
      <w:r w:rsidR="0043784E">
        <w:rPr>
          <w:b/>
          <w:szCs w:val="24"/>
        </w:rPr>
        <w:br w:type="page"/>
      </w:r>
    </w:p>
    <w:p w14:paraId="58B0197E" w14:textId="0B573066" w:rsidR="00654027" w:rsidRDefault="00B720B2" w:rsidP="00FE44DA">
      <w:pPr>
        <w:spacing w:after="160" w:line="259" w:lineRule="auto"/>
        <w:ind w:left="0" w:firstLine="0"/>
        <w:rPr>
          <w:b/>
          <w:szCs w:val="24"/>
        </w:rPr>
      </w:pPr>
      <w:r w:rsidRPr="008C7178">
        <w:rPr>
          <w:b/>
          <w:szCs w:val="24"/>
        </w:rPr>
        <w:lastRenderedPageBreak/>
        <w:t>GENERAL DISCUSSION</w:t>
      </w:r>
      <w:bookmarkStart w:id="442" w:name="_Hlk120030645"/>
    </w:p>
    <w:p w14:paraId="19A92E23" w14:textId="64765FB6" w:rsidR="00654027" w:rsidRDefault="00C42BA3" w:rsidP="000967D7">
      <w:pPr>
        <w:spacing w:after="0" w:line="480" w:lineRule="auto"/>
        <w:ind w:left="0" w:firstLine="720"/>
        <w:rPr>
          <w:szCs w:val="24"/>
        </w:rPr>
      </w:pPr>
      <w:r>
        <w:rPr>
          <w:szCs w:val="24"/>
        </w:rPr>
        <w:t>Three</w:t>
      </w:r>
      <w:r w:rsidR="00B720B2" w:rsidRPr="008C7178">
        <w:rPr>
          <w:szCs w:val="24"/>
        </w:rPr>
        <w:t xml:space="preserve"> </w:t>
      </w:r>
      <w:r w:rsidR="00E60680">
        <w:rPr>
          <w:szCs w:val="24"/>
        </w:rPr>
        <w:t>studie</w:t>
      </w:r>
      <w:r w:rsidR="00B720B2" w:rsidRPr="008C7178">
        <w:rPr>
          <w:szCs w:val="24"/>
        </w:rPr>
        <w:t xml:space="preserve">s examined the association between emotional intensity and regulation strategy usage in </w:t>
      </w:r>
      <w:r>
        <w:rPr>
          <w:szCs w:val="24"/>
        </w:rPr>
        <w:t>response to dynamic</w:t>
      </w:r>
      <w:r w:rsidR="00245B8B">
        <w:rPr>
          <w:szCs w:val="24"/>
        </w:rPr>
        <w:t>,</w:t>
      </w:r>
      <w:r>
        <w:rPr>
          <w:szCs w:val="24"/>
        </w:rPr>
        <w:t xml:space="preserve"> multimodal stimuli of varying intensity</w:t>
      </w:r>
      <w:r w:rsidR="00B720B2" w:rsidRPr="008C7178">
        <w:rPr>
          <w:szCs w:val="24"/>
        </w:rPr>
        <w:t xml:space="preserve">. </w:t>
      </w:r>
      <w:r w:rsidR="00245CC6">
        <w:rPr>
          <w:szCs w:val="24"/>
        </w:rPr>
        <w:t>Study</w:t>
      </w:r>
      <w:r w:rsidR="00B720B2" w:rsidRPr="008C7178">
        <w:rPr>
          <w:szCs w:val="24"/>
        </w:rPr>
        <w:t xml:space="preserve"> 1 tasked untrained participants </w:t>
      </w:r>
      <w:r w:rsidR="00415735">
        <w:rPr>
          <w:szCs w:val="24"/>
        </w:rPr>
        <w:t>with</w:t>
      </w:r>
      <w:r w:rsidR="00B720B2" w:rsidRPr="008C7178">
        <w:rPr>
          <w:szCs w:val="24"/>
        </w:rPr>
        <w:t xml:space="preserve"> recall</w:t>
      </w:r>
      <w:r w:rsidR="00415735">
        <w:rPr>
          <w:szCs w:val="24"/>
        </w:rPr>
        <w:t>ing</w:t>
      </w:r>
      <w:r w:rsidR="00B720B2" w:rsidRPr="008C7178">
        <w:rPr>
          <w:szCs w:val="24"/>
        </w:rPr>
        <w:t xml:space="preserve"> emotional and spontaneous regulatory behaviors in a surprise recall task after exposure</w:t>
      </w:r>
      <w:r w:rsidR="00415735">
        <w:rPr>
          <w:szCs w:val="24"/>
        </w:rPr>
        <w:t xml:space="preserve"> to a high-intensity multi-modal context (a haunted house)</w:t>
      </w:r>
      <w:r w:rsidR="00B720B2" w:rsidRPr="008C7178">
        <w:rPr>
          <w:szCs w:val="24"/>
        </w:rPr>
        <w:t xml:space="preserve">. </w:t>
      </w:r>
      <w:r w:rsidR="00245B8B">
        <w:rPr>
          <w:szCs w:val="24"/>
        </w:rPr>
        <w:t>Affective</w:t>
      </w:r>
      <w:r w:rsidR="00B720B2" w:rsidRPr="008C7178">
        <w:rPr>
          <w:szCs w:val="24"/>
        </w:rPr>
        <w:t xml:space="preserve"> intensity </w:t>
      </w:r>
      <w:r w:rsidR="00C70EEB">
        <w:rPr>
          <w:szCs w:val="24"/>
        </w:rPr>
        <w:t>did not predict</w:t>
      </w:r>
      <w:r w:rsidR="00B720B2" w:rsidRPr="008C7178">
        <w:rPr>
          <w:szCs w:val="24"/>
        </w:rPr>
        <w:t xml:space="preserve"> strategy usage.</w:t>
      </w:r>
      <w:r w:rsidR="00A11BE7">
        <w:rPr>
          <w:szCs w:val="24"/>
        </w:rPr>
        <w:t xml:space="preserve"> Though distraction was used more often than reappraisal, distraction was less successful at regulating in response to high affective intensities in this context. </w:t>
      </w:r>
      <w:r w:rsidR="00245CC6">
        <w:rPr>
          <w:szCs w:val="24"/>
        </w:rPr>
        <w:t>Study</w:t>
      </w:r>
      <w:r w:rsidR="00B720B2" w:rsidRPr="008C7178">
        <w:rPr>
          <w:szCs w:val="24"/>
        </w:rPr>
        <w:t xml:space="preserve"> </w:t>
      </w:r>
      <w:r w:rsidR="00245B8B">
        <w:rPr>
          <w:szCs w:val="24"/>
        </w:rPr>
        <w:t>2</w:t>
      </w:r>
      <w:r w:rsidR="00B720B2" w:rsidRPr="008C7178">
        <w:rPr>
          <w:szCs w:val="24"/>
        </w:rPr>
        <w:t xml:space="preserve"> </w:t>
      </w:r>
      <w:r w:rsidR="00A11BE7">
        <w:rPr>
          <w:szCs w:val="24"/>
        </w:rPr>
        <w:t>found an</w:t>
      </w:r>
      <w:r w:rsidR="00B720B2" w:rsidRPr="008C7178">
        <w:rPr>
          <w:szCs w:val="24"/>
        </w:rPr>
        <w:t xml:space="preserve"> association between affective intensity and strategy </w:t>
      </w:r>
      <w:r w:rsidR="0039054B">
        <w:rPr>
          <w:szCs w:val="24"/>
        </w:rPr>
        <w:t xml:space="preserve">usage </w:t>
      </w:r>
      <w:r w:rsidR="00A11BE7">
        <w:rPr>
          <w:szCs w:val="24"/>
        </w:rPr>
        <w:t xml:space="preserve">among participants </w:t>
      </w:r>
      <w:r>
        <w:rPr>
          <w:szCs w:val="24"/>
        </w:rPr>
        <w:t xml:space="preserve">forecasting regulatory behavior in response to descriptions of regulated </w:t>
      </w:r>
      <w:r w:rsidR="00A11BE7">
        <w:rPr>
          <w:szCs w:val="24"/>
        </w:rPr>
        <w:t xml:space="preserve">events </w:t>
      </w:r>
      <w:r>
        <w:rPr>
          <w:szCs w:val="24"/>
        </w:rPr>
        <w:t>that</w:t>
      </w:r>
      <w:r w:rsidR="00A11BE7">
        <w:rPr>
          <w:szCs w:val="24"/>
        </w:rPr>
        <w:t xml:space="preserve"> haunted house </w:t>
      </w:r>
      <w:r>
        <w:rPr>
          <w:szCs w:val="24"/>
        </w:rPr>
        <w:t xml:space="preserve">participants </w:t>
      </w:r>
      <w:proofErr w:type="gramStart"/>
      <w:r>
        <w:rPr>
          <w:szCs w:val="24"/>
        </w:rPr>
        <w:t>actually experienced</w:t>
      </w:r>
      <w:proofErr w:type="gramEnd"/>
      <w:r w:rsidR="00B720B2" w:rsidRPr="008C7178">
        <w:rPr>
          <w:szCs w:val="24"/>
        </w:rPr>
        <w:t>.</w:t>
      </w:r>
      <w:r>
        <w:rPr>
          <w:szCs w:val="24"/>
        </w:rPr>
        <w:t xml:space="preserve"> However, </w:t>
      </w:r>
      <w:r w:rsidR="00B33C41">
        <w:rPr>
          <w:szCs w:val="24"/>
        </w:rPr>
        <w:t xml:space="preserve">strategy </w:t>
      </w:r>
      <w:r>
        <w:rPr>
          <w:szCs w:val="24"/>
        </w:rPr>
        <w:t xml:space="preserve">forecasters overpredicted how often distraction was used by </w:t>
      </w:r>
      <w:r w:rsidR="00B33C41">
        <w:rPr>
          <w:szCs w:val="24"/>
        </w:rPr>
        <w:t>participants who regulated within the haunted house (i.e., strategy users)</w:t>
      </w:r>
      <w:r>
        <w:rPr>
          <w:szCs w:val="24"/>
        </w:rPr>
        <w:t xml:space="preserve">. Study 3 measured differences between </w:t>
      </w:r>
      <w:r w:rsidR="00B33C41">
        <w:rPr>
          <w:szCs w:val="24"/>
        </w:rPr>
        <w:t>strategy users</w:t>
      </w:r>
      <w:r>
        <w:rPr>
          <w:szCs w:val="24"/>
        </w:rPr>
        <w:t xml:space="preserve"> and forecasters regarding </w:t>
      </w:r>
      <w:r w:rsidR="006021D3">
        <w:rPr>
          <w:szCs w:val="24"/>
        </w:rPr>
        <w:t>ER</w:t>
      </w:r>
      <w:r>
        <w:rPr>
          <w:szCs w:val="24"/>
        </w:rPr>
        <w:t xml:space="preserve"> within the same study and found significant differences</w:t>
      </w:r>
      <w:r w:rsidR="007B2779">
        <w:rPr>
          <w:szCs w:val="24"/>
        </w:rPr>
        <w:t xml:space="preserve"> between </w:t>
      </w:r>
      <w:r w:rsidR="00B33C41">
        <w:rPr>
          <w:szCs w:val="24"/>
        </w:rPr>
        <w:t xml:space="preserve">strategy </w:t>
      </w:r>
      <w:r w:rsidR="007B2779">
        <w:rPr>
          <w:szCs w:val="24"/>
        </w:rPr>
        <w:t xml:space="preserve">forecasters and </w:t>
      </w:r>
      <w:r w:rsidR="00B33C41">
        <w:rPr>
          <w:szCs w:val="24"/>
        </w:rPr>
        <w:t>us</w:t>
      </w:r>
      <w:r w:rsidR="007B2779">
        <w:rPr>
          <w:szCs w:val="24"/>
        </w:rPr>
        <w:t>ers</w:t>
      </w:r>
      <w:r>
        <w:rPr>
          <w:szCs w:val="24"/>
        </w:rPr>
        <w:t xml:space="preserve"> in how often </w:t>
      </w:r>
      <w:r w:rsidR="007B2779">
        <w:rPr>
          <w:szCs w:val="24"/>
        </w:rPr>
        <w:t xml:space="preserve">distraction was </w:t>
      </w:r>
      <w:r w:rsidR="0039054B">
        <w:rPr>
          <w:szCs w:val="24"/>
        </w:rPr>
        <w:t>forecasted</w:t>
      </w:r>
      <w:r w:rsidR="00DB5573">
        <w:rPr>
          <w:szCs w:val="24"/>
        </w:rPr>
        <w:t xml:space="preserve"> or used</w:t>
      </w:r>
      <w:r w:rsidR="007B2779">
        <w:rPr>
          <w:szCs w:val="24"/>
        </w:rPr>
        <w:t xml:space="preserve"> </w:t>
      </w:r>
      <w:r>
        <w:rPr>
          <w:szCs w:val="24"/>
        </w:rPr>
        <w:t>and how effective the groups</w:t>
      </w:r>
      <w:r w:rsidR="007B2779">
        <w:rPr>
          <w:szCs w:val="24"/>
        </w:rPr>
        <w:t xml:space="preserve"> predicted </w:t>
      </w:r>
      <w:r w:rsidR="00DB5573">
        <w:rPr>
          <w:szCs w:val="24"/>
        </w:rPr>
        <w:t xml:space="preserve">or reported </w:t>
      </w:r>
      <w:r w:rsidR="007B2779">
        <w:rPr>
          <w:szCs w:val="24"/>
        </w:rPr>
        <w:t>distraction to be</w:t>
      </w:r>
      <w:r w:rsidR="00DB5573">
        <w:rPr>
          <w:szCs w:val="24"/>
        </w:rPr>
        <w:t>, respectively</w:t>
      </w:r>
      <w:r w:rsidR="007B2779">
        <w:rPr>
          <w:szCs w:val="24"/>
        </w:rPr>
        <w:t>.</w:t>
      </w:r>
      <w:r w:rsidR="00B720B2" w:rsidRPr="008C7178">
        <w:rPr>
          <w:szCs w:val="24"/>
        </w:rPr>
        <w:t xml:space="preserve"> The present findings highlight challenges in translating </w:t>
      </w:r>
      <w:r w:rsidR="006021D3">
        <w:rPr>
          <w:szCs w:val="24"/>
        </w:rPr>
        <w:t>ER</w:t>
      </w:r>
      <w:r w:rsidR="00B720B2" w:rsidRPr="008C7178">
        <w:rPr>
          <w:szCs w:val="24"/>
        </w:rPr>
        <w:t xml:space="preserve"> theory to real-world application, as </w:t>
      </w:r>
      <w:ins w:id="443" w:author="Billy Mitchell" w:date="2024-07-26T01:43:00Z" w16du:dateUtc="2024-07-26T05:43:00Z">
        <w:r w:rsidR="004B36C0">
          <w:rPr>
            <w:szCs w:val="24"/>
          </w:rPr>
          <w:t xml:space="preserve">uncontrolled, </w:t>
        </w:r>
      </w:ins>
      <w:r w:rsidR="007B2779">
        <w:rPr>
          <w:szCs w:val="24"/>
        </w:rPr>
        <w:t xml:space="preserve">complex, </w:t>
      </w:r>
      <w:ins w:id="444" w:author="Billy Mitchell" w:date="2024-07-26T01:43:00Z" w16du:dateUtc="2024-07-26T05:43:00Z">
        <w:r w:rsidR="004B36C0">
          <w:rPr>
            <w:szCs w:val="24"/>
          </w:rPr>
          <w:t xml:space="preserve">and </w:t>
        </w:r>
      </w:ins>
      <w:r w:rsidR="007B2779">
        <w:rPr>
          <w:szCs w:val="24"/>
        </w:rPr>
        <w:t>dynamic</w:t>
      </w:r>
      <w:r w:rsidR="00B720B2" w:rsidRPr="008C7178">
        <w:rPr>
          <w:szCs w:val="24"/>
        </w:rPr>
        <w:t xml:space="preserve"> </w:t>
      </w:r>
      <w:r w:rsidR="007B2779">
        <w:rPr>
          <w:szCs w:val="24"/>
        </w:rPr>
        <w:t>situations</w:t>
      </w:r>
      <w:r w:rsidR="007B2779" w:rsidRPr="007B2779">
        <w:rPr>
          <w:szCs w:val="24"/>
        </w:rPr>
        <w:t xml:space="preserve"> </w:t>
      </w:r>
      <w:r w:rsidR="007B2779" w:rsidRPr="008C7178">
        <w:rPr>
          <w:szCs w:val="24"/>
        </w:rPr>
        <w:t>in everyday life</w:t>
      </w:r>
      <w:r w:rsidR="00B720B2" w:rsidRPr="008C7178">
        <w:rPr>
          <w:szCs w:val="24"/>
        </w:rPr>
        <w:t xml:space="preserve"> may </w:t>
      </w:r>
      <w:r w:rsidR="007B2779">
        <w:rPr>
          <w:szCs w:val="24"/>
        </w:rPr>
        <w:t xml:space="preserve">strongly influence the efficacy and frequency with which regulatory strategies are used. </w:t>
      </w:r>
      <w:r w:rsidR="00B720B2" w:rsidRPr="008C7178">
        <w:rPr>
          <w:szCs w:val="24"/>
        </w:rPr>
        <w:t xml:space="preserve">   </w:t>
      </w:r>
    </w:p>
    <w:p w14:paraId="53B9A953" w14:textId="55747AB8" w:rsidR="00857F3D" w:rsidRDefault="00857F3D" w:rsidP="000967D7">
      <w:pPr>
        <w:spacing w:after="0" w:line="480" w:lineRule="auto"/>
        <w:ind w:left="0" w:firstLine="720"/>
        <w:rPr>
          <w:szCs w:val="24"/>
        </w:rPr>
      </w:pPr>
      <w:r>
        <w:rPr>
          <w:szCs w:val="24"/>
        </w:rPr>
        <w:t>The</w:t>
      </w:r>
      <w:r w:rsidR="00EC3FBC">
        <w:rPr>
          <w:szCs w:val="24"/>
        </w:rPr>
        <w:t>se</w:t>
      </w:r>
      <w:r>
        <w:rPr>
          <w:szCs w:val="24"/>
        </w:rPr>
        <w:t xml:space="preserve"> results</w:t>
      </w:r>
      <w:r w:rsidR="005E73FF">
        <w:rPr>
          <w:szCs w:val="24"/>
        </w:rPr>
        <w:t xml:space="preserve"> </w:t>
      </w:r>
      <w:r w:rsidR="00B22860">
        <w:rPr>
          <w:szCs w:val="24"/>
        </w:rPr>
        <w:t xml:space="preserve">add </w:t>
      </w:r>
      <w:r>
        <w:rPr>
          <w:szCs w:val="24"/>
        </w:rPr>
        <w:t>nuance to our understanding of affective intensity’s influence upon regulation strategy application</w:t>
      </w:r>
      <w:r w:rsidR="00F3676B">
        <w:rPr>
          <w:szCs w:val="24"/>
        </w:rPr>
        <w:t xml:space="preserve"> and </w:t>
      </w:r>
      <w:r w:rsidR="005E73FF">
        <w:rPr>
          <w:szCs w:val="24"/>
        </w:rPr>
        <w:t>complements</w:t>
      </w:r>
      <w:r w:rsidR="00F3676B">
        <w:rPr>
          <w:szCs w:val="24"/>
        </w:rPr>
        <w:t xml:space="preserve"> research on environmental affordances, or the extent to which features of a situation lend themselves to either distraction or reappraisal </w:t>
      </w:r>
      <w:r w:rsidR="00F3676B">
        <w:rPr>
          <w:szCs w:val="24"/>
        </w:rPr>
        <w:fldChar w:fldCharType="begin"/>
      </w:r>
      <w:r w:rsidR="008F145E">
        <w:rPr>
          <w:szCs w:val="24"/>
        </w:rPr>
        <w:instrText xml:space="preserve"> ADDIN ZOTERO_ITEM CSL_CITATION {"citationID":"wsdmws7V","properties":{"formattedCitation":"(Suri et al., 2018; Young &amp; Suri, 2020)","plainCitation":"(Suri et al., 2018; Young &amp; Suri, 2020)","noteIndex":0},"citationItems":[{"id":2127,"uris":["http://zotero.org/users/6239255/items/HJB57SEU"],"itemData":{"id":2127,"type":"article-journal","abstract":"ABSTRACTWhich emotion regulation strategy one uses in a given context can have profound affective, cognitive, and social consequences. It is therefore important to understand the determinants of em...","container-title":"Cognition &amp; Emotion","DOI":"10.1080/02699931.2017.1371003","issue":"5","note":"DOI: 10.1080/02699931.2017.1371003\nMAG ID: 2753841054\nPMID: 28862078","page":"963-971","title":"Emotion regulation choice: the role of environmental affordances.","volume":"32","author":[{"family":"Suri","given":"Gaurav"},{"family":"Sheppes","given":"Gal"},{"family":"Young","given":"Gerald"},{"literal":"Gerald Young"},{"family":"Abraham","given":"Damon"},{"family":"McRae","given":"Kateri"},{"family":"Gross","given":"James J."}],"issued":{"date-parts":[["2018",7,4]]}}},{"id":491,"uris":["http://zotero.org/users/6239255/items/KFDUP2SQ"],"itemData":{"id":491,"type":"article-journal","abstract":"ABSTRACTEmotion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F3676B">
        <w:rPr>
          <w:szCs w:val="24"/>
        </w:rPr>
        <w:fldChar w:fldCharType="separate"/>
      </w:r>
      <w:r w:rsidR="000E4249" w:rsidRPr="000E4249">
        <w:t>(Suri et al., 2018; Young &amp; Suri, 2020)</w:t>
      </w:r>
      <w:r w:rsidR="00F3676B">
        <w:rPr>
          <w:szCs w:val="24"/>
        </w:rPr>
        <w:fldChar w:fldCharType="end"/>
      </w:r>
      <w:r w:rsidR="00F3676B">
        <w:rPr>
          <w:szCs w:val="24"/>
        </w:rPr>
        <w:t xml:space="preserve">. </w:t>
      </w:r>
      <w:r w:rsidR="005E73FF">
        <w:rPr>
          <w:szCs w:val="24"/>
        </w:rPr>
        <w:t>It is possible that i</w:t>
      </w:r>
      <w:r w:rsidR="00E82ED7">
        <w:rPr>
          <w:szCs w:val="24"/>
        </w:rPr>
        <w:t xml:space="preserve">ndividuals initially </w:t>
      </w:r>
      <w:r w:rsidR="005E73FF">
        <w:rPr>
          <w:szCs w:val="24"/>
        </w:rPr>
        <w:t xml:space="preserve">regulated their emotions </w:t>
      </w:r>
      <w:r w:rsidR="00E82ED7">
        <w:rPr>
          <w:szCs w:val="24"/>
        </w:rPr>
        <w:t>with the strategy they believed had the greatest value (i.e., the most effective strategy with the lowest effort investment</w:t>
      </w:r>
      <w:r w:rsidR="00035A91">
        <w:rPr>
          <w:szCs w:val="24"/>
        </w:rPr>
        <w:t>;</w:t>
      </w:r>
      <w:r w:rsidR="005E73FF">
        <w:rPr>
          <w:szCs w:val="24"/>
        </w:rPr>
        <w:t xml:space="preserve"> typically distraction</w:t>
      </w:r>
      <w:r w:rsidR="00E82ED7">
        <w:rPr>
          <w:szCs w:val="24"/>
        </w:rPr>
        <w:t>)</w:t>
      </w:r>
      <w:r w:rsidR="00F142D6">
        <w:rPr>
          <w:szCs w:val="24"/>
        </w:rPr>
        <w:t xml:space="preserve"> based upon models of regulation they had previously generated from experiences with similar media</w:t>
      </w:r>
      <w:r w:rsidR="00E82ED7">
        <w:rPr>
          <w:szCs w:val="24"/>
        </w:rPr>
        <w:t>, as</w:t>
      </w:r>
      <w:r w:rsidR="00E82ED7" w:rsidRPr="00E82ED7">
        <w:t xml:space="preserve"> </w:t>
      </w:r>
      <w:r w:rsidR="00E82ED7">
        <w:rPr>
          <w:szCs w:val="24"/>
        </w:rPr>
        <w:t xml:space="preserve">outlined by </w:t>
      </w:r>
      <w:r w:rsidR="00E82ED7" w:rsidRPr="00E82ED7">
        <w:rPr>
          <w:szCs w:val="24"/>
        </w:rPr>
        <w:t>computational decision-</w:t>
      </w:r>
      <w:r w:rsidR="00E82ED7" w:rsidRPr="00E82ED7">
        <w:rPr>
          <w:szCs w:val="24"/>
        </w:rPr>
        <w:lastRenderedPageBreak/>
        <w:t xml:space="preserve">making frameworks of </w:t>
      </w:r>
      <w:r w:rsidR="006021D3">
        <w:rPr>
          <w:szCs w:val="24"/>
        </w:rPr>
        <w:t>ER</w:t>
      </w:r>
      <w:r w:rsidR="00E82ED7">
        <w:rPr>
          <w:szCs w:val="24"/>
        </w:rPr>
        <w:t xml:space="preserve"> </w:t>
      </w:r>
      <w:r w:rsidR="00E82ED7">
        <w:rPr>
          <w:szCs w:val="24"/>
        </w:rPr>
        <w:fldChar w:fldCharType="begin"/>
      </w:r>
      <w:r w:rsidR="008F145E">
        <w:rPr>
          <w:szCs w:val="24"/>
        </w:rPr>
        <w:instrText xml:space="preserve"> ADDIN ZOTERO_ITEM CSL_CITATION {"citationID":"i4p7EEI8","properties":{"formattedCitation":"(Etkin et al., 2015)","plainCitation":"(Etkin et al., 2015)","noteIndex":0},"citationItems":[{"id":727,"uris":["http://zotero.org/users/6239255/items/6MPLBPY5"],"itemData":{"id":727,"type":"article-journal","abstract":"Emotions are powerful determinants of behaviour, thought and experience, and they may be regulated in various ways. Neuroimaging studies have implicated several brain regions in emotion regulation, including the ventral anterior cingulate and ventromedial prefrontal cortices, as well as the lateral prefrontal and parietal cortices. Drawing on computational approaches to value-based decision-making and reinforcement learning, we propose a unifying conceptual framework for understanding the neural bases of diverse forms of emotion regulation.","container-title":"Nature Reviews Neuroscience","DOI":"10.1038/nrn4044","ISSN":"1471-003X, 1471-0048","issue":"11","journalAbbreviation":"Nat Rev Neurosci","language":"en","page":"693-700","source":"DOI.org (Crossref)","title":"The neural bases of emotion regulation","volume":"16","author":[{"family":"Etkin","given":"Amit"},{"family":"Büchel","given":"Christian"},{"family":"Gross","given":"James J."}],"issued":{"date-parts":[["2015",11]]}}}],"schema":"https://github.com/citation-style-language/schema/raw/master/csl-citation.json"} </w:instrText>
      </w:r>
      <w:r w:rsidR="00E82ED7">
        <w:rPr>
          <w:szCs w:val="24"/>
        </w:rPr>
        <w:fldChar w:fldCharType="separate"/>
      </w:r>
      <w:r w:rsidR="000E4249" w:rsidRPr="000E4249">
        <w:t>(Etkin et al., 2015)</w:t>
      </w:r>
      <w:r w:rsidR="00E82ED7">
        <w:rPr>
          <w:szCs w:val="24"/>
        </w:rPr>
        <w:fldChar w:fldCharType="end"/>
      </w:r>
      <w:r w:rsidR="00E82ED7">
        <w:rPr>
          <w:szCs w:val="24"/>
        </w:rPr>
        <w:t>. However, the unrelenting, attention-grabbing nature of challenging high-intensity situations may grant few affordances by which to distract oneself. On the other hand,</w:t>
      </w:r>
      <w:r w:rsidR="00F142D6">
        <w:rPr>
          <w:szCs w:val="24"/>
        </w:rPr>
        <w:t xml:space="preserve"> reappraisals may appear to be less valuable initially, resulting in lower usage, but could be more effective when used due to a relatively greater volume of environmental affordances</w:t>
      </w:r>
      <w:r w:rsidR="00F20EDF">
        <w:rPr>
          <w:szCs w:val="24"/>
        </w:rPr>
        <w:t xml:space="preserve"> (i.e., things to repurpose or reconstrue </w:t>
      </w:r>
      <w:r w:rsidR="00F20EDF">
        <w:rPr>
          <w:szCs w:val="24"/>
        </w:rPr>
        <w:fldChar w:fldCharType="begin"/>
      </w:r>
      <w:r w:rsidR="008F145E">
        <w:rPr>
          <w:szCs w:val="24"/>
        </w:rPr>
        <w:instrText xml:space="preserve"> ADDIN ZOTERO_ITEM CSL_CITATION {"citationID":"QzrtSgsy","properties":{"formattedCitation":"(Uusberg et al., 2019)","plainCitation":"(Uusberg et al., 2019)","noteIndex":0},"citationItems":[{"id":5260,"uris":["http://zotero.org/users/6239255/items/VEAFCWZT"],"itemData":{"id":5260,"type":"article-journal","abstract":"What psychological mechanisms enable people to reappraise a situation to change its emotional impact? We propose that reappraisal works by shifting appraisal outcomes—abstract representations of how a situational construal compares to goals—either by changing the construal (reconstrual) or by changing the goal set (repurposing). Instances of reappraisal can therefore be characterized as change vectors in appraisal dimensional space. Affordances for reappraisal arise from the range of mental models that could explain a situation (construal malleability) and the range of goals that the situation could serve (goal set malleability). This framework helps to expand our conception of reappraisal, assess and classify different instances of reappraisal, predict their relative effectiveness, understand their brain mechanisms, and relate them to individual differences.","container-title":"Emotion Review","DOI":"https://doi.org/10.1177/1754073919862617","issue":"4","journalAbbreviation":"Emo Rev","language":"en","page":"267–282","source":"Zotero","title":"Reappraising Reappraisal","volume":"11","author":[{"family":"Uusberg","given":"Andero"},{"family":"Taxer","given":"Jamie L"},{"family":"Yih","given":"Jennifer"},{"family":"Uusberg","given":"Helen"},{"family":"Gross","given":"James J"}],"issued":{"date-parts":[["2019"]]}}}],"schema":"https://github.com/citation-style-language/schema/raw/master/csl-citation.json"} </w:instrText>
      </w:r>
      <w:r w:rsidR="00F20EDF">
        <w:rPr>
          <w:szCs w:val="24"/>
        </w:rPr>
        <w:fldChar w:fldCharType="separate"/>
      </w:r>
      <w:r w:rsidR="000E4249" w:rsidRPr="000E4249">
        <w:t>(Uusberg et al., 2019)</w:t>
      </w:r>
      <w:r w:rsidR="00F20EDF">
        <w:rPr>
          <w:szCs w:val="24"/>
        </w:rPr>
        <w:fldChar w:fldCharType="end"/>
      </w:r>
      <w:r w:rsidR="00F20EDF">
        <w:rPr>
          <w:szCs w:val="24"/>
        </w:rPr>
        <w:t>; e.g., actors, props, goals, etc.)</w:t>
      </w:r>
      <w:r w:rsidR="00F3676B">
        <w:rPr>
          <w:szCs w:val="24"/>
        </w:rPr>
        <w:t>.</w:t>
      </w:r>
      <w:r w:rsidR="00F142D6">
        <w:rPr>
          <w:szCs w:val="24"/>
        </w:rPr>
        <w:t xml:space="preserve"> This</w:t>
      </w:r>
      <w:r w:rsidR="00F20EDF">
        <w:rPr>
          <w:szCs w:val="24"/>
        </w:rPr>
        <w:t xml:space="preserve"> explanation</w:t>
      </w:r>
      <w:r w:rsidR="00F142D6">
        <w:rPr>
          <w:szCs w:val="24"/>
        </w:rPr>
        <w:t xml:space="preserve"> mirrors the </w:t>
      </w:r>
      <w:r w:rsidR="00F20EDF">
        <w:rPr>
          <w:szCs w:val="24"/>
        </w:rPr>
        <w:t xml:space="preserve">strategy-selection </w:t>
      </w:r>
      <w:r w:rsidR="00F142D6">
        <w:rPr>
          <w:szCs w:val="24"/>
        </w:rPr>
        <w:t>relationship hypothesized by Etkin and colleagues</w:t>
      </w:r>
      <w:r w:rsidR="00EC0DF4">
        <w:rPr>
          <w:szCs w:val="24"/>
        </w:rPr>
        <w:t xml:space="preserve"> (2015)</w:t>
      </w:r>
      <w:r w:rsidR="00F142D6">
        <w:rPr>
          <w:szCs w:val="24"/>
        </w:rPr>
        <w:t xml:space="preserve"> who posited that </w:t>
      </w:r>
      <w:r w:rsidR="00F142D6" w:rsidRPr="00F142D6">
        <w:rPr>
          <w:szCs w:val="24"/>
        </w:rPr>
        <w:t>a more explicit, higher-cost, model-based approach</w:t>
      </w:r>
      <w:r w:rsidR="007A5F22">
        <w:rPr>
          <w:szCs w:val="24"/>
        </w:rPr>
        <w:t xml:space="preserve"> to </w:t>
      </w:r>
      <w:r w:rsidR="006021D3">
        <w:rPr>
          <w:szCs w:val="24"/>
        </w:rPr>
        <w:t>ER</w:t>
      </w:r>
      <w:r w:rsidR="007A5F22">
        <w:rPr>
          <w:szCs w:val="24"/>
        </w:rPr>
        <w:t xml:space="preserve"> may be applied</w:t>
      </w:r>
      <w:r w:rsidR="00F20EDF">
        <w:rPr>
          <w:szCs w:val="24"/>
        </w:rPr>
        <w:t xml:space="preserve"> more effectively</w:t>
      </w:r>
      <w:r w:rsidR="007A5F22">
        <w:rPr>
          <w:szCs w:val="24"/>
        </w:rPr>
        <w:t xml:space="preserve"> when i</w:t>
      </w:r>
      <w:r w:rsidR="00F142D6" w:rsidRPr="00F142D6">
        <w:rPr>
          <w:szCs w:val="24"/>
        </w:rPr>
        <w:t xml:space="preserve">mplicit, or model-free, </w:t>
      </w:r>
      <w:r w:rsidR="006021D3">
        <w:rPr>
          <w:szCs w:val="24"/>
        </w:rPr>
        <w:t>ER</w:t>
      </w:r>
      <w:r w:rsidR="00F142D6" w:rsidRPr="00F142D6">
        <w:rPr>
          <w:szCs w:val="24"/>
        </w:rPr>
        <w:t xml:space="preserve"> tendencies </w:t>
      </w:r>
      <w:r w:rsidR="007A5F22">
        <w:rPr>
          <w:szCs w:val="24"/>
        </w:rPr>
        <w:t xml:space="preserve">were not arriving at their desired goal via prediction error adjustment alone. </w:t>
      </w:r>
      <w:r w:rsidR="00F142D6">
        <w:rPr>
          <w:szCs w:val="24"/>
        </w:rPr>
        <w:t>D</w:t>
      </w:r>
      <w:r w:rsidR="00EC3FBC">
        <w:rPr>
          <w:szCs w:val="24"/>
        </w:rPr>
        <w:t>istilling</w:t>
      </w:r>
      <w:r w:rsidR="005C0C32">
        <w:rPr>
          <w:szCs w:val="24"/>
        </w:rPr>
        <w:t xml:space="preserve"> event</w:t>
      </w:r>
      <w:r w:rsidR="00F142D6">
        <w:rPr>
          <w:szCs w:val="24"/>
        </w:rPr>
        <w:t>s</w:t>
      </w:r>
      <w:r w:rsidR="00EC3FBC">
        <w:rPr>
          <w:szCs w:val="24"/>
        </w:rPr>
        <w:t xml:space="preserve"> down to a text-based representation</w:t>
      </w:r>
      <w:r w:rsidR="007B2779">
        <w:rPr>
          <w:szCs w:val="24"/>
        </w:rPr>
        <w:t xml:space="preserve"> or video</w:t>
      </w:r>
      <w:r w:rsidR="00EC3FBC">
        <w:rPr>
          <w:szCs w:val="24"/>
        </w:rPr>
        <w:t xml:space="preserve">, as had been done in </w:t>
      </w:r>
      <w:r w:rsidR="00245CC6">
        <w:rPr>
          <w:szCs w:val="24"/>
        </w:rPr>
        <w:t>Studie</w:t>
      </w:r>
      <w:r w:rsidR="007B2779">
        <w:rPr>
          <w:szCs w:val="24"/>
        </w:rPr>
        <w:t>s</w:t>
      </w:r>
      <w:r w:rsidR="005C0C32">
        <w:rPr>
          <w:szCs w:val="24"/>
        </w:rPr>
        <w:t xml:space="preserve"> 2</w:t>
      </w:r>
      <w:r w:rsidR="007B2779">
        <w:rPr>
          <w:szCs w:val="24"/>
        </w:rPr>
        <w:t xml:space="preserve"> and 3</w:t>
      </w:r>
      <w:r w:rsidR="00EC3FBC">
        <w:rPr>
          <w:szCs w:val="24"/>
        </w:rPr>
        <w:t>,</w:t>
      </w:r>
      <w:r w:rsidR="005C0C32">
        <w:rPr>
          <w:szCs w:val="24"/>
        </w:rPr>
        <w:t xml:space="preserve"> may </w:t>
      </w:r>
      <w:r w:rsidR="00EC3FBC">
        <w:rPr>
          <w:szCs w:val="24"/>
        </w:rPr>
        <w:t>provide</w:t>
      </w:r>
      <w:r w:rsidR="005C0C32">
        <w:rPr>
          <w:szCs w:val="24"/>
        </w:rPr>
        <w:t xml:space="preserve"> </w:t>
      </w:r>
      <w:r w:rsidR="00C52CA8">
        <w:rPr>
          <w:szCs w:val="24"/>
        </w:rPr>
        <w:t>greater</w:t>
      </w:r>
      <w:r w:rsidR="00F142D6">
        <w:rPr>
          <w:szCs w:val="24"/>
        </w:rPr>
        <w:t xml:space="preserve"> distraction</w:t>
      </w:r>
      <w:r w:rsidR="00C52CA8">
        <w:rPr>
          <w:szCs w:val="24"/>
        </w:rPr>
        <w:t xml:space="preserve"> affordance</w:t>
      </w:r>
      <w:r w:rsidR="00EC3FBC">
        <w:rPr>
          <w:szCs w:val="24"/>
        </w:rPr>
        <w:t>s</w:t>
      </w:r>
      <w:r w:rsidR="005C0C32">
        <w:rPr>
          <w:szCs w:val="24"/>
        </w:rPr>
        <w:t xml:space="preserve"> and </w:t>
      </w:r>
      <w:r w:rsidR="00F20EDF">
        <w:rPr>
          <w:szCs w:val="24"/>
        </w:rPr>
        <w:t>rebalance</w:t>
      </w:r>
      <w:r w:rsidR="005C0C32">
        <w:rPr>
          <w:szCs w:val="24"/>
        </w:rPr>
        <w:t xml:space="preserve"> the likelihood of individuals choosing</w:t>
      </w:r>
      <w:r w:rsidR="00CD748D">
        <w:rPr>
          <w:szCs w:val="24"/>
        </w:rPr>
        <w:t xml:space="preserve"> or predicting</w:t>
      </w:r>
      <w:r w:rsidR="005C0C32">
        <w:rPr>
          <w:szCs w:val="24"/>
        </w:rPr>
        <w:t xml:space="preserve"> reappraisal or distraction in situations when it would canonically make sense to do so. </w:t>
      </w:r>
    </w:p>
    <w:p w14:paraId="3F0174DA" w14:textId="5CCD8B06" w:rsidR="00B94C07" w:rsidRDefault="001227C9" w:rsidP="000967D7">
      <w:pPr>
        <w:spacing w:after="0" w:line="480" w:lineRule="auto"/>
        <w:ind w:left="0" w:firstLine="720"/>
        <w:rPr>
          <w:szCs w:val="24"/>
        </w:rPr>
      </w:pPr>
      <w:r>
        <w:rPr>
          <w:szCs w:val="24"/>
        </w:rPr>
        <w:t xml:space="preserve">How a person </w:t>
      </w:r>
      <w:r w:rsidR="00CB6F14">
        <w:rPr>
          <w:szCs w:val="24"/>
        </w:rPr>
        <w:t xml:space="preserve">passively </w:t>
      </w:r>
      <w:r>
        <w:rPr>
          <w:szCs w:val="24"/>
        </w:rPr>
        <w:t xml:space="preserve">assesses the emotionally-relevant features of an environment </w:t>
      </w:r>
      <w:r w:rsidR="00B94C07">
        <w:rPr>
          <w:szCs w:val="24"/>
        </w:rPr>
        <w:t xml:space="preserve">may </w:t>
      </w:r>
      <w:r>
        <w:rPr>
          <w:szCs w:val="24"/>
        </w:rPr>
        <w:t>guide</w:t>
      </w:r>
      <w:r w:rsidR="00B94C07">
        <w:rPr>
          <w:szCs w:val="24"/>
        </w:rPr>
        <w:t xml:space="preserve"> regulatory behaviors, but</w:t>
      </w:r>
      <w:r>
        <w:rPr>
          <w:szCs w:val="24"/>
        </w:rPr>
        <w:t xml:space="preserve"> so to</w:t>
      </w:r>
      <w:r w:rsidR="0039054B">
        <w:rPr>
          <w:szCs w:val="24"/>
        </w:rPr>
        <w:t>o</w:t>
      </w:r>
      <w:r>
        <w:rPr>
          <w:szCs w:val="24"/>
        </w:rPr>
        <w:t xml:space="preserve"> might the action affordances</w:t>
      </w:r>
      <w:r w:rsidR="00CB6F14">
        <w:rPr>
          <w:szCs w:val="24"/>
        </w:rPr>
        <w:t xml:space="preserve"> </w:t>
      </w:r>
      <w:r w:rsidR="00EC2B97">
        <w:rPr>
          <w:szCs w:val="24"/>
        </w:rPr>
        <w:t>–</w:t>
      </w:r>
      <w:r>
        <w:rPr>
          <w:szCs w:val="24"/>
        </w:rPr>
        <w:t xml:space="preserve"> opportunities to </w:t>
      </w:r>
      <w:r w:rsidR="00CB6F14">
        <w:rPr>
          <w:szCs w:val="24"/>
        </w:rPr>
        <w:t>move, modify, or engage with the environment – that a situation presents</w:t>
      </w:r>
      <w:r w:rsidR="00B94C07">
        <w:rPr>
          <w:szCs w:val="24"/>
        </w:rPr>
        <w:t>. Action</w:t>
      </w:r>
      <w:r w:rsidR="00466715">
        <w:rPr>
          <w:szCs w:val="24"/>
        </w:rPr>
        <w:t xml:space="preserve">-oriented perspectives on </w:t>
      </w:r>
      <w:r w:rsidR="006021D3">
        <w:rPr>
          <w:szCs w:val="24"/>
        </w:rPr>
        <w:t>ER</w:t>
      </w:r>
      <w:r w:rsidR="00466715">
        <w:rPr>
          <w:szCs w:val="24"/>
        </w:rPr>
        <w:t xml:space="preserve"> emphasize that emotion regulation behaviors are a product of active processes, such as forward modelling</w:t>
      </w:r>
      <w:r w:rsidR="006660F3">
        <w:rPr>
          <w:szCs w:val="24"/>
        </w:rPr>
        <w:t xml:space="preserve"> </w:t>
      </w:r>
      <w:r w:rsidR="006660F3">
        <w:rPr>
          <w:szCs w:val="24"/>
        </w:rPr>
        <w:fldChar w:fldCharType="begin"/>
      </w:r>
      <w:r w:rsidR="008F145E">
        <w:rPr>
          <w:szCs w:val="24"/>
        </w:rPr>
        <w:instrText xml:space="preserve"> ADDIN ZOTERO_ITEM CSL_CITATION {"citationID":"qHF1Xetf","properties":{"formattedCitation":"(Bramson et al., 2023)","plainCitation":"(Bramson et al., 2023)","noteIndex":0},"citationItems":[{"id":11,"uris":["http://zotero.org/users/6239255/items/ZTSPGSIM"],"itemData":{"id":11,"type":"article-journal","abstract":"Despite increasing interest in emotional processes in cognitive science, theories on emotion regulation have remained rather isolated, predominantly focused on cognitive regulation strategies such as reappraisal. However, recent neurocognitive evidence suggests that early emotion regulation may involve sensorimotor control in addition to other emotion-regulation processes. We propose an action-oriented view of emotion regulation, in which feedforward predictions develop from action-selection mechanisms. Those can account for acute emotional-action control as well as more abstract instances of emotion regulation such as cognitive reappraisal. We argue the latter occurs in absence of overt motor output, yet in the presence of full-blown autonomic, visceral, and subjective changes. This provides an integrated framework with testable neuro-computational predictions and concrete starting points for intervention to improve emotion control in affective disorders.","container-title":"Neuroscience &amp; Biobehavioral Reviews","DOI":"10.1016/j.neubiorev.2023.105397","ISSN":"01497634","journalAbbreviation":"Neuroscience &amp; Biobehavioral Reviews","language":"en","page":"105397","source":"DOI.org (Crossref)","title":"Emotion regulation from an action-control perspective","volume":"153","author":[{"family":"Bramson","given":"Bob"},{"family":"Toni","given":"Ivan"},{"family":"Roelofs","given":"Karin"}],"issued":{"date-parts":[["2023",10]]}}}],"schema":"https://github.com/citation-style-language/schema/raw/master/csl-citation.json"} </w:instrText>
      </w:r>
      <w:r w:rsidR="006660F3">
        <w:rPr>
          <w:szCs w:val="24"/>
        </w:rPr>
        <w:fldChar w:fldCharType="separate"/>
      </w:r>
      <w:r w:rsidR="000E4249" w:rsidRPr="000E4249">
        <w:t>(Bramson et al., 2023)</w:t>
      </w:r>
      <w:r w:rsidR="006660F3">
        <w:rPr>
          <w:szCs w:val="24"/>
        </w:rPr>
        <w:fldChar w:fldCharType="end"/>
      </w:r>
      <w:r w:rsidR="006660F3">
        <w:rPr>
          <w:szCs w:val="24"/>
        </w:rPr>
        <w:t xml:space="preserve">. </w:t>
      </w:r>
      <w:r w:rsidR="00CB6F14">
        <w:rPr>
          <w:szCs w:val="24"/>
        </w:rPr>
        <w:t>C</w:t>
      </w:r>
      <w:r w:rsidR="00466715">
        <w:rPr>
          <w:szCs w:val="24"/>
        </w:rPr>
        <w:t xml:space="preserve">ommon associations between self-regulation, emotion, and activity in the sensorimotor and pre-motor systems illustrate how entangled action is with regulation </w:t>
      </w:r>
      <w:r w:rsidR="006660F3">
        <w:rPr>
          <w:szCs w:val="24"/>
        </w:rPr>
        <w:fldChar w:fldCharType="begin"/>
      </w:r>
      <w:r w:rsidR="008F145E">
        <w:rPr>
          <w:szCs w:val="24"/>
        </w:rPr>
        <w:instrText xml:space="preserve"> ADDIN ZOTERO_ITEM CSL_CITATION {"citationID":"LSAkxkHk","properties":{"formattedCitation":"(Bramson et al., 2018; Mobbs et al., 2007; Saarim\\uc0\\u228{}ki et al., 2016)","plainCitation":"(Bramson et al., 2018; Mobbs et al., 2007; Saarimäki et al., 2016)","noteIndex":0},"citationItems":[{"id":6,"uris":["http://zotero.org/users/6239255/items/SPAY8WIT"],"itemData":{"id":6,"type":"article-journal","container-title":"The Journal of Neuroscience","DOI":"10.1523/JNEUROSCI.3382-17.2018","ISSN":"0270-6474, 1529-2401","issue":"25","journalAbbreviation":"J. Neurosci.","language":"en","page":"5739-5749","source":"DOI.org (Crossref)","title":"Cortical Oscillatory Mechanisms Supporting the Control of Human Social–Emotional Actions","volume":"38","author":[{"family":"Bramson","given":"Bob"},{"family":"Jensen","given":"Ole"},{"family":"Toni","given":"Ivan"},{"family":"Roelofs","given":"Karin"}],"issued":{"date-parts":[["2018",6,20]]}}},{"id":651,"uris":["http://zotero.org/users/6239255/items/SSI6FM78"],"itemData":{"id":651,"type":"article-journal","language":"en","page":"6","source":"Zotero","title":"When Fear Is Near: Threat Imminence Elicits Prefrontal– Periaqueductal Gray Shifts in Humans","volume":"317","author":[{"family":"Mobbs","given":"Dean"},{"family":"Petrovic","given":"Predrag"},{"family":"Marchant","given":"Jennifer L"},{"family":"Hassabis","given":"Demis"},{"family":"Weiskopf","given":"Nikolaus"},{"family":"Seymour","given":"Ben"},{"family":"Dolan","given":"Raymond J"},{"family":"Frith","given":"Christopher D"}],"issued":{"date-parts":[["2007"]]}}},{"id":632,"uris":["http://zotero.org/users/6239255/items/BIZ5A6BW"],"itemData":{"id":632,"type":"article-journal","abstract":"Categorical models of emotions posit neurally and physiologically distinct human basic emotions. We tested this assumption by using multivariate pattern analysis (MVPA) to classify brain activity patterns of 6 basic emotions (disgust, fear, happiness, sadness, anger, and surprise) in 3 experiments. Emotions were induced with short movies or mental imagery during functional magnetic resonance imaging. MVPA accurately classiﬁed emotions induced by both methods, and the classiﬁcation generalized from one induction condition to another and across individuals. Brain regions contributing most to the classiﬁcation accuracy included medial and inferior lateral prefrontal cortices, frontal pole, precentral and postcentral gyri, precuneus, and posterior cingulate cortex. Thus, speciﬁc neural signatures across these regions hold representations of different emotional states in multimodal fashion, independently of how the emotions are induced. Similarity of subjective experiences between emotions was associated with similarity of neural patterns for the same emotions, suggesting a direct link between activity in these brain regions and the subjective emotional experience.","container-title":"Cerebral Cortex","DOI":"10.1093/cercor/bhv086","ISSN":"1047-3211, 1460-2199","issue":"6","journalAbbreviation":"Cereb. Cortex","language":"en","page":"2563-2573","source":"DOI.org (Crossref)","title":"Discrete Neural Signatures of Basic Emotions","volume":"26","author":[{"family":"Saarimäki","given":"Heini"},{"family":"Gotsopoulos","given":"Athanasios"},{"family":"Jääskeläinen","given":"Iiro P."},{"family":"Lampinen","given":"Jouko"},{"family":"Vuilleumier","given":"Patrik"},{"family":"Hari","given":"Riitta"},{"family":"Sams","given":"Mikko"},{"family":"Nummenmaa","given":"Lauri"}],"issued":{"date-parts":[["2016",6]]}}}],"schema":"https://github.com/citation-style-language/schema/raw/master/csl-citation.json"} </w:instrText>
      </w:r>
      <w:r w:rsidR="006660F3">
        <w:rPr>
          <w:szCs w:val="24"/>
        </w:rPr>
        <w:fldChar w:fldCharType="separate"/>
      </w:r>
      <w:r w:rsidR="000E4249" w:rsidRPr="000E4249">
        <w:t>(Bramson et al., 2018; Mobbs et al., 2007; Saarimäki et al., 2016)</w:t>
      </w:r>
      <w:r w:rsidR="006660F3">
        <w:rPr>
          <w:szCs w:val="24"/>
        </w:rPr>
        <w:fldChar w:fldCharType="end"/>
      </w:r>
      <w:r w:rsidR="006660F3">
        <w:rPr>
          <w:szCs w:val="24"/>
        </w:rPr>
        <w:t xml:space="preserve">. </w:t>
      </w:r>
      <w:r w:rsidR="004C0A01">
        <w:rPr>
          <w:szCs w:val="24"/>
        </w:rPr>
        <w:t>The degree to which one is free to physically navigate their space or interact with evocative stimuli may have important implications on situational appraisals, thus informing which strategies participants predict may or may not work</w:t>
      </w:r>
      <w:r w:rsidR="0052343D">
        <w:rPr>
          <w:szCs w:val="24"/>
        </w:rPr>
        <w:t xml:space="preserve"> </w:t>
      </w:r>
      <w:r w:rsidR="0052343D">
        <w:rPr>
          <w:szCs w:val="24"/>
        </w:rPr>
        <w:fldChar w:fldCharType="begin"/>
      </w:r>
      <w:r w:rsidR="008F145E">
        <w:rPr>
          <w:szCs w:val="24"/>
        </w:rPr>
        <w:instrText xml:space="preserve"> ADDIN ZOTERO_ITEM CSL_CITATION {"citationID":"IIsuZviF","properties":{"formattedCitation":"(Ridderinkhof, 2017)","plainCitation":"(Ridderinkhof, 2017)","noteIndex":0},"citationItems":[{"id":9,"uris":["http://zotero.org/users/6239255/items/DLDV98MA"],"itemData":{"id":9,"type":"article-journal","abstract":"Starting from a decidedly Frijdian perspective on emotion in action, we adopt neurocognitive theories of action control to analyze the mechanisms through which emotional action arises. Appraisal of events vis-à-vis concerns gives rise to a determinate motive to establish a specific state of the world; the pragmatic idea of the action’s effects incurs the valuation of action options and a change in action readiness in the form of incipient ideomotor capture of the selected action. Forward modeling of the sensory consequences of the selected action option allows for the evaluation and fine-tuning of anticipated action effects, which renders the emotional action impulsive yet purposive. This novel theoretical synthesis depicts the cornerstone principles for a mechanistic view on emotion in action.","container-title":"Emotion Review","DOI":"10.1177/1754073916661765","ISSN":"1754-0739, 1754-0747","issue":"4","journalAbbreviation":"Emotion Review","language":"en","page":"319-325","source":"DOI.org (Crossref)","title":"Emotion in Action: A Predictive Processing Perspective and Theoretical Synthesis","title-short":"Emotion in Action","volume":"9","author":[{"family":"Ridderinkhof","given":"K. Richard"}],"issued":{"date-parts":[["2017",10]]}}}],"schema":"https://github.com/citation-style-language/schema/raw/master/csl-citation.json"} </w:instrText>
      </w:r>
      <w:r w:rsidR="0052343D">
        <w:rPr>
          <w:szCs w:val="24"/>
        </w:rPr>
        <w:fldChar w:fldCharType="separate"/>
      </w:r>
      <w:r w:rsidR="000E4249" w:rsidRPr="000E4249">
        <w:t>(Ridderinkhof, 2017)</w:t>
      </w:r>
      <w:r w:rsidR="0052343D">
        <w:rPr>
          <w:szCs w:val="24"/>
        </w:rPr>
        <w:fldChar w:fldCharType="end"/>
      </w:r>
      <w:r w:rsidR="004C0A01">
        <w:rPr>
          <w:szCs w:val="24"/>
        </w:rPr>
        <w:t xml:space="preserve">. </w:t>
      </w:r>
      <w:r w:rsidR="004C0A01" w:rsidRPr="00BE73D6">
        <w:rPr>
          <w:b/>
          <w:bCs/>
          <w:szCs w:val="24"/>
        </w:rPr>
        <w:t xml:space="preserve">Figure </w:t>
      </w:r>
      <w:r w:rsidR="004C0A01">
        <w:rPr>
          <w:b/>
          <w:bCs/>
          <w:szCs w:val="24"/>
        </w:rPr>
        <w:t xml:space="preserve">5 </w:t>
      </w:r>
      <w:r w:rsidR="004C0A01">
        <w:rPr>
          <w:szCs w:val="24"/>
        </w:rPr>
        <w:t>highlights one example of this within the haunted house</w:t>
      </w:r>
      <w:r w:rsidR="00B22860">
        <w:rPr>
          <w:szCs w:val="24"/>
        </w:rPr>
        <w:t>,</w:t>
      </w:r>
      <w:r w:rsidR="004C0A01">
        <w:rPr>
          <w:szCs w:val="24"/>
        </w:rPr>
        <w:t xml:space="preserve"> as a participant was able to mitigate a negative emotional reaction by physically </w:t>
      </w:r>
      <w:r w:rsidR="004C0A01">
        <w:rPr>
          <w:szCs w:val="24"/>
        </w:rPr>
        <w:lastRenderedPageBreak/>
        <w:t>circumventing the stimulus.</w:t>
      </w:r>
      <w:r w:rsidR="00CB6F14">
        <w:rPr>
          <w:szCs w:val="24"/>
        </w:rPr>
        <w:t xml:space="preserve"> Stimulus-response paradigms which situate participants in stationary positions or lack contexts </w:t>
      </w:r>
      <w:r w:rsidR="0039054B">
        <w:rPr>
          <w:szCs w:val="24"/>
        </w:rPr>
        <w:t>enveloping</w:t>
      </w:r>
      <w:r w:rsidR="00CB6F14">
        <w:rPr>
          <w:szCs w:val="24"/>
        </w:rPr>
        <w:t xml:space="preserve"> the </w:t>
      </w:r>
      <w:proofErr w:type="gramStart"/>
      <w:r w:rsidR="00CB6F14">
        <w:rPr>
          <w:szCs w:val="24"/>
        </w:rPr>
        <w:t>emotionally-evocative</w:t>
      </w:r>
      <w:proofErr w:type="gramEnd"/>
      <w:r w:rsidR="00CB6F14">
        <w:rPr>
          <w:szCs w:val="24"/>
        </w:rPr>
        <w:t xml:space="preserve"> stimulus may not be well suited for modeling the effect that these factors have upon </w:t>
      </w:r>
      <w:r w:rsidR="001B6144">
        <w:rPr>
          <w:szCs w:val="24"/>
        </w:rPr>
        <w:t xml:space="preserve">typical or daily </w:t>
      </w:r>
      <w:r w:rsidR="006021D3">
        <w:rPr>
          <w:szCs w:val="24"/>
        </w:rPr>
        <w:t>ER</w:t>
      </w:r>
      <w:r w:rsidR="00CB6F14">
        <w:rPr>
          <w:szCs w:val="24"/>
        </w:rPr>
        <w:t xml:space="preserve"> strategy usage.</w:t>
      </w:r>
    </w:p>
    <w:p w14:paraId="3BC7BCB2" w14:textId="32FF4629" w:rsidR="00654027" w:rsidRDefault="008F7E2F" w:rsidP="000967D7">
      <w:pPr>
        <w:spacing w:after="0" w:line="480" w:lineRule="auto"/>
        <w:ind w:left="0" w:firstLine="720"/>
        <w:rPr>
          <w:szCs w:val="24"/>
        </w:rPr>
      </w:pPr>
      <w:r>
        <w:rPr>
          <w:szCs w:val="24"/>
        </w:rPr>
        <w:t>Hot-cold</w:t>
      </w:r>
      <w:r w:rsidR="00733E94" w:rsidRPr="008C7178">
        <w:rPr>
          <w:szCs w:val="24"/>
        </w:rPr>
        <w:t xml:space="preserve"> empathy gap </w:t>
      </w:r>
      <w:r w:rsidR="00B720B2" w:rsidRPr="008C7178">
        <w:rPr>
          <w:szCs w:val="24"/>
        </w:rPr>
        <w:t>research</w:t>
      </w:r>
      <w:r w:rsidR="001213D1">
        <w:rPr>
          <w:szCs w:val="24"/>
        </w:rPr>
        <w:t xml:space="preserve">, which measures </w:t>
      </w:r>
      <w:r w:rsidR="00733E94">
        <w:rPr>
          <w:szCs w:val="24"/>
        </w:rPr>
        <w:t>forecasting differences</w:t>
      </w:r>
      <w:r w:rsidR="00733E94" w:rsidRPr="008C7178">
        <w:rPr>
          <w:szCs w:val="24"/>
        </w:rPr>
        <w:t xml:space="preserve"> between how people </w:t>
      </w:r>
      <w:r w:rsidR="001213D1">
        <w:rPr>
          <w:szCs w:val="24"/>
        </w:rPr>
        <w:t>think they</w:t>
      </w:r>
      <w:r w:rsidR="00DC6428">
        <w:rPr>
          <w:szCs w:val="24"/>
        </w:rPr>
        <w:t xml:space="preserve"> </w:t>
      </w:r>
      <w:r w:rsidR="001213D1">
        <w:rPr>
          <w:szCs w:val="24"/>
        </w:rPr>
        <w:t xml:space="preserve">will </w:t>
      </w:r>
      <w:r w:rsidR="00733E94" w:rsidRPr="008C7178">
        <w:rPr>
          <w:szCs w:val="24"/>
        </w:rPr>
        <w:t>feel</w:t>
      </w:r>
      <w:r w:rsidR="00DC6428">
        <w:rPr>
          <w:szCs w:val="24"/>
        </w:rPr>
        <w:t xml:space="preserve"> hypothetically </w:t>
      </w:r>
      <w:r w:rsidR="00733E94" w:rsidRPr="008C7178">
        <w:rPr>
          <w:szCs w:val="24"/>
        </w:rPr>
        <w:t xml:space="preserve">and how they feel in </w:t>
      </w:r>
      <w:r w:rsidR="00DC6428">
        <w:rPr>
          <w:szCs w:val="24"/>
        </w:rPr>
        <w:t>practice</w:t>
      </w:r>
      <w:r w:rsidR="001213D1">
        <w:rPr>
          <w:szCs w:val="24"/>
        </w:rPr>
        <w:t xml:space="preserve"> </w:t>
      </w:r>
      <w:r w:rsidR="0047236C">
        <w:rPr>
          <w:szCs w:val="24"/>
        </w:rPr>
        <w:fldChar w:fldCharType="begin"/>
      </w:r>
      <w:r w:rsidR="008F145E">
        <w:rPr>
          <w:szCs w:val="24"/>
        </w:rPr>
        <w:instrText xml:space="preserve"> ADDIN ZOTERO_ITEM CSL_CITATION {"citationID":"wRPldGvD","properties":{"formattedCitation":"(Loewenstein, 1996)","plainCitation":"(Loewenstein, 1996)","noteIndex":0},"citationItems":[{"id":2481,"uris":["http://zotero.org/users/6239255/items/5ZY4QDPT"],"itemData":{"id":2481,"type":"article-journal","container-title":"Organizational Behavior and Human Decision Processes","issue":"3","language":"en","page":"272-292","source":"Zotero","title":"Out of Control: Visceral Influences on Behavior","volume":"65","author":[{"family":"Loewenstein","given":"G"}],"issued":{"date-parts":[["1996"]]}}}],"schema":"https://github.com/citation-style-language/schema/raw/master/csl-citation.json"} </w:instrText>
      </w:r>
      <w:r w:rsidR="0047236C">
        <w:rPr>
          <w:szCs w:val="24"/>
        </w:rPr>
        <w:fldChar w:fldCharType="separate"/>
      </w:r>
      <w:r w:rsidR="000E4249" w:rsidRPr="000E4249">
        <w:t>(Loewenstein, 1996)</w:t>
      </w:r>
      <w:r w:rsidR="0047236C">
        <w:rPr>
          <w:szCs w:val="24"/>
        </w:rPr>
        <w:fldChar w:fldCharType="end"/>
      </w:r>
      <w:r w:rsidR="00733E94">
        <w:rPr>
          <w:szCs w:val="24"/>
        </w:rPr>
        <w:t>,</w:t>
      </w:r>
      <w:r w:rsidR="001213D1">
        <w:rPr>
          <w:szCs w:val="24"/>
        </w:rPr>
        <w:t xml:space="preserve"> are relevant as well</w:t>
      </w:r>
      <w:r w:rsidR="00733E94">
        <w:rPr>
          <w:szCs w:val="24"/>
        </w:rPr>
        <w:t xml:space="preserve">. </w:t>
      </w:r>
      <w:r w:rsidR="00B720B2" w:rsidRPr="008C7178">
        <w:rPr>
          <w:szCs w:val="24"/>
        </w:rPr>
        <w:t xml:space="preserve">Individuals in “cold states” consistently underpredict the challenges associated with meeting affectively-relevant goals during “hot states” </w:t>
      </w:r>
      <w:r w:rsidR="0047236C">
        <w:rPr>
          <w:szCs w:val="24"/>
        </w:rPr>
        <w:fldChar w:fldCharType="begin"/>
      </w:r>
      <w:r w:rsidR="008F145E">
        <w:rPr>
          <w:szCs w:val="24"/>
        </w:rPr>
        <w:instrText xml:space="preserve"> ADDIN ZOTERO_ITEM CSL_CITATION {"citationID":"lOwqpP9j","properties":{"formattedCitation":"(Sayette et al., 2008; Van Boven &amp; Loewenstein, 2003)","plainCitation":"(Sayette et al., 2008; Van Boven &amp; Loewenstein, 2003)","noteIndex":0},"citationItems":[{"id":2043,"uris":["http://zotero.org/users/6239255/items/L5DVCVBD"],"itemData":{"id":2043,"type":"article-journal","abstract":"Many decisions related to cigarette smoking require people in an affectively neutral, or ‘‘cold,’’ state to predict how they will feel or behave when in a craving, or ‘‘hot,’’ state. Research in other domains has revealed that individuals in cold states often underestimate the impact of being in a hot state on their own future behavior. In a study testing whether this is true of cigarette craving, 98 smokers were assigned to one of three conditions: hot (during a high-craving ﬁrst session, they made predictions about a high-craving state in a second session), cold (during a low-craving ﬁrst session, they made predictions about a high-craving state in a second session), and comparison (they experienced a high-craving session only). As predicted, in contrast to smokers in the hot group, smokers in the cold group underpredicted the value they would place on smoking during the second session. Results support the existence of a cold-to-hot empathy gap in smokers and help to explain diverse aspects of tobacco addiction.","container-title":"Psychological Science","DOI":"10.1111/j.1467-9280.2008.02178.x","ISSN":"0956-7976, 1467-9280","issue":"9","journalAbbreviation":"Psychol Sci","language":"en","page":"926-932","source":"DOI.org (Crossref)","title":"Exploring the Cold-to-Hot Empathy Gap in Smokers","volume":"19","author":[{"family":"Sayette","given":"Michael A."},{"family":"Loewenstein","given":"George"},{"family":"Griffin","given":"Kasey M."},{"family":"Black","given":"Jessica J."}],"issued":{"date-parts":[["2008",9]]}}},{"id":1482,"uris":["http://zotero.org/users/6239255/items/WV76XXQ2"],"itemData":{"id":1482,"type":"article-journal","abstract":"The authors hypothesized that people's predictions of how other people feel in emotionally arousing situations are often based on people's predictions of how they themselves would feel in those situations. Indeed, most participants in Study 1 reported predicting hungry hikers' feelings by mentally trading places with them, imagining what their own feelings would be in the hikers' situation. Because people's predictions of their own feelings tend to be biased in the direction of their current drive states, we hypothesized that mentally trading places would lead to social projection of transient drive states. In Study 2, participants' predictions of whether thirst or hunger would be more bothersome to hikers lost without food or water were biased in the direction of participants' own exercise-induced thirst. Furthermore, participants' predictions of how they would feel in the hikers' situation statistically mediated the effect of exercise on their predictions of the hikers' feelings.","container-title":"Personality and Social Psychology Bulletin","DOI":"10.1177/0146167203254597","ISSN":"0146-1672, 1552-7433","issue":"9","journalAbbreviation":"Pers Soc Psychol Bull","language":"en","page":"1159-1168","source":"DOI.org (Crossref)","title":"Social Projection of Transient Drive States","volume":"29","author":[{"family":"Van Boven","given":"Leaf"},{"family":"Loewenstein","given":"George"}],"issued":{"date-parts":[["2003",9]]}}}],"schema":"https://github.com/citation-style-language/schema/raw/master/csl-citation.json"} </w:instrText>
      </w:r>
      <w:r w:rsidR="0047236C">
        <w:rPr>
          <w:szCs w:val="24"/>
        </w:rPr>
        <w:fldChar w:fldCharType="separate"/>
      </w:r>
      <w:r w:rsidR="000E4249" w:rsidRPr="000E4249">
        <w:t>(Sayette et al., 2008; Van Boven &amp; Loewenstein, 2003)</w:t>
      </w:r>
      <w:r w:rsidR="0047236C">
        <w:rPr>
          <w:szCs w:val="24"/>
        </w:rPr>
        <w:fldChar w:fldCharType="end"/>
      </w:r>
      <w:r w:rsidR="00B720B2" w:rsidRPr="008C7178">
        <w:rPr>
          <w:szCs w:val="24"/>
        </w:rPr>
        <w:t xml:space="preserve">. Such a pattern mirrors the differences observed between </w:t>
      </w:r>
      <w:r w:rsidR="00245CC6">
        <w:rPr>
          <w:szCs w:val="24"/>
        </w:rPr>
        <w:t>Studie</w:t>
      </w:r>
      <w:r w:rsidR="00B720B2" w:rsidRPr="008C7178">
        <w:rPr>
          <w:szCs w:val="24"/>
        </w:rPr>
        <w:t xml:space="preserve">s 1 </w:t>
      </w:r>
      <w:r w:rsidR="005C0C32">
        <w:rPr>
          <w:szCs w:val="24"/>
        </w:rPr>
        <w:t>and</w:t>
      </w:r>
      <w:r w:rsidR="00B720B2" w:rsidRPr="008C7178">
        <w:rPr>
          <w:szCs w:val="24"/>
        </w:rPr>
        <w:t xml:space="preserve"> 2, wherein decontextualizing events (i.e., shifting from a hot state to a cold state) yielded a predictable pattern in strategy choice not observed during hot state ER usage.</w:t>
      </w:r>
      <w:r w:rsidR="00DC6428">
        <w:rPr>
          <w:szCs w:val="24"/>
        </w:rPr>
        <w:t xml:space="preserve"> They also mirror differences in strategy usage and success</w:t>
      </w:r>
      <w:r w:rsidR="00015712">
        <w:rPr>
          <w:szCs w:val="24"/>
        </w:rPr>
        <w:t>.</w:t>
      </w:r>
      <w:r w:rsidR="00B720B2" w:rsidRPr="008C7178">
        <w:rPr>
          <w:szCs w:val="24"/>
        </w:rPr>
        <w:t xml:space="preserve"> </w:t>
      </w:r>
      <w:r w:rsidR="00733E94">
        <w:rPr>
          <w:szCs w:val="24"/>
        </w:rPr>
        <w:t xml:space="preserve">Such patterns highlight that emotion self-regulation is a complex, multi-faceted construct and different proportions of its variability may be better captured by different approaches </w:t>
      </w:r>
      <w:r w:rsidR="00054CD8">
        <w:rPr>
          <w:szCs w:val="24"/>
        </w:rPr>
        <w:fldChar w:fldCharType="begin"/>
      </w:r>
      <w:r w:rsidR="008F145E">
        <w:rPr>
          <w:szCs w:val="24"/>
        </w:rPr>
        <w:instrText xml:space="preserve"> ADDIN ZOTERO_ITEM CSL_CITATION {"citationID":"rGEXU2eF","properties":{"formattedCitation":"(Friedman &amp; Gustavson, 2022)","plainCitation":"(Friedman &amp; Gustavson, 2022)","noteIndex":0},"citationItems":[{"id":1853,"uris":["http://zotero.org/users/6239255/items/W8G54TLU"],"itemData":{"id":1853,"type":"article-journal","abstract":"The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sidR="00054CD8">
        <w:rPr>
          <w:szCs w:val="24"/>
        </w:rPr>
        <w:fldChar w:fldCharType="separate"/>
      </w:r>
      <w:r w:rsidR="000E4249" w:rsidRPr="000E4249">
        <w:t>(Friedman &amp; Gustavson, 2022)</w:t>
      </w:r>
      <w:r w:rsidR="00054CD8">
        <w:rPr>
          <w:szCs w:val="24"/>
        </w:rPr>
        <w:fldChar w:fldCharType="end"/>
      </w:r>
      <w:r w:rsidR="00733E94">
        <w:rPr>
          <w:szCs w:val="24"/>
        </w:rPr>
        <w:t xml:space="preserve">. </w:t>
      </w:r>
      <w:r w:rsidR="00B720B2" w:rsidRPr="008C7178">
        <w:rPr>
          <w:szCs w:val="24"/>
        </w:rPr>
        <w:t xml:space="preserve">Though this study is the first to our knowledge that has utilized </w:t>
      </w:r>
      <w:r w:rsidR="005C0C32">
        <w:rPr>
          <w:szCs w:val="24"/>
        </w:rPr>
        <w:t xml:space="preserve">a high-intensity, </w:t>
      </w:r>
      <w:r w:rsidR="0039054B">
        <w:rPr>
          <w:szCs w:val="24"/>
        </w:rPr>
        <w:t>dynamic, feature-rich</w:t>
      </w:r>
      <w:r w:rsidR="00B720B2" w:rsidRPr="008C7178">
        <w:rPr>
          <w:szCs w:val="24"/>
        </w:rPr>
        <w:t xml:space="preserve"> paradigm to demonstrate this in the domain of ER, similar approaches have demonstrated similar discrepancies in </w:t>
      </w:r>
      <w:r w:rsidR="004830AC">
        <w:rPr>
          <w:szCs w:val="24"/>
        </w:rPr>
        <w:t xml:space="preserve">the </w:t>
      </w:r>
      <w:r w:rsidR="00B720B2" w:rsidRPr="008C7178">
        <w:rPr>
          <w:szCs w:val="24"/>
        </w:rPr>
        <w:t>moral domain</w:t>
      </w:r>
      <w:r w:rsidR="00054CD8">
        <w:rPr>
          <w:szCs w:val="24"/>
        </w:rPr>
        <w:t xml:space="preserve"> </w:t>
      </w:r>
      <w:r w:rsidR="00054CD8">
        <w:rPr>
          <w:szCs w:val="24"/>
        </w:rPr>
        <w:fldChar w:fldCharType="begin"/>
      </w:r>
      <w:r w:rsidR="008F145E">
        <w:rPr>
          <w:szCs w:val="24"/>
        </w:rPr>
        <w:instrText xml:space="preserve"> ADDIN ZOTERO_ITEM CSL_CITATION {"citationID":"p7SIfO5i","properties":{"formattedCitation":"(FeldmanHall et al., 2012)","plainCitation":"(FeldmanHall et al., 2012)","noteIndex":0},"citationItems":[{"id":1897,"uris":["http://zotero.org/users/6239255/items/9L5RXCV5"],"itemData":{"id":1897,"type":"article-journal","abstract":"Moral ideals are strongly ingrained within society and individuals alike, but actual moral choices are profoundly inﬂuenced by tangible rewards and consequences. Across two studies we show that real moral decisions can dramatically contradict moral choices made in hypothetical scenarios (Study 1). However, by systematically enhancing the contextual information available to subjects when addressing a hypothetical moral problem—thereby reducing the opportunity for mental simulation—we were able to incrementally bring subjects’ responses in line with their moral behaviour in real situations (Study 2). These results imply that previous work relying mainly on decontextualized hypothetical scenarios may not accurately reﬂect moral decisions in everyday life. The ﬁndings also shed light on contextual factors that can alter how moral decisions are made, such as the salience of a personal gain.","container-title":"Cognition","DOI":"10.1016/j.cognition.2012.02.001","ISSN":"00100277","issue":"3","journalAbbreviation":"Cognition","language":"en","page":"434-441","source":"DOI.org (Crossref)","title":"What we say and what we do: The relationship between real and hypothetical moral choices","title-short":"What we say and what we do","volume":"123","author":[{"family":"FeldmanHall","given":"Oriel"},{"family":"Mobbs","given":"Dean"},{"family":"Evans","given":"Davy"},{"family":"Hiscox","given":"Lucy"},{"family":"Navrady","given":"Lauren"},{"family":"Dalgleish","given":"Tim"}],"issued":{"date-parts":[["2012",6]]}}}],"schema":"https://github.com/citation-style-language/schema/raw/master/csl-citation.json"} </w:instrText>
      </w:r>
      <w:r w:rsidR="00054CD8">
        <w:rPr>
          <w:szCs w:val="24"/>
        </w:rPr>
        <w:fldChar w:fldCharType="separate"/>
      </w:r>
      <w:r w:rsidR="000E4249" w:rsidRPr="000E4249">
        <w:t>(FeldmanHall et al., 2012)</w:t>
      </w:r>
      <w:r w:rsidR="00054CD8">
        <w:rPr>
          <w:szCs w:val="24"/>
        </w:rPr>
        <w:fldChar w:fldCharType="end"/>
      </w:r>
      <w:r w:rsidR="000D28DC">
        <w:rPr>
          <w:szCs w:val="24"/>
        </w:rPr>
        <w:t>.</w:t>
      </w:r>
      <w:r w:rsidR="00015712">
        <w:rPr>
          <w:szCs w:val="24"/>
        </w:rPr>
        <w:t xml:space="preserve"> Computerized lab tasks have been theorized to assess regulatory performance in optimal conditions </w:t>
      </w:r>
      <w:r w:rsidR="00015712">
        <w:rPr>
          <w:szCs w:val="24"/>
        </w:rPr>
        <w:fldChar w:fldCharType="begin"/>
      </w:r>
      <w:r w:rsidR="008F145E">
        <w:rPr>
          <w:szCs w:val="24"/>
        </w:rPr>
        <w:instrText xml:space="preserve"> ADDIN ZOTERO_ITEM CSL_CITATION {"citationID":"oyV779D4","properties":{"formattedCitation":"(Wennerhold &amp; Friese, 2020)","plainCitation":"(Wennerhold &amp; Friese, 2020)","noteIndex":0},"citationItems":[{"id":3,"uris":["http://zotero.org/users/6239255/items/56XXYP74"],"itemData":{"id":3,"type":"article-journal","abstract":"Trait self-control is often defined as the ability to inhibit dominant responses including thoughts, emotions, and behavioral impulses. Despite the pivotal role of inhibition for trait self-control, a growing body of evidence found small-to-zero correlations between self-report measures of trait self-control and behavioral inhibition tasks. These observations seem puzzling considering that both types of measures are often seen as operationalizations of the same or at least closely related theoretical constructs. Previous explanations for this non-correspondence focused on psychometric properties of the measures. Here, we discuss three further factors that may explain the empirical non-correspondence between trait self-control scales and behavioral inhibition tasks: (1) the distinction between typical and maximum performance, (2) the measurement of single versus repeated performance, and (3) differences between impulses in different domains. Specifically, we argue that a) self-report measures of trait self-control are designed to assess typical performance, and relative to these, behavioral inhibition tasks are designed to assess maximum performance; b) self-report measures of trait self-control capture central tendencies of aggregates of many different instances of behavior, whereas behavioral inhibition tasks are momentary, one-time state measures; and c) most self-report measures of trait self-control are designed to measure general, cross-domain inhibition, whereas behavioral inhibition tasks also measure narrower, domain-specific inhibition to a substantial degree. In conclusion, we argue that it is implausible to hypothesize more than a low correlation between self-report measures of trait self-control and behavioral inhibition tasks as they genuinely focus on different aspects of the theoretical construct of self-control. We also discuss the broader implications of these issues for self-control as a theoretical construct and its appropriate measurement.","container-title":"Collabra: Psychology","DOI":"10.1525/collabra.276","ISSN":"2474-7394","issue":"1","language":"en","page":"9","source":"DOI.org (Crossref)","title":"Why Self-Report Measures of Self-Control and Inhibition Tasks Do Not Substantially Correlate","volume":"6","author":[{"family":"Wennerhold","given":"Lasse"},{"family":"Friese","given":"Malte"}],"editor":[{"family":"Vazire","given":"Simine"},{"family":"Vazire","given":"Simine"}],"issued":{"date-parts":[["2020",1,1]]}}}],"schema":"https://github.com/citation-style-language/schema/raw/master/csl-citation.json"} </w:instrText>
      </w:r>
      <w:r w:rsidR="00015712">
        <w:rPr>
          <w:szCs w:val="24"/>
        </w:rPr>
        <w:fldChar w:fldCharType="separate"/>
      </w:r>
      <w:r w:rsidR="000E4249" w:rsidRPr="000E4249">
        <w:t>(Wennerhold &amp; Friese, 2020)</w:t>
      </w:r>
      <w:r w:rsidR="00015712">
        <w:rPr>
          <w:szCs w:val="24"/>
        </w:rPr>
        <w:fldChar w:fldCharType="end"/>
      </w:r>
      <w:r w:rsidR="00015712">
        <w:rPr>
          <w:szCs w:val="24"/>
        </w:rPr>
        <w:t xml:space="preserve"> and this may contrast study designs such as Study 1, which may be closer to performance in typical conditions, and Studies 2 and 3, which may be somewhere in-between </w:t>
      </w:r>
      <w:r w:rsidR="00015712">
        <w:rPr>
          <w:szCs w:val="24"/>
        </w:rPr>
        <w:fldChar w:fldCharType="begin"/>
      </w:r>
      <w:r w:rsidR="008F145E">
        <w:rPr>
          <w:szCs w:val="24"/>
        </w:rPr>
        <w:instrText xml:space="preserve"> ADDIN ZOTERO_ITEM CSL_CITATION {"citationID":"SpYrSwCB","properties":{"formattedCitation":"(Friedman &amp; Gustavson, 2022)","plainCitation":"(Friedman &amp; Gustavson, 2022)","noteIndex":0},"citationItems":[{"id":1853,"uris":["http://zotero.org/users/6239255/items/W8G54TLU"],"itemData":{"id":1853,"type":"article-journal","abstract":"The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sidR="00015712">
        <w:rPr>
          <w:szCs w:val="24"/>
        </w:rPr>
        <w:fldChar w:fldCharType="separate"/>
      </w:r>
      <w:r w:rsidR="000E4249" w:rsidRPr="000E4249">
        <w:t>(Friedman &amp; Gustavson, 2022)</w:t>
      </w:r>
      <w:r w:rsidR="00015712">
        <w:rPr>
          <w:szCs w:val="24"/>
        </w:rPr>
        <w:fldChar w:fldCharType="end"/>
      </w:r>
      <w:r w:rsidR="00015712">
        <w:rPr>
          <w:szCs w:val="24"/>
        </w:rPr>
        <w:t xml:space="preserve">. Though participants may be capable of performing </w:t>
      </w:r>
      <w:r w:rsidR="00DA5A6D">
        <w:rPr>
          <w:szCs w:val="24"/>
        </w:rPr>
        <w:t xml:space="preserve">self-regulation at high levels in optimal conditions, they may not feel motivated to do so in typical </w:t>
      </w:r>
      <w:r w:rsidR="00EC2B97">
        <w:rPr>
          <w:szCs w:val="24"/>
        </w:rPr>
        <w:t xml:space="preserve">conditions </w:t>
      </w:r>
      <w:r w:rsidR="00DA5A6D">
        <w:rPr>
          <w:szCs w:val="24"/>
        </w:rPr>
        <w:fldChar w:fldCharType="begin"/>
      </w:r>
      <w:r w:rsidR="008F145E">
        <w:rPr>
          <w:szCs w:val="24"/>
        </w:rPr>
        <w:instrText xml:space="preserve"> ADDIN ZOTERO_ITEM CSL_CITATION {"citationID":"Co8rn84t","properties":{"formattedCitation":"(Grund &amp; Carstens, 2019)","plainCitation":"(Grund &amp; Carstens, 2019)","noteIndex":0},"citationItems":[{"id":4,"uris":["http://zotero.org/users/6239255/items/5TZLJG63"],"itemData":{"id":4,"type":"article-journal","abstract":"Self-control is typically conceptualized as an inherent human skill, focusing on the imperative control of thoughts, feelings, and behavior. In the present research, we scrutinize this understanding by differentiating between an ability self-concept of self-control strength and experiential acts of self-control. Moreover, by taking a motivational perspective, we analyze how much of a role intrapsychic conflict plays in both conceptions of self-control, and with regard to psychological well-being. In cross-sectional Study 1 (N = 228), we compared a typicality measure of experiential acts of imperative self-control with the widely used Self-Control Scale (Tangney et al. in J Pers 72:271–322, 2004). Findings confirm that “being good” at selfcontrol does not correspond to “acting” self-controlled, and that both measures show opposing relationships to intrapsychic conflict, as well as to well-being. In Study 2 (N = 114), we corroborated these findings by using an experience-sampling approach. Multilevel analyses showed that between-person differences (Level 2) in self-control strength were generally unrelated to experiential acts of self-control in everyday life. By contrast, we found a positive Level 2 effect for acting selfcontrolled. With regard to momentary affect, both between- and within differences (Level 1) in acting self-controlled served as substantial predictors, in addition to momentary self-determination. Other context-dependent effects (i.e., studying vs. leisure time) further emphasize the need to consider motivational interpretations of self-control (strength).","container-title":"Motivation and Emotion","DOI":"10.1007/s11031-018-9721-3","ISSN":"0146-7239, 1573-6644","issue":"1","journalAbbreviation":"Motiv Emot","language":"en","page":"63-81","source":"DOI.org (Crossref)","title":"Self-control motivationally reconsidered: “Acting” self-controlled is different to “being good” at self-control","title-short":"Self-control motivationally reconsidered","volume":"43","author":[{"family":"Grund","given":"Axel"},{"family":"Carstens","given":"Christoph-Alexander"}],"issued":{"date-parts":[["2019",2]]}}}],"schema":"https://github.com/citation-style-language/schema/raw/master/csl-citation.json"} </w:instrText>
      </w:r>
      <w:r w:rsidR="00DA5A6D">
        <w:rPr>
          <w:szCs w:val="24"/>
        </w:rPr>
        <w:fldChar w:fldCharType="separate"/>
      </w:r>
      <w:r w:rsidR="000E4249" w:rsidRPr="000E4249">
        <w:t>(Grund &amp; Carstens, 2019)</w:t>
      </w:r>
      <w:r w:rsidR="00DA5A6D">
        <w:rPr>
          <w:szCs w:val="24"/>
        </w:rPr>
        <w:fldChar w:fldCharType="end"/>
      </w:r>
      <w:r w:rsidR="00DA5A6D">
        <w:rPr>
          <w:szCs w:val="24"/>
        </w:rPr>
        <w:t xml:space="preserve">. </w:t>
      </w:r>
    </w:p>
    <w:p w14:paraId="2EFB9A53" w14:textId="64DDBD11" w:rsidR="00EC3FBC" w:rsidRDefault="00EC2B97" w:rsidP="00117CAD">
      <w:pPr>
        <w:spacing w:after="0" w:line="480" w:lineRule="auto"/>
        <w:ind w:left="0" w:firstLine="720"/>
        <w:rPr>
          <w:szCs w:val="24"/>
        </w:rPr>
      </w:pPr>
      <w:r w:rsidRPr="00EC2B97">
        <w:rPr>
          <w:b/>
          <w:bCs/>
          <w:szCs w:val="24"/>
        </w:rPr>
        <w:t>L</w:t>
      </w:r>
      <w:r w:rsidRPr="00BE73D6">
        <w:rPr>
          <w:b/>
          <w:bCs/>
          <w:szCs w:val="24"/>
        </w:rPr>
        <w:t>imitations</w:t>
      </w:r>
      <w:r w:rsidR="008B6873">
        <w:rPr>
          <w:b/>
          <w:bCs/>
          <w:szCs w:val="24"/>
        </w:rPr>
        <w:t xml:space="preserve"> &amp; Future Directions</w:t>
      </w:r>
      <w:r w:rsidRPr="00BE73D6">
        <w:rPr>
          <w:b/>
          <w:bCs/>
          <w:szCs w:val="24"/>
        </w:rPr>
        <w:t>.</w:t>
      </w:r>
      <w:r>
        <w:rPr>
          <w:szCs w:val="24"/>
        </w:rPr>
        <w:t xml:space="preserve"> </w:t>
      </w:r>
      <w:r w:rsidR="00B720B2" w:rsidRPr="008C7178">
        <w:rPr>
          <w:szCs w:val="24"/>
        </w:rPr>
        <w:t xml:space="preserve">There are several limitations in our experimental approach that </w:t>
      </w:r>
      <w:r w:rsidR="004830AC">
        <w:rPr>
          <w:szCs w:val="24"/>
        </w:rPr>
        <w:t>demand attention</w:t>
      </w:r>
      <w:r w:rsidR="00B720B2" w:rsidRPr="008C7178">
        <w:rPr>
          <w:szCs w:val="24"/>
        </w:rPr>
        <w:t>. First, our</w:t>
      </w:r>
      <w:r w:rsidR="004830AC">
        <w:rPr>
          <w:szCs w:val="24"/>
        </w:rPr>
        <w:t xml:space="preserve"> Study 1</w:t>
      </w:r>
      <w:r w:rsidR="00B720B2" w:rsidRPr="008C7178">
        <w:rPr>
          <w:szCs w:val="24"/>
        </w:rPr>
        <w:t xml:space="preserve"> aims </w:t>
      </w:r>
      <w:r w:rsidR="005C0C32">
        <w:rPr>
          <w:szCs w:val="24"/>
        </w:rPr>
        <w:t>were</w:t>
      </w:r>
      <w:r w:rsidR="00034D34">
        <w:rPr>
          <w:szCs w:val="24"/>
        </w:rPr>
        <w:t xml:space="preserve"> relatively narrow in comparison to </w:t>
      </w:r>
      <w:r w:rsidR="00034D34">
        <w:rPr>
          <w:szCs w:val="24"/>
        </w:rPr>
        <w:lastRenderedPageBreak/>
        <w:t xml:space="preserve">the vast </w:t>
      </w:r>
      <w:r w:rsidR="006021D3">
        <w:rPr>
          <w:szCs w:val="24"/>
        </w:rPr>
        <w:t>ER</w:t>
      </w:r>
      <w:r w:rsidR="00034D34">
        <w:rPr>
          <w:szCs w:val="24"/>
        </w:rPr>
        <w:t xml:space="preserve"> behavior variability captured by this dataset and </w:t>
      </w:r>
      <w:r w:rsidR="00B720B2" w:rsidRPr="008C7178">
        <w:rPr>
          <w:szCs w:val="24"/>
        </w:rPr>
        <w:t>resulted in excluding many observations</w:t>
      </w:r>
      <w:r w:rsidR="005C0C32">
        <w:rPr>
          <w:szCs w:val="24"/>
        </w:rPr>
        <w:t xml:space="preserve"> that did not meet our inclusion criteria</w:t>
      </w:r>
      <w:r w:rsidR="00BC1959">
        <w:rPr>
          <w:szCs w:val="24"/>
        </w:rPr>
        <w:t xml:space="preserve"> (</w:t>
      </w:r>
      <w:r w:rsidR="00BC1959">
        <w:rPr>
          <w:i/>
          <w:iCs/>
          <w:szCs w:val="24"/>
        </w:rPr>
        <w:t>See</w:t>
      </w:r>
      <w:r w:rsidR="00BC1959">
        <w:rPr>
          <w:szCs w:val="24"/>
        </w:rPr>
        <w:t xml:space="preserve"> </w:t>
      </w:r>
      <w:r w:rsidR="00BC1959">
        <w:rPr>
          <w:b/>
          <w:bCs/>
          <w:szCs w:val="24"/>
        </w:rPr>
        <w:t>Fig. 2</w:t>
      </w:r>
      <w:r w:rsidR="00BC1959">
        <w:rPr>
          <w:szCs w:val="24"/>
        </w:rPr>
        <w:t>)</w:t>
      </w:r>
      <w:r w:rsidR="005C0C32">
        <w:rPr>
          <w:szCs w:val="24"/>
        </w:rPr>
        <w:t>.</w:t>
      </w:r>
      <w:r w:rsidR="00023609">
        <w:rPr>
          <w:szCs w:val="24"/>
        </w:rPr>
        <w:t xml:space="preserve"> </w:t>
      </w:r>
      <w:r w:rsidR="00034D34">
        <w:rPr>
          <w:szCs w:val="24"/>
        </w:rPr>
        <w:t xml:space="preserve">More analyses </w:t>
      </w:r>
      <w:r w:rsidR="0043784E">
        <w:rPr>
          <w:szCs w:val="24"/>
        </w:rPr>
        <w:t>would be required</w:t>
      </w:r>
      <w:r w:rsidR="00034D34">
        <w:rPr>
          <w:szCs w:val="24"/>
        </w:rPr>
        <w:t xml:space="preserve"> to fully explore this space</w:t>
      </w:r>
      <w:r w:rsidR="00B720B2" w:rsidRPr="008C7178">
        <w:rPr>
          <w:szCs w:val="24"/>
        </w:rPr>
        <w:t xml:space="preserve">. Additionally, </w:t>
      </w:r>
      <w:r w:rsidR="00A45523">
        <w:rPr>
          <w:szCs w:val="24"/>
        </w:rPr>
        <w:t xml:space="preserve">though </w:t>
      </w:r>
      <w:r w:rsidR="00CB34D6">
        <w:rPr>
          <w:szCs w:val="24"/>
        </w:rPr>
        <w:t xml:space="preserve">many features </w:t>
      </w:r>
      <w:r w:rsidR="00034D34">
        <w:rPr>
          <w:szCs w:val="24"/>
        </w:rPr>
        <w:t>of our design mirror</w:t>
      </w:r>
      <w:r w:rsidR="00A45523">
        <w:rPr>
          <w:szCs w:val="24"/>
        </w:rPr>
        <w:t xml:space="preserve"> regulat</w:t>
      </w:r>
      <w:r w:rsidR="00034D34">
        <w:rPr>
          <w:szCs w:val="24"/>
        </w:rPr>
        <w:t>ion of</w:t>
      </w:r>
      <w:r w:rsidR="00A45523">
        <w:rPr>
          <w:szCs w:val="24"/>
        </w:rPr>
        <w:t xml:space="preserve"> emotions</w:t>
      </w:r>
      <w:r w:rsidR="00034D34">
        <w:rPr>
          <w:szCs w:val="24"/>
        </w:rPr>
        <w:t xml:space="preserve"> in everyday life, haunted houses may have limited generalizability to other high-intensity settings that we commonly experience</w:t>
      </w:r>
      <w:r w:rsidR="00054CD8">
        <w:rPr>
          <w:szCs w:val="24"/>
        </w:rPr>
        <w:t xml:space="preserve"> </w:t>
      </w:r>
      <w:r w:rsidR="00054CD8">
        <w:rPr>
          <w:szCs w:val="24"/>
        </w:rPr>
        <w:fldChar w:fldCharType="begin"/>
      </w:r>
      <w:r w:rsidR="008F145E">
        <w:rPr>
          <w:szCs w:val="24"/>
        </w:rPr>
        <w:instrText xml:space="preserve"> ADDIN ZOTERO_ITEM CSL_CITATION {"citationID":"CrEJNpg8","properties":{"formattedCitation":"(Clasen et al., 2019; Tashjian et al., 2022)","plainCitation":"(Clasen et al., 2019; Tashjian et al., 2022)","noteIndex":0},"citationItems":[{"id":1836,"uris":["http://zotero.org/users/6239255/items/VW7RHI47","http://zotero.org/users/6239255/items/LQ78SZH5"],"itemData":{"id":1836,"type":"article-journal","abstract":"We investigate approaches to horror entertainment from two common consumer stances: ‘the thrill-seeking stance’ in which adrenaline junkies seek maximal fear arousal and ‘the fearavoidance stance’ in which so-called white-knucklers seek minimal fear arousal. Visitors of a haunted house attraction (n = 280) were invited to focus on either maximizing or minimizing their fear. Open-ended participant interviews and questionnaire data were used to map how adrenaline junkies and white-knucklers regulate fear, and also how reported fear experience and consumer satisfaction compare across the two groups. A host of antecedent and response-focused strategies, including cognitive, behavioral, and social strategies, were used to up- and downregulate fear arousal. Notably, the results reveal hitherto uncharted strategies employed by adrenaline junkies to support and maximize their fear experience. Although adrenaline junkies report stronger fear experiences than white-knucklers, consumer satisfaction remains relatively similar across the two groups, indicating that both stances can lead to satisfying consumer experiences. The study thus helps explain the paradoxical appeal of frightening entertainment by illuminating how consumers deliberately up- and down-regulate fear arousal in pursuit of the optimal experience.","container-title":"Poetics","DOI":"https://doi.org/10.1016/j.poetic.2019.01.002","ISSN":"0304-422X","language":"en","page":"61-71","source":"Zotero","title":"Adrenaline junkies and white-knucklers_ A quantitative study of fear management in haunted house visitors","volume":"73","author":[{"family":"Clasen","given":"Mathias"},{"family":"Andersen","given":"Marc"},{"family":"Schjoedt","given":"Uffe"}],"issued":{"date-parts":[["2019"]]}}},{"id":2353,"uris":["http://zotero.org/users/6239255/items/SMCJQ3BP"],"itemData":{"id":2353,"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instrText>
      </w:r>
      <w:r w:rsidR="00054CD8">
        <w:rPr>
          <w:szCs w:val="24"/>
        </w:rPr>
        <w:fldChar w:fldCharType="separate"/>
      </w:r>
      <w:r w:rsidR="000E4249" w:rsidRPr="000E4249">
        <w:t>(Clasen et al., 2019; Tashjian et al., 2022)</w:t>
      </w:r>
      <w:r w:rsidR="00054CD8">
        <w:rPr>
          <w:szCs w:val="24"/>
        </w:rPr>
        <w:fldChar w:fldCharType="end"/>
      </w:r>
      <w:r w:rsidR="00034D34">
        <w:rPr>
          <w:szCs w:val="24"/>
        </w:rPr>
        <w:t xml:space="preserve"> and </w:t>
      </w:r>
      <w:r w:rsidR="00061A33">
        <w:rPr>
          <w:szCs w:val="24"/>
        </w:rPr>
        <w:t xml:space="preserve">the </w:t>
      </w:r>
      <w:r w:rsidR="00034D34">
        <w:rPr>
          <w:szCs w:val="24"/>
        </w:rPr>
        <w:t>purpose haunted houses commonly serve (i.e., entertainment) could also circumscribe their generalizability to graver situations</w:t>
      </w:r>
      <w:r w:rsidR="00B720B2" w:rsidRPr="008C7178">
        <w:rPr>
          <w:szCs w:val="24"/>
        </w:rPr>
        <w:t>. The use of a haunted house as our setting also may have resulted in self-selection biases</w:t>
      </w:r>
      <w:r w:rsidR="00034D34">
        <w:rPr>
          <w:szCs w:val="24"/>
        </w:rPr>
        <w:t xml:space="preserve"> within our sample</w:t>
      </w:r>
      <w:r w:rsidR="00B720B2" w:rsidRPr="008C7178">
        <w:rPr>
          <w:szCs w:val="24"/>
        </w:rPr>
        <w:t>.</w:t>
      </w:r>
      <w:r w:rsidR="0043784E">
        <w:rPr>
          <w:szCs w:val="24"/>
        </w:rPr>
        <w:t xml:space="preserve"> It must be noted that we did not directly manipulate emotional intensity within this design and</w:t>
      </w:r>
      <w:ins w:id="445" w:author="Billy Mitchell" w:date="2024-07-13T00:40:00Z" w16du:dateUtc="2024-07-13T04:40:00Z">
        <w:r w:rsidR="00710F71">
          <w:rPr>
            <w:szCs w:val="24"/>
          </w:rPr>
          <w:t xml:space="preserve"> most of</w:t>
        </w:r>
      </w:ins>
      <w:r w:rsidR="0043784E">
        <w:rPr>
          <w:szCs w:val="24"/>
        </w:rPr>
        <w:t xml:space="preserve"> the self-report data that </w:t>
      </w:r>
      <w:proofErr w:type="gramStart"/>
      <w:r w:rsidR="0043784E">
        <w:rPr>
          <w:szCs w:val="24"/>
        </w:rPr>
        <w:t>we did collect</w:t>
      </w:r>
      <w:proofErr w:type="gramEnd"/>
      <w:r w:rsidR="0043784E">
        <w:rPr>
          <w:szCs w:val="24"/>
        </w:rPr>
        <w:t xml:space="preserve"> was captured post-exposure, not during exposure.</w:t>
      </w:r>
      <w:r w:rsidR="00034D34">
        <w:rPr>
          <w:szCs w:val="24"/>
        </w:rPr>
        <w:t xml:space="preserve"> </w:t>
      </w:r>
      <w:ins w:id="446" w:author="Billy Mitchell" w:date="2024-07-23T14:09:00Z" w16du:dateUtc="2024-07-23T18:09:00Z">
        <w:r w:rsidR="000E4249">
          <w:rPr>
            <w:szCs w:val="24"/>
          </w:rPr>
          <w:t>Thus, without manipulation, it is</w:t>
        </w:r>
      </w:ins>
      <w:ins w:id="447" w:author="Billy Mitchell" w:date="2024-07-13T00:41:00Z" w16du:dateUtc="2024-07-13T04:41:00Z">
        <w:r w:rsidR="00710F71">
          <w:rPr>
            <w:szCs w:val="24"/>
          </w:rPr>
          <w:t xml:space="preserve"> unclear whether self-reported emotion intensity</w:t>
        </w:r>
      </w:ins>
      <w:ins w:id="448" w:author="Billy Mitchell" w:date="2024-07-13T00:44:00Z" w16du:dateUtc="2024-07-13T04:44:00Z">
        <w:r w:rsidR="000A6256">
          <w:rPr>
            <w:szCs w:val="24"/>
          </w:rPr>
          <w:t xml:space="preserve"> in Study 1</w:t>
        </w:r>
      </w:ins>
      <w:ins w:id="449" w:author="Billy Mitchell" w:date="2024-07-13T00:41:00Z" w16du:dateUtc="2024-07-13T04:41:00Z">
        <w:r w:rsidR="00710F71">
          <w:rPr>
            <w:szCs w:val="24"/>
          </w:rPr>
          <w:t xml:space="preserve"> represents a precursor t</w:t>
        </w:r>
      </w:ins>
      <w:ins w:id="450" w:author="Billy Mitchell" w:date="2024-07-13T00:42:00Z" w16du:dateUtc="2024-07-13T04:42:00Z">
        <w:r w:rsidR="00710F71">
          <w:rPr>
            <w:szCs w:val="24"/>
          </w:rPr>
          <w:t xml:space="preserve">o regulation, a product of regulation, or some combination of the two. </w:t>
        </w:r>
      </w:ins>
      <w:ins w:id="451" w:author="Billy Mitchell" w:date="2024-07-23T14:08:00Z" w16du:dateUtc="2024-07-23T18:08:00Z">
        <w:r w:rsidR="000E4249">
          <w:rPr>
            <w:szCs w:val="24"/>
          </w:rPr>
          <w:t xml:space="preserve">Although computing standardized emotion scores of each event within the haunted house would be ideal and theoretically possible, the limited window in which we had to collect our experimental data made it difficult to assemble an additional independent sample for this purpose. While we chose language which aimed to target emotion as a precursor, it is entirely possible that subjects may have misremembered or misinterpreted this intent. </w:t>
        </w:r>
      </w:ins>
      <w:ins w:id="452" w:author="Billy Mitchell" w:date="2024-07-13T00:42:00Z" w16du:dateUtc="2024-07-13T04:42:00Z">
        <w:r w:rsidR="00710F71">
          <w:rPr>
            <w:szCs w:val="24"/>
          </w:rPr>
          <w:t xml:space="preserve">While some of our exploratory analyses suggest </w:t>
        </w:r>
      </w:ins>
      <w:ins w:id="453" w:author="Billy Mitchell" w:date="2024-07-13T00:43:00Z" w16du:dateUtc="2024-07-13T04:43:00Z">
        <w:r w:rsidR="00710F71">
          <w:rPr>
            <w:szCs w:val="24"/>
          </w:rPr>
          <w:t xml:space="preserve">that the relationship between intensity and self-regulation failed to materialize even with </w:t>
        </w:r>
      </w:ins>
      <w:ins w:id="454" w:author="Billy Mitchell" w:date="2024-07-13T00:45:00Z" w16du:dateUtc="2024-07-13T04:45:00Z">
        <w:r w:rsidR="000A6256">
          <w:rPr>
            <w:szCs w:val="24"/>
          </w:rPr>
          <w:t xml:space="preserve">stimulus </w:t>
        </w:r>
      </w:ins>
      <w:ins w:id="455" w:author="Billy Mitchell" w:date="2024-07-13T00:43:00Z" w16du:dateUtc="2024-07-13T04:43:00Z">
        <w:r w:rsidR="00710F71">
          <w:rPr>
            <w:szCs w:val="24"/>
          </w:rPr>
          <w:t>manipulation</w:t>
        </w:r>
      </w:ins>
      <w:ins w:id="456" w:author="Billy Mitchell" w:date="2024-07-23T14:10:00Z" w16du:dateUtc="2024-07-23T18:10:00Z">
        <w:r w:rsidR="000E4249">
          <w:rPr>
            <w:szCs w:val="24"/>
          </w:rPr>
          <w:t xml:space="preserve"> (i.e., using section as a predictor of regulation)</w:t>
        </w:r>
      </w:ins>
      <w:ins w:id="457" w:author="Billy Mitchell" w:date="2024-07-13T00:43:00Z" w16du:dateUtc="2024-07-13T04:43:00Z">
        <w:r w:rsidR="00710F71">
          <w:rPr>
            <w:szCs w:val="24"/>
          </w:rPr>
          <w:t xml:space="preserve">, </w:t>
        </w:r>
      </w:ins>
      <w:ins w:id="458" w:author="Billy Mitchell" w:date="2024-07-23T14:11:00Z" w16du:dateUtc="2024-07-23T18:11:00Z">
        <w:r w:rsidR="000E4249">
          <w:rPr>
            <w:szCs w:val="24"/>
          </w:rPr>
          <w:t xml:space="preserve">because of this design, </w:t>
        </w:r>
      </w:ins>
      <w:ins w:id="459" w:author="Billy Mitchell" w:date="2024-07-13T00:44:00Z" w16du:dateUtc="2024-07-13T04:44:00Z">
        <w:r w:rsidR="000A6256">
          <w:rPr>
            <w:szCs w:val="24"/>
          </w:rPr>
          <w:t>the results of Study 1 analyses</w:t>
        </w:r>
      </w:ins>
      <w:ins w:id="460" w:author="Billy Mitchell" w:date="2024-07-13T00:45:00Z" w16du:dateUtc="2024-07-13T04:45:00Z">
        <w:r w:rsidR="000A6256">
          <w:rPr>
            <w:szCs w:val="24"/>
          </w:rPr>
          <w:t xml:space="preserve"> may</w:t>
        </w:r>
      </w:ins>
      <w:ins w:id="461" w:author="Billy Mitchell" w:date="2024-07-13T01:24:00Z" w16du:dateUtc="2024-07-13T05:24:00Z">
        <w:r w:rsidR="00243C78">
          <w:rPr>
            <w:szCs w:val="24"/>
          </w:rPr>
          <w:t xml:space="preserve"> </w:t>
        </w:r>
      </w:ins>
      <w:ins w:id="462" w:author="Billy Mitchell" w:date="2024-07-23T14:11:00Z" w16du:dateUtc="2024-07-23T18:11:00Z">
        <w:r w:rsidR="000E4249">
          <w:rPr>
            <w:szCs w:val="24"/>
          </w:rPr>
          <w:t>not be conclusive</w:t>
        </w:r>
      </w:ins>
      <w:ins w:id="463" w:author="Billy Mitchell" w:date="2024-07-13T01:25:00Z" w16du:dateUtc="2024-07-13T05:25:00Z">
        <w:r w:rsidR="00243C78">
          <w:rPr>
            <w:szCs w:val="24"/>
          </w:rPr>
          <w:t>.</w:t>
        </w:r>
      </w:ins>
      <w:ins w:id="464" w:author="Billy Mitchell" w:date="2024-07-13T00:44:00Z" w16du:dateUtc="2024-07-13T04:44:00Z">
        <w:r w:rsidR="000A6256">
          <w:rPr>
            <w:szCs w:val="24"/>
          </w:rPr>
          <w:t xml:space="preserve"> </w:t>
        </w:r>
      </w:ins>
      <w:r w:rsidR="0043784E" w:rsidRPr="0043784E">
        <w:rPr>
          <w:szCs w:val="24"/>
        </w:rPr>
        <w:t>Additionally, we unfortunately d</w:t>
      </w:r>
      <w:r w:rsidR="0043784E">
        <w:rPr>
          <w:szCs w:val="24"/>
        </w:rPr>
        <w:t>id</w:t>
      </w:r>
      <w:r w:rsidR="0043784E" w:rsidRPr="0043784E">
        <w:rPr>
          <w:szCs w:val="24"/>
        </w:rPr>
        <w:t xml:space="preserve"> not have measures of startle sensitivity or fear-enjoyment from </w:t>
      </w:r>
      <w:r w:rsidR="00245CC6">
        <w:rPr>
          <w:szCs w:val="24"/>
        </w:rPr>
        <w:t>Study</w:t>
      </w:r>
      <w:r w:rsidR="0043784E" w:rsidRPr="0043784E">
        <w:rPr>
          <w:szCs w:val="24"/>
        </w:rPr>
        <w:t xml:space="preserve"> 2 participants</w:t>
      </w:r>
      <w:r w:rsidR="004830AC">
        <w:rPr>
          <w:szCs w:val="24"/>
        </w:rPr>
        <w:t xml:space="preserve">. Thus, we cannot compare our Study 1 and Study 2 samples along these metrics, which </w:t>
      </w:r>
      <w:r w:rsidR="0043784E" w:rsidRPr="0043784E">
        <w:rPr>
          <w:szCs w:val="24"/>
        </w:rPr>
        <w:t xml:space="preserve">explain some of the differences in regulatory behaviors between samples. </w:t>
      </w:r>
      <w:r w:rsidR="00245CC6">
        <w:rPr>
          <w:szCs w:val="24"/>
        </w:rPr>
        <w:t>Studie</w:t>
      </w:r>
      <w:r w:rsidR="007B2779">
        <w:rPr>
          <w:szCs w:val="24"/>
        </w:rPr>
        <w:t xml:space="preserve">s 2 and 3 were also conducted entirely online. Though means of standardizing the experience were attempted, we </w:t>
      </w:r>
      <w:r w:rsidR="007B2779">
        <w:rPr>
          <w:szCs w:val="24"/>
        </w:rPr>
        <w:lastRenderedPageBreak/>
        <w:t>have less control than possible in an in-person context and cannot guarantee that participants were fully focused on study tasks.</w:t>
      </w:r>
      <w:r w:rsidR="0043784E" w:rsidRPr="0043784E">
        <w:rPr>
          <w:szCs w:val="24"/>
        </w:rPr>
        <w:t xml:space="preserve"> </w:t>
      </w:r>
      <w:r w:rsidR="00D57CE0">
        <w:rPr>
          <w:szCs w:val="24"/>
        </w:rPr>
        <w:t>Additionally, t</w:t>
      </w:r>
      <w:r w:rsidR="007F6DF8">
        <w:rPr>
          <w:szCs w:val="24"/>
        </w:rPr>
        <w:t xml:space="preserve">he choice to </w:t>
      </w:r>
      <w:r w:rsidR="00D57CE0">
        <w:rPr>
          <w:szCs w:val="24"/>
        </w:rPr>
        <w:t>homogenize</w:t>
      </w:r>
      <w:r w:rsidR="007F6DF8">
        <w:rPr>
          <w:szCs w:val="24"/>
        </w:rPr>
        <w:t xml:space="preserve"> stimul</w:t>
      </w:r>
      <w:r w:rsidR="00D57CE0">
        <w:rPr>
          <w:szCs w:val="24"/>
        </w:rPr>
        <w:t>i for strategy forecasters and users</w:t>
      </w:r>
      <w:r w:rsidR="007F6DF8">
        <w:rPr>
          <w:szCs w:val="24"/>
        </w:rPr>
        <w:t xml:space="preserve"> in Study 3</w:t>
      </w:r>
      <w:r w:rsidR="00D57CE0">
        <w:rPr>
          <w:szCs w:val="24"/>
        </w:rPr>
        <w:t xml:space="preserve"> may have also unintentionally homogenized the regulation processes that we intended to target</w:t>
      </w:r>
      <w:r w:rsidR="008F7E2F">
        <w:rPr>
          <w:szCs w:val="24"/>
        </w:rPr>
        <w:t>.</w:t>
      </w:r>
      <w:r w:rsidR="00D57CE0">
        <w:rPr>
          <w:szCs w:val="24"/>
        </w:rPr>
        <w:t xml:space="preserve"> </w:t>
      </w:r>
      <w:r w:rsidR="008F7E2F">
        <w:rPr>
          <w:szCs w:val="24"/>
        </w:rPr>
        <w:t>In</w:t>
      </w:r>
      <w:r w:rsidR="00D57CE0">
        <w:rPr>
          <w:szCs w:val="24"/>
        </w:rPr>
        <w:t xml:space="preserve"> other words, forecasters may have just been tempted to report the strategies that they </w:t>
      </w:r>
      <w:proofErr w:type="gramStart"/>
      <w:r w:rsidR="00D57CE0">
        <w:rPr>
          <w:szCs w:val="24"/>
        </w:rPr>
        <w:t>used</w:t>
      </w:r>
      <w:proofErr w:type="gramEnd"/>
      <w:r w:rsidR="00D57CE0">
        <w:rPr>
          <w:szCs w:val="24"/>
        </w:rPr>
        <w:t xml:space="preserve"> and users may have been tempted to report what they </w:t>
      </w:r>
      <w:r w:rsidR="00D57CE0" w:rsidRPr="0094060F">
        <w:rPr>
          <w:i/>
          <w:iCs/>
          <w:szCs w:val="24"/>
        </w:rPr>
        <w:t>would</w:t>
      </w:r>
      <w:r w:rsidR="00D57CE0">
        <w:rPr>
          <w:szCs w:val="24"/>
        </w:rPr>
        <w:t xml:space="preserve"> have used had the</w:t>
      </w:r>
      <w:r w:rsidR="008F7E2F">
        <w:rPr>
          <w:szCs w:val="24"/>
        </w:rPr>
        <w:t>y</w:t>
      </w:r>
      <w:r w:rsidR="00D57CE0">
        <w:rPr>
          <w:szCs w:val="24"/>
        </w:rPr>
        <w:t xml:space="preserve"> regulated. However, the inclusion of a “no regulation” option was intended to reduce the latter possibility.</w:t>
      </w:r>
    </w:p>
    <w:p w14:paraId="6BBC55EB" w14:textId="77777777" w:rsidR="00D57CE0" w:rsidRPr="00B33C41" w:rsidRDefault="00D57CE0" w:rsidP="00D57CE0">
      <w:pPr>
        <w:spacing w:after="0" w:line="480" w:lineRule="auto"/>
        <w:ind w:left="0" w:firstLine="720"/>
        <w:rPr>
          <w:szCs w:val="24"/>
        </w:rPr>
      </w:pPr>
      <w:r>
        <w:rPr>
          <w:szCs w:val="24"/>
        </w:rPr>
        <w:t xml:space="preserve">Participants in Study 3 were initially instructed to predict what strategy they believed the average person </w:t>
      </w:r>
      <w:r>
        <w:rPr>
          <w:i/>
          <w:iCs/>
          <w:szCs w:val="24"/>
        </w:rPr>
        <w:t>would</w:t>
      </w:r>
      <w:r>
        <w:rPr>
          <w:szCs w:val="24"/>
        </w:rPr>
        <w:t xml:space="preserve"> choose while the strategy reminders phrased strategy selection as what average persons </w:t>
      </w:r>
      <w:r w:rsidRPr="007C0243">
        <w:rPr>
          <w:i/>
          <w:iCs/>
          <w:szCs w:val="24"/>
        </w:rPr>
        <w:t>should</w:t>
      </w:r>
      <w:r>
        <w:rPr>
          <w:szCs w:val="24"/>
        </w:rPr>
        <w:t xml:space="preserve"> choose. Both phrasings do imply some form of forecasting, but the former may be more likely to elicit </w:t>
      </w:r>
      <w:r>
        <w:rPr>
          <w:i/>
          <w:iCs/>
          <w:szCs w:val="24"/>
        </w:rPr>
        <w:t xml:space="preserve">descriptive </w:t>
      </w:r>
      <w:r>
        <w:rPr>
          <w:szCs w:val="24"/>
        </w:rPr>
        <w:t xml:space="preserve">forecasts and the latter more likely to elicit </w:t>
      </w:r>
      <w:r>
        <w:rPr>
          <w:i/>
          <w:iCs/>
          <w:szCs w:val="24"/>
        </w:rPr>
        <w:t>prescriptive</w:t>
      </w:r>
      <w:r>
        <w:rPr>
          <w:szCs w:val="24"/>
        </w:rPr>
        <w:t xml:space="preserve"> forecasts, and these may lead to different regulatory conclusions. For example, a person might know that they </w:t>
      </w:r>
      <w:r>
        <w:rPr>
          <w:i/>
          <w:iCs/>
          <w:szCs w:val="24"/>
        </w:rPr>
        <w:t>should</w:t>
      </w:r>
      <w:r>
        <w:rPr>
          <w:szCs w:val="24"/>
        </w:rPr>
        <w:t xml:space="preserve"> reduce stress by seeking therapy but might instead engage in maladaptive methods of stress-reduction, such as substance abuse. Choice normativity (i.e., variance around which action one </w:t>
      </w:r>
      <w:r>
        <w:rPr>
          <w:i/>
          <w:iCs/>
          <w:szCs w:val="24"/>
        </w:rPr>
        <w:t>should</w:t>
      </w:r>
      <w:r>
        <w:rPr>
          <w:szCs w:val="24"/>
        </w:rPr>
        <w:t xml:space="preserve"> take) is well-studied in health, moral, and social psychology but has been comparatively unexplored in emotion regulation. Extant ER literature highlights variance around how people regulate, but not necessarily around how they think they should regulate or how they think they would regulate. Regardless, this inconsistency may have </w:t>
      </w:r>
      <w:proofErr w:type="gramStart"/>
      <w:r>
        <w:rPr>
          <w:szCs w:val="24"/>
        </w:rPr>
        <w:t>introduced</w:t>
      </w:r>
      <w:proofErr w:type="gramEnd"/>
      <w:r>
        <w:rPr>
          <w:szCs w:val="24"/>
        </w:rPr>
        <w:t xml:space="preserve"> confusion into participant forecasting and the extent to which this may have had impacts upon the outcome of Study 3 is unknown. </w:t>
      </w:r>
    </w:p>
    <w:p w14:paraId="00A6FD1A" w14:textId="284DE072" w:rsidR="00061A33" w:rsidRDefault="00061A33" w:rsidP="000967D7">
      <w:pPr>
        <w:spacing w:after="0" w:line="480" w:lineRule="auto"/>
        <w:ind w:left="0" w:firstLine="720"/>
        <w:rPr>
          <w:szCs w:val="24"/>
        </w:rPr>
      </w:pPr>
      <w:r>
        <w:rPr>
          <w:szCs w:val="24"/>
        </w:rPr>
        <w:t xml:space="preserve">A small but important contingent of the existing </w:t>
      </w:r>
      <w:r w:rsidR="006021D3">
        <w:rPr>
          <w:szCs w:val="24"/>
        </w:rPr>
        <w:t>ER</w:t>
      </w:r>
      <w:r>
        <w:rPr>
          <w:szCs w:val="24"/>
        </w:rPr>
        <w:t xml:space="preserve"> literature has highlighted intra</w:t>
      </w:r>
      <w:r w:rsidR="005D2747">
        <w:rPr>
          <w:szCs w:val="24"/>
        </w:rPr>
        <w:t>-</w:t>
      </w:r>
      <w:r>
        <w:rPr>
          <w:szCs w:val="24"/>
        </w:rPr>
        <w:t xml:space="preserve">strategy heterogeneity in the regulation techniques that we had examined </w:t>
      </w:r>
      <w:r>
        <w:rPr>
          <w:szCs w:val="24"/>
        </w:rPr>
        <w:fldChar w:fldCharType="begin"/>
      </w:r>
      <w:r w:rsidR="008F145E">
        <w:rPr>
          <w:szCs w:val="24"/>
        </w:rPr>
        <w:instrText xml:space="preserve"> ADDIN ZOTERO_ITEM CSL_CITATION {"citationID":"ZHOETgDB","properties":{"formattedCitation":"(Uusberg et al., 2019; Webb et al., 2012)","plainCitation":"(Uusberg et al., 2019; Webb et al., 2012)","noteIndex":0},"citationItems":[{"id":5260,"uris":["http://zotero.org/users/6239255/items/VEAFCWZT"],"itemData":{"id":5260,"type":"article-journal","abstract":"What psychological mechanisms enable people to reappraise a situation to change its emotional impact? We propose that reappraisal works by shifting appraisal outcomes—abstract representations of how a situational construal compares to goals—either by changing the construal (reconstrual) or by changing the goal set (repurposing). Instances of reappraisal can therefore be characterized as change vectors in appraisal dimensional space. Affordances for reappraisal arise from the range of mental models that could explain a situation (construal malleability) and the range of goals that the situation could serve (goal set malleability). This framework helps to expand our conception of reappraisal, assess and classify different instances of reappraisal, predict their relative effectiveness, understand their brain mechanisms, and relate them to individual differences.","container-title":"Emotion Review","DOI":"https://doi.org/10.1177/1754073919862617","issue":"4","journalAbbreviation":"Emo Rev","language":"en","page":"267–282","source":"Zotero","title":"Reappraising Reappraisal","volume":"11","author":[{"family":"Uusberg","given":"Andero"},{"family":"Taxer","given":"Jamie L"},{"family":"Yih","given":"Jennifer"},{"family":"Uusberg","given":"Helen"},{"family":"Gross","given":"James J"}],"issued":{"date-parts":[["2019"]]}}},{"id":1069,"uris":["http://zotero.org/users/6239255/items/ACQX4ZKE"],"itemData":{"id":1069,"type":"article-journal","abstract":"The present meta-analysis investigated the effectiveness of strategies derived from the process model of emotion regulation in modifying emotional outcomes as indexed by experiential, behavioral, and physiological measures. A systematic search of the literature identified 306 experimental comparisons of different emotion regulation (ER) strategies. ER instructions were coded according to a new taxonomy, and meta-analysis was used to evaluate the effectiveness of each strategy across studies. The findings revealed differences in effectiveness between ER processes: Attentional deployment had no effect on emotional outcomes (d+ = 0.00), response modulation had a small effect (d+ = 0.16), and cognitive change had a small-to-medium effect (d+ = 0.36). There were also important within-process differences. We identified 7 types of attentional deployment, 4 types of cognitive change, and 4 types of response modulation, and these distinctions had a substantial influence on effectiveness. Whereas distraction was an effective way to regulate emotions (d+ = 0.27), concentration was not (d+ = −0.26). Similarly, suppressing the expression of emotion proved effective (d+ = 0.32), but suppressing the experience of emotion or suppressing thoughts of the emotion-eliciting event did not (d+ = −0.04 and −0.12, respectively). Finally, reappraising the emotional response proved less effective (d+ = 0.23) than reappraising the emotional stimulus (d+ = 0.36) or using perspective taking (d+ = 0.45). The review also identified several moderators of strategy effectiveness including factors related to the (a) to-be-regulated emotion, (b) frequency of use and intended purpose of the ER strategy, (c) study design, and (d) study characteristics. (PsycInfo Database Record (c) 2020 APA, all rights reserved)","archive":"pdh","archive_location":"2012-12790-001","container-title":"Psychological Bulletin","DOI":"10.1037/a0027600","ISSN":"0033-2909","issue":"4","journalAbbreviation":"Psychological Bulletin","note":"publisher: American Psychological Association","page":"775-808","source":"EBSCOhost","title":"Dealing with feeling: A meta-analysis of the effectiveness of strategies derived from the process model of emotion regulation","volume":"138","author":[{"family":"Webb","given":"Thomas L."},{"family":"Miles","given":"Eleanor"},{"family":"Sheeran","given":"Paschal"}],"issued":{"date-parts":[["2012",7]]}}}],"schema":"https://github.com/citation-style-language/schema/raw/master/csl-citation.json"} </w:instrText>
      </w:r>
      <w:r>
        <w:rPr>
          <w:szCs w:val="24"/>
        </w:rPr>
        <w:fldChar w:fldCharType="separate"/>
      </w:r>
      <w:r w:rsidR="000E4249" w:rsidRPr="000E4249">
        <w:t>(Uusberg et al., 2019; Webb et al., 2012)</w:t>
      </w:r>
      <w:r>
        <w:rPr>
          <w:szCs w:val="24"/>
        </w:rPr>
        <w:fldChar w:fldCharType="end"/>
      </w:r>
      <w:r>
        <w:rPr>
          <w:szCs w:val="24"/>
        </w:rPr>
        <w:t>.</w:t>
      </w:r>
      <w:r w:rsidR="0023367E">
        <w:rPr>
          <w:szCs w:val="24"/>
        </w:rPr>
        <w:t xml:space="preserve"> For example, Webb and colleagues identified at least three distinct </w:t>
      </w:r>
      <w:r w:rsidR="006021D3">
        <w:rPr>
          <w:szCs w:val="24"/>
        </w:rPr>
        <w:t>ER</w:t>
      </w:r>
      <w:r w:rsidR="0023367E">
        <w:rPr>
          <w:szCs w:val="24"/>
        </w:rPr>
        <w:t xml:space="preserve"> approaches </w:t>
      </w:r>
      <w:r w:rsidR="0038635A">
        <w:rPr>
          <w:szCs w:val="24"/>
        </w:rPr>
        <w:t>that</w:t>
      </w:r>
      <w:r w:rsidR="0023367E">
        <w:rPr>
          <w:szCs w:val="24"/>
        </w:rPr>
        <w:t xml:space="preserve"> </w:t>
      </w:r>
      <w:r w:rsidR="0023367E">
        <w:rPr>
          <w:szCs w:val="24"/>
        </w:rPr>
        <w:lastRenderedPageBreak/>
        <w:t xml:space="preserve">could be categorized as reappraisal </w:t>
      </w:r>
      <w:r w:rsidR="00F20EDF">
        <w:rPr>
          <w:szCs w:val="24"/>
        </w:rPr>
        <w:t>(</w:t>
      </w:r>
      <w:r w:rsidR="0038635A">
        <w:rPr>
          <w:szCs w:val="24"/>
        </w:rPr>
        <w:t>i.e., r</w:t>
      </w:r>
      <w:r w:rsidR="00F20EDF">
        <w:rPr>
          <w:szCs w:val="24"/>
        </w:rPr>
        <w:t xml:space="preserve">eappraising the stimulus, </w:t>
      </w:r>
      <w:r w:rsidR="0038635A">
        <w:rPr>
          <w:szCs w:val="24"/>
        </w:rPr>
        <w:t>reappraising</w:t>
      </w:r>
      <w:r w:rsidR="00F20EDF">
        <w:rPr>
          <w:szCs w:val="24"/>
        </w:rPr>
        <w:t xml:space="preserve"> the emotional response, </w:t>
      </w:r>
      <w:r w:rsidR="0038635A">
        <w:rPr>
          <w:szCs w:val="24"/>
        </w:rPr>
        <w:t>r</w:t>
      </w:r>
      <w:r w:rsidR="00F20EDF">
        <w:rPr>
          <w:szCs w:val="24"/>
        </w:rPr>
        <w:t>eapprais</w:t>
      </w:r>
      <w:r w:rsidR="0038635A">
        <w:rPr>
          <w:szCs w:val="24"/>
        </w:rPr>
        <w:t>al</w:t>
      </w:r>
      <w:r w:rsidR="00F20EDF">
        <w:rPr>
          <w:szCs w:val="24"/>
        </w:rPr>
        <w:t xml:space="preserve"> via perspective-taking) </w:t>
      </w:r>
      <w:r w:rsidR="0023367E">
        <w:rPr>
          <w:szCs w:val="24"/>
        </w:rPr>
        <w:t>and these reappraisal subtypes demonstrate varying effectiveness in modulating emotion depending upon situational</w:t>
      </w:r>
      <w:r w:rsidR="00F20EDF">
        <w:rPr>
          <w:szCs w:val="24"/>
        </w:rPr>
        <w:t xml:space="preserve"> and personal</w:t>
      </w:r>
      <w:r w:rsidR="0023367E">
        <w:rPr>
          <w:szCs w:val="24"/>
        </w:rPr>
        <w:t xml:space="preserve"> factors. It may be the case that specific types of reappraisal and distraction demonstrate an intensity-selection relationship that better mirrors the canonical association observed in lab studies, but testing such a question</w:t>
      </w:r>
      <w:r w:rsidR="004830AC">
        <w:rPr>
          <w:szCs w:val="24"/>
        </w:rPr>
        <w:t xml:space="preserve"> with sufficient power</w:t>
      </w:r>
      <w:r w:rsidR="0023367E">
        <w:rPr>
          <w:szCs w:val="24"/>
        </w:rPr>
        <w:t xml:space="preserve"> would necessitate far more observations than are available in this dataset.   </w:t>
      </w:r>
    </w:p>
    <w:p w14:paraId="7FF5C8CC" w14:textId="1F3C1F1C" w:rsidR="00654027" w:rsidRDefault="001162B0" w:rsidP="000967D7">
      <w:pPr>
        <w:spacing w:after="0" w:line="480" w:lineRule="auto"/>
        <w:ind w:left="0" w:firstLine="720"/>
        <w:rPr>
          <w:szCs w:val="24"/>
        </w:rPr>
      </w:pPr>
      <w:r>
        <w:rPr>
          <w:szCs w:val="24"/>
        </w:rPr>
        <w:t>Due to resource constraints, participants also necessarily experienced the haunted house in groups.</w:t>
      </w:r>
      <w:r w:rsidR="00B720B2" w:rsidRPr="008C7178">
        <w:rPr>
          <w:szCs w:val="24"/>
        </w:rPr>
        <w:t xml:space="preserve"> </w:t>
      </w:r>
      <w:r w:rsidR="00A45523">
        <w:rPr>
          <w:szCs w:val="24"/>
        </w:rPr>
        <w:t xml:space="preserve">Although participants were instructed to not discuss their </w:t>
      </w:r>
      <w:r w:rsidR="00B671FF">
        <w:rPr>
          <w:szCs w:val="24"/>
        </w:rPr>
        <w:t>experiences</w:t>
      </w:r>
      <w:r w:rsidR="00131503">
        <w:rPr>
          <w:szCs w:val="24"/>
        </w:rPr>
        <w:t xml:space="preserve"> and post-hoc analyses failed to find any association between group membership and strategy usage</w:t>
      </w:r>
      <w:r w:rsidR="00A45523">
        <w:rPr>
          <w:szCs w:val="24"/>
        </w:rPr>
        <w:t>, the group context</w:t>
      </w:r>
      <w:r w:rsidR="00B671FF">
        <w:rPr>
          <w:szCs w:val="24"/>
        </w:rPr>
        <w:t xml:space="preserve"> in which the experience occurred </w:t>
      </w:r>
      <w:r w:rsidR="00131503">
        <w:rPr>
          <w:szCs w:val="24"/>
        </w:rPr>
        <w:t xml:space="preserve">could </w:t>
      </w:r>
      <w:r w:rsidR="00A45523">
        <w:rPr>
          <w:szCs w:val="24"/>
        </w:rPr>
        <w:t xml:space="preserve">have influenced </w:t>
      </w:r>
      <w:r w:rsidR="00B671FF">
        <w:rPr>
          <w:szCs w:val="24"/>
        </w:rPr>
        <w:t>behavior and cognitive perceptions</w:t>
      </w:r>
      <w:r w:rsidR="00131503">
        <w:rPr>
          <w:szCs w:val="24"/>
        </w:rPr>
        <w:t xml:space="preserve"> in unknown ways</w:t>
      </w:r>
      <w:r w:rsidR="00B720B2" w:rsidRPr="008C7178">
        <w:rPr>
          <w:szCs w:val="24"/>
        </w:rPr>
        <w:t>.</w:t>
      </w:r>
      <w:r>
        <w:rPr>
          <w:szCs w:val="24"/>
        </w:rPr>
        <w:t xml:space="preserve"> The presence and strength of friendship among group members was also assessed and was not predictive of regulation. Lastly, some events</w:t>
      </w:r>
      <w:r w:rsidR="00131503">
        <w:rPr>
          <w:szCs w:val="24"/>
        </w:rPr>
        <w:t>, particularly in the p</w:t>
      </w:r>
      <w:r w:rsidR="005F2875">
        <w:rPr>
          <w:szCs w:val="24"/>
        </w:rPr>
        <w:t>reliminary study</w:t>
      </w:r>
      <w:r w:rsidR="00131503">
        <w:rPr>
          <w:szCs w:val="24"/>
        </w:rPr>
        <w:t xml:space="preserve"> and multiverse analyses,</w:t>
      </w:r>
      <w:r>
        <w:rPr>
          <w:szCs w:val="24"/>
        </w:rPr>
        <w:t xml:space="preserve"> had to be captured at a </w:t>
      </w:r>
      <w:r w:rsidR="00131503">
        <w:rPr>
          <w:szCs w:val="24"/>
        </w:rPr>
        <w:t xml:space="preserve">one-week </w:t>
      </w:r>
      <w:r>
        <w:rPr>
          <w:szCs w:val="24"/>
        </w:rPr>
        <w:t xml:space="preserve">delay due to collaboration with a memory study, which calls into question the reliability of some responses. </w:t>
      </w:r>
      <w:r w:rsidR="00B720B2" w:rsidRPr="008C7178">
        <w:rPr>
          <w:szCs w:val="24"/>
        </w:rPr>
        <w:t>Future research should limit the delay between experience and report as much as possible without interfering with emotional event</w:t>
      </w:r>
      <w:r w:rsidR="005D2747">
        <w:rPr>
          <w:szCs w:val="24"/>
        </w:rPr>
        <w:t>s</w:t>
      </w:r>
      <w:r w:rsidR="00B720B2" w:rsidRPr="008C7178">
        <w:rPr>
          <w:szCs w:val="24"/>
        </w:rPr>
        <w:t xml:space="preserve">. </w:t>
      </w:r>
      <w:r>
        <w:rPr>
          <w:szCs w:val="24"/>
        </w:rPr>
        <w:t xml:space="preserve">Future research might also take interest in the </w:t>
      </w:r>
      <w:r w:rsidR="00023609">
        <w:rPr>
          <w:szCs w:val="24"/>
        </w:rPr>
        <w:t>order of strategies reported in regulation-challenging situations; that is to say, does the likelihood of using a reappraisal strategy for a given person in this context increase with each failed attempt to engage distraction? Although we did not have sufficient observations to examine the data with such granularity, examining associations between the intensity of specific emotions and regulation usage might also be of particular interest to future researchers in this space</w:t>
      </w:r>
      <w:r w:rsidR="00C52CA8">
        <w:rPr>
          <w:szCs w:val="24"/>
        </w:rPr>
        <w:t xml:space="preserve"> </w:t>
      </w:r>
      <w:r w:rsidR="00C52CA8">
        <w:rPr>
          <w:szCs w:val="24"/>
        </w:rPr>
        <w:fldChar w:fldCharType="begin"/>
      </w:r>
      <w:r w:rsidR="008F145E">
        <w:rPr>
          <w:szCs w:val="24"/>
        </w:rPr>
        <w:instrText xml:space="preserve"> ADDIN ZOTERO_ITEM CSL_CITATION {"citationID":"MFkSj63U","properties":{"formattedCitation":"(Young &amp; Suri, 2020)","plainCitation":"(Young &amp; Suri, 2020)","noteIndex":0},"citationItems":[{"id":491,"uris":["http://zotero.org/users/6239255/items/KFDUP2SQ"],"itemData":{"id":491,"type":"article-journal","abstract":"ABSTRACTEmotion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C52CA8">
        <w:rPr>
          <w:szCs w:val="24"/>
        </w:rPr>
        <w:fldChar w:fldCharType="separate"/>
      </w:r>
      <w:r w:rsidR="000E4249" w:rsidRPr="000E4249">
        <w:t>(Young &amp; Suri, 2020)</w:t>
      </w:r>
      <w:r w:rsidR="00C52CA8">
        <w:rPr>
          <w:szCs w:val="24"/>
        </w:rPr>
        <w:fldChar w:fldCharType="end"/>
      </w:r>
      <w:r w:rsidR="00023609">
        <w:rPr>
          <w:szCs w:val="24"/>
        </w:rPr>
        <w:t xml:space="preserve">. </w:t>
      </w:r>
      <w:r w:rsidR="00B720B2" w:rsidRPr="008C7178">
        <w:rPr>
          <w:szCs w:val="24"/>
        </w:rPr>
        <w:lastRenderedPageBreak/>
        <w:t xml:space="preserve">Despite </w:t>
      </w:r>
      <w:r w:rsidR="00C52CA8">
        <w:rPr>
          <w:szCs w:val="24"/>
        </w:rPr>
        <w:t xml:space="preserve">its </w:t>
      </w:r>
      <w:r w:rsidR="00B720B2" w:rsidRPr="008C7178">
        <w:rPr>
          <w:szCs w:val="24"/>
        </w:rPr>
        <w:t xml:space="preserve">limitations, this dataset and approach may be of interest to those exploring spontaneous regulation tendencies from untrained participants in response to both positive and negative events.  </w:t>
      </w:r>
    </w:p>
    <w:p w14:paraId="41374568" w14:textId="056B0F5C" w:rsidR="00425004" w:rsidRPr="008C7178" w:rsidRDefault="00CD748D" w:rsidP="000967D7">
      <w:pPr>
        <w:spacing w:after="0" w:line="480" w:lineRule="auto"/>
        <w:ind w:left="0" w:firstLine="720"/>
        <w:rPr>
          <w:szCs w:val="24"/>
        </w:rPr>
      </w:pPr>
      <w:r>
        <w:rPr>
          <w:b/>
          <w:bCs/>
          <w:szCs w:val="24"/>
        </w:rPr>
        <w:t xml:space="preserve">Conclusion. </w:t>
      </w:r>
      <w:r w:rsidR="00B720B2" w:rsidRPr="008C7178">
        <w:rPr>
          <w:szCs w:val="24"/>
        </w:rPr>
        <w:t xml:space="preserve">Taken together, the present </w:t>
      </w:r>
      <w:r w:rsidR="00E60680">
        <w:rPr>
          <w:szCs w:val="24"/>
        </w:rPr>
        <w:t>studie</w:t>
      </w:r>
      <w:r w:rsidR="00B720B2" w:rsidRPr="008C7178">
        <w:rPr>
          <w:szCs w:val="24"/>
        </w:rPr>
        <w:t xml:space="preserve">s represent what we believe to be the first attempt to </w:t>
      </w:r>
      <w:r w:rsidR="00B671FF">
        <w:rPr>
          <w:szCs w:val="24"/>
        </w:rPr>
        <w:t xml:space="preserve">extend the association observed between affective intensity and </w:t>
      </w:r>
      <w:r w:rsidR="007B2779">
        <w:rPr>
          <w:szCs w:val="24"/>
        </w:rPr>
        <w:t xml:space="preserve">different </w:t>
      </w:r>
      <w:r w:rsidR="00B671FF">
        <w:rPr>
          <w:szCs w:val="24"/>
        </w:rPr>
        <w:t>ER behavior</w:t>
      </w:r>
      <w:r w:rsidR="007B2779">
        <w:rPr>
          <w:szCs w:val="24"/>
        </w:rPr>
        <w:t>s</w:t>
      </w:r>
      <w:r w:rsidR="00B671FF">
        <w:rPr>
          <w:szCs w:val="24"/>
        </w:rPr>
        <w:t xml:space="preserve"> to</w:t>
      </w:r>
      <w:r w:rsidR="00B720B2" w:rsidRPr="008C7178">
        <w:rPr>
          <w:szCs w:val="24"/>
        </w:rPr>
        <w:t xml:space="preserve"> </w:t>
      </w:r>
      <w:r w:rsidR="007B2779">
        <w:rPr>
          <w:szCs w:val="24"/>
        </w:rPr>
        <w:t xml:space="preserve">dynamic, multimodal and </w:t>
      </w:r>
      <w:r w:rsidR="00B720B2" w:rsidRPr="008C7178">
        <w:rPr>
          <w:szCs w:val="24"/>
        </w:rPr>
        <w:t>high-intensity setting</w:t>
      </w:r>
      <w:r w:rsidR="007B2779">
        <w:rPr>
          <w:szCs w:val="24"/>
        </w:rPr>
        <w:t>s</w:t>
      </w:r>
      <w:r w:rsidR="00B720B2" w:rsidRPr="008C7178">
        <w:rPr>
          <w:szCs w:val="24"/>
        </w:rPr>
        <w:t xml:space="preserve"> </w:t>
      </w:r>
      <w:r w:rsidR="00B671FF">
        <w:rPr>
          <w:szCs w:val="24"/>
        </w:rPr>
        <w:t xml:space="preserve">using </w:t>
      </w:r>
      <w:r w:rsidR="00B720B2" w:rsidRPr="008C7178">
        <w:rPr>
          <w:szCs w:val="24"/>
        </w:rPr>
        <w:t xml:space="preserve">untrained participants. This approach offers an alternative means of exploring </w:t>
      </w:r>
      <w:r w:rsidR="006021D3">
        <w:rPr>
          <w:szCs w:val="24"/>
        </w:rPr>
        <w:t>ER</w:t>
      </w:r>
      <w:r w:rsidR="00B720B2" w:rsidRPr="008C7178">
        <w:rPr>
          <w:szCs w:val="24"/>
        </w:rPr>
        <w:t xml:space="preserve"> usage </w:t>
      </w:r>
      <w:r w:rsidR="001162B0">
        <w:rPr>
          <w:szCs w:val="24"/>
        </w:rPr>
        <w:t>while pursuing greater</w:t>
      </w:r>
      <w:r w:rsidR="00B720B2" w:rsidRPr="008C7178">
        <w:rPr>
          <w:szCs w:val="24"/>
        </w:rPr>
        <w:t xml:space="preserve"> </w:t>
      </w:r>
      <w:proofErr w:type="gramStart"/>
      <w:r w:rsidR="00B720B2" w:rsidRPr="008C7178">
        <w:rPr>
          <w:szCs w:val="24"/>
        </w:rPr>
        <w:t>ecologically-valid</w:t>
      </w:r>
      <w:proofErr w:type="gramEnd"/>
      <w:r w:rsidR="00B720B2" w:rsidRPr="008C7178">
        <w:rPr>
          <w:szCs w:val="24"/>
        </w:rPr>
        <w:t xml:space="preserve"> </w:t>
      </w:r>
      <w:r w:rsidR="001162B0">
        <w:rPr>
          <w:szCs w:val="24"/>
        </w:rPr>
        <w:t>in study design</w:t>
      </w:r>
      <w:r w:rsidR="00B720B2" w:rsidRPr="008C7178">
        <w:rPr>
          <w:szCs w:val="24"/>
        </w:rPr>
        <w:t xml:space="preserve">. Our data and results may be of particular interest to other emotion, self-regulation, and cognitive control researchers interested in </w:t>
      </w:r>
      <w:r w:rsidR="00170D09">
        <w:rPr>
          <w:szCs w:val="24"/>
        </w:rPr>
        <w:t>quasi-natural</w:t>
      </w:r>
      <w:r w:rsidR="00B720B2" w:rsidRPr="008C7178">
        <w:rPr>
          <w:szCs w:val="24"/>
        </w:rPr>
        <w:t>istic design. In failing to replicate lab results with Stud</w:t>
      </w:r>
      <w:r w:rsidR="00512CCD">
        <w:rPr>
          <w:szCs w:val="24"/>
        </w:rPr>
        <w:t>y</w:t>
      </w:r>
      <w:r w:rsidR="00B720B2" w:rsidRPr="008C7178">
        <w:rPr>
          <w:szCs w:val="24"/>
        </w:rPr>
        <w:t xml:space="preserve"> 1 but finding a modest association in Stud</w:t>
      </w:r>
      <w:r w:rsidR="007B2779">
        <w:rPr>
          <w:szCs w:val="24"/>
        </w:rPr>
        <w:t>ies</w:t>
      </w:r>
      <w:r w:rsidR="00B720B2" w:rsidRPr="008C7178">
        <w:rPr>
          <w:szCs w:val="24"/>
        </w:rPr>
        <w:t xml:space="preserve"> </w:t>
      </w:r>
      <w:r w:rsidR="001162B0">
        <w:rPr>
          <w:szCs w:val="24"/>
        </w:rPr>
        <w:t>2</w:t>
      </w:r>
      <w:r w:rsidR="007B2779">
        <w:rPr>
          <w:szCs w:val="24"/>
        </w:rPr>
        <w:t xml:space="preserve"> and 3</w:t>
      </w:r>
      <w:r w:rsidR="00B720B2" w:rsidRPr="008C7178">
        <w:rPr>
          <w:szCs w:val="24"/>
        </w:rPr>
        <w:t xml:space="preserve">, we may </w:t>
      </w:r>
      <w:r w:rsidR="001162B0">
        <w:rPr>
          <w:szCs w:val="24"/>
        </w:rPr>
        <w:t xml:space="preserve">offer greater support for the importance of context in determining the fit of </w:t>
      </w:r>
      <w:r w:rsidR="006021D3">
        <w:rPr>
          <w:szCs w:val="24"/>
        </w:rPr>
        <w:t>ER</w:t>
      </w:r>
      <w:r w:rsidR="001162B0">
        <w:rPr>
          <w:szCs w:val="24"/>
        </w:rPr>
        <w:t xml:space="preserve"> strategies</w:t>
      </w:r>
      <w:r w:rsidR="00B720B2" w:rsidRPr="008C7178">
        <w:rPr>
          <w:szCs w:val="24"/>
        </w:rPr>
        <w:t xml:space="preserve">, though the limitations inherent to this study leave room for other possibilities. </w:t>
      </w:r>
      <w:r w:rsidR="005622A0">
        <w:rPr>
          <w:szCs w:val="24"/>
        </w:rPr>
        <w:t xml:space="preserve">Ultimately, though, this study highlights the importance of extending what we know about regulation in relatively mundane, controlled situations to those crowded, loud, and perhaps uncontrollable contexts in which emotion regulation success could be of dire consequence. </w:t>
      </w:r>
    </w:p>
    <w:bookmarkEnd w:id="3"/>
    <w:bookmarkEnd w:id="28"/>
    <w:bookmarkEnd w:id="442"/>
    <w:p w14:paraId="283B1D1A" w14:textId="239D4EA4" w:rsidR="00425004" w:rsidRPr="008C7178" w:rsidRDefault="006725C8" w:rsidP="00BE73D6">
      <w:pPr>
        <w:spacing w:after="160" w:line="259" w:lineRule="auto"/>
        <w:ind w:left="0" w:firstLine="0"/>
        <w:jc w:val="left"/>
        <w:rPr>
          <w:szCs w:val="24"/>
        </w:rPr>
      </w:pPr>
      <w:r>
        <w:rPr>
          <w:b/>
          <w:szCs w:val="24"/>
        </w:rPr>
        <w:br w:type="page"/>
      </w:r>
      <w:r w:rsidR="00654027">
        <w:rPr>
          <w:b/>
          <w:szCs w:val="24"/>
        </w:rPr>
        <w:lastRenderedPageBreak/>
        <w:t>A</w:t>
      </w:r>
      <w:r w:rsidR="00B720B2" w:rsidRPr="008C7178">
        <w:rPr>
          <w:b/>
          <w:szCs w:val="24"/>
        </w:rPr>
        <w:t xml:space="preserve">cknowledgments: </w:t>
      </w:r>
    </w:p>
    <w:p w14:paraId="7ED83AB8" w14:textId="62F28F38" w:rsidR="00425004" w:rsidRPr="008C7178" w:rsidRDefault="00B720B2" w:rsidP="00BE73D6">
      <w:pPr>
        <w:spacing w:after="0" w:line="480" w:lineRule="auto"/>
        <w:ind w:left="0" w:firstLine="0"/>
        <w:jc w:val="left"/>
        <w:rPr>
          <w:szCs w:val="24"/>
        </w:rPr>
      </w:pPr>
      <w:r w:rsidRPr="008C7178">
        <w:rPr>
          <w:szCs w:val="24"/>
        </w:rPr>
        <w:t xml:space="preserve">We </w:t>
      </w:r>
      <w:r w:rsidR="00BE19D6">
        <w:rPr>
          <w:szCs w:val="24"/>
        </w:rPr>
        <w:t xml:space="preserve">sincerely </w:t>
      </w:r>
      <w:r w:rsidRPr="008C7178">
        <w:rPr>
          <w:szCs w:val="24"/>
        </w:rPr>
        <w:t xml:space="preserve">thank </w:t>
      </w:r>
      <w:r w:rsidR="0087748B" w:rsidRPr="003D121C">
        <w:rPr>
          <w:szCs w:val="24"/>
        </w:rPr>
        <w:t>Ian O’Shea, Isabel Leiva, Angelique Vittone, Lauren Iglio, Kathryn Lockwood, Devlin Eckardt</w:t>
      </w:r>
      <w:r w:rsidR="0087748B">
        <w:rPr>
          <w:szCs w:val="24"/>
        </w:rPr>
        <w:t>, Adhya Gowda,</w:t>
      </w:r>
      <w:del w:id="465" w:author="Billy Mitchell" w:date="2024-07-02T15:18:00Z" w16du:dateUtc="2024-07-02T19:18:00Z">
        <w:r w:rsidR="0087748B" w:rsidRPr="003D121C" w:rsidDel="000F2F8D">
          <w:rPr>
            <w:szCs w:val="24"/>
          </w:rPr>
          <w:delText xml:space="preserve"> and</w:delText>
        </w:r>
      </w:del>
      <w:r w:rsidR="0087748B" w:rsidRPr="003D121C">
        <w:rPr>
          <w:szCs w:val="24"/>
        </w:rPr>
        <w:t xml:space="preserve"> Troy Houser</w:t>
      </w:r>
      <w:ins w:id="466" w:author="Billy Mitchell" w:date="2024-07-02T15:18:00Z" w16du:dateUtc="2024-07-02T19:18:00Z">
        <w:r w:rsidR="000F2F8D">
          <w:rPr>
            <w:szCs w:val="24"/>
          </w:rPr>
          <w:t xml:space="preserve">, </w:t>
        </w:r>
      </w:ins>
      <w:ins w:id="467" w:author="Billy Mitchell" w:date="2024-07-02T15:19:00Z" w16du:dateUtc="2024-07-02T19:19:00Z">
        <w:r w:rsidR="000F2F8D">
          <w:rPr>
            <w:szCs w:val="24"/>
          </w:rPr>
          <w:t xml:space="preserve">Marissa Ballew, </w:t>
        </w:r>
      </w:ins>
      <w:ins w:id="468" w:author="Billy Mitchell" w:date="2024-07-12T22:22:00Z" w16du:dateUtc="2024-07-13T02:22:00Z">
        <w:r w:rsidR="003E0416">
          <w:rPr>
            <w:szCs w:val="24"/>
          </w:rPr>
          <w:t xml:space="preserve">Kaitlin Dow, and </w:t>
        </w:r>
      </w:ins>
      <w:del w:id="469" w:author="Billy Mitchell" w:date="2024-07-12T22:23:00Z" w16du:dateUtc="2024-07-13T02:23:00Z">
        <w:r w:rsidR="0087748B" w:rsidRPr="003D121C" w:rsidDel="003E0416">
          <w:rPr>
            <w:szCs w:val="24"/>
          </w:rPr>
          <w:delText xml:space="preserve"> </w:delText>
        </w:r>
      </w:del>
      <w:ins w:id="470" w:author="Billy Mitchell" w:date="2024-07-12T22:23:00Z" w16du:dateUtc="2024-07-13T02:23:00Z">
        <w:r w:rsidR="003E0416" w:rsidRPr="003E0416">
          <w:rPr>
            <w:szCs w:val="24"/>
          </w:rPr>
          <w:t>Mary Nolwenn Achy</w:t>
        </w:r>
        <w:r w:rsidR="003E0416">
          <w:rPr>
            <w:szCs w:val="24"/>
          </w:rPr>
          <w:t xml:space="preserve"> </w:t>
        </w:r>
      </w:ins>
      <w:r w:rsidRPr="008C7178">
        <w:rPr>
          <w:szCs w:val="24"/>
        </w:rPr>
        <w:t xml:space="preserve">for collecting and/or coding data. </w:t>
      </w:r>
    </w:p>
    <w:p w14:paraId="006A913F" w14:textId="12C5C918" w:rsidR="00425004" w:rsidRPr="008C7178" w:rsidRDefault="00B720B2" w:rsidP="00BE73D6">
      <w:pPr>
        <w:spacing w:after="0" w:line="480" w:lineRule="auto"/>
        <w:ind w:left="0" w:firstLine="0"/>
        <w:jc w:val="left"/>
        <w:rPr>
          <w:szCs w:val="24"/>
        </w:rPr>
      </w:pPr>
      <w:r w:rsidRPr="008C7178">
        <w:rPr>
          <w:szCs w:val="24"/>
        </w:rPr>
        <w:t xml:space="preserve"> </w:t>
      </w:r>
      <w:r w:rsidRPr="008C7178">
        <w:rPr>
          <w:b/>
          <w:szCs w:val="24"/>
        </w:rPr>
        <w:t xml:space="preserve">Declaration Of Conflicting Interests: </w:t>
      </w:r>
    </w:p>
    <w:p w14:paraId="1352C65A" w14:textId="77777777" w:rsidR="00425004" w:rsidRPr="008C7178" w:rsidRDefault="00B720B2" w:rsidP="00BE73D6">
      <w:pPr>
        <w:spacing w:after="0" w:line="480" w:lineRule="auto"/>
        <w:ind w:left="0" w:firstLine="0"/>
        <w:jc w:val="left"/>
        <w:rPr>
          <w:szCs w:val="24"/>
        </w:rPr>
      </w:pPr>
      <w:r w:rsidRPr="008C7178">
        <w:rPr>
          <w:szCs w:val="24"/>
        </w:rPr>
        <w:t xml:space="preserve">The authors declared that they had no conflicts of interest with respect to their authorship or the publication of this article. </w:t>
      </w:r>
    </w:p>
    <w:p w14:paraId="5960D577" w14:textId="48C05697" w:rsidR="00425004" w:rsidRPr="008C7178" w:rsidRDefault="00B720B2" w:rsidP="00BE73D6">
      <w:pPr>
        <w:spacing w:after="0" w:line="480" w:lineRule="auto"/>
        <w:ind w:left="0" w:firstLine="0"/>
        <w:jc w:val="left"/>
        <w:rPr>
          <w:szCs w:val="24"/>
        </w:rPr>
      </w:pPr>
      <w:r w:rsidRPr="008C7178">
        <w:rPr>
          <w:szCs w:val="24"/>
        </w:rPr>
        <w:t xml:space="preserve"> </w:t>
      </w:r>
      <w:r w:rsidRPr="008C7178">
        <w:rPr>
          <w:b/>
          <w:szCs w:val="24"/>
        </w:rPr>
        <w:t xml:space="preserve">Funding:  </w:t>
      </w:r>
    </w:p>
    <w:p w14:paraId="09A05787" w14:textId="312D0C31" w:rsidR="0087748B" w:rsidRDefault="0087748B" w:rsidP="00BE19D6">
      <w:pPr>
        <w:spacing w:after="0" w:line="480" w:lineRule="auto"/>
        <w:ind w:left="0" w:firstLine="0"/>
        <w:jc w:val="left"/>
        <w:rPr>
          <w:szCs w:val="24"/>
        </w:rPr>
      </w:pPr>
      <w:r w:rsidRPr="0087748B">
        <w:rPr>
          <w:szCs w:val="24"/>
        </w:rPr>
        <w:t>This work was funded in part by the Brain and Behavioral Research Foundation’s NARSAD Young Investigator Award received by Vishnu P. Murty and by the National Science Foundation (Grant No. 2123474).</w:t>
      </w:r>
    </w:p>
    <w:p w14:paraId="7584E265" w14:textId="77777777" w:rsidR="00BE19D6" w:rsidRDefault="00BE19D6" w:rsidP="00BE19D6">
      <w:pPr>
        <w:spacing w:after="0" w:line="480" w:lineRule="auto"/>
        <w:ind w:left="0" w:firstLine="0"/>
        <w:jc w:val="left"/>
        <w:rPr>
          <w:szCs w:val="24"/>
        </w:rPr>
      </w:pPr>
      <w:r>
        <w:rPr>
          <w:b/>
          <w:bCs/>
          <w:szCs w:val="24"/>
        </w:rPr>
        <w:t>Author’s Note</w:t>
      </w:r>
      <w:r>
        <w:rPr>
          <w:szCs w:val="24"/>
        </w:rPr>
        <w:t>:</w:t>
      </w:r>
    </w:p>
    <w:p w14:paraId="5AA19219" w14:textId="7876C5E4" w:rsidR="00BE19D6" w:rsidRDefault="00BE19D6" w:rsidP="00BE73D6">
      <w:pPr>
        <w:spacing w:after="0" w:line="480" w:lineRule="auto"/>
        <w:ind w:left="0" w:firstLine="0"/>
        <w:jc w:val="left"/>
        <w:rPr>
          <w:szCs w:val="24"/>
        </w:rPr>
      </w:pPr>
      <w:r>
        <w:rPr>
          <w:szCs w:val="24"/>
        </w:rPr>
        <w:t>Earlier versions of this manuscript have been available on PsyArxiv (</w:t>
      </w:r>
      <w:hyperlink r:id="rId58" w:history="1">
        <w:r w:rsidRPr="009967C7">
          <w:rPr>
            <w:rStyle w:val="Hyperlink"/>
            <w:szCs w:val="24"/>
          </w:rPr>
          <w:t>https://osf.io/preprints/psyarxiv/23wtz</w:t>
        </w:r>
      </w:hyperlink>
      <w:r>
        <w:rPr>
          <w:szCs w:val="24"/>
        </w:rPr>
        <w:t>) since November 28</w:t>
      </w:r>
      <w:r w:rsidRPr="00485060">
        <w:rPr>
          <w:szCs w:val="24"/>
          <w:vertAlign w:val="superscript"/>
        </w:rPr>
        <w:t>th</w:t>
      </w:r>
      <w:r>
        <w:rPr>
          <w:szCs w:val="24"/>
        </w:rPr>
        <w:t>, 2022. Posters containing some of this data and analyses have been presented at the 2021</w:t>
      </w:r>
      <w:r w:rsidR="006C2724">
        <w:rPr>
          <w:szCs w:val="24"/>
        </w:rPr>
        <w:t xml:space="preserve">, </w:t>
      </w:r>
      <w:r>
        <w:rPr>
          <w:szCs w:val="24"/>
        </w:rPr>
        <w:t>2022</w:t>
      </w:r>
      <w:r w:rsidR="006C2724">
        <w:rPr>
          <w:szCs w:val="24"/>
        </w:rPr>
        <w:t>, and 2024</w:t>
      </w:r>
      <w:r>
        <w:rPr>
          <w:szCs w:val="24"/>
        </w:rPr>
        <w:t xml:space="preserve"> Society for Personality &amp; Social Psychology Conference, as well as the 2022 Society for Affective Science Conference. </w:t>
      </w:r>
      <w:ins w:id="471" w:author="Billy Mitchell" w:date="2024-07-12T22:24:00Z" w16du:dateUtc="2024-07-13T02:24:00Z">
        <w:r w:rsidR="003E0416">
          <w:rPr>
            <w:szCs w:val="24"/>
          </w:rPr>
          <w:t>A symposi</w:t>
        </w:r>
      </w:ins>
      <w:ins w:id="472" w:author="Billy Mitchell" w:date="2024-07-12T22:25:00Z" w16du:dateUtc="2024-07-13T02:25:00Z">
        <w:r w:rsidR="003E0416">
          <w:rPr>
            <w:szCs w:val="24"/>
          </w:rPr>
          <w:t xml:space="preserve">um </w:t>
        </w:r>
      </w:ins>
      <w:ins w:id="473" w:author="Billy Mitchell" w:date="2024-07-12T22:24:00Z" w16du:dateUtc="2024-07-13T02:24:00Z">
        <w:r w:rsidR="003E0416">
          <w:rPr>
            <w:szCs w:val="24"/>
          </w:rPr>
          <w:t xml:space="preserve">containing these findings was presented </w:t>
        </w:r>
      </w:ins>
      <w:ins w:id="474" w:author="Billy Mitchell" w:date="2024-07-12T22:25:00Z" w16du:dateUtc="2024-07-13T02:25:00Z">
        <w:r w:rsidR="003E0416">
          <w:rPr>
            <w:szCs w:val="24"/>
          </w:rPr>
          <w:t xml:space="preserve">during the 2024 </w:t>
        </w:r>
        <w:r w:rsidR="003E0416">
          <w:t xml:space="preserve">annual conference of the Association of Psychological Science. </w:t>
        </w:r>
      </w:ins>
      <w:r>
        <w:rPr>
          <w:szCs w:val="24"/>
        </w:rPr>
        <w:t>Invited presentations using some of these data and analyses occurred in 2020 at the Temple University Motivational Behavior Seminar Series and in 2023 to the March Lab at Florida State University</w:t>
      </w:r>
      <w:r w:rsidR="006C2724">
        <w:rPr>
          <w:szCs w:val="24"/>
        </w:rPr>
        <w:t xml:space="preserve"> and Satpute Lab at Northeastern University</w:t>
      </w:r>
      <w:r>
        <w:rPr>
          <w:szCs w:val="24"/>
        </w:rPr>
        <w:t>. Stasiak et al., 2023</w:t>
      </w:r>
      <w:r w:rsidR="00512CCD">
        <w:rPr>
          <w:szCs w:val="24"/>
        </w:rPr>
        <w:t xml:space="preserve"> </w:t>
      </w:r>
      <w:r w:rsidR="00EF043F">
        <w:rPr>
          <w:szCs w:val="24"/>
        </w:rPr>
        <w:t xml:space="preserve">was published using physiological and </w:t>
      </w:r>
      <w:proofErr w:type="gramStart"/>
      <w:r w:rsidR="00EF043F">
        <w:rPr>
          <w:szCs w:val="24"/>
        </w:rPr>
        <w:t>emotion</w:t>
      </w:r>
      <w:proofErr w:type="gramEnd"/>
      <w:r w:rsidR="00EF043F">
        <w:rPr>
          <w:szCs w:val="24"/>
        </w:rPr>
        <w:t xml:space="preserve"> data from the preliminary study.</w:t>
      </w:r>
      <w:r w:rsidR="00512CCD">
        <w:rPr>
          <w:szCs w:val="24"/>
        </w:rPr>
        <w:t xml:space="preserve"> Cliver et al., </w:t>
      </w:r>
      <w:del w:id="475" w:author="Billy Mitchell" w:date="2024-07-26T01:46:00Z" w16du:dateUtc="2024-07-26T05:46:00Z">
        <w:r w:rsidR="00672923" w:rsidDel="00895BD5">
          <w:rPr>
            <w:szCs w:val="24"/>
          </w:rPr>
          <w:delText>In Press</w:delText>
        </w:r>
      </w:del>
      <w:ins w:id="476" w:author="Billy Mitchell" w:date="2024-07-26T01:46:00Z" w16du:dateUtc="2024-07-26T05:46:00Z">
        <w:r w:rsidR="00895BD5">
          <w:rPr>
            <w:szCs w:val="24"/>
          </w:rPr>
          <w:t>2024</w:t>
        </w:r>
      </w:ins>
      <w:r w:rsidR="00EF043F">
        <w:rPr>
          <w:szCs w:val="24"/>
        </w:rPr>
        <w:t xml:space="preserve"> was </w:t>
      </w:r>
      <w:r w:rsidR="00452B94">
        <w:rPr>
          <w:szCs w:val="24"/>
        </w:rPr>
        <w:t>accepted for publication</w:t>
      </w:r>
      <w:r w:rsidR="00EF043F">
        <w:rPr>
          <w:szCs w:val="24"/>
        </w:rPr>
        <w:t xml:space="preserve"> using memory data from the preliminary study and Study 1. </w:t>
      </w:r>
    </w:p>
    <w:p w14:paraId="6D648B1B" w14:textId="247D7793" w:rsidR="00425004" w:rsidRPr="008C7178" w:rsidRDefault="00BE19D6" w:rsidP="00BE73D6">
      <w:pPr>
        <w:spacing w:after="0" w:line="480" w:lineRule="auto"/>
        <w:ind w:left="0" w:firstLine="0"/>
        <w:jc w:val="left"/>
        <w:rPr>
          <w:szCs w:val="24"/>
        </w:rPr>
      </w:pPr>
      <w:r>
        <w:rPr>
          <w:b/>
          <w:szCs w:val="24"/>
        </w:rPr>
        <w:t xml:space="preserve">Transparency and </w:t>
      </w:r>
      <w:r w:rsidR="00B720B2" w:rsidRPr="008C7178">
        <w:rPr>
          <w:b/>
          <w:szCs w:val="24"/>
        </w:rPr>
        <w:t>Open</w:t>
      </w:r>
      <w:r>
        <w:rPr>
          <w:b/>
          <w:szCs w:val="24"/>
        </w:rPr>
        <w:t>ness</w:t>
      </w:r>
      <w:r w:rsidR="00B720B2" w:rsidRPr="008C7178">
        <w:rPr>
          <w:b/>
          <w:szCs w:val="24"/>
        </w:rPr>
        <w:t xml:space="preserve"> Practices: </w:t>
      </w:r>
    </w:p>
    <w:p w14:paraId="23C2D77C" w14:textId="540CFCDD" w:rsidR="009A1A84" w:rsidRDefault="006725C8" w:rsidP="00BE73D6">
      <w:pPr>
        <w:spacing w:after="0" w:line="480" w:lineRule="auto"/>
        <w:ind w:left="0" w:firstLine="0"/>
        <w:jc w:val="left"/>
        <w:rPr>
          <w:szCs w:val="24"/>
        </w:rPr>
      </w:pPr>
      <w:r>
        <w:rPr>
          <w:szCs w:val="24"/>
        </w:rPr>
        <w:lastRenderedPageBreak/>
        <w:t>T</w:t>
      </w:r>
      <w:r w:rsidR="00B720B2" w:rsidRPr="008C7178">
        <w:rPr>
          <w:szCs w:val="24"/>
        </w:rPr>
        <w:t xml:space="preserve">he preregistration for </w:t>
      </w:r>
      <w:r w:rsidR="00245CC6">
        <w:rPr>
          <w:szCs w:val="24"/>
        </w:rPr>
        <w:t>Studie</w:t>
      </w:r>
      <w:r w:rsidR="00B720B2" w:rsidRPr="008C7178">
        <w:rPr>
          <w:szCs w:val="24"/>
        </w:rPr>
        <w:t xml:space="preserve">s </w:t>
      </w:r>
      <w:r>
        <w:rPr>
          <w:szCs w:val="24"/>
        </w:rPr>
        <w:t>1</w:t>
      </w:r>
      <w:r w:rsidR="0038635A">
        <w:rPr>
          <w:szCs w:val="24"/>
        </w:rPr>
        <w:t>,</w:t>
      </w:r>
      <w:r w:rsidR="00B720B2" w:rsidRPr="008C7178">
        <w:rPr>
          <w:szCs w:val="24"/>
        </w:rPr>
        <w:t xml:space="preserve"> </w:t>
      </w:r>
      <w:r>
        <w:rPr>
          <w:szCs w:val="24"/>
        </w:rPr>
        <w:t>2</w:t>
      </w:r>
      <w:r w:rsidR="0038635A">
        <w:rPr>
          <w:szCs w:val="24"/>
        </w:rPr>
        <w:t>, and 3</w:t>
      </w:r>
      <w:r w:rsidR="00B720B2" w:rsidRPr="008C7178">
        <w:rPr>
          <w:szCs w:val="24"/>
        </w:rPr>
        <w:t xml:space="preserve"> can be found at </w:t>
      </w:r>
      <w:hyperlink r:id="rId59">
        <w:r w:rsidR="0038635A" w:rsidRPr="008C7178">
          <w:rPr>
            <w:color w:val="0563C1"/>
            <w:szCs w:val="24"/>
            <w:u w:val="single" w:color="0563C1"/>
          </w:rPr>
          <w:t>https://aspredicted.org/DP1_453</w:t>
        </w:r>
      </w:hyperlink>
      <w:hyperlink r:id="rId60">
        <w:r w:rsidR="0038635A">
          <w:rPr>
            <w:szCs w:val="24"/>
          </w:rPr>
          <w:t>,</w:t>
        </w:r>
      </w:hyperlink>
      <w:r w:rsidR="00B720B2" w:rsidRPr="008C7178">
        <w:rPr>
          <w:szCs w:val="24"/>
        </w:rPr>
        <w:t xml:space="preserve"> </w:t>
      </w:r>
      <w:hyperlink r:id="rId61" w:history="1">
        <w:r w:rsidRPr="00561755">
          <w:rPr>
            <w:rStyle w:val="Hyperlink"/>
            <w:szCs w:val="24"/>
          </w:rPr>
          <w:t>https://aspredicted.org/XXH</w:t>
        </w:r>
      </w:hyperlink>
      <w:hyperlink r:id="rId62">
        <w:r w:rsidR="00B720B2" w:rsidRPr="008C7178">
          <w:rPr>
            <w:color w:val="0563C1"/>
            <w:szCs w:val="24"/>
            <w:u w:val="single" w:color="0563C1"/>
          </w:rPr>
          <w:t>_</w:t>
        </w:r>
      </w:hyperlink>
      <w:hyperlink r:id="rId63">
        <w:r w:rsidR="00B720B2" w:rsidRPr="008C7178">
          <w:rPr>
            <w:color w:val="0563C1"/>
            <w:szCs w:val="24"/>
            <w:u w:val="single" w:color="0563C1"/>
          </w:rPr>
          <w:t>W1V</w:t>
        </w:r>
      </w:hyperlink>
      <w:hyperlink r:id="rId64">
        <w:r w:rsidR="00B720B2" w:rsidRPr="008C7178">
          <w:rPr>
            <w:szCs w:val="24"/>
          </w:rPr>
          <w:t>,</w:t>
        </w:r>
      </w:hyperlink>
      <w:r w:rsidR="00B720B2" w:rsidRPr="008C7178">
        <w:rPr>
          <w:szCs w:val="24"/>
        </w:rPr>
        <w:t xml:space="preserve"> </w:t>
      </w:r>
      <w:r w:rsidR="0038635A">
        <w:rPr>
          <w:szCs w:val="24"/>
        </w:rPr>
        <w:t xml:space="preserve">and </w:t>
      </w:r>
      <w:hyperlink r:id="rId65" w:history="1">
        <w:r w:rsidR="009B06C2" w:rsidRPr="00132A5E">
          <w:rPr>
            <w:rStyle w:val="Hyperlink"/>
            <w:szCs w:val="24"/>
          </w:rPr>
          <w:t>https://aspredicted</w:t>
        </w:r>
      </w:hyperlink>
      <w:r w:rsidR="0038635A" w:rsidRPr="0038635A">
        <w:rPr>
          <w:szCs w:val="24"/>
        </w:rPr>
        <w:t>.org/n3ne3.pdf</w:t>
      </w:r>
      <w:r w:rsidR="00801A78">
        <w:rPr>
          <w:szCs w:val="24"/>
        </w:rPr>
        <w:t>,</w:t>
      </w:r>
      <w:r w:rsidR="00B720B2" w:rsidRPr="008C7178">
        <w:rPr>
          <w:szCs w:val="24"/>
        </w:rPr>
        <w:tab/>
        <w:t xml:space="preserve">respectively. Deidentified data, </w:t>
      </w:r>
      <w:r w:rsidR="00BE19D6">
        <w:rPr>
          <w:szCs w:val="24"/>
        </w:rPr>
        <w:t>analysis and data cleaning scripts</w:t>
      </w:r>
      <w:r w:rsidR="00B720B2" w:rsidRPr="008C7178">
        <w:rPr>
          <w:szCs w:val="24"/>
        </w:rPr>
        <w:t>, questionnaires</w:t>
      </w:r>
      <w:r w:rsidR="00BE19D6">
        <w:rPr>
          <w:szCs w:val="24"/>
        </w:rPr>
        <w:t>, and data collection files</w:t>
      </w:r>
      <w:r w:rsidR="00B720B2" w:rsidRPr="008C7178">
        <w:rPr>
          <w:szCs w:val="24"/>
        </w:rPr>
        <w:t xml:space="preserve"> to replicate the findings have been made publicly available via OSF</w:t>
      </w:r>
      <w:r w:rsidR="00B671FF">
        <w:rPr>
          <w:szCs w:val="24"/>
        </w:rPr>
        <w:t xml:space="preserve"> </w:t>
      </w:r>
      <w:r w:rsidR="00B720B2" w:rsidRPr="008C7178">
        <w:rPr>
          <w:szCs w:val="24"/>
        </w:rPr>
        <w:t>and</w:t>
      </w:r>
      <w:r w:rsidR="00FD0CE1">
        <w:rPr>
          <w:szCs w:val="24"/>
        </w:rPr>
        <w:t xml:space="preserve"> </w:t>
      </w:r>
      <w:r w:rsidR="00B720B2" w:rsidRPr="008C7178">
        <w:rPr>
          <w:szCs w:val="24"/>
        </w:rPr>
        <w:t>can</w:t>
      </w:r>
      <w:r w:rsidR="00FD0CE1">
        <w:rPr>
          <w:szCs w:val="24"/>
        </w:rPr>
        <w:t xml:space="preserve"> </w:t>
      </w:r>
      <w:r w:rsidR="00B720B2" w:rsidRPr="008C7178">
        <w:rPr>
          <w:szCs w:val="24"/>
        </w:rPr>
        <w:t>be</w:t>
      </w:r>
      <w:r w:rsidR="00FD0CE1">
        <w:rPr>
          <w:szCs w:val="24"/>
        </w:rPr>
        <w:t xml:space="preserve"> </w:t>
      </w:r>
      <w:r w:rsidR="00B720B2" w:rsidRPr="008C7178">
        <w:rPr>
          <w:szCs w:val="24"/>
        </w:rPr>
        <w:t xml:space="preserve">accessed at </w:t>
      </w:r>
      <w:hyperlink r:id="rId66" w:history="1">
        <w:r w:rsidR="00887C44" w:rsidRPr="00887C44">
          <w:rPr>
            <w:rStyle w:val="Hyperlink"/>
          </w:rPr>
          <w:t>https://osf</w:t>
        </w:r>
        <w:r w:rsidR="00887C44" w:rsidRPr="009967C7">
          <w:rPr>
            <w:rStyle w:val="Hyperlink"/>
          </w:rPr>
          <w:t>.io/j5sku/?view_only=89d87669e7674096819c439ca109c483</w:t>
        </w:r>
      </w:hyperlink>
      <w:r w:rsidR="00B720B2" w:rsidRPr="008C7178">
        <w:rPr>
          <w:szCs w:val="24"/>
        </w:rPr>
        <w:t xml:space="preserve">. </w:t>
      </w:r>
      <w:r w:rsidR="00BE19D6">
        <w:rPr>
          <w:szCs w:val="24"/>
        </w:rPr>
        <w:t xml:space="preserve"> All products generated </w:t>
      </w:r>
      <w:r w:rsidR="00495A2C">
        <w:rPr>
          <w:szCs w:val="24"/>
        </w:rPr>
        <w:t xml:space="preserve">from this data, including powerpoints and posters highlighted under the Author’s Note have been made available within this repository as well. </w:t>
      </w:r>
    </w:p>
    <w:p w14:paraId="1703A102" w14:textId="48D73E18" w:rsidR="00E75D1C" w:rsidRDefault="002F3B4A" w:rsidP="00BE73D6">
      <w:pPr>
        <w:tabs>
          <w:tab w:val="center" w:pos="4680"/>
        </w:tabs>
        <w:spacing w:after="0" w:line="480" w:lineRule="auto"/>
        <w:ind w:left="0" w:firstLine="0"/>
        <w:jc w:val="left"/>
        <w:rPr>
          <w:b/>
          <w:bCs/>
          <w:szCs w:val="24"/>
        </w:rPr>
      </w:pPr>
      <w:r w:rsidRPr="00BE73D6">
        <w:rPr>
          <w:b/>
          <w:bCs/>
          <w:szCs w:val="24"/>
        </w:rPr>
        <w:t>C</w:t>
      </w:r>
      <w:r w:rsidR="00861E10" w:rsidRPr="00BE73D6">
        <w:rPr>
          <w:b/>
          <w:bCs/>
          <w:szCs w:val="24"/>
        </w:rPr>
        <w:t>r</w:t>
      </w:r>
      <w:r w:rsidRPr="00BE73D6">
        <w:rPr>
          <w:b/>
          <w:bCs/>
          <w:szCs w:val="24"/>
        </w:rPr>
        <w:t>ediT:</w:t>
      </w:r>
    </w:p>
    <w:p w14:paraId="2BE4554D" w14:textId="5E0BB224" w:rsidR="002F3B4A" w:rsidRPr="00E75D1C" w:rsidRDefault="00E75D1C" w:rsidP="00BE73D6">
      <w:pPr>
        <w:spacing w:after="0" w:line="480" w:lineRule="auto"/>
        <w:ind w:left="0" w:firstLine="0"/>
        <w:jc w:val="left"/>
        <w:rPr>
          <w:b/>
          <w:bCs/>
          <w:szCs w:val="24"/>
        </w:rPr>
      </w:pPr>
      <w:r w:rsidRPr="00BE73D6">
        <w:rPr>
          <w:b/>
          <w:bCs/>
          <w:szCs w:val="24"/>
        </w:rPr>
        <w:t>William J. Mitchell</w:t>
      </w:r>
      <w:r>
        <w:rPr>
          <w:b/>
          <w:bCs/>
          <w:szCs w:val="24"/>
        </w:rPr>
        <w:t xml:space="preserve">: </w:t>
      </w:r>
      <w:r w:rsidRPr="00485060">
        <w:rPr>
          <w:szCs w:val="24"/>
        </w:rPr>
        <w:t xml:space="preserve">Conceptualization, Methodology, Software, Validation, Formal analysis, Investigation, Data Curation, Writing </w:t>
      </w:r>
      <w:r w:rsidR="00861E10">
        <w:rPr>
          <w:szCs w:val="24"/>
        </w:rPr>
        <w:t>–</w:t>
      </w:r>
      <w:r w:rsidRPr="00485060">
        <w:rPr>
          <w:szCs w:val="24"/>
        </w:rPr>
        <w:t xml:space="preserve"> Original Draft, Writing </w:t>
      </w:r>
      <w:r w:rsidR="00861E10">
        <w:rPr>
          <w:szCs w:val="24"/>
        </w:rPr>
        <w:t>–</w:t>
      </w:r>
      <w:r w:rsidRPr="00485060">
        <w:rPr>
          <w:szCs w:val="24"/>
        </w:rPr>
        <w:t xml:space="preserve"> Review &amp; Editing, Visualization, Project administration</w:t>
      </w:r>
      <w:r>
        <w:rPr>
          <w:szCs w:val="24"/>
        </w:rPr>
        <w:t>.</w:t>
      </w:r>
      <w:r w:rsidRPr="00BE73D6">
        <w:rPr>
          <w:b/>
          <w:bCs/>
          <w:szCs w:val="24"/>
        </w:rPr>
        <w:t xml:space="preserve"> Joanne Stasiak</w:t>
      </w:r>
      <w:r>
        <w:rPr>
          <w:b/>
          <w:bCs/>
          <w:szCs w:val="24"/>
        </w:rPr>
        <w:t xml:space="preserve">: </w:t>
      </w:r>
      <w:r w:rsidRPr="00485060">
        <w:rPr>
          <w:szCs w:val="24"/>
        </w:rPr>
        <w:t>Conceptualization, Methodology,</w:t>
      </w:r>
      <w:r w:rsidR="00BE19D6">
        <w:rPr>
          <w:szCs w:val="24"/>
        </w:rPr>
        <w:t xml:space="preserve"> </w:t>
      </w:r>
      <w:r w:rsidRPr="00485060">
        <w:rPr>
          <w:szCs w:val="24"/>
        </w:rPr>
        <w:t xml:space="preserve">Investigation, Resources, Data Curation, Writing </w:t>
      </w:r>
      <w:r w:rsidR="00861E10">
        <w:rPr>
          <w:szCs w:val="24"/>
        </w:rPr>
        <w:t>–</w:t>
      </w:r>
      <w:r w:rsidRPr="00485060">
        <w:rPr>
          <w:szCs w:val="24"/>
        </w:rPr>
        <w:t xml:space="preserve"> Review &amp; Editing, Project administration</w:t>
      </w:r>
      <w:r>
        <w:rPr>
          <w:szCs w:val="24"/>
        </w:rPr>
        <w:t>.</w:t>
      </w:r>
      <w:r w:rsidRPr="00BE73D6">
        <w:rPr>
          <w:b/>
          <w:bCs/>
          <w:szCs w:val="24"/>
        </w:rPr>
        <w:t xml:space="preserve"> Steven Martinez</w:t>
      </w:r>
      <w:r>
        <w:rPr>
          <w:b/>
          <w:bCs/>
          <w:szCs w:val="24"/>
        </w:rPr>
        <w:t>:</w:t>
      </w:r>
      <w:r w:rsidRPr="00BE73D6">
        <w:rPr>
          <w:b/>
          <w:bCs/>
          <w:szCs w:val="24"/>
        </w:rPr>
        <w:t xml:space="preserve"> </w:t>
      </w:r>
      <w:r w:rsidR="00BE19D6" w:rsidRPr="00485060">
        <w:rPr>
          <w:szCs w:val="24"/>
        </w:rPr>
        <w:t>Conceptualization, Investigation, Data Curation, Project administration</w:t>
      </w:r>
      <w:r w:rsidR="00BE19D6">
        <w:rPr>
          <w:szCs w:val="24"/>
        </w:rPr>
        <w:t xml:space="preserve">. </w:t>
      </w:r>
      <w:r w:rsidRPr="00BE73D6">
        <w:rPr>
          <w:b/>
          <w:bCs/>
          <w:szCs w:val="24"/>
        </w:rPr>
        <w:t>Katelyn Cliver</w:t>
      </w:r>
      <w:r>
        <w:rPr>
          <w:b/>
          <w:bCs/>
          <w:szCs w:val="24"/>
        </w:rPr>
        <w:t>:</w:t>
      </w:r>
      <w:r w:rsidRPr="00BE73D6">
        <w:rPr>
          <w:b/>
          <w:bCs/>
          <w:szCs w:val="24"/>
        </w:rPr>
        <w:t xml:space="preserve"> </w:t>
      </w:r>
      <w:r w:rsidRPr="00485060">
        <w:rPr>
          <w:szCs w:val="24"/>
        </w:rPr>
        <w:t>Conceptualization, Investigation, Data Curation, Project administration</w:t>
      </w:r>
      <w:r>
        <w:rPr>
          <w:szCs w:val="24"/>
        </w:rPr>
        <w:t xml:space="preserve">. </w:t>
      </w:r>
      <w:r w:rsidRPr="00BE73D6">
        <w:rPr>
          <w:b/>
          <w:bCs/>
          <w:szCs w:val="24"/>
        </w:rPr>
        <w:t>David Gregory</w:t>
      </w:r>
      <w:r>
        <w:rPr>
          <w:b/>
          <w:bCs/>
          <w:szCs w:val="24"/>
        </w:rPr>
        <w:t>:</w:t>
      </w:r>
      <w:r w:rsidRPr="00E75D1C">
        <w:rPr>
          <w:szCs w:val="24"/>
        </w:rPr>
        <w:t xml:space="preserve"> </w:t>
      </w:r>
      <w:r w:rsidRPr="00485060">
        <w:rPr>
          <w:szCs w:val="24"/>
        </w:rPr>
        <w:t xml:space="preserve">Conceptualization, Investigation, Data Curation, </w:t>
      </w:r>
      <w:r w:rsidR="00BE19D6" w:rsidRPr="00485060">
        <w:rPr>
          <w:szCs w:val="24"/>
        </w:rPr>
        <w:t>Project administration</w:t>
      </w:r>
      <w:r>
        <w:rPr>
          <w:szCs w:val="24"/>
        </w:rPr>
        <w:t>.</w:t>
      </w:r>
      <w:r w:rsidRPr="00BE73D6">
        <w:rPr>
          <w:b/>
          <w:bCs/>
          <w:szCs w:val="24"/>
        </w:rPr>
        <w:t xml:space="preserve"> Samantha Reisman</w:t>
      </w:r>
      <w:r>
        <w:rPr>
          <w:b/>
          <w:bCs/>
          <w:szCs w:val="24"/>
        </w:rPr>
        <w:t>:</w:t>
      </w:r>
      <w:r w:rsidRPr="00BE73D6">
        <w:rPr>
          <w:b/>
          <w:bCs/>
          <w:szCs w:val="24"/>
        </w:rPr>
        <w:t xml:space="preserve"> </w:t>
      </w:r>
      <w:r w:rsidRPr="00485060">
        <w:rPr>
          <w:szCs w:val="24"/>
        </w:rPr>
        <w:t>Conceptualization, Investigation, Data Curation</w:t>
      </w:r>
      <w:r w:rsidR="00BE19D6">
        <w:rPr>
          <w:szCs w:val="24"/>
        </w:rPr>
        <w:t>,</w:t>
      </w:r>
      <w:r w:rsidR="00BE19D6" w:rsidRPr="00BE19D6">
        <w:rPr>
          <w:szCs w:val="24"/>
        </w:rPr>
        <w:t xml:space="preserve"> </w:t>
      </w:r>
      <w:r w:rsidR="00BE19D6" w:rsidRPr="00485060">
        <w:rPr>
          <w:szCs w:val="24"/>
        </w:rPr>
        <w:t>Project administration</w:t>
      </w:r>
      <w:r>
        <w:rPr>
          <w:szCs w:val="24"/>
        </w:rPr>
        <w:t xml:space="preserve">. </w:t>
      </w:r>
      <w:r w:rsidRPr="00BE73D6">
        <w:rPr>
          <w:b/>
          <w:bCs/>
          <w:szCs w:val="24"/>
        </w:rPr>
        <w:t>Helen Schmidt</w:t>
      </w:r>
      <w:r>
        <w:rPr>
          <w:b/>
          <w:bCs/>
          <w:szCs w:val="24"/>
        </w:rPr>
        <w:t>:</w:t>
      </w:r>
      <w:r w:rsidRPr="00BE73D6">
        <w:rPr>
          <w:b/>
          <w:bCs/>
          <w:szCs w:val="24"/>
        </w:rPr>
        <w:t xml:space="preserve"> </w:t>
      </w:r>
      <w:r w:rsidRPr="00485060">
        <w:rPr>
          <w:szCs w:val="24"/>
        </w:rPr>
        <w:t xml:space="preserve">Software, Validation, Formal analysis, Writing </w:t>
      </w:r>
      <w:r w:rsidR="00861E10">
        <w:rPr>
          <w:szCs w:val="24"/>
        </w:rPr>
        <w:t>–</w:t>
      </w:r>
      <w:r w:rsidRPr="00485060">
        <w:rPr>
          <w:szCs w:val="24"/>
        </w:rPr>
        <w:t xml:space="preserve"> Review &amp; Editing</w:t>
      </w:r>
      <w:r>
        <w:rPr>
          <w:szCs w:val="24"/>
        </w:rPr>
        <w:t xml:space="preserve">. </w:t>
      </w:r>
      <w:r w:rsidRPr="00BE73D6">
        <w:rPr>
          <w:b/>
          <w:bCs/>
          <w:szCs w:val="24"/>
        </w:rPr>
        <w:t>Vishnu P. Murty</w:t>
      </w:r>
      <w:r>
        <w:rPr>
          <w:b/>
          <w:bCs/>
          <w:szCs w:val="24"/>
        </w:rPr>
        <w:t>:</w:t>
      </w:r>
      <w:r w:rsidRPr="00BE73D6">
        <w:rPr>
          <w:b/>
          <w:bCs/>
          <w:szCs w:val="24"/>
        </w:rPr>
        <w:t xml:space="preserve"> </w:t>
      </w:r>
      <w:r w:rsidRPr="00485060">
        <w:rPr>
          <w:szCs w:val="24"/>
        </w:rPr>
        <w:t xml:space="preserve">Conceptualization, Resources, Writing </w:t>
      </w:r>
      <w:r w:rsidR="00861E10">
        <w:rPr>
          <w:szCs w:val="24"/>
        </w:rPr>
        <w:t>–</w:t>
      </w:r>
      <w:r w:rsidRPr="00485060">
        <w:rPr>
          <w:szCs w:val="24"/>
        </w:rPr>
        <w:t xml:space="preserve"> Review &amp; Editing, Supervision, Project administration, Funding acquisition</w:t>
      </w:r>
      <w:r>
        <w:rPr>
          <w:szCs w:val="24"/>
        </w:rPr>
        <w:t xml:space="preserve">. </w:t>
      </w:r>
      <w:r w:rsidRPr="00BE73D6">
        <w:rPr>
          <w:b/>
          <w:bCs/>
          <w:szCs w:val="24"/>
        </w:rPr>
        <w:t>Chelsea Helion</w:t>
      </w:r>
      <w:r>
        <w:rPr>
          <w:b/>
          <w:bCs/>
          <w:szCs w:val="24"/>
        </w:rPr>
        <w:t xml:space="preserve">: </w:t>
      </w:r>
      <w:r w:rsidRPr="00485060">
        <w:rPr>
          <w:szCs w:val="24"/>
        </w:rPr>
        <w:t xml:space="preserve">Conceptualization, Methodology, Resources, Writing </w:t>
      </w:r>
      <w:r w:rsidR="00861E10">
        <w:rPr>
          <w:szCs w:val="24"/>
        </w:rPr>
        <w:t>–</w:t>
      </w:r>
      <w:r w:rsidRPr="00485060">
        <w:rPr>
          <w:szCs w:val="24"/>
        </w:rPr>
        <w:t xml:space="preserve"> Review &amp; Editing, Visualization, Supervision, Project administration</w:t>
      </w:r>
      <w:r>
        <w:rPr>
          <w:szCs w:val="24"/>
        </w:rPr>
        <w:t>.</w:t>
      </w:r>
      <w:r w:rsidR="002F3B4A" w:rsidRPr="00BE73D6">
        <w:rPr>
          <w:b/>
          <w:bCs/>
          <w:szCs w:val="24"/>
        </w:rPr>
        <w:br/>
      </w:r>
    </w:p>
    <w:p w14:paraId="040D8E4E" w14:textId="7E089AB3" w:rsidR="00083D59" w:rsidRPr="00BE73D6" w:rsidRDefault="00083D59" w:rsidP="00E75D1C">
      <w:pPr>
        <w:spacing w:after="160" w:line="259" w:lineRule="auto"/>
        <w:ind w:left="0" w:firstLine="0"/>
        <w:rPr>
          <w:szCs w:val="24"/>
        </w:rPr>
      </w:pPr>
      <w:r>
        <w:rPr>
          <w:b/>
          <w:bCs/>
          <w:szCs w:val="24"/>
        </w:rPr>
        <w:br w:type="page"/>
      </w:r>
    </w:p>
    <w:p w14:paraId="0209F5CA" w14:textId="3D8074CC" w:rsidR="00054CD8" w:rsidRPr="00054CD8" w:rsidRDefault="00054CD8" w:rsidP="004814F0">
      <w:pPr>
        <w:spacing w:after="0" w:line="480" w:lineRule="auto"/>
        <w:ind w:left="0" w:firstLine="0"/>
        <w:jc w:val="left"/>
        <w:rPr>
          <w:b/>
          <w:bCs/>
          <w:szCs w:val="24"/>
        </w:rPr>
      </w:pPr>
      <w:r w:rsidRPr="00054CD8">
        <w:rPr>
          <w:b/>
          <w:bCs/>
          <w:szCs w:val="24"/>
        </w:rPr>
        <w:lastRenderedPageBreak/>
        <w:t>References</w:t>
      </w:r>
      <w:r>
        <w:rPr>
          <w:b/>
          <w:bCs/>
          <w:szCs w:val="24"/>
        </w:rPr>
        <w:t>:</w:t>
      </w:r>
    </w:p>
    <w:p w14:paraId="25281DA8" w14:textId="77777777" w:rsidR="0012001C" w:rsidRDefault="00054CD8" w:rsidP="0012001C">
      <w:pPr>
        <w:pStyle w:val="Bibliography"/>
      </w:pPr>
      <w:r>
        <w:fldChar w:fldCharType="begin"/>
      </w:r>
      <w:r w:rsidR="000E4249">
        <w:instrText xml:space="preserve"> ADDIN ZOTERO_BIBL {"uncited":[],"omitted":[],"custom":[]} CSL_BIBLIOGRAPHY </w:instrText>
      </w:r>
      <w:r>
        <w:fldChar w:fldCharType="separate"/>
      </w:r>
      <w:r w:rsidR="0012001C">
        <w:t xml:space="preserve">Aldao, A. (2013). The Future of Emotion Regulation Research: Capturing Context. </w:t>
      </w:r>
      <w:r w:rsidR="0012001C">
        <w:rPr>
          <w:i/>
          <w:iCs/>
        </w:rPr>
        <w:t>Perspectives on Psychological Science</w:t>
      </w:r>
      <w:r w:rsidR="0012001C">
        <w:t xml:space="preserve">, </w:t>
      </w:r>
      <w:r w:rsidR="0012001C">
        <w:rPr>
          <w:i/>
          <w:iCs/>
        </w:rPr>
        <w:t>8</w:t>
      </w:r>
      <w:r w:rsidR="0012001C">
        <w:t>(2), 155–172. https://doi.org/10.1177/1745691612459518</w:t>
      </w:r>
    </w:p>
    <w:p w14:paraId="0F067A4B" w14:textId="77777777" w:rsidR="0012001C" w:rsidRDefault="0012001C" w:rsidP="0012001C">
      <w:pPr>
        <w:pStyle w:val="Bibliography"/>
      </w:pPr>
      <w:r>
        <w:t xml:space="preserve">Aldao, A., &amp; Nolen-Hoeksema, S. (2013). One versus many: Capturing the use of multiple emotion regulation strategies in response to an emotion-eliciting stimulus. </w:t>
      </w:r>
      <w:r>
        <w:rPr>
          <w:i/>
          <w:iCs/>
        </w:rPr>
        <w:t>Cognition &amp; Emotion</w:t>
      </w:r>
      <w:r>
        <w:t xml:space="preserve">, </w:t>
      </w:r>
      <w:r>
        <w:rPr>
          <w:i/>
          <w:iCs/>
        </w:rPr>
        <w:t>27</w:t>
      </w:r>
      <w:r>
        <w:t>(4), 753–760. https://doi.org/10.1080/02699931.2012.739998</w:t>
      </w:r>
    </w:p>
    <w:p w14:paraId="068E54EF" w14:textId="77777777" w:rsidR="0012001C" w:rsidRDefault="0012001C" w:rsidP="0012001C">
      <w:pPr>
        <w:pStyle w:val="Bibliography"/>
      </w:pPr>
      <w:r>
        <w:t xml:space="preserve">Aldao, A., Nolen-Hoeksema, S., &amp; Schweizer, S. (2010). Emotion-regulation strategies across psychopathology: A meta-analytic review. </w:t>
      </w:r>
      <w:r>
        <w:rPr>
          <w:i/>
          <w:iCs/>
        </w:rPr>
        <w:t>Clinical Psychology Review</w:t>
      </w:r>
      <w:r>
        <w:t xml:space="preserve">, </w:t>
      </w:r>
      <w:r>
        <w:rPr>
          <w:i/>
          <w:iCs/>
        </w:rPr>
        <w:t>30</w:t>
      </w:r>
      <w:r>
        <w:t>(2), 217–237. https://doi.org/10.1016/j.cpr.2009.11.004</w:t>
      </w:r>
    </w:p>
    <w:p w14:paraId="1D5D0575" w14:textId="77777777" w:rsidR="0012001C" w:rsidRDefault="0012001C" w:rsidP="0012001C">
      <w:pPr>
        <w:pStyle w:val="Bibliography"/>
      </w:pPr>
      <w:r>
        <w:t xml:space="preserve">Argyriou, E., &amp; Lee, T. T. C. (2020). The role of distress and fear transdiagnostic dimensions in emotion regulation choice. </w:t>
      </w:r>
      <w:r>
        <w:rPr>
          <w:i/>
          <w:iCs/>
        </w:rPr>
        <w:t>Journal of Affective Disorders</w:t>
      </w:r>
      <w:r>
        <w:t xml:space="preserve">, </w:t>
      </w:r>
      <w:r>
        <w:rPr>
          <w:i/>
          <w:iCs/>
        </w:rPr>
        <w:t>276</w:t>
      </w:r>
      <w:r>
        <w:t>, 433–440. https://doi.org/10.1016/j.jad.2020.07.060</w:t>
      </w:r>
    </w:p>
    <w:p w14:paraId="14A70890" w14:textId="77777777" w:rsidR="0012001C" w:rsidRDefault="0012001C" w:rsidP="0012001C">
      <w:pPr>
        <w:pStyle w:val="Bibliography"/>
      </w:pPr>
      <w:r>
        <w:t xml:space="preserve">Bates, D., Maechler, M., Bolker, B., &amp; Walker, S. (2015). Fitting Linear Mixed-Effects Models Using lme4. </w:t>
      </w:r>
      <w:r>
        <w:rPr>
          <w:i/>
          <w:iCs/>
        </w:rPr>
        <w:t>Journal of Statistical Software</w:t>
      </w:r>
      <w:r>
        <w:t xml:space="preserve">, </w:t>
      </w:r>
      <w:r>
        <w:rPr>
          <w:i/>
          <w:iCs/>
        </w:rPr>
        <w:t>67</w:t>
      </w:r>
      <w:r>
        <w:t>(1), 1–48. https://doi.org/10.18637/jss.v067.i01</w:t>
      </w:r>
    </w:p>
    <w:p w14:paraId="6700327C" w14:textId="77777777" w:rsidR="0012001C" w:rsidRDefault="0012001C" w:rsidP="0012001C">
      <w:pPr>
        <w:pStyle w:val="Bibliography"/>
      </w:pPr>
      <w:r>
        <w:t xml:space="preserve">Blanchard-Fields, F., Stein, R., &amp; Watson, T. L. (2004). Age Differences in Emotion-Regulation Strategies in Handling Everyday Problems. </w:t>
      </w:r>
      <w:r>
        <w:rPr>
          <w:i/>
          <w:iCs/>
        </w:rPr>
        <w:t>The Journals of Gerontology: Series B</w:t>
      </w:r>
      <w:r>
        <w:t xml:space="preserve">, </w:t>
      </w:r>
      <w:r>
        <w:rPr>
          <w:i/>
          <w:iCs/>
        </w:rPr>
        <w:t>59</w:t>
      </w:r>
      <w:r>
        <w:t>(6), P261–P269. https://doi.org/10.1093/geronb/59.6.P261</w:t>
      </w:r>
    </w:p>
    <w:p w14:paraId="0D9DA567" w14:textId="77777777" w:rsidR="0012001C" w:rsidRDefault="0012001C" w:rsidP="0012001C">
      <w:pPr>
        <w:pStyle w:val="Bibliography"/>
      </w:pPr>
      <w:r>
        <w:t xml:space="preserve">Bowden, E. M., &amp; Jung-Beeman, M. (2003). Normative data for 144 compound remote associate problems. </w:t>
      </w:r>
      <w:r>
        <w:rPr>
          <w:i/>
          <w:iCs/>
        </w:rPr>
        <w:t>Behavior Research Methods, Instruments, &amp; Computers</w:t>
      </w:r>
      <w:r>
        <w:t xml:space="preserve">, </w:t>
      </w:r>
      <w:r>
        <w:rPr>
          <w:i/>
          <w:iCs/>
        </w:rPr>
        <w:t>35</w:t>
      </w:r>
      <w:r>
        <w:t>(4), 634–639. https://doi.org/10.3758/BF03195543</w:t>
      </w:r>
    </w:p>
    <w:p w14:paraId="73DF1889" w14:textId="77777777" w:rsidR="0012001C" w:rsidRDefault="0012001C" w:rsidP="0012001C">
      <w:pPr>
        <w:pStyle w:val="Bibliography"/>
      </w:pPr>
      <w:r>
        <w:lastRenderedPageBreak/>
        <w:t xml:space="preserve">Bradley, M. M., &amp; Lang, P. J. (2007). The International Affective Picture System (IAPS) in the study of emotion and attention. In </w:t>
      </w:r>
      <w:r>
        <w:rPr>
          <w:i/>
          <w:iCs/>
        </w:rPr>
        <w:t>Handbook of emotion elicitation and assessment.</w:t>
      </w:r>
      <w:r>
        <w:t xml:space="preserve"> (pp. 29–46). Oxford University Press.</w:t>
      </w:r>
    </w:p>
    <w:p w14:paraId="50BD41D8" w14:textId="77777777" w:rsidR="0012001C" w:rsidRDefault="0012001C" w:rsidP="0012001C">
      <w:pPr>
        <w:pStyle w:val="Bibliography"/>
      </w:pPr>
      <w:r>
        <w:t xml:space="preserve">Bramson, B., Jensen, O., Toni, I., &amp; Roelofs, K. (2018). Cortical Oscillatory Mechanisms Supporting the Control of Human Social–Emotional Actions. </w:t>
      </w:r>
      <w:r>
        <w:rPr>
          <w:i/>
          <w:iCs/>
        </w:rPr>
        <w:t>The Journal of Neuroscience</w:t>
      </w:r>
      <w:r>
        <w:t xml:space="preserve">, </w:t>
      </w:r>
      <w:r>
        <w:rPr>
          <w:i/>
          <w:iCs/>
        </w:rPr>
        <w:t>38</w:t>
      </w:r>
      <w:r>
        <w:t>(25), 5739–5749. https://doi.org/10.1523/JNEUROSCI.3382-17.2018</w:t>
      </w:r>
    </w:p>
    <w:p w14:paraId="0793E1E6" w14:textId="77777777" w:rsidR="0012001C" w:rsidRDefault="0012001C" w:rsidP="0012001C">
      <w:pPr>
        <w:pStyle w:val="Bibliography"/>
      </w:pPr>
      <w:r>
        <w:t xml:space="preserve">Bramson, B., Toni, I., &amp; Roelofs, K. (2023). Emotion regulation from an action-control perspective. </w:t>
      </w:r>
      <w:r>
        <w:rPr>
          <w:i/>
          <w:iCs/>
        </w:rPr>
        <w:t>Neuroscience &amp; Biobehavioral Reviews</w:t>
      </w:r>
      <w:r>
        <w:t xml:space="preserve">, </w:t>
      </w:r>
      <w:r>
        <w:rPr>
          <w:i/>
          <w:iCs/>
        </w:rPr>
        <w:t>153</w:t>
      </w:r>
      <w:r>
        <w:t>, 105397. https://doi.org/10.1016/j.neubiorev.2023.105397</w:t>
      </w:r>
    </w:p>
    <w:p w14:paraId="4F4DF3A5" w14:textId="77777777" w:rsidR="0012001C" w:rsidRDefault="0012001C" w:rsidP="0012001C">
      <w:pPr>
        <w:pStyle w:val="Bibliography"/>
      </w:pPr>
      <w:r>
        <w:t xml:space="preserve">Carver, C. S., &amp; Scheier, M. F. (1981). The self-attention-induced feedback loop and social facilitation. </w:t>
      </w:r>
      <w:r>
        <w:rPr>
          <w:i/>
          <w:iCs/>
        </w:rPr>
        <w:t>Journal of Experimental Social Psychology</w:t>
      </w:r>
      <w:r>
        <w:t xml:space="preserve">, </w:t>
      </w:r>
      <w:r>
        <w:rPr>
          <w:i/>
          <w:iCs/>
        </w:rPr>
        <w:t>17</w:t>
      </w:r>
      <w:r>
        <w:t>(6), 545–568. https://doi.org/10.1016/0022-1031(81)90039-1</w:t>
      </w:r>
    </w:p>
    <w:p w14:paraId="7C88D887" w14:textId="77777777" w:rsidR="0012001C" w:rsidRDefault="0012001C" w:rsidP="0012001C">
      <w:pPr>
        <w:pStyle w:val="Bibliography"/>
      </w:pPr>
      <w:r>
        <w:t xml:space="preserve">Cendri A. Hutcherson, Hutcherson, C. A., Philip R Goldin, Goldin, P. R., Kevin N. Ochsner, Ochsner, K. N., John D. E. Gabrieli, Gabrieli, J. D. E., Lisa Feldman Barrett, Barrett, L. F., James J. Gross, &amp; Gross, J. J. (2005). Attention and emotion: Does rating emotion alter neural responses to amusing and sad films? </w:t>
      </w:r>
      <w:r>
        <w:rPr>
          <w:i/>
          <w:iCs/>
        </w:rPr>
        <w:t>NeuroImage</w:t>
      </w:r>
      <w:r>
        <w:t xml:space="preserve">, </w:t>
      </w:r>
      <w:r>
        <w:rPr>
          <w:i/>
          <w:iCs/>
        </w:rPr>
        <w:t>27</w:t>
      </w:r>
      <w:r>
        <w:t>(3), 656–668. https://doi.org/10.1016/j.neuroimage.2005.04.028</w:t>
      </w:r>
    </w:p>
    <w:p w14:paraId="28E7C036" w14:textId="77777777" w:rsidR="0012001C" w:rsidRDefault="0012001C" w:rsidP="0012001C">
      <w:pPr>
        <w:pStyle w:val="Bibliography"/>
      </w:pPr>
      <w:r>
        <w:t xml:space="preserve">Christou-Champi, S., Farrow, T. F. D., &amp; Webb, T. L. (2015). Automatic control of negative emotions: Evidence that structured practice increases the efficiency of emotion regulation. </w:t>
      </w:r>
      <w:r>
        <w:rPr>
          <w:i/>
          <w:iCs/>
        </w:rPr>
        <w:t>Cognition and Emotion</w:t>
      </w:r>
      <w:r>
        <w:t xml:space="preserve">, </w:t>
      </w:r>
      <w:r>
        <w:rPr>
          <w:i/>
          <w:iCs/>
        </w:rPr>
        <w:t>29</w:t>
      </w:r>
      <w:r>
        <w:t>(2), 319–331. https://doi.org/10.1080/02699931.2014.901213</w:t>
      </w:r>
    </w:p>
    <w:p w14:paraId="5DC5932F" w14:textId="77777777" w:rsidR="0012001C" w:rsidRDefault="0012001C" w:rsidP="0012001C">
      <w:pPr>
        <w:pStyle w:val="Bibliography"/>
      </w:pPr>
      <w:r>
        <w:t xml:space="preserve">Clasen, M., Andersen, M., &amp; Schjoedt, U. (2019). Adrenaline junkies and </w:t>
      </w:r>
      <w:proofErr w:type="gramStart"/>
      <w:r>
        <w:t>white-knucklers</w:t>
      </w:r>
      <w:proofErr w:type="gramEnd"/>
      <w:r>
        <w:t xml:space="preserve">_ A quantitative study of fear management in haunted house visitors. </w:t>
      </w:r>
      <w:r>
        <w:rPr>
          <w:i/>
          <w:iCs/>
        </w:rPr>
        <w:t>Poetics</w:t>
      </w:r>
      <w:r>
        <w:t xml:space="preserve">, </w:t>
      </w:r>
      <w:r>
        <w:rPr>
          <w:i/>
          <w:iCs/>
        </w:rPr>
        <w:t>73</w:t>
      </w:r>
      <w:r>
        <w:t>, 61–71. https://doi.org/10.1016/j.poetic.2019.01.002</w:t>
      </w:r>
    </w:p>
    <w:p w14:paraId="7FAC5B6B" w14:textId="77777777" w:rsidR="0012001C" w:rsidRDefault="0012001C" w:rsidP="0012001C">
      <w:pPr>
        <w:pStyle w:val="Bibliography"/>
      </w:pPr>
      <w:r>
        <w:lastRenderedPageBreak/>
        <w:t xml:space="preserve">Cliver, K. G., Gregory, D. F., Martinez, S. A., Mitchell, W. J., Stasiak, J., Reisman, S., Helion, C., &amp; Murty, V. P. (2024). Temporal memory for threatening events encoded in a haunted house. </w:t>
      </w:r>
      <w:r>
        <w:rPr>
          <w:i/>
          <w:iCs/>
        </w:rPr>
        <w:t>Cognition &amp; Emotion</w:t>
      </w:r>
      <w:r>
        <w:t>, 1–17. https://doi.org/10.1080/02699931.2024.2338962</w:t>
      </w:r>
    </w:p>
    <w:p w14:paraId="123C26EA" w14:textId="77777777" w:rsidR="0012001C" w:rsidRDefault="0012001C" w:rsidP="0012001C">
      <w:pPr>
        <w:pStyle w:val="Bibliography"/>
      </w:pPr>
      <w:r>
        <w:t xml:space="preserve">Colombo, D., Fernández-Álvarez, J., Suso-Ribera, C., Cipresso, P., Valev, H., Leufkens, T., Sas, C., Garcia-Palacios, A., Riva, G., &amp; Botella, C. (2020). The need for change: Understanding emotion regulation antecedents and consequences using ecological momentary assessment. </w:t>
      </w:r>
      <w:r>
        <w:rPr>
          <w:i/>
          <w:iCs/>
        </w:rPr>
        <w:t>Emotion</w:t>
      </w:r>
      <w:r>
        <w:t xml:space="preserve">, </w:t>
      </w:r>
      <w:r>
        <w:rPr>
          <w:i/>
          <w:iCs/>
        </w:rPr>
        <w:t>20</w:t>
      </w:r>
      <w:r>
        <w:t>(1), 30–36. https://doi.org/10.1037/emo0000671</w:t>
      </w:r>
    </w:p>
    <w:p w14:paraId="28AD890B" w14:textId="77777777" w:rsidR="0012001C" w:rsidRDefault="0012001C" w:rsidP="0012001C">
      <w:pPr>
        <w:pStyle w:val="Bibliography"/>
      </w:pPr>
      <w:r>
        <w:t xml:space="preserve">De Leeuw, J. R., Gilbert, R. A., &amp; Luchterhandt, B. (2023). jsPsych: Enabling an Open-Source CollaborativeEcosystem of Behavioral Experiments. </w:t>
      </w:r>
      <w:r>
        <w:rPr>
          <w:i/>
          <w:iCs/>
        </w:rPr>
        <w:t xml:space="preserve">Journal of </w:t>
      </w:r>
      <w:proofErr w:type="gramStart"/>
      <w:r>
        <w:rPr>
          <w:i/>
          <w:iCs/>
        </w:rPr>
        <w:t>Open Source</w:t>
      </w:r>
      <w:proofErr w:type="gramEnd"/>
      <w:r>
        <w:rPr>
          <w:i/>
          <w:iCs/>
        </w:rPr>
        <w:t xml:space="preserve"> Software</w:t>
      </w:r>
      <w:r>
        <w:t xml:space="preserve">, </w:t>
      </w:r>
      <w:r>
        <w:rPr>
          <w:i/>
          <w:iCs/>
        </w:rPr>
        <w:t>8</w:t>
      </w:r>
      <w:r>
        <w:t>(85), 5351. https://doi.org/10.21105/joss.05351</w:t>
      </w:r>
    </w:p>
    <w:p w14:paraId="246F4104" w14:textId="77777777" w:rsidR="0012001C" w:rsidRDefault="0012001C" w:rsidP="0012001C">
      <w:pPr>
        <w:pStyle w:val="Bibliography"/>
      </w:pPr>
      <w:r>
        <w:t xml:space="preserve">Denny, B. T., Ochsner, K. N., Weber, J., &amp; Wager, T. D. (2014). Anticipatory brain activity predicts the success or failure of subsequent emotion regulation. </w:t>
      </w:r>
      <w:r>
        <w:rPr>
          <w:i/>
          <w:iCs/>
        </w:rPr>
        <w:t>Social Cognitive and Affective Neuroscience</w:t>
      </w:r>
      <w:r>
        <w:t xml:space="preserve">, </w:t>
      </w:r>
      <w:r>
        <w:rPr>
          <w:i/>
          <w:iCs/>
        </w:rPr>
        <w:t>9</w:t>
      </w:r>
      <w:r>
        <w:t>(4), 403–411. https://doi.org/10.1093/scan/nss148</w:t>
      </w:r>
    </w:p>
    <w:p w14:paraId="5B1DFE02" w14:textId="77777777" w:rsidR="0012001C" w:rsidRDefault="0012001C" w:rsidP="0012001C">
      <w:pPr>
        <w:pStyle w:val="Bibliography"/>
      </w:pPr>
      <w:r>
        <w:t xml:space="preserve">Diamond, N. B., Armson, M. J., &amp; Levine, B. (2020). The Truth Is Out There: Accuracy in Recall of Verifiable Real-World Events. </w:t>
      </w:r>
      <w:r>
        <w:rPr>
          <w:i/>
          <w:iCs/>
        </w:rPr>
        <w:t>Psychological Science</w:t>
      </w:r>
      <w:r>
        <w:t xml:space="preserve">, </w:t>
      </w:r>
      <w:r>
        <w:rPr>
          <w:i/>
          <w:iCs/>
        </w:rPr>
        <w:t>31</w:t>
      </w:r>
      <w:r>
        <w:t>(12), 1544–1556. https://doi.org/10.1177/0956797620954812</w:t>
      </w:r>
    </w:p>
    <w:p w14:paraId="28A67E7A" w14:textId="77777777" w:rsidR="0012001C" w:rsidRDefault="0012001C" w:rsidP="0012001C">
      <w:pPr>
        <w:pStyle w:val="Bibliography"/>
      </w:pPr>
      <w:r>
        <w:t xml:space="preserve">Dixon-Gordon, K. L., Aldao, A., &amp; De Los Reyes, A. (2015). Emotion regulation in context: Examining the spontaneous use of strategies across emotional intensity and type of emotion. </w:t>
      </w:r>
      <w:r>
        <w:rPr>
          <w:i/>
          <w:iCs/>
        </w:rPr>
        <w:t>Personality and Individual Differences</w:t>
      </w:r>
      <w:r>
        <w:t xml:space="preserve">, </w:t>
      </w:r>
      <w:r>
        <w:rPr>
          <w:i/>
          <w:iCs/>
        </w:rPr>
        <w:t>86</w:t>
      </w:r>
      <w:r>
        <w:t>, 271–276. https://doi.org/10.1016/j.paid.2015.06.011</w:t>
      </w:r>
    </w:p>
    <w:p w14:paraId="164EC971" w14:textId="77777777" w:rsidR="0012001C" w:rsidRDefault="0012001C" w:rsidP="0012001C">
      <w:pPr>
        <w:pStyle w:val="Bibliography"/>
      </w:pPr>
      <w:r>
        <w:t xml:space="preserve">Dorman Ilan, S., Tamuz, N., &amp; Sheppes, G. (2019). The fit between emotion regulation choice and individual resources is associated with adaptive functioning among young children. </w:t>
      </w:r>
      <w:r>
        <w:rPr>
          <w:i/>
          <w:iCs/>
        </w:rPr>
        <w:t>Cognition and Emotion</w:t>
      </w:r>
      <w:r>
        <w:t xml:space="preserve">, </w:t>
      </w:r>
      <w:r>
        <w:rPr>
          <w:i/>
          <w:iCs/>
        </w:rPr>
        <w:t>33</w:t>
      </w:r>
      <w:r>
        <w:t>(3), 597–605. https://doi.org/10.1080/02699931.2018.1470494</w:t>
      </w:r>
    </w:p>
    <w:p w14:paraId="6792B396" w14:textId="77777777" w:rsidR="0012001C" w:rsidRDefault="0012001C" w:rsidP="0012001C">
      <w:pPr>
        <w:pStyle w:val="Bibliography"/>
      </w:pPr>
      <w:r>
        <w:lastRenderedPageBreak/>
        <w:t xml:space="preserve">Draheim, C., Pak, R., Draheim, A. A., &amp; Engle, R. W. (2022). The role of attention control in complex real-world tasks. </w:t>
      </w:r>
      <w:r>
        <w:rPr>
          <w:i/>
          <w:iCs/>
        </w:rPr>
        <w:t>Psychonomic Bulletin &amp; Review</w:t>
      </w:r>
      <w:r>
        <w:t xml:space="preserve">, </w:t>
      </w:r>
      <w:r>
        <w:rPr>
          <w:i/>
          <w:iCs/>
        </w:rPr>
        <w:t>29</w:t>
      </w:r>
      <w:r>
        <w:t>(4), 1143–1197. https://doi.org/10.3758/s13423-021-02052-2</w:t>
      </w:r>
    </w:p>
    <w:p w14:paraId="020082E6" w14:textId="77777777" w:rsidR="0012001C" w:rsidRDefault="0012001C" w:rsidP="0012001C">
      <w:pPr>
        <w:pStyle w:val="Bibliography"/>
      </w:pPr>
      <w:r>
        <w:t xml:space="preserve">English, T., Lee, I. A., John, O. P., &amp; Gross, J. J. (2017). Emotion regulation strategy selection in daily life: The role of social context and goals. </w:t>
      </w:r>
      <w:r>
        <w:rPr>
          <w:i/>
          <w:iCs/>
        </w:rPr>
        <w:t>Motivation and Emotion</w:t>
      </w:r>
      <w:r>
        <w:t xml:space="preserve">, </w:t>
      </w:r>
      <w:r>
        <w:rPr>
          <w:i/>
          <w:iCs/>
        </w:rPr>
        <w:t>41</w:t>
      </w:r>
      <w:r>
        <w:t>(2), 230–242. https://doi.org/10.1007/s11031-016-9597-z</w:t>
      </w:r>
    </w:p>
    <w:p w14:paraId="68AA5944" w14:textId="77777777" w:rsidR="0012001C" w:rsidRDefault="0012001C" w:rsidP="0012001C">
      <w:pPr>
        <w:pStyle w:val="Bibliography"/>
      </w:pPr>
      <w:r>
        <w:t xml:space="preserve">Etkin, A., Büchel, C., &amp; Gross, J. J. (2015). The neural bases of emotion regulation. </w:t>
      </w:r>
      <w:r>
        <w:rPr>
          <w:i/>
          <w:iCs/>
        </w:rPr>
        <w:t>Nature Reviews Neuroscience</w:t>
      </w:r>
      <w:r>
        <w:t xml:space="preserve">, </w:t>
      </w:r>
      <w:r>
        <w:rPr>
          <w:i/>
          <w:iCs/>
        </w:rPr>
        <w:t>16</w:t>
      </w:r>
      <w:r>
        <w:t>(11), 693–700. https://doi.org/10.1038/nrn4044</w:t>
      </w:r>
    </w:p>
    <w:p w14:paraId="6A2F69E2" w14:textId="77777777" w:rsidR="0012001C" w:rsidRDefault="0012001C" w:rsidP="0012001C">
      <w:pPr>
        <w:pStyle w:val="Bibliography"/>
      </w:pPr>
      <w:r>
        <w:t xml:space="preserve">FeldmanHall, O., Mobbs, D., Evans, D., Hiscox, L., Navrady, L., &amp; Dalgleish, T. (2012). What we say and what we do: The relationship between real and hypothetical moral choices. </w:t>
      </w:r>
      <w:r>
        <w:rPr>
          <w:i/>
          <w:iCs/>
        </w:rPr>
        <w:t>Cognition</w:t>
      </w:r>
      <w:r>
        <w:t xml:space="preserve">, </w:t>
      </w:r>
      <w:r>
        <w:rPr>
          <w:i/>
          <w:iCs/>
        </w:rPr>
        <w:t>123</w:t>
      </w:r>
      <w:r>
        <w:t>(3), 434–441. https://doi.org/10.1016/j.cognition.2012.02.001</w:t>
      </w:r>
    </w:p>
    <w:p w14:paraId="37FDEE53" w14:textId="77777777" w:rsidR="0012001C" w:rsidRDefault="0012001C" w:rsidP="0012001C">
      <w:pPr>
        <w:pStyle w:val="Bibliography"/>
      </w:pPr>
      <w:r>
        <w:t xml:space="preserve">Ford, B. Q., Gross, J. J., &amp; Gruber, J. (2019). Broadening Our Field of View: The Role of Emotion Polyregulation. </w:t>
      </w:r>
      <w:r>
        <w:rPr>
          <w:i/>
          <w:iCs/>
        </w:rPr>
        <w:t>Emotion Review</w:t>
      </w:r>
      <w:r>
        <w:t xml:space="preserve">, </w:t>
      </w:r>
      <w:r>
        <w:rPr>
          <w:i/>
          <w:iCs/>
        </w:rPr>
        <w:t>11</w:t>
      </w:r>
      <w:r>
        <w:t>(3), 197–208. https://doi.org/10.1177/1754073919850314</w:t>
      </w:r>
    </w:p>
    <w:p w14:paraId="23ACBD39" w14:textId="77777777" w:rsidR="0012001C" w:rsidRDefault="0012001C" w:rsidP="0012001C">
      <w:pPr>
        <w:pStyle w:val="Bibliography"/>
      </w:pPr>
      <w:r>
        <w:t xml:space="preserve">Ford, B. Q., &amp; Troy, A. S. (2019). Reappraisal Reconsidered: A Closer Look at the Costs of an Acclaimed Emotion-Regulation Strategy. </w:t>
      </w:r>
      <w:r>
        <w:rPr>
          <w:i/>
          <w:iCs/>
        </w:rPr>
        <w:t>Current Directions in Psychological Science</w:t>
      </w:r>
      <w:r>
        <w:t xml:space="preserve">, </w:t>
      </w:r>
      <w:r>
        <w:rPr>
          <w:i/>
          <w:iCs/>
        </w:rPr>
        <w:t>28</w:t>
      </w:r>
      <w:r>
        <w:t>(2), 195–203. https://doi.org/10.1177/0963721419827526</w:t>
      </w:r>
    </w:p>
    <w:p w14:paraId="34E3E9BB" w14:textId="77777777" w:rsidR="0012001C" w:rsidRDefault="0012001C" w:rsidP="0012001C">
      <w:pPr>
        <w:pStyle w:val="Bibliography"/>
      </w:pPr>
      <w:r>
        <w:t xml:space="preserve">Friedman, N. P., &amp; Gustavson, D. E. (2022). Do Rating and Task Measures of Control Abilities Assess the Same Thing? </w:t>
      </w:r>
      <w:r>
        <w:rPr>
          <w:i/>
          <w:iCs/>
        </w:rPr>
        <w:t>Current Directions in Psychological Science</w:t>
      </w:r>
      <w:r>
        <w:t xml:space="preserve">, </w:t>
      </w:r>
      <w:r>
        <w:rPr>
          <w:i/>
          <w:iCs/>
        </w:rPr>
        <w:t>31</w:t>
      </w:r>
      <w:r>
        <w:t>(3), 262–271. https://doi.org/10.1177/09637214221091824</w:t>
      </w:r>
    </w:p>
    <w:p w14:paraId="268A835A" w14:textId="77777777" w:rsidR="0012001C" w:rsidRDefault="0012001C" w:rsidP="0012001C">
      <w:pPr>
        <w:pStyle w:val="Bibliography"/>
      </w:pPr>
      <w:r>
        <w:t xml:space="preserve">Gendron, M., Lindquist, K. A., Barsalou, L., &amp; Barrett, L. F. (2012). Emotion words shape emotion percepts. </w:t>
      </w:r>
      <w:r>
        <w:rPr>
          <w:i/>
          <w:iCs/>
        </w:rPr>
        <w:t>Emotion</w:t>
      </w:r>
      <w:r>
        <w:t xml:space="preserve">, </w:t>
      </w:r>
      <w:r>
        <w:rPr>
          <w:i/>
          <w:iCs/>
        </w:rPr>
        <w:t>12</w:t>
      </w:r>
      <w:r>
        <w:t>(2), 314–325. https://doi.org/10.1037/a0026007</w:t>
      </w:r>
    </w:p>
    <w:p w14:paraId="2ADDD40F" w14:textId="77777777" w:rsidR="0012001C" w:rsidRDefault="0012001C" w:rsidP="0012001C">
      <w:pPr>
        <w:pStyle w:val="Bibliography"/>
      </w:pPr>
      <w:r>
        <w:lastRenderedPageBreak/>
        <w:t xml:space="preserve">Green, P., &amp; MacLeod, C. J. (2016). </w:t>
      </w:r>
      <w:r>
        <w:rPr>
          <w:smallCaps/>
        </w:rPr>
        <w:t>SIMR</w:t>
      </w:r>
      <w:r>
        <w:t xml:space="preserve">: An R package for power analysis of generalized linear mixed models by simulation. </w:t>
      </w:r>
      <w:r>
        <w:rPr>
          <w:i/>
          <w:iCs/>
        </w:rPr>
        <w:t>Methods in Ecology and Evolution</w:t>
      </w:r>
      <w:r>
        <w:t xml:space="preserve">, </w:t>
      </w:r>
      <w:r>
        <w:rPr>
          <w:i/>
          <w:iCs/>
        </w:rPr>
        <w:t>7</w:t>
      </w:r>
      <w:r>
        <w:t>(4), 493–498. https://doi.org/10.1111/2041-210X.12504</w:t>
      </w:r>
    </w:p>
    <w:p w14:paraId="1B1D1E6A" w14:textId="77777777" w:rsidR="0012001C" w:rsidRDefault="0012001C" w:rsidP="0012001C">
      <w:pPr>
        <w:pStyle w:val="Bibliography"/>
      </w:pPr>
      <w:r>
        <w:t xml:space="preserve">Gross, J. J. (1998). Antecedent- and response-focused emotion regulation: Divergent consequences for experience, expression, and physiology. </w:t>
      </w:r>
      <w:r>
        <w:rPr>
          <w:i/>
          <w:iCs/>
        </w:rPr>
        <w:t>Journal of Personality and Social Psychology</w:t>
      </w:r>
      <w:r>
        <w:t xml:space="preserve">, </w:t>
      </w:r>
      <w:r>
        <w:rPr>
          <w:i/>
          <w:iCs/>
        </w:rPr>
        <w:t>74</w:t>
      </w:r>
      <w:r>
        <w:t>(1), 224–237. https://doi.org/10.1037/0022-3514.74.1.224</w:t>
      </w:r>
    </w:p>
    <w:p w14:paraId="47248F9D" w14:textId="77777777" w:rsidR="0012001C" w:rsidRDefault="0012001C" w:rsidP="0012001C">
      <w:pPr>
        <w:pStyle w:val="Bibliography"/>
      </w:pPr>
      <w:r>
        <w:t xml:space="preserve">Gross, J. J. (2002). Emotion regulation: Affective, cognitive, and social consequences. </w:t>
      </w:r>
      <w:r>
        <w:rPr>
          <w:i/>
          <w:iCs/>
        </w:rPr>
        <w:t>Psychophysiology</w:t>
      </w:r>
      <w:r>
        <w:t xml:space="preserve">, </w:t>
      </w:r>
      <w:r>
        <w:rPr>
          <w:i/>
          <w:iCs/>
        </w:rPr>
        <w:t>39</w:t>
      </w:r>
      <w:r>
        <w:t>(3), 281–291. https://doi.org/10.1017/S0048577201393198</w:t>
      </w:r>
    </w:p>
    <w:p w14:paraId="60A66255" w14:textId="77777777" w:rsidR="0012001C" w:rsidRDefault="0012001C" w:rsidP="0012001C">
      <w:pPr>
        <w:pStyle w:val="Bibliography"/>
      </w:pPr>
      <w:r>
        <w:t xml:space="preserve">Gross, J. J., &amp; John, O. P. (2003). Individual differences in two emotion regulation processes: Implications for affect, relationships, and well-being. </w:t>
      </w:r>
      <w:r>
        <w:rPr>
          <w:i/>
          <w:iCs/>
        </w:rPr>
        <w:t>Journal of Personality and Social Psychology</w:t>
      </w:r>
      <w:r>
        <w:t xml:space="preserve">, </w:t>
      </w:r>
      <w:r>
        <w:rPr>
          <w:i/>
          <w:iCs/>
        </w:rPr>
        <w:t>85</w:t>
      </w:r>
      <w:r>
        <w:t>(2), 348–362. https://doi.org/10.1037/0022-3514.85.2.348</w:t>
      </w:r>
    </w:p>
    <w:p w14:paraId="6A175116" w14:textId="77777777" w:rsidR="0012001C" w:rsidRDefault="0012001C" w:rsidP="0012001C">
      <w:pPr>
        <w:pStyle w:val="Bibliography"/>
      </w:pPr>
      <w:r>
        <w:t xml:space="preserve">Grund, A., &amp; Carstens, C.-A. (2019). Self-control motivationally reconsidered: “Acting” self-controlled is different to “being good” at self-control. </w:t>
      </w:r>
      <w:r>
        <w:rPr>
          <w:i/>
          <w:iCs/>
        </w:rPr>
        <w:t>Motivation and Emotion</w:t>
      </w:r>
      <w:r>
        <w:t xml:space="preserve">, </w:t>
      </w:r>
      <w:r>
        <w:rPr>
          <w:i/>
          <w:iCs/>
        </w:rPr>
        <w:t>43</w:t>
      </w:r>
      <w:r>
        <w:t>(1), 63–81. https://doi.org/10.1007/s11031-018-9721-3</w:t>
      </w:r>
    </w:p>
    <w:p w14:paraId="1B8E9CA6" w14:textId="77777777" w:rsidR="0012001C" w:rsidRDefault="0012001C" w:rsidP="0012001C">
      <w:pPr>
        <w:pStyle w:val="Bibliography"/>
      </w:pPr>
      <w:r>
        <w:t xml:space="preserve">Haines, S. J., Gleeson, J., Kuppens, P., Hollenstein, T., Ciarrochi, J., Labuschagne, I., Grace, C., &amp; Koval, P. (2016). The wisdom to know the difference: Strategy-situation fit in emotion regulation in daily life is associated with well-being. </w:t>
      </w:r>
      <w:r>
        <w:rPr>
          <w:i/>
          <w:iCs/>
        </w:rPr>
        <w:t>Psychological Science</w:t>
      </w:r>
      <w:r>
        <w:t xml:space="preserve">, </w:t>
      </w:r>
      <w:r>
        <w:rPr>
          <w:i/>
          <w:iCs/>
        </w:rPr>
        <w:t>27</w:t>
      </w:r>
      <w:r>
        <w:t>(12), 1651–1659. https://doi.org/10.1177/0956797616669086</w:t>
      </w:r>
    </w:p>
    <w:p w14:paraId="491C561C" w14:textId="77777777" w:rsidR="0012001C" w:rsidRDefault="0012001C" w:rsidP="0012001C">
      <w:pPr>
        <w:pStyle w:val="Bibliography"/>
      </w:pPr>
      <w:r>
        <w:t xml:space="preserve">Hannan, S. M., &amp; Orcutt, H. K. (2020). Emotion regulation in undergraduate students with posttraumatic stress symptoms: A multimethod study. </w:t>
      </w:r>
      <w:r>
        <w:rPr>
          <w:i/>
          <w:iCs/>
        </w:rPr>
        <w:t>Psychological Trauma: Theory, Research, Practice, and Policy</w:t>
      </w:r>
      <w:r>
        <w:t xml:space="preserve">, </w:t>
      </w:r>
      <w:r>
        <w:rPr>
          <w:i/>
          <w:iCs/>
        </w:rPr>
        <w:t>12</w:t>
      </w:r>
      <w:r>
        <w:t>(6), 643–650. https://doi.org/10.1037/tra0000577</w:t>
      </w:r>
    </w:p>
    <w:p w14:paraId="5F2046CA" w14:textId="77777777" w:rsidR="0012001C" w:rsidRDefault="0012001C" w:rsidP="0012001C">
      <w:pPr>
        <w:pStyle w:val="Bibliography"/>
      </w:pPr>
      <w:r>
        <w:lastRenderedPageBreak/>
        <w:t xml:space="preserve">Hay, A. C., Sheppes, G., Gross, J. J., &amp; Gruber, J. (2015). Choosing how to feel: Emotion regulation choice in bipolar disorder. </w:t>
      </w:r>
      <w:r>
        <w:rPr>
          <w:i/>
          <w:iCs/>
        </w:rPr>
        <w:t>Emotion</w:t>
      </w:r>
      <w:r>
        <w:t xml:space="preserve">, </w:t>
      </w:r>
      <w:r>
        <w:rPr>
          <w:i/>
          <w:iCs/>
        </w:rPr>
        <w:t>15</w:t>
      </w:r>
      <w:r>
        <w:t>(2), 139–145. https://doi.org/10.1037/emo0000024</w:t>
      </w:r>
    </w:p>
    <w:p w14:paraId="74488C52" w14:textId="77777777" w:rsidR="0012001C" w:rsidRDefault="0012001C" w:rsidP="0012001C">
      <w:pPr>
        <w:pStyle w:val="Bibliography"/>
      </w:pPr>
      <w:r>
        <w:t xml:space="preserve">Heiy, J. E., &amp; Cheavens, J. S. (2014). Back to basics: A naturalistic assessment of the experience and regulation of emotion. </w:t>
      </w:r>
      <w:r>
        <w:rPr>
          <w:i/>
          <w:iCs/>
        </w:rPr>
        <w:t>Emotion</w:t>
      </w:r>
      <w:r>
        <w:t xml:space="preserve">, </w:t>
      </w:r>
      <w:r>
        <w:rPr>
          <w:i/>
          <w:iCs/>
        </w:rPr>
        <w:t>14</w:t>
      </w:r>
      <w:r>
        <w:t>(5), 878–891. https://doi.org/10.1037/a0037231</w:t>
      </w:r>
    </w:p>
    <w:p w14:paraId="1E3C16EF" w14:textId="77777777" w:rsidR="0012001C" w:rsidRDefault="0012001C" w:rsidP="0012001C">
      <w:pPr>
        <w:pStyle w:val="Bibliography"/>
      </w:pPr>
      <w:r>
        <w:t xml:space="preserve">Kamradt, J. M., Ullsperger, J. M., &amp; Nikolas, M. A. (2014). Executive function assessment and adult attention-deficit/hyperactivity disorder: Tasks versus ratings on the Barkley Deficits in Executive Functioning Scale. </w:t>
      </w:r>
      <w:r>
        <w:rPr>
          <w:i/>
          <w:iCs/>
        </w:rPr>
        <w:t>Psychological Assessment</w:t>
      </w:r>
      <w:r>
        <w:t xml:space="preserve">, </w:t>
      </w:r>
      <w:r>
        <w:rPr>
          <w:i/>
          <w:iCs/>
        </w:rPr>
        <w:t>26</w:t>
      </w:r>
      <w:r>
        <w:t>(4), 1095–1105. https://doi.org/10.1037/pas0000006</w:t>
      </w:r>
    </w:p>
    <w:p w14:paraId="02488D18" w14:textId="77777777" w:rsidR="0012001C" w:rsidRDefault="0012001C" w:rsidP="0012001C">
      <w:pPr>
        <w:pStyle w:val="Bibliography"/>
      </w:pPr>
      <w:r>
        <w:t xml:space="preserve">Koole, S. L., Webb, T. L., &amp; Sheeran, P. L. (2015). Implicit emotion regulation: Feeling better without knowing why. </w:t>
      </w:r>
      <w:r>
        <w:rPr>
          <w:i/>
          <w:iCs/>
        </w:rPr>
        <w:t>Current Opinion in Psychology</w:t>
      </w:r>
      <w:r>
        <w:t xml:space="preserve">, </w:t>
      </w:r>
      <w:r>
        <w:rPr>
          <w:i/>
          <w:iCs/>
        </w:rPr>
        <w:t>3</w:t>
      </w:r>
      <w:r>
        <w:t>, 6–10. https://doi.org/10.1016/j.copsyc.2014.12.027</w:t>
      </w:r>
    </w:p>
    <w:p w14:paraId="34598306" w14:textId="77777777" w:rsidR="0012001C" w:rsidRDefault="0012001C" w:rsidP="0012001C">
      <w:pPr>
        <w:pStyle w:val="Bibliography"/>
      </w:pPr>
      <w:r>
        <w:t xml:space="preserve">Lee, K. M., Ferreira-Santos, F., &amp; Satpute, A. B. (2021). Predictive processing models and affective neuroscience. </w:t>
      </w:r>
      <w:r>
        <w:rPr>
          <w:i/>
          <w:iCs/>
        </w:rPr>
        <w:t>Neuroscience &amp; Biobehavioral Reviews</w:t>
      </w:r>
      <w:r>
        <w:t xml:space="preserve">, </w:t>
      </w:r>
      <w:r>
        <w:rPr>
          <w:i/>
          <w:iCs/>
        </w:rPr>
        <w:t>131</w:t>
      </w:r>
      <w:r>
        <w:t>, 211–228. https://doi.org/10.1016/j.neubiorev.2021.09.009</w:t>
      </w:r>
    </w:p>
    <w:p w14:paraId="69044496" w14:textId="77777777" w:rsidR="0012001C" w:rsidRDefault="0012001C" w:rsidP="0012001C">
      <w:pPr>
        <w:pStyle w:val="Bibliography"/>
      </w:pPr>
      <w:r>
        <w:t xml:space="preserve">Lindquist, K. A., Barrett, L. F., Bliss-Moreau, E., &amp; Russell, J. A. (2006). Language and the perception of emotion. </w:t>
      </w:r>
      <w:r>
        <w:rPr>
          <w:i/>
          <w:iCs/>
        </w:rPr>
        <w:t>Emotion</w:t>
      </w:r>
      <w:r>
        <w:t xml:space="preserve">, </w:t>
      </w:r>
      <w:r>
        <w:rPr>
          <w:i/>
          <w:iCs/>
        </w:rPr>
        <w:t>6</w:t>
      </w:r>
      <w:r>
        <w:t>(1), 125–138. https://doi.org/10.1037/1528-3542.6.1.125</w:t>
      </w:r>
    </w:p>
    <w:p w14:paraId="63C8234E" w14:textId="77777777" w:rsidR="0012001C" w:rsidRDefault="0012001C" w:rsidP="0012001C">
      <w:pPr>
        <w:pStyle w:val="Bibliography"/>
      </w:pPr>
      <w:r>
        <w:t xml:space="preserve">Lindquist, K. A., Wager, T. D., Kober, H., Bliss-Moreau, E., &amp; Barrett, L. F. (2012). The brain basis of emotion: A meta-analytic review. </w:t>
      </w:r>
      <w:proofErr w:type="gramStart"/>
      <w:r>
        <w:rPr>
          <w:i/>
          <w:iCs/>
        </w:rPr>
        <w:t>The Behavioral</w:t>
      </w:r>
      <w:proofErr w:type="gramEnd"/>
      <w:r>
        <w:rPr>
          <w:i/>
          <w:iCs/>
        </w:rPr>
        <w:t xml:space="preserve"> and Brain Sciences</w:t>
      </w:r>
      <w:r>
        <w:t xml:space="preserve">, </w:t>
      </w:r>
      <w:r>
        <w:rPr>
          <w:i/>
          <w:iCs/>
        </w:rPr>
        <w:t>35</w:t>
      </w:r>
      <w:r>
        <w:t>(3), 121–143. https://doi.org/10.1017/S0140525X11000446</w:t>
      </w:r>
    </w:p>
    <w:p w14:paraId="0FFF47FF" w14:textId="77777777" w:rsidR="0012001C" w:rsidRDefault="0012001C" w:rsidP="0012001C">
      <w:pPr>
        <w:pStyle w:val="Bibliography"/>
      </w:pPr>
      <w:r>
        <w:t xml:space="preserve">Loewenstein, G. (1996). Out of Control: Visceral Influences on Behavior. </w:t>
      </w:r>
      <w:r>
        <w:rPr>
          <w:i/>
          <w:iCs/>
        </w:rPr>
        <w:t>Organizational Behavior and Human Decision Processes</w:t>
      </w:r>
      <w:r>
        <w:t xml:space="preserve">, </w:t>
      </w:r>
      <w:r>
        <w:rPr>
          <w:i/>
          <w:iCs/>
        </w:rPr>
        <w:t>65</w:t>
      </w:r>
      <w:r>
        <w:t>(3), 272–292.</w:t>
      </w:r>
    </w:p>
    <w:p w14:paraId="4F79C140" w14:textId="77777777" w:rsidR="0012001C" w:rsidRDefault="0012001C" w:rsidP="0012001C">
      <w:pPr>
        <w:pStyle w:val="Bibliography"/>
      </w:pPr>
      <w:r>
        <w:lastRenderedPageBreak/>
        <w:t xml:space="preserve">Malanchini, M., Engelhardt, L. E., Grotzinger, A. D., Harden, K. P., &amp; Tucker-Drob, E. M. (2019). “Same but different”: Associations between multiple aspects of self-regulation, cognition, and academic abilities. </w:t>
      </w:r>
      <w:r>
        <w:rPr>
          <w:i/>
          <w:iCs/>
        </w:rPr>
        <w:t>Journal of Personality and Social Psychology</w:t>
      </w:r>
      <w:r>
        <w:t xml:space="preserve">, </w:t>
      </w:r>
      <w:r>
        <w:rPr>
          <w:i/>
          <w:iCs/>
        </w:rPr>
        <w:t>117</w:t>
      </w:r>
      <w:r>
        <w:t>(6), 1164–1188. https://doi.org/10.1037/pspp0000224</w:t>
      </w:r>
    </w:p>
    <w:p w14:paraId="0CF79642" w14:textId="77777777" w:rsidR="0012001C" w:rsidRDefault="0012001C" w:rsidP="0012001C">
      <w:pPr>
        <w:pStyle w:val="Bibliography"/>
      </w:pPr>
      <w:r>
        <w:t xml:space="preserve">Matthews, M., Webb, T. L., Shafir, R., Snow, M., &amp; Sheppes, G. (2021). Identifying the determinants of emotion regulation choice: A systematic review with meta-analysis. </w:t>
      </w:r>
      <w:r>
        <w:rPr>
          <w:i/>
          <w:iCs/>
        </w:rPr>
        <w:t>Cognition and Emotion</w:t>
      </w:r>
      <w:r>
        <w:t xml:space="preserve">, </w:t>
      </w:r>
      <w:r>
        <w:rPr>
          <w:i/>
          <w:iCs/>
        </w:rPr>
        <w:t>35</w:t>
      </w:r>
      <w:r>
        <w:t>(6), 1056–1084. https://doi.org/10.1080/02699931.2021.1945538</w:t>
      </w:r>
    </w:p>
    <w:p w14:paraId="114C2BEF" w14:textId="77777777" w:rsidR="0012001C" w:rsidRDefault="0012001C" w:rsidP="0012001C">
      <w:pPr>
        <w:pStyle w:val="Bibliography"/>
      </w:pPr>
      <w:r>
        <w:t xml:space="preserve">McRae, K., &amp; Gross, J. J. (2020). Emotion regulation. </w:t>
      </w:r>
      <w:r>
        <w:rPr>
          <w:i/>
          <w:iCs/>
        </w:rPr>
        <w:t>Emotion</w:t>
      </w:r>
      <w:r>
        <w:t xml:space="preserve">, </w:t>
      </w:r>
      <w:r>
        <w:rPr>
          <w:i/>
          <w:iCs/>
        </w:rPr>
        <w:t>20</w:t>
      </w:r>
      <w:r>
        <w:t>(1), 1–9. https://doi.org/10.1037/emo0000703</w:t>
      </w:r>
    </w:p>
    <w:p w14:paraId="323E2E04" w14:textId="77777777" w:rsidR="0012001C" w:rsidRDefault="0012001C" w:rsidP="0012001C">
      <w:pPr>
        <w:pStyle w:val="Bibliography"/>
      </w:pPr>
      <w:r>
        <w:t xml:space="preserve">McRae, K., Ochsner, K. N., Mauss, I. B., Gabrieli, J. J. D., &amp; Gross, J. J. (2008). Gender differences in emotion regulation: An fMRI study of cognitive reappraisal. </w:t>
      </w:r>
      <w:r>
        <w:rPr>
          <w:i/>
          <w:iCs/>
        </w:rPr>
        <w:t>Group Processes &amp; Intergroup Relations</w:t>
      </w:r>
      <w:r>
        <w:t xml:space="preserve">, </w:t>
      </w:r>
      <w:r>
        <w:rPr>
          <w:i/>
          <w:iCs/>
        </w:rPr>
        <w:t>11</w:t>
      </w:r>
      <w:r>
        <w:t>(2), 143–162. https://doi.org/10.1177/1368430207088035</w:t>
      </w:r>
    </w:p>
    <w:p w14:paraId="16782027" w14:textId="77777777" w:rsidR="0012001C" w:rsidRDefault="0012001C" w:rsidP="0012001C">
      <w:pPr>
        <w:pStyle w:val="Bibliography"/>
      </w:pPr>
      <w:r>
        <w:t xml:space="preserve">Miller, L. C., Shaikh, S. J., Jeong, D. C., Wang, L., Gillig, T. K., Godoy, C. G., Appleby, P. R., Corsbie-Massay, C. L., Marsella, S., Christensen, J. L., &amp; Read, S. J. (2019). Causal Inference in Generalizable Environments: Systematic Representative Design. </w:t>
      </w:r>
      <w:r>
        <w:rPr>
          <w:i/>
          <w:iCs/>
        </w:rPr>
        <w:t>Psychological Inquiry</w:t>
      </w:r>
      <w:r>
        <w:t xml:space="preserve">, </w:t>
      </w:r>
      <w:r>
        <w:rPr>
          <w:i/>
          <w:iCs/>
        </w:rPr>
        <w:t>30</w:t>
      </w:r>
      <w:r>
        <w:t>(4), 173–202. https://doi.org/10.1080/1047840X.2019.1693866</w:t>
      </w:r>
    </w:p>
    <w:p w14:paraId="197643B3" w14:textId="77777777" w:rsidR="0012001C" w:rsidRDefault="0012001C" w:rsidP="0012001C">
      <w:pPr>
        <w:pStyle w:val="Bibliography"/>
      </w:pPr>
      <w:r>
        <w:t xml:space="preserve">Mobbs, D., Petrovic, P., Marchant, J. L., Hassabis, D., Weiskopf, N., Seymour, B., Dolan, R. J., &amp; Frith, C. D. (2007). </w:t>
      </w:r>
      <w:r>
        <w:rPr>
          <w:i/>
          <w:iCs/>
        </w:rPr>
        <w:t>When Fear Is Near: Threat Imminence Elicits Prefrontal– Periaqueductal Gray Shifts in Humans</w:t>
      </w:r>
      <w:r>
        <w:t xml:space="preserve">. </w:t>
      </w:r>
      <w:r>
        <w:rPr>
          <w:i/>
          <w:iCs/>
        </w:rPr>
        <w:t>317</w:t>
      </w:r>
      <w:r>
        <w:t>, 6.</w:t>
      </w:r>
    </w:p>
    <w:p w14:paraId="690FE119" w14:textId="77777777" w:rsidR="0012001C" w:rsidRDefault="0012001C" w:rsidP="0012001C">
      <w:pPr>
        <w:pStyle w:val="Bibliography"/>
      </w:pPr>
      <w:r>
        <w:t xml:space="preserve">Mohammad, S. (2018). Obtaining Reliable Human Ratings of Valence, Arousal, and Dominance for 20,000 English Words. </w:t>
      </w:r>
      <w:r>
        <w:rPr>
          <w:i/>
          <w:iCs/>
        </w:rPr>
        <w:t xml:space="preserve">Proceedings of the 56th Annual Meeting of the Association for </w:t>
      </w:r>
      <w:r>
        <w:rPr>
          <w:i/>
          <w:iCs/>
        </w:rPr>
        <w:lastRenderedPageBreak/>
        <w:t>Computational Linguistics (Volume 1: Long Papers)</w:t>
      </w:r>
      <w:r>
        <w:t>, 174–184. https://doi.org/10.18653/v1/P18-1017</w:t>
      </w:r>
    </w:p>
    <w:p w14:paraId="213B6954" w14:textId="77777777" w:rsidR="0012001C" w:rsidRDefault="0012001C" w:rsidP="0012001C">
      <w:pPr>
        <w:pStyle w:val="Bibliography"/>
      </w:pPr>
      <w:r>
        <w:t xml:space="preserve">Norem, J. K. (2008). Defensive Pessimism, Anxiety, and the Complexity of Evaluating Self-Regulation: Defensive Pessimism, Anxiety, and Self-Regulation. </w:t>
      </w:r>
      <w:r>
        <w:rPr>
          <w:i/>
          <w:iCs/>
        </w:rPr>
        <w:t>Social and Personality Psychology Compass</w:t>
      </w:r>
      <w:r>
        <w:t xml:space="preserve">, </w:t>
      </w:r>
      <w:r>
        <w:rPr>
          <w:i/>
          <w:iCs/>
        </w:rPr>
        <w:t>2</w:t>
      </w:r>
      <w:r>
        <w:t>(1), 121–134. https://doi.org/10.1111/j.1751-9004.2007.00053.x</w:t>
      </w:r>
    </w:p>
    <w:p w14:paraId="7F448EE8" w14:textId="77777777" w:rsidR="0012001C" w:rsidRDefault="0012001C" w:rsidP="0012001C">
      <w:pPr>
        <w:pStyle w:val="Bibliography"/>
      </w:pPr>
      <w:r>
        <w:t xml:space="preserve">Opitz, P. C., Cavanagh, S. R., &amp; Urry, H. L. (2015). Uninstructed emotion regulation choice in four studies of cognitive reappraisal. </w:t>
      </w:r>
      <w:r>
        <w:rPr>
          <w:i/>
          <w:iCs/>
        </w:rPr>
        <w:t>Personality and Individual Differences</w:t>
      </w:r>
      <w:r>
        <w:t xml:space="preserve">, </w:t>
      </w:r>
      <w:r>
        <w:rPr>
          <w:i/>
          <w:iCs/>
        </w:rPr>
        <w:t>86</w:t>
      </w:r>
      <w:r>
        <w:t>, 455–464. https://doi.org/10.1016/j.paid.2015.06.048</w:t>
      </w:r>
    </w:p>
    <w:p w14:paraId="042B60DB" w14:textId="77777777" w:rsidR="0012001C" w:rsidRDefault="0012001C" w:rsidP="0012001C">
      <w:pPr>
        <w:pStyle w:val="Bibliography"/>
      </w:pPr>
      <w:r>
        <w:t xml:space="preserve">Opitz, P. C., Gross, J. J., &amp; Urry, H. L. (2012). Selection, Optimization, and Compensation in the Domain of Emotion Regulation: Applications to Adolescence, Older Age, and Major Depressive Disorder: SOC-ER Applications. </w:t>
      </w:r>
      <w:r>
        <w:rPr>
          <w:i/>
          <w:iCs/>
        </w:rPr>
        <w:t>Social and Personality Psychology Compass</w:t>
      </w:r>
      <w:r>
        <w:t xml:space="preserve">, </w:t>
      </w:r>
      <w:r>
        <w:rPr>
          <w:i/>
          <w:iCs/>
        </w:rPr>
        <w:t>6</w:t>
      </w:r>
      <w:r>
        <w:t>(2), 142–155. https://doi.org/10.1111/j.1751-9004.2011.00413.x</w:t>
      </w:r>
    </w:p>
    <w:p w14:paraId="0F2F6DBB" w14:textId="77777777" w:rsidR="0012001C" w:rsidRDefault="0012001C" w:rsidP="0012001C">
      <w:pPr>
        <w:pStyle w:val="Bibliography"/>
      </w:pPr>
      <w:r>
        <w:t xml:space="preserve">Orejuela-Dávila, A. I., Levens, S. M., Sagui-Henson, S. J., Tedeschi, R. G., &amp; Sheppes, G. (2019). The relation between emotion regulation choice and posttraumatic growth. </w:t>
      </w:r>
      <w:r>
        <w:rPr>
          <w:i/>
          <w:iCs/>
        </w:rPr>
        <w:t>Cognition &amp; Emotion</w:t>
      </w:r>
      <w:r>
        <w:t xml:space="preserve">, </w:t>
      </w:r>
      <w:r>
        <w:rPr>
          <w:i/>
          <w:iCs/>
        </w:rPr>
        <w:t>33</w:t>
      </w:r>
      <w:r>
        <w:t>(8), 1709–1717. https://doi.org/10.1080/02699931.2019.1592117</w:t>
      </w:r>
    </w:p>
    <w:p w14:paraId="29914CF1" w14:textId="77777777" w:rsidR="0012001C" w:rsidRDefault="0012001C" w:rsidP="0012001C">
      <w:pPr>
        <w:pStyle w:val="Bibliography"/>
      </w:pPr>
      <w:r>
        <w:t xml:space="preserve">R Core Team. (2022). </w:t>
      </w:r>
      <w:r>
        <w:rPr>
          <w:i/>
          <w:iCs/>
        </w:rPr>
        <w:t>R: A language and environment for statistical computing.</w:t>
      </w:r>
      <w:r>
        <w:t xml:space="preserve"> [Computer software]. </w:t>
      </w:r>
      <w:proofErr w:type="gramStart"/>
      <w:r>
        <w:t>R  Foundation</w:t>
      </w:r>
      <w:proofErr w:type="gramEnd"/>
      <w:r>
        <w:t xml:space="preserve"> for Statistical Computing. https://www.R-project.org/</w:t>
      </w:r>
    </w:p>
    <w:p w14:paraId="46418142" w14:textId="77777777" w:rsidR="0012001C" w:rsidRDefault="0012001C" w:rsidP="0012001C">
      <w:pPr>
        <w:pStyle w:val="Bibliography"/>
      </w:pPr>
      <w:r>
        <w:t xml:space="preserve">Ridderinkhof, K. R. (2017). Emotion in Action: A Predictive Processing Perspective and Theoretical Synthesis. </w:t>
      </w:r>
      <w:r>
        <w:rPr>
          <w:i/>
          <w:iCs/>
        </w:rPr>
        <w:t>Emotion Review</w:t>
      </w:r>
      <w:r>
        <w:t xml:space="preserve">, </w:t>
      </w:r>
      <w:r>
        <w:rPr>
          <w:i/>
          <w:iCs/>
        </w:rPr>
        <w:t>9</w:t>
      </w:r>
      <w:r>
        <w:t>(4), 319–325. https://doi.org/10.1177/1754073916661765</w:t>
      </w:r>
    </w:p>
    <w:p w14:paraId="5A08944C" w14:textId="77777777" w:rsidR="0012001C" w:rsidRDefault="0012001C" w:rsidP="0012001C">
      <w:pPr>
        <w:pStyle w:val="Bibliography"/>
      </w:pPr>
      <w:r>
        <w:t xml:space="preserve">Robert W. Levenson, Levenson, R. W., John M. Gottman, &amp; Gottman, J. M. (1983). Marital interaction: Physiological linkage and affective exchange. </w:t>
      </w:r>
      <w:r>
        <w:rPr>
          <w:i/>
          <w:iCs/>
        </w:rPr>
        <w:t>Journal of Personality and Social Psychology</w:t>
      </w:r>
      <w:r>
        <w:t xml:space="preserve">, </w:t>
      </w:r>
      <w:r>
        <w:rPr>
          <w:i/>
          <w:iCs/>
        </w:rPr>
        <w:t>45</w:t>
      </w:r>
      <w:r>
        <w:t>(3), 587–597. https://doi.org/10.1037/0022-3514.45.3.587</w:t>
      </w:r>
    </w:p>
    <w:p w14:paraId="162E00DA" w14:textId="77777777" w:rsidR="0012001C" w:rsidRDefault="0012001C" w:rsidP="0012001C">
      <w:pPr>
        <w:pStyle w:val="Bibliography"/>
      </w:pPr>
      <w:r>
        <w:lastRenderedPageBreak/>
        <w:t xml:space="preserve">Rottweiler, A.-L., Taxer, J. L., &amp; Nett, U. E. (2018). Context Matters in the Effectiveness of Emotion Regulation Strategies. </w:t>
      </w:r>
      <w:r>
        <w:rPr>
          <w:i/>
          <w:iCs/>
        </w:rPr>
        <w:t>AERA Open</w:t>
      </w:r>
      <w:r>
        <w:t xml:space="preserve">, </w:t>
      </w:r>
      <w:r>
        <w:rPr>
          <w:i/>
          <w:iCs/>
        </w:rPr>
        <w:t>4</w:t>
      </w:r>
      <w:r>
        <w:t>(2), 233285841877884. https://doi.org/10.1177/2332858418778849</w:t>
      </w:r>
    </w:p>
    <w:p w14:paraId="7DE36B7B" w14:textId="77777777" w:rsidR="0012001C" w:rsidRDefault="0012001C" w:rsidP="0012001C">
      <w:pPr>
        <w:pStyle w:val="Bibliography"/>
      </w:pPr>
      <w:r>
        <w:t xml:space="preserve">Saarimäki, H., Gotsopoulos, A., Jääskeläinen, I. P., Lampinen, J., Vuilleumier, P., Hari, R., Sams, M., &amp; Nummenmaa, L. (2016). Discrete Neural Signatures of Basic Emotions. </w:t>
      </w:r>
      <w:r>
        <w:rPr>
          <w:i/>
          <w:iCs/>
        </w:rPr>
        <w:t>Cerebral Cortex</w:t>
      </w:r>
      <w:r>
        <w:t xml:space="preserve">, </w:t>
      </w:r>
      <w:r>
        <w:rPr>
          <w:i/>
          <w:iCs/>
        </w:rPr>
        <w:t>26</w:t>
      </w:r>
      <w:r>
        <w:t>(6), 2563–2573. https://doi.org/10.1093/cercor/bhv086</w:t>
      </w:r>
    </w:p>
    <w:p w14:paraId="189F480B" w14:textId="77777777" w:rsidR="0012001C" w:rsidRDefault="0012001C" w:rsidP="0012001C">
      <w:pPr>
        <w:pStyle w:val="Bibliography"/>
      </w:pPr>
      <w:r>
        <w:t xml:space="preserve">Sauer, C., Sheppes, G., Lackner, H. K., Arens, E. A., Tarrasch, R., &amp; Barnow, S. (2016). Emotion regulation choice in female patients with borderline personality disorder: Findings from self-reports and experimental measures. </w:t>
      </w:r>
      <w:r>
        <w:rPr>
          <w:i/>
          <w:iCs/>
        </w:rPr>
        <w:t>Psychiatry Research</w:t>
      </w:r>
      <w:r>
        <w:t xml:space="preserve">, </w:t>
      </w:r>
      <w:r>
        <w:rPr>
          <w:i/>
          <w:iCs/>
        </w:rPr>
        <w:t>242</w:t>
      </w:r>
      <w:r>
        <w:t>, 375–384. https://doi.org/10.1016/j.psychres.2016.04.113</w:t>
      </w:r>
    </w:p>
    <w:p w14:paraId="319B994D" w14:textId="77777777" w:rsidR="0012001C" w:rsidRDefault="0012001C" w:rsidP="0012001C">
      <w:pPr>
        <w:pStyle w:val="Bibliography"/>
      </w:pPr>
      <w:r>
        <w:t xml:space="preserve">Sayette, M. A., Loewenstein, G., Griffin, K. M., &amp; Black, J. J. (2008). Exploring the Cold-to-Hot Empathy Gap in Smokers. </w:t>
      </w:r>
      <w:r>
        <w:rPr>
          <w:i/>
          <w:iCs/>
        </w:rPr>
        <w:t>Psychological Science</w:t>
      </w:r>
      <w:r>
        <w:t xml:space="preserve">, </w:t>
      </w:r>
      <w:r>
        <w:rPr>
          <w:i/>
          <w:iCs/>
        </w:rPr>
        <w:t>19</w:t>
      </w:r>
      <w:r>
        <w:t>(9), 926–932. https://doi.org/10.1111/j.1467-9280.2008.02178.x</w:t>
      </w:r>
    </w:p>
    <w:p w14:paraId="3954E781" w14:textId="77777777" w:rsidR="0012001C" w:rsidRDefault="0012001C" w:rsidP="0012001C">
      <w:pPr>
        <w:pStyle w:val="Bibliography"/>
      </w:pPr>
      <w:r>
        <w:t xml:space="preserve">Shafir, R., Thiruchselvam, R., Suri, G., Gross, J. J., &amp; Sheppes, G. (2016). Neural processing of </w:t>
      </w:r>
      <w:proofErr w:type="gramStart"/>
      <w:r>
        <w:t>emotional-intensity</w:t>
      </w:r>
      <w:proofErr w:type="gramEnd"/>
      <w:r>
        <w:t xml:space="preserve"> predicts emotion regulation choice. </w:t>
      </w:r>
      <w:r>
        <w:rPr>
          <w:i/>
          <w:iCs/>
        </w:rPr>
        <w:t>Social Cognitive and Affective Neuroscience</w:t>
      </w:r>
      <w:r>
        <w:t xml:space="preserve">, </w:t>
      </w:r>
      <w:r>
        <w:rPr>
          <w:i/>
          <w:iCs/>
        </w:rPr>
        <w:t>11</w:t>
      </w:r>
      <w:r>
        <w:t>(12), 1863–1871. https://doi.org/10.1093/scan/nsw114</w:t>
      </w:r>
    </w:p>
    <w:p w14:paraId="0942131D" w14:textId="77777777" w:rsidR="0012001C" w:rsidRDefault="0012001C" w:rsidP="0012001C">
      <w:pPr>
        <w:pStyle w:val="Bibliography"/>
      </w:pPr>
      <w:r>
        <w:t xml:space="preserve">Shahane, A. D., Godfrey, D. A., &amp; Denny, B. T. (2023). Predicting real-world emotion and health from spontaneously assessed linguistic distancing using novel scalable technology. </w:t>
      </w:r>
      <w:r>
        <w:rPr>
          <w:i/>
          <w:iCs/>
        </w:rPr>
        <w:t>Emotion</w:t>
      </w:r>
      <w:r>
        <w:t>. https://doi.org/10.1037/emo0001211</w:t>
      </w:r>
    </w:p>
    <w:p w14:paraId="46E3EB71" w14:textId="77777777" w:rsidR="0012001C" w:rsidRDefault="0012001C" w:rsidP="0012001C">
      <w:pPr>
        <w:pStyle w:val="Bibliography"/>
      </w:pPr>
      <w:r>
        <w:t xml:space="preserve">Sheppes, G. (2020). Transcending the “good &amp; bad” and “here &amp; now” in emotion regulation: Costs and benefits of strategies across regulatory stages. In B. Gawronski (Ed.), </w:t>
      </w:r>
      <w:r>
        <w:rPr>
          <w:i/>
          <w:iCs/>
        </w:rPr>
        <w:t>Advances in Experimental Social Psychology</w:t>
      </w:r>
      <w:r>
        <w:t xml:space="preserve"> (Vol. 61, pp. 185–236). Academic Press.</w:t>
      </w:r>
    </w:p>
    <w:p w14:paraId="30CC38D3" w14:textId="77777777" w:rsidR="0012001C" w:rsidRDefault="0012001C" w:rsidP="0012001C">
      <w:pPr>
        <w:pStyle w:val="Bibliography"/>
      </w:pPr>
      <w:r>
        <w:lastRenderedPageBreak/>
        <w:t xml:space="preserve">Sheppes, G., Brady, W. J., &amp; Samson, A. C. (2014). In (visual) search for a new distraction: The efficiency of a novel attentional deployment versus semantic meaning regulation strategies. </w:t>
      </w:r>
      <w:r>
        <w:rPr>
          <w:i/>
          <w:iCs/>
        </w:rPr>
        <w:t>Frontiers in Psychology</w:t>
      </w:r>
      <w:r>
        <w:t xml:space="preserve">, </w:t>
      </w:r>
      <w:r>
        <w:rPr>
          <w:i/>
          <w:iCs/>
        </w:rPr>
        <w:t>5</w:t>
      </w:r>
      <w:r>
        <w:t>. https://doi.org/10.3389/fpsyg.2014.00346</w:t>
      </w:r>
    </w:p>
    <w:p w14:paraId="25ACCA46" w14:textId="77777777" w:rsidR="0012001C" w:rsidRDefault="0012001C" w:rsidP="0012001C">
      <w:pPr>
        <w:pStyle w:val="Bibliography"/>
      </w:pPr>
      <w:r>
        <w:t xml:space="preserve">Sheppes, G., &amp; Gross, J. J. (2011). Is Timing Everything? Temporal Considerations in Emotion Regulation. </w:t>
      </w:r>
      <w:r>
        <w:rPr>
          <w:i/>
          <w:iCs/>
        </w:rPr>
        <w:t>Personality and Social Psychology Review</w:t>
      </w:r>
      <w:r>
        <w:t xml:space="preserve">, </w:t>
      </w:r>
      <w:r>
        <w:rPr>
          <w:i/>
          <w:iCs/>
        </w:rPr>
        <w:t>15</w:t>
      </w:r>
      <w:r>
        <w:t>(4), 319–331. https://doi.org/10.1177/1088868310395778</w:t>
      </w:r>
    </w:p>
    <w:p w14:paraId="70D8AE2D" w14:textId="77777777" w:rsidR="0012001C" w:rsidRDefault="0012001C" w:rsidP="0012001C">
      <w:pPr>
        <w:pStyle w:val="Bibliography"/>
      </w:pPr>
      <w:r>
        <w:t xml:space="preserve">Sheppes, G., Scheibe, S., Suri, G., &amp; Gross, J. J. (2011). Emotion-Regulation Choice. </w:t>
      </w:r>
      <w:r>
        <w:rPr>
          <w:i/>
          <w:iCs/>
        </w:rPr>
        <w:t>Psychological Science</w:t>
      </w:r>
      <w:r>
        <w:t xml:space="preserve">, </w:t>
      </w:r>
      <w:r>
        <w:rPr>
          <w:i/>
          <w:iCs/>
        </w:rPr>
        <w:t>22</w:t>
      </w:r>
      <w:r>
        <w:t>(11), 1391–1396. https://doi.org/10.1177/0956797611418350</w:t>
      </w:r>
    </w:p>
    <w:p w14:paraId="439EF0E1" w14:textId="77777777" w:rsidR="0012001C" w:rsidRDefault="0012001C" w:rsidP="0012001C">
      <w:pPr>
        <w:pStyle w:val="Bibliography"/>
      </w:pPr>
      <w:r>
        <w:t xml:space="preserve">Shiffman, S., Stone, A. A., &amp; Hufford, M. R. (2008). Ecological momentary assessment. </w:t>
      </w:r>
      <w:r>
        <w:rPr>
          <w:i/>
          <w:iCs/>
        </w:rPr>
        <w:t>Annual Review of Clinical Psychology</w:t>
      </w:r>
      <w:r>
        <w:t xml:space="preserve">, </w:t>
      </w:r>
      <w:r>
        <w:rPr>
          <w:i/>
          <w:iCs/>
        </w:rPr>
        <w:t>4</w:t>
      </w:r>
      <w:r>
        <w:t>, 1–32. https://doi.org/10.1146/annurev.clinpsy.3.022806.091415</w:t>
      </w:r>
    </w:p>
    <w:p w14:paraId="438BBD62" w14:textId="77777777" w:rsidR="0012001C" w:rsidRDefault="0012001C" w:rsidP="0012001C">
      <w:pPr>
        <w:pStyle w:val="Bibliography"/>
      </w:pPr>
      <w:r>
        <w:t xml:space="preserve">Specker, P., &amp; Nickerson, A. (2022). An experimental investigation of spontaneous emotion regulation variability, negative affect, and posttraumatic stress disorder among traumatized refugees. </w:t>
      </w:r>
      <w:r>
        <w:rPr>
          <w:i/>
          <w:iCs/>
        </w:rPr>
        <w:t>Psychological Trauma: Theory, Research, Practice, and Policy</w:t>
      </w:r>
      <w:r>
        <w:t>. https://doi.org/10.1037/tra0001217</w:t>
      </w:r>
    </w:p>
    <w:p w14:paraId="62ED23AE" w14:textId="77777777" w:rsidR="0012001C" w:rsidRDefault="0012001C" w:rsidP="0012001C">
      <w:pPr>
        <w:pStyle w:val="Bibliography"/>
      </w:pPr>
      <w:r>
        <w:t xml:space="preserve">Specker, P., Sheppes, G., &amp; Nickerson, A. (2024). Does Emotion Regulation Flexibility Work? Investigating the Effectiveness of Regulatory Selection Flexibility in Managing Negative Affect. </w:t>
      </w:r>
      <w:r>
        <w:rPr>
          <w:i/>
          <w:iCs/>
        </w:rPr>
        <w:t>Social Psychological and Personality Science</w:t>
      </w:r>
      <w:r>
        <w:t xml:space="preserve">, </w:t>
      </w:r>
      <w:r>
        <w:rPr>
          <w:i/>
          <w:iCs/>
        </w:rPr>
        <w:t>15</w:t>
      </w:r>
      <w:r>
        <w:t>(5), 561–569. https://doi.org/10.1177/19485506231189002</w:t>
      </w:r>
    </w:p>
    <w:p w14:paraId="3E7EA433" w14:textId="77777777" w:rsidR="0012001C" w:rsidRDefault="0012001C" w:rsidP="0012001C">
      <w:pPr>
        <w:pStyle w:val="Bibliography"/>
      </w:pPr>
      <w:r>
        <w:t xml:space="preserve">Stasiak, J. E., Mitchell, W. J., Reisman, S. S., Gregory, D. F., Murty, V. P., &amp; Helion, C. (2023). Physiological arousal guides situational appraisals and metacognitive recall for naturalistic experiences. </w:t>
      </w:r>
      <w:r>
        <w:rPr>
          <w:i/>
          <w:iCs/>
        </w:rPr>
        <w:t>Neuropsychologia</w:t>
      </w:r>
      <w:r>
        <w:t xml:space="preserve">, </w:t>
      </w:r>
      <w:r>
        <w:rPr>
          <w:i/>
          <w:iCs/>
        </w:rPr>
        <w:t>180</w:t>
      </w:r>
      <w:r>
        <w:t>, 108467. https://doi.org/10.1016/j.neuropsychologia.2023.108467</w:t>
      </w:r>
    </w:p>
    <w:p w14:paraId="1B6E1823" w14:textId="77777777" w:rsidR="0012001C" w:rsidRDefault="0012001C" w:rsidP="0012001C">
      <w:pPr>
        <w:pStyle w:val="Bibliography"/>
      </w:pPr>
      <w:r>
        <w:lastRenderedPageBreak/>
        <w:t xml:space="preserve">Stone, A. A., Shiffman, S., Schwartz, J. E., Broderick, J. E., &amp; Hufford, M. R. (2003). Patient compliance with paper and electronic diaries. </w:t>
      </w:r>
      <w:r>
        <w:rPr>
          <w:i/>
          <w:iCs/>
        </w:rPr>
        <w:t>Controlled Clinical Trials</w:t>
      </w:r>
      <w:r>
        <w:t xml:space="preserve">, </w:t>
      </w:r>
      <w:r>
        <w:rPr>
          <w:i/>
          <w:iCs/>
        </w:rPr>
        <w:t>24</w:t>
      </w:r>
      <w:r>
        <w:t>(2), 182–199. https://doi.org/10.1016/S0197-2456(02)00320-3</w:t>
      </w:r>
    </w:p>
    <w:p w14:paraId="69A0C7DC" w14:textId="77777777" w:rsidR="0012001C" w:rsidRDefault="0012001C" w:rsidP="0012001C">
      <w:pPr>
        <w:pStyle w:val="Bibliography"/>
      </w:pPr>
      <w:r>
        <w:t xml:space="preserve">Suri, G., Sheppes, G., Young, G., Gerald Young, Abraham, D., McRae, K., &amp; Gross, J. J. (2018). Emotion regulation choice: The role of environmental affordances. </w:t>
      </w:r>
      <w:r>
        <w:rPr>
          <w:i/>
          <w:iCs/>
        </w:rPr>
        <w:t>Cognition &amp; Emotion</w:t>
      </w:r>
      <w:r>
        <w:t xml:space="preserve">, </w:t>
      </w:r>
      <w:r>
        <w:rPr>
          <w:i/>
          <w:iCs/>
        </w:rPr>
        <w:t>32</w:t>
      </w:r>
      <w:r>
        <w:t>(5), 963–971. https://doi.org/10.1080/02699931.2017.1371003</w:t>
      </w:r>
    </w:p>
    <w:p w14:paraId="58203842" w14:textId="77777777" w:rsidR="0012001C" w:rsidRDefault="0012001C" w:rsidP="0012001C">
      <w:pPr>
        <w:pStyle w:val="Bibliography"/>
      </w:pPr>
      <w:r>
        <w:t xml:space="preserve">Szasz, P. L., Madalina Coman, Coman, M. A., Curtiss, J., Carpenter, J. K., &amp; Hofmann, S. G. (2018). Use of Multiple Regulation Strategies in Spontaneous Emotion Regulation. </w:t>
      </w:r>
      <w:r>
        <w:rPr>
          <w:i/>
          <w:iCs/>
        </w:rPr>
        <w:t>International Journal of Cognitive Therapy</w:t>
      </w:r>
      <w:r>
        <w:t xml:space="preserve">, </w:t>
      </w:r>
      <w:r>
        <w:rPr>
          <w:i/>
          <w:iCs/>
        </w:rPr>
        <w:t>11</w:t>
      </w:r>
      <w:r>
        <w:t>(3), 249–261. https://doi.org/10.1007/s41811-018-0026-9</w:t>
      </w:r>
    </w:p>
    <w:p w14:paraId="671B270C" w14:textId="77777777" w:rsidR="0012001C" w:rsidRDefault="0012001C" w:rsidP="0012001C">
      <w:pPr>
        <w:pStyle w:val="Bibliography"/>
      </w:pPr>
      <w:r>
        <w:t xml:space="preserve">Tamir, M. (2016). Why Do People Regulate Their Emotions? A Taxonomy of Motives in Emotion Regulation. </w:t>
      </w:r>
      <w:r>
        <w:rPr>
          <w:i/>
          <w:iCs/>
        </w:rPr>
        <w:t>Personality and Social Psychology Review</w:t>
      </w:r>
      <w:r>
        <w:t xml:space="preserve">, </w:t>
      </w:r>
      <w:r>
        <w:rPr>
          <w:i/>
          <w:iCs/>
        </w:rPr>
        <w:t>20</w:t>
      </w:r>
      <w:r>
        <w:t>(3), 199–222. https://doi.org/10.1177/1088868315586325</w:t>
      </w:r>
    </w:p>
    <w:p w14:paraId="17B5E6DB" w14:textId="77777777" w:rsidR="0012001C" w:rsidRDefault="0012001C" w:rsidP="0012001C">
      <w:pPr>
        <w:pStyle w:val="Bibliography"/>
      </w:pPr>
      <w:r>
        <w:t xml:space="preserve">Tang, Y., &amp; Huang, Y. (2019). Contextual factors influence the selection of specific and broad types of emotion regulation strategies. </w:t>
      </w:r>
      <w:r>
        <w:rPr>
          <w:i/>
          <w:iCs/>
        </w:rPr>
        <w:t>British Journal of Social Psychology</w:t>
      </w:r>
      <w:r>
        <w:t xml:space="preserve">, </w:t>
      </w:r>
      <w:r>
        <w:rPr>
          <w:i/>
          <w:iCs/>
        </w:rPr>
        <w:t>58</w:t>
      </w:r>
      <w:r>
        <w:t>(4), 1008–1033. https://doi.org/10.1111/bjso.12313</w:t>
      </w:r>
    </w:p>
    <w:p w14:paraId="38661DD3" w14:textId="77777777" w:rsidR="0012001C" w:rsidRDefault="0012001C" w:rsidP="0012001C">
      <w:pPr>
        <w:pStyle w:val="Bibliography"/>
      </w:pPr>
      <w:r>
        <w:t xml:space="preserve">Tashjian, S. M., Fedrigo, V., Molapour, T., Mobbs, D., &amp; Camerer, C. F. (2022). Physiological responses to a haunted house threat experience: Distinct tonic and phasic effects. </w:t>
      </w:r>
      <w:r>
        <w:rPr>
          <w:i/>
          <w:iCs/>
        </w:rPr>
        <w:t>Psychological Science</w:t>
      </w:r>
      <w:r>
        <w:t xml:space="preserve">, </w:t>
      </w:r>
      <w:r>
        <w:rPr>
          <w:i/>
          <w:iCs/>
        </w:rPr>
        <w:t>33</w:t>
      </w:r>
      <w:r>
        <w:t>(2), 236–248. https://doi.org/10.1177/09567976211032231</w:t>
      </w:r>
    </w:p>
    <w:p w14:paraId="4092FF52" w14:textId="77777777" w:rsidR="0012001C" w:rsidRDefault="0012001C" w:rsidP="0012001C">
      <w:pPr>
        <w:pStyle w:val="Bibliography"/>
      </w:pPr>
      <w:r>
        <w:t xml:space="preserve">Uusberg, A., Taxer, J. L., Yih, J., Uusberg, H., &amp; Gross, J. J. (2019). Reappraising Reappraisal. </w:t>
      </w:r>
      <w:r>
        <w:rPr>
          <w:i/>
          <w:iCs/>
        </w:rPr>
        <w:t>Emotion Review</w:t>
      </w:r>
      <w:r>
        <w:t xml:space="preserve">, </w:t>
      </w:r>
      <w:r>
        <w:rPr>
          <w:i/>
          <w:iCs/>
        </w:rPr>
        <w:t>11</w:t>
      </w:r>
      <w:r>
        <w:t>(4), 267–282. https://doi.org/10.1177/1754073919862617</w:t>
      </w:r>
    </w:p>
    <w:p w14:paraId="6259B432" w14:textId="77777777" w:rsidR="0012001C" w:rsidRDefault="0012001C" w:rsidP="0012001C">
      <w:pPr>
        <w:pStyle w:val="Bibliography"/>
      </w:pPr>
      <w:r>
        <w:lastRenderedPageBreak/>
        <w:t xml:space="preserve">Van Boven, L., &amp; Loewenstein, G. (2003). Social Projection of Transient Drive States. </w:t>
      </w:r>
      <w:r>
        <w:rPr>
          <w:i/>
          <w:iCs/>
        </w:rPr>
        <w:t>Personality and Social Psychology Bulletin</w:t>
      </w:r>
      <w:r>
        <w:t xml:space="preserve">, </w:t>
      </w:r>
      <w:r>
        <w:rPr>
          <w:i/>
          <w:iCs/>
        </w:rPr>
        <w:t>29</w:t>
      </w:r>
      <w:r>
        <w:t>(9), 1159–1168. https://doi.org/10.1177/0146167203254597</w:t>
      </w:r>
    </w:p>
    <w:p w14:paraId="2662BFFA" w14:textId="77777777" w:rsidR="0012001C" w:rsidRDefault="0012001C" w:rsidP="0012001C">
      <w:pPr>
        <w:pStyle w:val="Bibliography"/>
      </w:pPr>
      <w:r>
        <w:t xml:space="preserve">Watson, D., Anna, L., &amp; Tellegen, A. (1988). Development and Validation of Brief Measures of Positive and Negative Affect: The PANAS Scales. </w:t>
      </w:r>
      <w:r>
        <w:rPr>
          <w:i/>
          <w:iCs/>
        </w:rPr>
        <w:t>Journal of Personality and Social Psychology</w:t>
      </w:r>
      <w:r>
        <w:t xml:space="preserve">, </w:t>
      </w:r>
      <w:r>
        <w:rPr>
          <w:i/>
          <w:iCs/>
        </w:rPr>
        <w:t>54</w:t>
      </w:r>
      <w:r>
        <w:t>(6), 1063–1070.</w:t>
      </w:r>
    </w:p>
    <w:p w14:paraId="356B9D2F" w14:textId="77777777" w:rsidR="0012001C" w:rsidRDefault="0012001C" w:rsidP="0012001C">
      <w:pPr>
        <w:pStyle w:val="Bibliography"/>
      </w:pPr>
      <w:r>
        <w:t xml:space="preserve">Webb, T. L., Miles, E., &amp; Sheeran, P. (2012). Dealing with feeling: A meta-analysis of the effectiveness of strategies derived from the process model of emotion regulation. </w:t>
      </w:r>
      <w:r>
        <w:rPr>
          <w:i/>
          <w:iCs/>
        </w:rPr>
        <w:t>Psychological Bulletin</w:t>
      </w:r>
      <w:r>
        <w:t xml:space="preserve">, </w:t>
      </w:r>
      <w:r>
        <w:rPr>
          <w:i/>
          <w:iCs/>
        </w:rPr>
        <w:t>138</w:t>
      </w:r>
      <w:r>
        <w:t>(4), 775–808. https://doi.org/10.1037/a0027600</w:t>
      </w:r>
    </w:p>
    <w:p w14:paraId="7C79D2DC" w14:textId="77777777" w:rsidR="0012001C" w:rsidRDefault="0012001C" w:rsidP="0012001C">
      <w:pPr>
        <w:pStyle w:val="Bibliography"/>
      </w:pPr>
      <w:r>
        <w:t xml:space="preserve">Weiss, N. H., Schick, M. R., Waite, E. E., Haliczer, L. A., &amp; Dixon-Gordon, K. L. (2021). Association of positive emotion dysregulation to resting heart rate variability: The influence of positive affect intensity. </w:t>
      </w:r>
      <w:r>
        <w:rPr>
          <w:i/>
          <w:iCs/>
        </w:rPr>
        <w:t>Personality and Individual Differences</w:t>
      </w:r>
      <w:r>
        <w:t xml:space="preserve">, </w:t>
      </w:r>
      <w:r>
        <w:rPr>
          <w:i/>
          <w:iCs/>
        </w:rPr>
        <w:t>173</w:t>
      </w:r>
      <w:r>
        <w:t>, 110607. https://doi.org/10.1016/j.paid.2020.110607</w:t>
      </w:r>
    </w:p>
    <w:p w14:paraId="689B4A5D" w14:textId="77777777" w:rsidR="0012001C" w:rsidRDefault="0012001C" w:rsidP="0012001C">
      <w:pPr>
        <w:pStyle w:val="Bibliography"/>
      </w:pPr>
      <w:r>
        <w:t xml:space="preserve">Wennerhold, L., &amp; Friese, M. (2020). Why Self-Report Measures of Self-Control and Inhibition Tasks Do Not Substantially Correlate. </w:t>
      </w:r>
      <w:r>
        <w:rPr>
          <w:i/>
          <w:iCs/>
        </w:rPr>
        <w:t>Collabra: Psychology</w:t>
      </w:r>
      <w:r>
        <w:t xml:space="preserve">, </w:t>
      </w:r>
      <w:r>
        <w:rPr>
          <w:i/>
          <w:iCs/>
        </w:rPr>
        <w:t>6</w:t>
      </w:r>
      <w:r>
        <w:t>(1), 9. https://doi.org/10.1525/collabra.276</w:t>
      </w:r>
    </w:p>
    <w:p w14:paraId="2880C926" w14:textId="77777777" w:rsidR="0012001C" w:rsidRDefault="0012001C" w:rsidP="0012001C">
      <w:pPr>
        <w:pStyle w:val="Bibliography"/>
      </w:pPr>
      <w:r>
        <w:t xml:space="preserve">Young, G., &amp; Suri, G. (2020). Emotion regulation choice: A broad examination of external factors. </w:t>
      </w:r>
      <w:r>
        <w:rPr>
          <w:i/>
          <w:iCs/>
        </w:rPr>
        <w:t>Cognition &amp; Emotion</w:t>
      </w:r>
      <w:r>
        <w:t xml:space="preserve">, </w:t>
      </w:r>
      <w:r>
        <w:rPr>
          <w:i/>
          <w:iCs/>
        </w:rPr>
        <w:t>34</w:t>
      </w:r>
      <w:r>
        <w:t>(2), 242–261. https://doi.org/10.1080/02699931.2019.1611544</w:t>
      </w:r>
    </w:p>
    <w:p w14:paraId="6FB177D7" w14:textId="77777777" w:rsidR="0012001C" w:rsidRDefault="0012001C" w:rsidP="0012001C">
      <w:pPr>
        <w:pStyle w:val="Bibliography"/>
      </w:pPr>
      <w:r>
        <w:t xml:space="preserve">Zhang, Z., &amp; Mai, Y. (2019). </w:t>
      </w:r>
      <w:r>
        <w:rPr>
          <w:i/>
          <w:iCs/>
        </w:rPr>
        <w:t>WebPower: Basic and Advanced Statistical Power Analysis</w:t>
      </w:r>
      <w:r>
        <w:t xml:space="preserve"> (0.5) [R]. https://CRAN.R-project.org/package=WebPower</w:t>
      </w:r>
    </w:p>
    <w:p w14:paraId="1B96A437" w14:textId="2F1905B1" w:rsidR="007053D8" w:rsidRDefault="00054CD8" w:rsidP="004814F0">
      <w:pPr>
        <w:spacing w:after="0" w:line="480" w:lineRule="auto"/>
        <w:ind w:left="0" w:firstLine="0"/>
        <w:jc w:val="left"/>
        <w:rPr>
          <w:szCs w:val="24"/>
        </w:rPr>
      </w:pPr>
      <w:r>
        <w:rPr>
          <w:szCs w:val="24"/>
        </w:rPr>
        <w:fldChar w:fldCharType="end"/>
      </w:r>
    </w:p>
    <w:p w14:paraId="14874C98" w14:textId="77777777" w:rsidR="007053D8" w:rsidRDefault="007053D8" w:rsidP="004814F0">
      <w:pPr>
        <w:spacing w:after="0" w:line="480" w:lineRule="auto"/>
        <w:ind w:left="0" w:firstLine="0"/>
        <w:jc w:val="left"/>
        <w:rPr>
          <w:szCs w:val="24"/>
        </w:rPr>
        <w:sectPr w:rsidR="007053D8" w:rsidSect="001E19CA">
          <w:headerReference w:type="even" r:id="rId67"/>
          <w:headerReference w:type="default" r:id="rId68"/>
          <w:headerReference w:type="first" r:id="rId69"/>
          <w:pgSz w:w="12240" w:h="15840" w:code="1"/>
          <w:pgMar w:top="1440" w:right="1440" w:bottom="1440" w:left="1440" w:header="763" w:footer="720" w:gutter="0"/>
          <w:cols w:space="720"/>
          <w:docGrid w:linePitch="326"/>
        </w:sectPr>
      </w:pPr>
    </w:p>
    <w:p w14:paraId="7A89CDA5" w14:textId="3321AD1D" w:rsidR="00EE0C3E" w:rsidRDefault="00EE0C3E" w:rsidP="00EB6E76">
      <w:pPr>
        <w:spacing w:after="160" w:line="259" w:lineRule="auto"/>
        <w:ind w:left="0" w:firstLine="0"/>
        <w:jc w:val="left"/>
        <w:rPr>
          <w:b/>
          <w:bCs/>
          <w:szCs w:val="24"/>
        </w:rPr>
      </w:pPr>
      <w:r>
        <w:rPr>
          <w:b/>
          <w:bCs/>
          <w:szCs w:val="24"/>
        </w:rPr>
        <w:lastRenderedPageBreak/>
        <w:t>Supplementary Materials</w:t>
      </w:r>
    </w:p>
    <w:p w14:paraId="2E3E81B6" w14:textId="70ED4AE4" w:rsidR="00857F3D" w:rsidRPr="00857F3D" w:rsidRDefault="00A10284" w:rsidP="00857F3D">
      <w:pPr>
        <w:spacing w:after="0" w:line="480" w:lineRule="auto"/>
        <w:ind w:left="0" w:firstLine="720"/>
        <w:rPr>
          <w:b/>
          <w:szCs w:val="24"/>
        </w:rPr>
      </w:pPr>
      <w:r>
        <w:rPr>
          <w:b/>
          <w:szCs w:val="24"/>
        </w:rPr>
        <w:t>P</w:t>
      </w:r>
      <w:r w:rsidR="005F2875">
        <w:rPr>
          <w:b/>
          <w:szCs w:val="24"/>
        </w:rPr>
        <w:t>RELIMINARY</w:t>
      </w:r>
      <w:r w:rsidR="00EE0C3E">
        <w:rPr>
          <w:b/>
          <w:szCs w:val="24"/>
        </w:rPr>
        <w:t xml:space="preserve"> </w:t>
      </w:r>
      <w:r w:rsidR="00857F3D">
        <w:rPr>
          <w:b/>
          <w:szCs w:val="24"/>
        </w:rPr>
        <w:t xml:space="preserve">STUDY </w:t>
      </w:r>
      <w:r w:rsidR="00EE0C3E" w:rsidRPr="008C7178">
        <w:rPr>
          <w:b/>
          <w:szCs w:val="24"/>
        </w:rPr>
        <w:t>METHOD</w:t>
      </w:r>
      <w:r w:rsidR="00EE0C3E">
        <w:rPr>
          <w:b/>
          <w:szCs w:val="24"/>
        </w:rPr>
        <w:t>S</w:t>
      </w:r>
    </w:p>
    <w:p w14:paraId="3D669479" w14:textId="5A5EF222" w:rsidR="00EE0C3E" w:rsidRPr="008C7178" w:rsidRDefault="00A10284" w:rsidP="00857F3D">
      <w:pPr>
        <w:spacing w:after="0" w:line="480" w:lineRule="auto"/>
        <w:ind w:left="0" w:firstLine="720"/>
        <w:rPr>
          <w:szCs w:val="24"/>
        </w:rPr>
      </w:pPr>
      <w:r>
        <w:rPr>
          <w:szCs w:val="24"/>
        </w:rPr>
        <w:t>A p</w:t>
      </w:r>
      <w:r w:rsidR="005F2875">
        <w:rPr>
          <w:szCs w:val="24"/>
        </w:rPr>
        <w:t>reliminary</w:t>
      </w:r>
      <w:r>
        <w:rPr>
          <w:szCs w:val="24"/>
        </w:rPr>
        <w:t xml:space="preserve"> study</w:t>
      </w:r>
      <w:r w:rsidR="00EE0C3E" w:rsidRPr="008C7178">
        <w:rPr>
          <w:szCs w:val="24"/>
        </w:rPr>
        <w:t xml:space="preserve"> tested whether the emotional intensity of negatively-valenced events was associated with the likelihood of using a low-effort or high-effort regulatory strategy in a </w:t>
      </w:r>
      <w:r w:rsidR="00EE0C3E">
        <w:rPr>
          <w:szCs w:val="24"/>
        </w:rPr>
        <w:t>quasi-natural</w:t>
      </w:r>
      <w:r w:rsidR="00EE0C3E" w:rsidRPr="008C7178">
        <w:rPr>
          <w:szCs w:val="24"/>
        </w:rPr>
        <w:t xml:space="preserve">istic setting with an untrained sample. To assess emotional intensity, participants self-reported the emotional intensity of events from the haunted house one week after exposure during a surprise recall task. Participants also noted whether they wanted to reduce the intensity of these emotions and, if so, how they attempted to do so in their own words. </w:t>
      </w:r>
      <w:r w:rsidR="00EE0C3E" w:rsidRPr="007C22D9">
        <w:rPr>
          <w:szCs w:val="24"/>
        </w:rPr>
        <w:t xml:space="preserve">We report how we determined our sample size, </w:t>
      </w:r>
      <w:r w:rsidR="00EE0C3E">
        <w:rPr>
          <w:szCs w:val="24"/>
        </w:rPr>
        <w:t>all data exclusions,</w:t>
      </w:r>
      <w:r w:rsidR="00EE0C3E" w:rsidRPr="007C22D9">
        <w:rPr>
          <w:szCs w:val="24"/>
        </w:rPr>
        <w:t xml:space="preserve"> all manipulations, and all measures in the study</w:t>
      </w:r>
      <w:r w:rsidR="00EE0C3E">
        <w:rPr>
          <w:szCs w:val="24"/>
        </w:rPr>
        <w:t>.</w:t>
      </w:r>
      <w:r w:rsidR="00EE0C3E" w:rsidRPr="007C22D9">
        <w:rPr>
          <w:szCs w:val="24"/>
        </w:rPr>
        <w:t xml:space="preserve"> </w:t>
      </w:r>
      <w:r w:rsidR="00EE0C3E" w:rsidRPr="008C7178">
        <w:rPr>
          <w:szCs w:val="24"/>
        </w:rPr>
        <w:t xml:space="preserve"> </w:t>
      </w:r>
    </w:p>
    <w:p w14:paraId="235ACD49" w14:textId="1560F474" w:rsidR="00EE0C3E" w:rsidRDefault="00EE0C3E" w:rsidP="00A10284">
      <w:pPr>
        <w:spacing w:after="0" w:line="480" w:lineRule="auto"/>
        <w:ind w:left="0" w:firstLine="0"/>
        <w:rPr>
          <w:szCs w:val="24"/>
        </w:rPr>
      </w:pPr>
      <w:r w:rsidRPr="008C7178">
        <w:rPr>
          <w:b/>
          <w:szCs w:val="24"/>
        </w:rPr>
        <w:t xml:space="preserve"> </w:t>
      </w:r>
      <w:r>
        <w:rPr>
          <w:b/>
          <w:szCs w:val="24"/>
        </w:rPr>
        <w:tab/>
      </w:r>
      <w:r w:rsidRPr="008C7178">
        <w:rPr>
          <w:b/>
          <w:szCs w:val="24"/>
        </w:rPr>
        <w:t xml:space="preserve">PARTICIPANTS: </w:t>
      </w:r>
      <w:r w:rsidRPr="008C7178">
        <w:rPr>
          <w:szCs w:val="24"/>
        </w:rPr>
        <w:t>In October 2019, 54 participants (</w:t>
      </w:r>
      <w:r w:rsidRPr="008C7178">
        <w:rPr>
          <w:i/>
          <w:szCs w:val="24"/>
        </w:rPr>
        <w:t xml:space="preserve">x̄ </w:t>
      </w:r>
      <w:r w:rsidRPr="008C7178">
        <w:rPr>
          <w:i/>
          <w:szCs w:val="24"/>
          <w:vertAlign w:val="subscript"/>
        </w:rPr>
        <w:t>age</w:t>
      </w:r>
      <w:r w:rsidRPr="008C7178">
        <w:rPr>
          <w:szCs w:val="24"/>
        </w:rPr>
        <w:t xml:space="preserve"> = 24.22 yrs, range = 18 </w:t>
      </w:r>
      <w:r w:rsidR="009B06C2">
        <w:rPr>
          <w:szCs w:val="24"/>
        </w:rPr>
        <w:t>–</w:t>
      </w:r>
      <w:r w:rsidRPr="008C7178">
        <w:rPr>
          <w:szCs w:val="24"/>
        </w:rPr>
        <w:t xml:space="preserve"> 34 yrs, </w:t>
      </w:r>
      <w:r w:rsidRPr="008C7178">
        <w:rPr>
          <w:i/>
          <w:szCs w:val="24"/>
        </w:rPr>
        <w:t>sd</w:t>
      </w:r>
      <w:r w:rsidR="00512CCD">
        <w:rPr>
          <w:i/>
          <w:szCs w:val="24"/>
        </w:rPr>
        <w:t xml:space="preserve"> </w:t>
      </w:r>
      <w:r w:rsidRPr="008C7178">
        <w:rPr>
          <w:i/>
          <w:szCs w:val="24"/>
          <w:vertAlign w:val="subscript"/>
        </w:rPr>
        <w:t>age</w:t>
      </w:r>
      <w:r w:rsidRPr="008C7178">
        <w:rPr>
          <w:szCs w:val="24"/>
        </w:rPr>
        <w:t xml:space="preserve"> = 3.97 yrs, 26 female, 1 non-binary</w:t>
      </w:r>
      <w:r>
        <w:rPr>
          <w:szCs w:val="24"/>
        </w:rPr>
        <w:t>, 18.51% Hispanic</w:t>
      </w:r>
      <w:r w:rsidRPr="008C7178">
        <w:rPr>
          <w:szCs w:val="24"/>
        </w:rPr>
        <w:t>) were recruited from a large northeastern city via flyers for an IRB-approved fear and memory study.</w:t>
      </w:r>
      <w:r>
        <w:rPr>
          <w:szCs w:val="24"/>
        </w:rPr>
        <w:t xml:space="preserve"> Participants were predominantly well-educated (</w:t>
      </w:r>
      <w:r w:rsidRPr="000D7D4C">
        <w:rPr>
          <w:i/>
          <w:szCs w:val="24"/>
        </w:rPr>
        <w:t xml:space="preserve">x̄ </w:t>
      </w:r>
      <w:r w:rsidRPr="000D7D4C">
        <w:rPr>
          <w:i/>
          <w:szCs w:val="24"/>
          <w:vertAlign w:val="subscript"/>
        </w:rPr>
        <w:t>Years of Education</w:t>
      </w:r>
      <w:r>
        <w:rPr>
          <w:szCs w:val="24"/>
        </w:rPr>
        <w:t xml:space="preserve"> = 15.3 yrs, </w:t>
      </w:r>
      <w:r w:rsidRPr="000D7D4C">
        <w:rPr>
          <w:i/>
          <w:iCs/>
          <w:szCs w:val="24"/>
        </w:rPr>
        <w:t xml:space="preserve">sd </w:t>
      </w:r>
      <w:r w:rsidRPr="000D7D4C">
        <w:rPr>
          <w:i/>
          <w:iCs/>
          <w:szCs w:val="24"/>
          <w:vertAlign w:val="subscript"/>
        </w:rPr>
        <w:t>Years of Education</w:t>
      </w:r>
      <w:r>
        <w:rPr>
          <w:szCs w:val="24"/>
        </w:rPr>
        <w:t xml:space="preserve"> = 2.4 yrs), with 92.6% reporting having completed some college (35.2%), a 4-year degree (29.6%), some post-graduate studies (16.7%), or a post-graduate degree (11.1%). Socioeconomic status was more normally distributed, with 12.7% of respondents reporting making less than $15,000 per year, 16.3% reporting between $15,001 and $25,000, 09.1% reporting $25,001 to $35,000, 23.6% reporting between $35,001 and $50,000, 12.7% reporting between $50,001 and $75,000, 16.4% reporting between $75,001 and $100,000, 09.1% reporting between $100,001 and $150,000, and no one reporting greater than $150,000. The racial identity of participants was not assessed. </w:t>
      </w:r>
    </w:p>
    <w:p w14:paraId="6D822F80" w14:textId="718BD190" w:rsidR="00EE0C3E" w:rsidRPr="008C7178" w:rsidRDefault="00EE0C3E" w:rsidP="00A10284">
      <w:pPr>
        <w:spacing w:after="0" w:line="480" w:lineRule="auto"/>
        <w:ind w:left="0" w:firstLine="720"/>
        <w:rPr>
          <w:szCs w:val="24"/>
        </w:rPr>
      </w:pPr>
      <w:r w:rsidRPr="008C7178">
        <w:rPr>
          <w:szCs w:val="24"/>
        </w:rPr>
        <w:t xml:space="preserve">A priori power analyses using the WebPower (Zhang, Z., &amp; Mai, Y., 2019) </w:t>
      </w:r>
      <w:r w:rsidR="009B06C2">
        <w:rPr>
          <w:szCs w:val="24"/>
        </w:rPr>
        <w:t>I</w:t>
      </w:r>
      <w:r w:rsidRPr="008C7178">
        <w:rPr>
          <w:szCs w:val="24"/>
        </w:rPr>
        <w:t>n R 3.6.1 (R Core Team, 2022) determined 18 participants would sufficiently power our main effect using the smallest effect size reported by Sheppes et al.’s 2011 examination of emotional intensity and regulatory choice (η</w:t>
      </w:r>
      <w:r w:rsidRPr="008C7178">
        <w:rPr>
          <w:szCs w:val="24"/>
          <w:vertAlign w:val="subscript"/>
        </w:rPr>
        <w:t>p</w:t>
      </w:r>
      <w:r w:rsidRPr="008C7178">
        <w:rPr>
          <w:szCs w:val="24"/>
          <w:vertAlign w:val="superscript"/>
        </w:rPr>
        <w:t>2</w:t>
      </w:r>
      <w:r w:rsidRPr="008C7178">
        <w:rPr>
          <w:szCs w:val="24"/>
        </w:rPr>
        <w:t xml:space="preserve"> = 0.43). Participants were excluded for previously visiting the haunted house </w:t>
      </w:r>
      <w:r w:rsidRPr="008C7178">
        <w:rPr>
          <w:szCs w:val="24"/>
        </w:rPr>
        <w:lastRenderedPageBreak/>
        <w:t>(</w:t>
      </w:r>
      <w:r w:rsidRPr="008C7178">
        <w:rPr>
          <w:i/>
          <w:szCs w:val="24"/>
        </w:rPr>
        <w:t>n</w:t>
      </w:r>
      <w:r w:rsidRPr="008C7178">
        <w:rPr>
          <w:szCs w:val="24"/>
        </w:rPr>
        <w:t xml:space="preserve"> = 1), not completing the study (</w:t>
      </w:r>
      <w:r w:rsidRPr="008C7178">
        <w:rPr>
          <w:i/>
          <w:szCs w:val="24"/>
        </w:rPr>
        <w:t>n</w:t>
      </w:r>
      <w:r w:rsidRPr="008C7178">
        <w:rPr>
          <w:szCs w:val="24"/>
        </w:rPr>
        <w:t xml:space="preserve"> = 1), identifying English as their </w:t>
      </w:r>
      <w:proofErr w:type="gramStart"/>
      <w:r w:rsidRPr="008C7178">
        <w:rPr>
          <w:szCs w:val="24"/>
        </w:rPr>
        <w:t>second-language</w:t>
      </w:r>
      <w:proofErr w:type="gramEnd"/>
      <w:r w:rsidRPr="008C7178">
        <w:rPr>
          <w:szCs w:val="24"/>
        </w:rPr>
        <w:t xml:space="preserve"> (</w:t>
      </w:r>
      <w:r w:rsidRPr="008C7178">
        <w:rPr>
          <w:i/>
          <w:szCs w:val="24"/>
        </w:rPr>
        <w:t xml:space="preserve">n </w:t>
      </w:r>
      <w:r w:rsidRPr="008C7178">
        <w:rPr>
          <w:szCs w:val="24"/>
        </w:rPr>
        <w:t>= 2), or not following instructions (</w:t>
      </w:r>
      <w:r w:rsidRPr="008C7178">
        <w:rPr>
          <w:i/>
          <w:szCs w:val="24"/>
        </w:rPr>
        <w:t xml:space="preserve">n </w:t>
      </w:r>
      <w:r w:rsidRPr="008C7178">
        <w:rPr>
          <w:szCs w:val="24"/>
        </w:rPr>
        <w:t>= 3). Participants received $70.00 in Visa debit cards for participating.</w:t>
      </w:r>
      <w:r w:rsidRPr="008C7178">
        <w:rPr>
          <w:b/>
          <w:szCs w:val="24"/>
        </w:rPr>
        <w:t xml:space="preserve"> </w:t>
      </w:r>
    </w:p>
    <w:p w14:paraId="3665345E" w14:textId="7B3EA8C5" w:rsidR="00EE0C3E" w:rsidRPr="008C7178" w:rsidRDefault="00EE0C3E" w:rsidP="00A10284">
      <w:pPr>
        <w:spacing w:after="0" w:line="480" w:lineRule="auto"/>
        <w:ind w:left="0" w:firstLine="0"/>
        <w:rPr>
          <w:szCs w:val="24"/>
        </w:rPr>
      </w:pPr>
      <w:r w:rsidRPr="008C7178">
        <w:rPr>
          <w:b/>
          <w:szCs w:val="24"/>
        </w:rPr>
        <w:t xml:space="preserve"> </w:t>
      </w:r>
      <w:r>
        <w:rPr>
          <w:b/>
          <w:szCs w:val="24"/>
        </w:rPr>
        <w:tab/>
      </w:r>
      <w:r w:rsidRPr="008C7178">
        <w:rPr>
          <w:b/>
          <w:szCs w:val="24"/>
        </w:rPr>
        <w:t xml:space="preserve">MATERIALS AND PROCEDURE: </w:t>
      </w:r>
      <w:r w:rsidRPr="008C7178">
        <w:rPr>
          <w:szCs w:val="24"/>
        </w:rPr>
        <w:t>Our design consisted of an exposure session and a follow-up. Following consent, participants completed computerized questionnaires and were fitted with physiological monitors which are beyond the purview of this study (</w:t>
      </w:r>
      <w:r w:rsidRPr="008C7178">
        <w:rPr>
          <w:i/>
          <w:szCs w:val="24"/>
        </w:rPr>
        <w:t>See</w:t>
      </w:r>
      <w:r w:rsidRPr="008C7178">
        <w:rPr>
          <w:szCs w:val="24"/>
        </w:rPr>
        <w:t xml:space="preserve"> </w:t>
      </w:r>
      <w:r w:rsidR="00A10284">
        <w:rPr>
          <w:szCs w:val="24"/>
          <w:lang w:val="en"/>
        </w:rPr>
        <w:fldChar w:fldCharType="begin"/>
      </w:r>
      <w:r w:rsidR="008F145E">
        <w:rPr>
          <w:szCs w:val="24"/>
          <w:lang w:val="en"/>
        </w:rPr>
        <w:instrText xml:space="preserve"> ADDIN ZOTERO_ITEM CSL_CITATION {"citationID":"qeNhfzJq","properties":{"formattedCitation":"(Stasiak et al., 2023)","plainCitation":"(Stasiak et al., 2023)","dontUpdate":true,"noteIndex":0},"citationItems":[{"id":1485,"uris":["http://zotero.org/users/6239255/items/CCPVSZWX"],"itemData":{"id":1485,"type":"article-journal","abstract":"As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P."},{"family":"Helion","given":"Chelsea"}],"issued":{"date-parts":[["2023",2]]}}}],"schema":"https://github.com/citation-style-language/schema/raw/master/csl-citation.json"} </w:instrText>
      </w:r>
      <w:r w:rsidR="00A10284">
        <w:rPr>
          <w:szCs w:val="24"/>
          <w:lang w:val="en"/>
        </w:rPr>
        <w:fldChar w:fldCharType="separate"/>
      </w:r>
      <w:r w:rsidR="00A10284" w:rsidRPr="00A10284">
        <w:t>Stasiak et al., 2023)</w:t>
      </w:r>
      <w:r w:rsidR="00A10284">
        <w:rPr>
          <w:szCs w:val="24"/>
          <w:lang w:val="en"/>
        </w:rPr>
        <w:fldChar w:fldCharType="end"/>
      </w:r>
      <w:r w:rsidRPr="008C7178">
        <w:rPr>
          <w:szCs w:val="24"/>
        </w:rPr>
        <w:t xml:space="preserve">. Participants were then escorted by two research assistants to the </w:t>
      </w:r>
      <w:proofErr w:type="gramStart"/>
      <w:r w:rsidRPr="008C7178">
        <w:rPr>
          <w:szCs w:val="24"/>
        </w:rPr>
        <w:t>remotely-located</w:t>
      </w:r>
      <w:proofErr w:type="gramEnd"/>
      <w:r w:rsidRPr="008C7178">
        <w:rPr>
          <w:szCs w:val="24"/>
        </w:rPr>
        <w:t xml:space="preserve"> haunted house</w:t>
      </w:r>
      <w:r w:rsidR="00A10284">
        <w:rPr>
          <w:szCs w:val="24"/>
        </w:rPr>
        <w:t xml:space="preserve"> which was the same as used within </w:t>
      </w:r>
      <w:r w:rsidR="00245CC6">
        <w:rPr>
          <w:szCs w:val="24"/>
        </w:rPr>
        <w:t>Study</w:t>
      </w:r>
      <w:r w:rsidR="00A10284">
        <w:rPr>
          <w:szCs w:val="24"/>
        </w:rPr>
        <w:t xml:space="preserve"> 1</w:t>
      </w:r>
      <w:r w:rsidRPr="008C7178">
        <w:rPr>
          <w:szCs w:val="24"/>
        </w:rPr>
        <w:t>.</w:t>
      </w:r>
      <w:r w:rsidRPr="008C7178">
        <w:rPr>
          <w:b/>
          <w:szCs w:val="24"/>
        </w:rPr>
        <w:t xml:space="preserve"> </w:t>
      </w:r>
    </w:p>
    <w:p w14:paraId="29304689" w14:textId="495C114A" w:rsidR="00EE0C3E" w:rsidRDefault="00EE0C3E" w:rsidP="00A10284">
      <w:pPr>
        <w:spacing w:after="0" w:line="480" w:lineRule="auto"/>
        <w:ind w:left="0" w:firstLine="0"/>
        <w:rPr>
          <w:b/>
          <w:szCs w:val="24"/>
        </w:rPr>
      </w:pPr>
      <w:r>
        <w:rPr>
          <w:szCs w:val="24"/>
        </w:rPr>
        <w:tab/>
      </w:r>
      <w:r w:rsidRPr="008C7178">
        <w:rPr>
          <w:b/>
          <w:szCs w:val="24"/>
        </w:rPr>
        <w:t xml:space="preserve">Session 1, Haunted House. </w:t>
      </w:r>
      <w:r w:rsidRPr="008C7178">
        <w:rPr>
          <w:szCs w:val="24"/>
        </w:rPr>
        <w:t>Participants navigated the haunted house in twelve groups (</w:t>
      </w:r>
      <w:r w:rsidRPr="00BE73D6">
        <w:rPr>
          <w:i/>
          <w:iCs/>
          <w:szCs w:val="24"/>
        </w:rPr>
        <w:t>x̄</w:t>
      </w:r>
      <w:r w:rsidRPr="008C7178">
        <w:rPr>
          <w:szCs w:val="24"/>
        </w:rPr>
        <w:t xml:space="preserve"> </w:t>
      </w:r>
      <w:r w:rsidRPr="008C7178">
        <w:rPr>
          <w:i/>
          <w:szCs w:val="24"/>
          <w:vertAlign w:val="subscript"/>
        </w:rPr>
        <w:t>size</w:t>
      </w:r>
      <w:r w:rsidRPr="008C7178">
        <w:rPr>
          <w:szCs w:val="24"/>
        </w:rPr>
        <w:t xml:space="preserve"> = 4.50 participants; sd</w:t>
      </w:r>
      <w:r w:rsidR="00512CCD">
        <w:rPr>
          <w:szCs w:val="24"/>
        </w:rPr>
        <w:t xml:space="preserve"> </w:t>
      </w:r>
      <w:r w:rsidRPr="008C7178">
        <w:rPr>
          <w:i/>
          <w:szCs w:val="24"/>
          <w:vertAlign w:val="subscript"/>
        </w:rPr>
        <w:t>size</w:t>
      </w:r>
      <w:r w:rsidRPr="008C7178">
        <w:rPr>
          <w:szCs w:val="24"/>
          <w:vertAlign w:val="subscript"/>
        </w:rPr>
        <w:t xml:space="preserve"> </w:t>
      </w:r>
      <w:r w:rsidRPr="008C7178">
        <w:rPr>
          <w:szCs w:val="24"/>
        </w:rPr>
        <w:t>= 0.79 participants) for approximately 55.40 minutes (</w:t>
      </w:r>
      <w:r w:rsidRPr="008C7178">
        <w:rPr>
          <w:i/>
          <w:szCs w:val="24"/>
        </w:rPr>
        <w:t>sd</w:t>
      </w:r>
      <w:r w:rsidRPr="008C7178">
        <w:rPr>
          <w:szCs w:val="24"/>
        </w:rPr>
        <w:t xml:space="preserve"> = 5.05 minutes) and were provided with minimal instructions to promote ecological validity (participants were to walk through the haunted house in a single file line and avoid sharing thoughts, reactions, and experiences with other participants). However, they were encouraged to act and react as naturally as possible. Each participant was randomly assigned to lead the group through one section. The accompanying research assistant led the group through any sections without a participant-leader. Following exposure, participants were scheduled for an individual follow-up and were instructed to not discuss their experience with anyone.  </w:t>
      </w:r>
    </w:p>
    <w:p w14:paraId="3C0EC9EA" w14:textId="36C38993" w:rsidR="00EE0C3E" w:rsidRDefault="00EE0C3E" w:rsidP="0094060F">
      <w:pPr>
        <w:spacing w:after="0" w:line="480" w:lineRule="auto"/>
        <w:ind w:left="0" w:firstLine="720"/>
        <w:rPr>
          <w:szCs w:val="24"/>
        </w:rPr>
      </w:pPr>
      <w:r w:rsidRPr="008C7178">
        <w:rPr>
          <w:b/>
          <w:szCs w:val="24"/>
        </w:rPr>
        <w:t xml:space="preserve">Session 2, Laboratory follow-up session. </w:t>
      </w:r>
      <w:r w:rsidRPr="008C7178">
        <w:rPr>
          <w:szCs w:val="24"/>
        </w:rPr>
        <w:t>At follow-up (</w:t>
      </w:r>
      <w:r w:rsidRPr="008C7178">
        <w:rPr>
          <w:i/>
          <w:szCs w:val="24"/>
        </w:rPr>
        <w:t xml:space="preserve">time since exposure: </w:t>
      </w:r>
      <w:r w:rsidRPr="008C7178">
        <w:rPr>
          <w:szCs w:val="24"/>
        </w:rPr>
        <w:t xml:space="preserve">x̄ </w:t>
      </w:r>
      <w:r w:rsidRPr="008C7178">
        <w:rPr>
          <w:i/>
          <w:szCs w:val="24"/>
          <w:vertAlign w:val="subscript"/>
        </w:rPr>
        <w:t>delay</w:t>
      </w:r>
      <w:r w:rsidRPr="008C7178">
        <w:rPr>
          <w:szCs w:val="24"/>
        </w:rPr>
        <w:t xml:space="preserve"> = 5.98 days; sd</w:t>
      </w:r>
      <w:r w:rsidR="00512CCD">
        <w:rPr>
          <w:szCs w:val="24"/>
        </w:rPr>
        <w:t xml:space="preserve"> </w:t>
      </w:r>
      <w:r w:rsidRPr="008C7178">
        <w:rPr>
          <w:i/>
          <w:szCs w:val="24"/>
          <w:vertAlign w:val="subscript"/>
        </w:rPr>
        <w:t>delay</w:t>
      </w:r>
      <w:r w:rsidRPr="008C7178">
        <w:rPr>
          <w:szCs w:val="24"/>
          <w:vertAlign w:val="subscript"/>
        </w:rPr>
        <w:t xml:space="preserve"> </w:t>
      </w:r>
      <w:r w:rsidRPr="008C7178">
        <w:rPr>
          <w:szCs w:val="24"/>
        </w:rPr>
        <w:t>= 0.79 days), participants completed a surprise free-recall memory task and questionnaires. Notably, participants identified, described, and chronologically ordered ten (10) discrete events from within the haunted house. For each event, participants identified</w:t>
      </w:r>
      <w:r w:rsidR="00BB190A">
        <w:rPr>
          <w:szCs w:val="24"/>
        </w:rPr>
        <w:t xml:space="preserve"> whether the event was fear-eliciting,</w:t>
      </w:r>
      <w:r w:rsidRPr="008C7178">
        <w:rPr>
          <w:szCs w:val="24"/>
        </w:rPr>
        <w:t xml:space="preserve"> which of 13 emotion categories they had felt</w:t>
      </w:r>
      <w:r w:rsidR="00322180">
        <w:rPr>
          <w:szCs w:val="24"/>
        </w:rPr>
        <w:t xml:space="preserve"> (</w:t>
      </w:r>
      <w:r w:rsidR="00861E10" w:rsidRPr="00861E10">
        <w:rPr>
          <w:szCs w:val="24"/>
        </w:rPr>
        <w:t>a</w:t>
      </w:r>
      <w:r w:rsidR="00861E10" w:rsidRPr="0094060F">
        <w:rPr>
          <w:szCs w:val="24"/>
        </w:rPr>
        <w:t xml:space="preserve">dapted </w:t>
      </w:r>
      <w:r w:rsidR="00322180">
        <w:rPr>
          <w:szCs w:val="24"/>
        </w:rPr>
        <w:t>from the PANAS)</w:t>
      </w:r>
      <w:r w:rsidRPr="008C7178">
        <w:rPr>
          <w:szCs w:val="24"/>
        </w:rPr>
        <w:t xml:space="preserve">, the intensity of each of those emotions, the </w:t>
      </w:r>
      <w:r w:rsidR="005C6A10">
        <w:rPr>
          <w:szCs w:val="24"/>
        </w:rPr>
        <w:t>effort participants exerted</w:t>
      </w:r>
      <w:r w:rsidR="005C6A10" w:rsidRPr="008C7178">
        <w:rPr>
          <w:szCs w:val="24"/>
        </w:rPr>
        <w:t xml:space="preserve"> </w:t>
      </w:r>
      <w:r w:rsidRPr="008C7178">
        <w:rPr>
          <w:szCs w:val="24"/>
        </w:rPr>
        <w:t>t</w:t>
      </w:r>
      <w:r w:rsidR="005C6A10">
        <w:rPr>
          <w:szCs w:val="24"/>
        </w:rPr>
        <w:t>rying</w:t>
      </w:r>
      <w:r w:rsidRPr="008C7178">
        <w:rPr>
          <w:szCs w:val="24"/>
        </w:rPr>
        <w:t xml:space="preserve"> to regulate each of those emotions, and to describe how they attempted to regulate them (if at all). It must be noted </w:t>
      </w:r>
      <w:r w:rsidRPr="008C7178">
        <w:rPr>
          <w:szCs w:val="24"/>
        </w:rPr>
        <w:lastRenderedPageBreak/>
        <w:t xml:space="preserve">that while participants were able to endorse multiple emotions of differing intensities for any one event, participants were only asked about their regulatory behavior once per event and not whether that regulatory behavior was directed towards any specific emotions endorsed during that event. Thus, because we have greater granularity of emotion than we do the regulatory responses to those emotions, the association between these variables was assessed through multiple approaches to account for this discrepancy. To avoid confusion, we refer to this approach as capturing regulatory behaviors at the “event-level”. During </w:t>
      </w:r>
      <w:r w:rsidR="00245CC6">
        <w:rPr>
          <w:szCs w:val="24"/>
        </w:rPr>
        <w:t>Study</w:t>
      </w:r>
      <w:r w:rsidR="00A10284">
        <w:rPr>
          <w:szCs w:val="24"/>
        </w:rPr>
        <w:t xml:space="preserve"> 1</w:t>
      </w:r>
      <w:r w:rsidRPr="008C7178">
        <w:rPr>
          <w:szCs w:val="24"/>
        </w:rPr>
        <w:t>, we ask participants about their regulatory responses to each emotion they endorsed, which we refer to as capturing regulatory responses at the “emotion-level”.</w:t>
      </w:r>
      <w:r>
        <w:rPr>
          <w:szCs w:val="24"/>
        </w:rPr>
        <w:t xml:space="preserve"> For any one event, one or more emotions may have been endorsed by the participant.</w:t>
      </w:r>
    </w:p>
    <w:p w14:paraId="21384AAC" w14:textId="5B6D0070" w:rsidR="00EE0C3E" w:rsidRPr="00A10284" w:rsidRDefault="00EE0C3E" w:rsidP="00A10284">
      <w:pPr>
        <w:spacing w:after="0" w:line="480" w:lineRule="auto"/>
        <w:ind w:left="0" w:firstLine="720"/>
        <w:rPr>
          <w:szCs w:val="24"/>
        </w:rPr>
      </w:pPr>
      <w:r w:rsidRPr="008C7178">
        <w:rPr>
          <w:szCs w:val="24"/>
        </w:rPr>
        <w:t>Participants were not trained in emotion regulation strategies, nor were they primed to consider their emotion regulation strategies prior to these questionnaires</w:t>
      </w:r>
      <w:r>
        <w:rPr>
          <w:szCs w:val="24"/>
        </w:rPr>
        <w:t xml:space="preserve">. Though EMA approaches could also be applied in such a setting, the training and/or consideration of experience required would violate the immersive, naturalistic experience we aimed to model. </w:t>
      </w:r>
      <w:r w:rsidRPr="008C7178">
        <w:rPr>
          <w:szCs w:val="24"/>
        </w:rPr>
        <w:t xml:space="preserve">Emotion categories were adapted from the Positive and Negative Affect Schedule (PANAS) </w:t>
      </w:r>
      <w:r w:rsidR="00A10284">
        <w:rPr>
          <w:szCs w:val="24"/>
        </w:rPr>
        <w:fldChar w:fldCharType="begin"/>
      </w:r>
      <w:r w:rsidR="008F145E">
        <w:rPr>
          <w:szCs w:val="24"/>
        </w:rPr>
        <w:instrText xml:space="preserve"> ADDIN ZOTERO_ITEM CSL_CITATION {"citationID":"bsKT9j2w","properties":{"formattedCitation":"(Watson et al., 1988)","plainCitation":"(Watson et al., 1988)","noteIndex":0},"citationItems":[{"id":1486,"uris":["http://zotero.org/users/6239255/items/2VQ2GTXN"],"itemData":{"id":1486,"type":"article-journal","container-title":"Journal of Personality and Social Psychology","issue":"6","language":"en","page":"1063-1070","source":"Zotero","title":"Development and Validation of Brief Measures of Positive and Negative Affect: The PANAS Scales","volume":"54","author":[{"family":"Watson","given":"David"},{"family":"Anna","given":"Lee"},{"family":"Tellegen","given":"Auke"}],"issued":{"date-parts":[["1988"]]}}}],"schema":"https://github.com/citation-style-language/schema/raw/master/csl-citation.json"} </w:instrText>
      </w:r>
      <w:r w:rsidR="00A10284">
        <w:rPr>
          <w:szCs w:val="24"/>
        </w:rPr>
        <w:fldChar w:fldCharType="separate"/>
      </w:r>
      <w:r w:rsidR="000E4249" w:rsidRPr="000E4249">
        <w:t>(Watson et al., 1988)</w:t>
      </w:r>
      <w:r w:rsidR="00A10284">
        <w:rPr>
          <w:szCs w:val="24"/>
        </w:rPr>
        <w:fldChar w:fldCharType="end"/>
      </w:r>
      <w:r w:rsidRPr="008C7178">
        <w:rPr>
          <w:szCs w:val="24"/>
        </w:rPr>
        <w:t xml:space="preserve">. Some noted additions relevant to a typical haunted house experience included “tense”, and “disgusted”. Ten of the 13 options were negatively-valenced emotions (i.e., </w:t>
      </w:r>
      <w:r w:rsidRPr="008C7178">
        <w:rPr>
          <w:i/>
          <w:szCs w:val="24"/>
        </w:rPr>
        <w:t>Disgusted/Grossed Out, Fearful/Afraid, Hostile/Aggressive, Irritable/Annoyed, Nervous/Jittery, Overwhelmed, Panicked, Shocked/Surprised, Tense, Upset/Distressed</w:t>
      </w:r>
      <w:r w:rsidRPr="008C7178">
        <w:rPr>
          <w:szCs w:val="24"/>
        </w:rPr>
        <w:t>). Applying Cronbac</w:t>
      </w:r>
      <w:r w:rsidR="00512CCD">
        <w:rPr>
          <w:szCs w:val="24"/>
        </w:rPr>
        <w:t>h</w:t>
      </w:r>
      <w:r w:rsidRPr="008C7178">
        <w:rPr>
          <w:szCs w:val="24"/>
        </w:rPr>
        <w:t>'s alpha to the emotional intensity value of negative emotions yielded a value of α = 0.91 (</w:t>
      </w:r>
      <w:r w:rsidRPr="00BE73D6">
        <w:rPr>
          <w:i/>
          <w:iCs/>
          <w:szCs w:val="24"/>
        </w:rPr>
        <w:t>95% CI</w:t>
      </w:r>
      <w:r w:rsidRPr="008C7178">
        <w:rPr>
          <w:szCs w:val="24"/>
        </w:rPr>
        <w:t xml:space="preserve"> = [0.89, 0.92]), suggesting excellent internal consistency. Both emotional intensity and regulation </w:t>
      </w:r>
      <w:r w:rsidR="005C6A10">
        <w:rPr>
          <w:szCs w:val="24"/>
        </w:rPr>
        <w:t>effort</w:t>
      </w:r>
      <w:r w:rsidRPr="008C7178">
        <w:rPr>
          <w:szCs w:val="24"/>
        </w:rPr>
        <w:t xml:space="preserve"> were captured on a 7-point Likert scale</w:t>
      </w:r>
      <w:r w:rsidR="0023305B">
        <w:rPr>
          <w:szCs w:val="24"/>
        </w:rPr>
        <w:t xml:space="preserve">. The first, fourth, and seventh points were labelled </w:t>
      </w:r>
      <w:r w:rsidRPr="008C7178">
        <w:rPr>
          <w:szCs w:val="24"/>
        </w:rPr>
        <w:t>“Not at all”</w:t>
      </w:r>
      <w:r w:rsidR="0023305B">
        <w:rPr>
          <w:szCs w:val="24"/>
        </w:rPr>
        <w:t>, “Somewhat”, and</w:t>
      </w:r>
      <w:r w:rsidRPr="008C7178">
        <w:rPr>
          <w:szCs w:val="24"/>
        </w:rPr>
        <w:t xml:space="preserve"> “A great deal”</w:t>
      </w:r>
      <w:r w:rsidR="0023305B">
        <w:rPr>
          <w:szCs w:val="24"/>
        </w:rPr>
        <w:t>, respectively</w:t>
      </w:r>
      <w:r w:rsidRPr="008C7178">
        <w:rPr>
          <w:szCs w:val="24"/>
        </w:rPr>
        <w:t xml:space="preserve">. Regulation strategies were captured for each event </w:t>
      </w:r>
      <w:r w:rsidRPr="008C7178">
        <w:rPr>
          <w:szCs w:val="24"/>
        </w:rPr>
        <w:lastRenderedPageBreak/>
        <w:t xml:space="preserve">using </w:t>
      </w:r>
      <w:proofErr w:type="gramStart"/>
      <w:r w:rsidRPr="008C7178">
        <w:rPr>
          <w:szCs w:val="24"/>
        </w:rPr>
        <w:t>free-response</w:t>
      </w:r>
      <w:proofErr w:type="gramEnd"/>
      <w:r w:rsidRPr="008C7178">
        <w:rPr>
          <w:szCs w:val="24"/>
        </w:rPr>
        <w:t xml:space="preserve"> to the prompt: </w:t>
      </w:r>
      <w:r w:rsidRPr="008C7178">
        <w:rPr>
          <w:i/>
          <w:szCs w:val="24"/>
        </w:rPr>
        <w:t>If you did attempt to change or regulate your emotions, how did you do so?</w:t>
      </w:r>
      <w:r w:rsidRPr="008C7178">
        <w:rPr>
          <w:szCs w:val="24"/>
        </w:rPr>
        <w:t xml:space="preserve"> Participants were subsequently debriefed and paid for their participation.</w:t>
      </w:r>
    </w:p>
    <w:p w14:paraId="07955A3E" w14:textId="77777777" w:rsidR="00EE0C3E" w:rsidRDefault="00EE0C3E" w:rsidP="00A10284">
      <w:pPr>
        <w:spacing w:after="0" w:line="480" w:lineRule="auto"/>
        <w:ind w:left="0" w:firstLine="720"/>
        <w:rPr>
          <w:b/>
          <w:szCs w:val="24"/>
        </w:rPr>
      </w:pPr>
      <w:r w:rsidRPr="008C7178">
        <w:rPr>
          <w:b/>
          <w:szCs w:val="24"/>
        </w:rPr>
        <w:t xml:space="preserve">Analysis. </w:t>
      </w:r>
      <w:r w:rsidRPr="008C7178">
        <w:rPr>
          <w:szCs w:val="24"/>
        </w:rPr>
        <w:t>To explore our primary question, the effect of emotional intensity upon regulatory strategy usage, we specified multilevel binary logistic regressions accounting for the random effect of participants using the “lme4” package (Bates et al., 2015) in R (R Core Team, 2022). We followed an information theoretic approach via AIC comparison. Our model comparisons included a: A) a null model without fixed effects, B) a model containing only z-scored emotional intensity as a fixed effect, C) a model containing only person-centered, z-scored emotional intensity and person-mean, z-scored emotional intensity as fixed effects, and D) a model including person</w:t>
      </w:r>
      <w:r>
        <w:rPr>
          <w:szCs w:val="24"/>
        </w:rPr>
        <w:t>-</w:t>
      </w:r>
      <w:r w:rsidRPr="008C7178">
        <w:rPr>
          <w:szCs w:val="24"/>
        </w:rPr>
        <w:t xml:space="preserve">centered and person-mean z-scored emotional intensity with covariates. </w:t>
      </w:r>
      <w:r>
        <w:rPr>
          <w:szCs w:val="24"/>
        </w:rPr>
        <w:t>All data and scripts used to produce this analysis are publicly available at OSF (</w:t>
      </w:r>
      <w:r>
        <w:rPr>
          <w:i/>
          <w:iCs/>
          <w:szCs w:val="24"/>
        </w:rPr>
        <w:t xml:space="preserve">See </w:t>
      </w:r>
      <w:r>
        <w:rPr>
          <w:szCs w:val="24"/>
        </w:rPr>
        <w:t xml:space="preserve">Open Practices). This study was not pre-registered. </w:t>
      </w:r>
    </w:p>
    <w:p w14:paraId="07B3A104" w14:textId="5FC8D5C2" w:rsidR="00EE0C3E" w:rsidRDefault="00857F3D" w:rsidP="00A10284">
      <w:pPr>
        <w:spacing w:after="0" w:line="480" w:lineRule="auto"/>
        <w:ind w:left="0" w:firstLine="720"/>
        <w:rPr>
          <w:b/>
          <w:szCs w:val="24"/>
        </w:rPr>
      </w:pPr>
      <w:r>
        <w:rPr>
          <w:b/>
          <w:szCs w:val="24"/>
        </w:rPr>
        <w:t>P</w:t>
      </w:r>
      <w:r w:rsidR="005F2875">
        <w:rPr>
          <w:b/>
          <w:szCs w:val="24"/>
        </w:rPr>
        <w:t>RELIMINARY</w:t>
      </w:r>
      <w:r>
        <w:rPr>
          <w:b/>
          <w:szCs w:val="24"/>
        </w:rPr>
        <w:t xml:space="preserve"> STUDY </w:t>
      </w:r>
      <w:r w:rsidR="00EE0C3E" w:rsidRPr="008C7178">
        <w:rPr>
          <w:b/>
          <w:szCs w:val="24"/>
        </w:rPr>
        <w:t>RESULTS</w:t>
      </w:r>
      <w:bookmarkStart w:id="477" w:name="_Hlk120029863"/>
    </w:p>
    <w:p w14:paraId="1134DB8A" w14:textId="62252CA4" w:rsidR="00EE0C3E" w:rsidRDefault="00EE0C3E" w:rsidP="00A10284">
      <w:pPr>
        <w:spacing w:after="0" w:line="480" w:lineRule="auto"/>
        <w:ind w:left="0" w:firstLine="720"/>
        <w:rPr>
          <w:szCs w:val="24"/>
        </w:rPr>
      </w:pPr>
      <w:r w:rsidRPr="008C7178">
        <w:rPr>
          <w:szCs w:val="24"/>
        </w:rPr>
        <w:t xml:space="preserve">As we primarily aimed to determine </w:t>
      </w:r>
      <w:r>
        <w:rPr>
          <w:szCs w:val="24"/>
        </w:rPr>
        <w:t>how analogous associations observed in</w:t>
      </w:r>
      <w:r w:rsidRPr="008C7178">
        <w:rPr>
          <w:szCs w:val="24"/>
        </w:rPr>
        <w:t xml:space="preserve"> ER strategy choice paradigms </w:t>
      </w:r>
      <w:r>
        <w:rPr>
          <w:szCs w:val="24"/>
        </w:rPr>
        <w:t>were to ER usage in</w:t>
      </w:r>
      <w:r w:rsidRPr="008C7178">
        <w:rPr>
          <w:szCs w:val="24"/>
        </w:rPr>
        <w:t xml:space="preserve"> </w:t>
      </w:r>
      <w:r>
        <w:rPr>
          <w:szCs w:val="24"/>
        </w:rPr>
        <w:t>quasi-natural</w:t>
      </w:r>
      <w:r w:rsidRPr="008C7178">
        <w:rPr>
          <w:szCs w:val="24"/>
        </w:rPr>
        <w:t xml:space="preserve">istic contexts, observations that did not contain negative emotions regulated by either distraction or reappraisal were beyond the purview of our study. Our full dataset consisted of 469 unique events from 47 participants with an average of 2.43 emotions (SD) endorsed per event. Of the 1138 endorsed emotions, 603 (52.99%) were classified as being negatively valenced. Of the 603 negative emotions endorsed, there were 166 observations in which a negative emotion was downregulated by either distraction or reappraisal. These 166 observations came from 78 unique events reported by 32 participants. Of the 78 unique events, 57 events (74.36%), or 130 observations (78.31%) reported using distraction to regulate their emotions. The average emotional intensity of observations was </w:t>
      </w:r>
      <w:r w:rsidR="00902E89">
        <w:rPr>
          <w:szCs w:val="24"/>
        </w:rPr>
        <w:t>4</w:t>
      </w:r>
      <w:r w:rsidRPr="008C7178">
        <w:rPr>
          <w:szCs w:val="24"/>
        </w:rPr>
        <w:t xml:space="preserve">.55 (range: </w:t>
      </w:r>
      <w:r w:rsidR="00902E89">
        <w:rPr>
          <w:szCs w:val="24"/>
        </w:rPr>
        <w:t>0</w:t>
      </w:r>
      <w:r w:rsidRPr="008C7178">
        <w:rPr>
          <w:szCs w:val="24"/>
        </w:rPr>
        <w:t xml:space="preserve"> – </w:t>
      </w:r>
      <w:r w:rsidR="00902E89">
        <w:rPr>
          <w:szCs w:val="24"/>
        </w:rPr>
        <w:t>6</w:t>
      </w:r>
      <w:r w:rsidRPr="008C7178">
        <w:rPr>
          <w:szCs w:val="24"/>
        </w:rPr>
        <w:t xml:space="preserve">, Likert scale).  </w:t>
      </w:r>
    </w:p>
    <w:p w14:paraId="33D702BE" w14:textId="2C09ECBE" w:rsidR="00EE0C3E" w:rsidRPr="00EE6731" w:rsidRDefault="00EE0C3E" w:rsidP="00A10284">
      <w:pPr>
        <w:spacing w:after="0" w:line="480" w:lineRule="auto"/>
        <w:ind w:left="0" w:firstLine="720"/>
        <w:rPr>
          <w:b/>
          <w:szCs w:val="24"/>
        </w:rPr>
      </w:pPr>
      <w:r w:rsidRPr="008C7178">
        <w:rPr>
          <w:b/>
          <w:szCs w:val="24"/>
        </w:rPr>
        <w:lastRenderedPageBreak/>
        <w:t xml:space="preserve">Intensity </w:t>
      </w:r>
      <w:r w:rsidR="009B06C2">
        <w:rPr>
          <w:b/>
          <w:szCs w:val="24"/>
        </w:rPr>
        <w:t xml:space="preserve">and state anxiety </w:t>
      </w:r>
      <w:r w:rsidRPr="008C7178">
        <w:rPr>
          <w:b/>
          <w:szCs w:val="24"/>
        </w:rPr>
        <w:t xml:space="preserve">predicts regulatory </w:t>
      </w:r>
      <w:r w:rsidR="00002F5B">
        <w:rPr>
          <w:b/>
          <w:szCs w:val="24"/>
        </w:rPr>
        <w:t>extent</w:t>
      </w:r>
      <w:r w:rsidRPr="008C7178">
        <w:rPr>
          <w:b/>
          <w:szCs w:val="24"/>
        </w:rPr>
        <w:t>.</w:t>
      </w:r>
      <w:r>
        <w:rPr>
          <w:bCs/>
          <w:szCs w:val="24"/>
        </w:rPr>
        <w:t xml:space="preserve"> Pro-hedonic </w:t>
      </w:r>
      <w:r w:rsidR="005C6A10">
        <w:rPr>
          <w:bCs/>
          <w:szCs w:val="24"/>
        </w:rPr>
        <w:t xml:space="preserve">trends in </w:t>
      </w:r>
      <w:r>
        <w:rPr>
          <w:bCs/>
          <w:szCs w:val="24"/>
        </w:rPr>
        <w:t xml:space="preserve">emotion regulation (i.e., minimizing aversive experiences) suggest that a positive linear relationship should exist between negative affective </w:t>
      </w:r>
      <w:r w:rsidR="009B06C2">
        <w:rPr>
          <w:bCs/>
          <w:szCs w:val="24"/>
        </w:rPr>
        <w:t>states</w:t>
      </w:r>
      <w:r>
        <w:rPr>
          <w:bCs/>
          <w:szCs w:val="24"/>
        </w:rPr>
        <w:t xml:space="preserve"> and effort</w:t>
      </w:r>
      <w:r w:rsidR="009B06C2">
        <w:rPr>
          <w:bCs/>
          <w:szCs w:val="24"/>
        </w:rPr>
        <w:t>s</w:t>
      </w:r>
      <w:r>
        <w:rPr>
          <w:bCs/>
          <w:szCs w:val="24"/>
        </w:rPr>
        <w:t xml:space="preserve"> to regulate th</w:t>
      </w:r>
      <w:r w:rsidR="009B06C2">
        <w:rPr>
          <w:bCs/>
          <w:szCs w:val="24"/>
        </w:rPr>
        <w:t>ose</w:t>
      </w:r>
      <w:r>
        <w:rPr>
          <w:bCs/>
          <w:szCs w:val="24"/>
        </w:rPr>
        <w:t xml:space="preserve"> experience</w:t>
      </w:r>
      <w:r w:rsidR="009B06C2">
        <w:rPr>
          <w:bCs/>
          <w:szCs w:val="24"/>
        </w:rPr>
        <w:t>s</w:t>
      </w:r>
      <w:r>
        <w:rPr>
          <w:bCs/>
          <w:szCs w:val="24"/>
        </w:rPr>
        <w:t xml:space="preserve">. If </w:t>
      </w:r>
      <w:r w:rsidR="009B06C2">
        <w:rPr>
          <w:bCs/>
          <w:szCs w:val="24"/>
        </w:rPr>
        <w:t>we did not find associations between how intense an emotional experience was or how anxiety-provoking an experience was and how much effort someone devoted to regulating that event</w:t>
      </w:r>
      <w:r w:rsidR="00D02068">
        <w:rPr>
          <w:bCs/>
          <w:szCs w:val="24"/>
        </w:rPr>
        <w:t xml:space="preserve"> – regardless of </w:t>
      </w:r>
      <w:r w:rsidR="00D02068" w:rsidRPr="00BE73D6">
        <w:rPr>
          <w:bCs/>
          <w:i/>
          <w:iCs/>
          <w:szCs w:val="24"/>
        </w:rPr>
        <w:t>how</w:t>
      </w:r>
      <w:r w:rsidR="00D02068">
        <w:rPr>
          <w:bCs/>
          <w:szCs w:val="24"/>
        </w:rPr>
        <w:t xml:space="preserve"> they regulate it – it may call into question whether our paradigm is well suited to elicit emotion regulation behaviors</w:t>
      </w:r>
      <w:r>
        <w:rPr>
          <w:bCs/>
          <w:szCs w:val="24"/>
        </w:rPr>
        <w:t xml:space="preserve">. </w:t>
      </w:r>
      <w:r w:rsidR="005C6A10">
        <w:rPr>
          <w:bCs/>
          <w:szCs w:val="24"/>
        </w:rPr>
        <w:t xml:space="preserve">For each event, we asked participants how intense the emotions that they endorse were as well as </w:t>
      </w:r>
      <w:r w:rsidR="00002F5B">
        <w:rPr>
          <w:bCs/>
          <w:szCs w:val="24"/>
        </w:rPr>
        <w:t>the extent to which they attempted to</w:t>
      </w:r>
      <w:r w:rsidR="005C6A10">
        <w:rPr>
          <w:bCs/>
          <w:szCs w:val="24"/>
        </w:rPr>
        <w:t xml:space="preserve"> regulate that event</w:t>
      </w:r>
      <w:r w:rsidR="00002F5B">
        <w:rPr>
          <w:bCs/>
          <w:szCs w:val="24"/>
        </w:rPr>
        <w:t xml:space="preserve"> (i.e., “</w:t>
      </w:r>
      <w:r w:rsidR="00002F5B" w:rsidRPr="00002F5B">
        <w:rPr>
          <w:bCs/>
          <w:szCs w:val="24"/>
        </w:rPr>
        <w:t xml:space="preserve">To what extent did you attempt to change or regulate </w:t>
      </w:r>
      <w:r w:rsidR="00002F5B">
        <w:rPr>
          <w:bCs/>
          <w:szCs w:val="24"/>
        </w:rPr>
        <w:t>how</w:t>
      </w:r>
      <w:r w:rsidR="00002F5B" w:rsidRPr="00002F5B">
        <w:rPr>
          <w:bCs/>
          <w:szCs w:val="24"/>
        </w:rPr>
        <w:t xml:space="preserve"> you felt during this event?</w:t>
      </w:r>
      <w:r w:rsidR="00002F5B">
        <w:rPr>
          <w:bCs/>
          <w:szCs w:val="24"/>
        </w:rPr>
        <w:t>”), which may be comparable to effort</w:t>
      </w:r>
      <w:r w:rsidR="005C6A10">
        <w:rPr>
          <w:bCs/>
          <w:szCs w:val="24"/>
        </w:rPr>
        <w:t>.</w:t>
      </w:r>
      <w:r w:rsidR="00D02068">
        <w:rPr>
          <w:bCs/>
          <w:szCs w:val="24"/>
        </w:rPr>
        <w:t xml:space="preserve"> We also assessed state anxiety prior to entering the haunted house.</w:t>
      </w:r>
      <w:r w:rsidR="005C6A10">
        <w:rPr>
          <w:bCs/>
          <w:szCs w:val="24"/>
        </w:rPr>
        <w:t xml:space="preserve"> </w:t>
      </w:r>
      <w:r w:rsidRPr="008C7178">
        <w:rPr>
          <w:szCs w:val="24"/>
        </w:rPr>
        <w:t xml:space="preserve">To </w:t>
      </w:r>
      <w:r>
        <w:rPr>
          <w:szCs w:val="24"/>
        </w:rPr>
        <w:t xml:space="preserve">assess </w:t>
      </w:r>
      <w:r w:rsidR="00D02068">
        <w:rPr>
          <w:szCs w:val="24"/>
        </w:rPr>
        <w:t>an association between event intensity and event regulation e</w:t>
      </w:r>
      <w:r w:rsidR="00002F5B">
        <w:rPr>
          <w:szCs w:val="24"/>
        </w:rPr>
        <w:t>xtent</w:t>
      </w:r>
      <w:r w:rsidRPr="008C7178">
        <w:rPr>
          <w:szCs w:val="24"/>
        </w:rPr>
        <w:t xml:space="preserve">, we ran multilevel linear models specifying regulatory </w:t>
      </w:r>
      <w:r w:rsidR="005C6A10">
        <w:rPr>
          <w:szCs w:val="24"/>
        </w:rPr>
        <w:t>e</w:t>
      </w:r>
      <w:r w:rsidR="00002F5B">
        <w:rPr>
          <w:szCs w:val="24"/>
        </w:rPr>
        <w:t>xtent</w:t>
      </w:r>
      <w:r w:rsidRPr="008C7178">
        <w:rPr>
          <w:szCs w:val="24"/>
        </w:rPr>
        <w:t xml:space="preserve"> as our criterion variable, participant as a random intercept, and building fixed effects from a null model (</w:t>
      </w:r>
      <w:r w:rsidRPr="0094060F">
        <w:rPr>
          <w:i/>
          <w:iCs/>
          <w:szCs w:val="24"/>
        </w:rPr>
        <w:t>ICC</w:t>
      </w:r>
      <w:r w:rsidRPr="008C7178">
        <w:rPr>
          <w:szCs w:val="24"/>
        </w:rPr>
        <w:t xml:space="preserve"> = 0.35). Our best performing model as determined by AIC comparison found person-centered emotional intensity to be a significant predictor of regulation </w:t>
      </w:r>
      <w:r w:rsidR="005C6A10">
        <w:rPr>
          <w:szCs w:val="24"/>
        </w:rPr>
        <w:t>e</w:t>
      </w:r>
      <w:r w:rsidR="00002F5B">
        <w:rPr>
          <w:szCs w:val="24"/>
        </w:rPr>
        <w:t>xten</w:t>
      </w:r>
      <w:r w:rsidR="005C6A10">
        <w:rPr>
          <w:szCs w:val="24"/>
        </w:rPr>
        <w:t>t</w:t>
      </w:r>
      <w:r w:rsidRPr="008C7178">
        <w:rPr>
          <w:szCs w:val="24"/>
        </w:rPr>
        <w:t xml:space="preserve"> (</w:t>
      </w:r>
      <w:r w:rsidRPr="00BE73D6">
        <w:rPr>
          <w:i/>
          <w:iCs/>
          <w:szCs w:val="24"/>
        </w:rPr>
        <w:t>β</w:t>
      </w:r>
      <w:r w:rsidRPr="008C7178">
        <w:rPr>
          <w:szCs w:val="24"/>
        </w:rPr>
        <w:t xml:space="preserve"> = 0.31, </w:t>
      </w:r>
      <w:r w:rsidRPr="00BE73D6">
        <w:rPr>
          <w:i/>
          <w:iCs/>
          <w:szCs w:val="24"/>
        </w:rPr>
        <w:t>95% CI</w:t>
      </w:r>
      <w:r w:rsidRPr="008C7178">
        <w:rPr>
          <w:szCs w:val="24"/>
        </w:rPr>
        <w:t xml:space="preserve"> = [0.17, 0.46], </w:t>
      </w:r>
      <w:r w:rsidRPr="00BE73D6">
        <w:rPr>
          <w:i/>
          <w:iCs/>
          <w:szCs w:val="24"/>
        </w:rPr>
        <w:t>p</w:t>
      </w:r>
      <w:r w:rsidRPr="008C7178">
        <w:rPr>
          <w:szCs w:val="24"/>
        </w:rPr>
        <w:t xml:space="preserve"> &lt; 0.001). </w:t>
      </w:r>
      <w:r w:rsidR="00D02068">
        <w:rPr>
          <w:szCs w:val="24"/>
        </w:rPr>
        <w:t>To assess an association between state anxiety and regulatory e</w:t>
      </w:r>
      <w:r w:rsidR="00002F5B">
        <w:rPr>
          <w:szCs w:val="24"/>
        </w:rPr>
        <w:t>xtent</w:t>
      </w:r>
      <w:r w:rsidR="00D02068">
        <w:rPr>
          <w:szCs w:val="24"/>
        </w:rPr>
        <w:t>, we built a simple linear model regressing each participant’s average self-reported regulatory e</w:t>
      </w:r>
      <w:r w:rsidR="00002F5B">
        <w:rPr>
          <w:szCs w:val="24"/>
        </w:rPr>
        <w:t>xtent</w:t>
      </w:r>
      <w:r w:rsidR="00D02068">
        <w:rPr>
          <w:szCs w:val="24"/>
        </w:rPr>
        <w:t xml:space="preserve"> across events onto State STAI scores and again found a significant positive association </w:t>
      </w:r>
      <w:r w:rsidR="00D02068">
        <w:rPr>
          <w:bCs/>
          <w:szCs w:val="24"/>
        </w:rPr>
        <w:t>(</w:t>
      </w:r>
      <w:r w:rsidR="00D02068" w:rsidRPr="00DD7AA5">
        <w:rPr>
          <w:i/>
          <w:iCs/>
          <w:szCs w:val="24"/>
        </w:rPr>
        <w:t>β</w:t>
      </w:r>
      <w:r w:rsidR="00D02068" w:rsidRPr="008C7178">
        <w:rPr>
          <w:szCs w:val="24"/>
        </w:rPr>
        <w:t xml:space="preserve"> = 0.3</w:t>
      </w:r>
      <w:r w:rsidR="00D02068">
        <w:rPr>
          <w:szCs w:val="24"/>
        </w:rPr>
        <w:t>4</w:t>
      </w:r>
      <w:r w:rsidR="00D02068" w:rsidRPr="008C7178">
        <w:rPr>
          <w:szCs w:val="24"/>
        </w:rPr>
        <w:t xml:space="preserve">, </w:t>
      </w:r>
      <w:r w:rsidR="00D02068" w:rsidRPr="00DD7AA5">
        <w:rPr>
          <w:i/>
          <w:iCs/>
          <w:szCs w:val="24"/>
        </w:rPr>
        <w:t>95% CI</w:t>
      </w:r>
      <w:r w:rsidR="00D02068" w:rsidRPr="008C7178">
        <w:rPr>
          <w:szCs w:val="24"/>
        </w:rPr>
        <w:t xml:space="preserve"> = [0.</w:t>
      </w:r>
      <w:r w:rsidR="00D02068">
        <w:rPr>
          <w:szCs w:val="24"/>
        </w:rPr>
        <w:t>054</w:t>
      </w:r>
      <w:r w:rsidR="00D02068" w:rsidRPr="008C7178">
        <w:rPr>
          <w:szCs w:val="24"/>
        </w:rPr>
        <w:t>, 0.</w:t>
      </w:r>
      <w:r w:rsidR="00D02068">
        <w:rPr>
          <w:szCs w:val="24"/>
        </w:rPr>
        <w:t>626</w:t>
      </w:r>
      <w:r w:rsidR="00D02068" w:rsidRPr="008C7178">
        <w:rPr>
          <w:szCs w:val="24"/>
        </w:rPr>
        <w:t xml:space="preserve">], </w:t>
      </w:r>
      <w:r w:rsidR="00D02068" w:rsidRPr="00DD7AA5">
        <w:rPr>
          <w:i/>
          <w:iCs/>
          <w:szCs w:val="24"/>
        </w:rPr>
        <w:t>p</w:t>
      </w:r>
      <w:r w:rsidR="00D02068" w:rsidRPr="008C7178">
        <w:rPr>
          <w:szCs w:val="24"/>
        </w:rPr>
        <w:t xml:space="preserve"> </w:t>
      </w:r>
      <w:r w:rsidR="00D02068">
        <w:rPr>
          <w:szCs w:val="24"/>
        </w:rPr>
        <w:t>=</w:t>
      </w:r>
      <w:r w:rsidR="00D02068" w:rsidRPr="008C7178">
        <w:rPr>
          <w:szCs w:val="24"/>
        </w:rPr>
        <w:t xml:space="preserve"> 0.0</w:t>
      </w:r>
      <w:r w:rsidR="00D02068">
        <w:rPr>
          <w:szCs w:val="24"/>
        </w:rPr>
        <w:t>21</w:t>
      </w:r>
      <w:r w:rsidR="00D02068">
        <w:rPr>
          <w:bCs/>
          <w:szCs w:val="24"/>
        </w:rPr>
        <w:t>)</w:t>
      </w:r>
      <w:r w:rsidR="00D02068">
        <w:rPr>
          <w:szCs w:val="24"/>
        </w:rPr>
        <w:t xml:space="preserve">. These results </w:t>
      </w:r>
      <w:r w:rsidR="00D02068" w:rsidRPr="008C7178">
        <w:rPr>
          <w:szCs w:val="24"/>
        </w:rPr>
        <w:t xml:space="preserve">suggest our paradigm elicited regulatory behaviors from participants </w:t>
      </w:r>
      <w:r w:rsidR="00D02068">
        <w:rPr>
          <w:szCs w:val="24"/>
        </w:rPr>
        <w:t>that follow a logical, predictable pattern.</w:t>
      </w:r>
    </w:p>
    <w:p w14:paraId="082EBCE7" w14:textId="13CBF697" w:rsidR="00EE0C3E" w:rsidRDefault="00EE0C3E" w:rsidP="00A10284">
      <w:pPr>
        <w:spacing w:after="0" w:line="480" w:lineRule="auto"/>
        <w:ind w:left="0" w:firstLine="720"/>
        <w:rPr>
          <w:szCs w:val="24"/>
        </w:rPr>
      </w:pPr>
      <w:r w:rsidRPr="008C7178">
        <w:rPr>
          <w:b/>
          <w:szCs w:val="24"/>
        </w:rPr>
        <w:t>Intensity d</w:t>
      </w:r>
      <w:r>
        <w:rPr>
          <w:b/>
          <w:szCs w:val="24"/>
        </w:rPr>
        <w:t>id</w:t>
      </w:r>
      <w:r w:rsidRPr="008C7178">
        <w:rPr>
          <w:b/>
          <w:szCs w:val="24"/>
        </w:rPr>
        <w:t xml:space="preserve"> not predict regulatory strategy </w:t>
      </w:r>
      <w:r>
        <w:rPr>
          <w:b/>
          <w:szCs w:val="24"/>
        </w:rPr>
        <w:t>usage</w:t>
      </w:r>
      <w:r w:rsidRPr="008C7178">
        <w:rPr>
          <w:b/>
          <w:szCs w:val="24"/>
        </w:rPr>
        <w:t xml:space="preserve">. </w:t>
      </w:r>
      <w:r w:rsidRPr="008C7178">
        <w:rPr>
          <w:szCs w:val="24"/>
        </w:rPr>
        <w:t xml:space="preserve">Using multilevel binary logistic regression models specifying regulation strategy </w:t>
      </w:r>
      <w:r>
        <w:rPr>
          <w:szCs w:val="24"/>
        </w:rPr>
        <w:t>usage</w:t>
      </w:r>
      <w:r w:rsidRPr="008C7178">
        <w:rPr>
          <w:szCs w:val="24"/>
        </w:rPr>
        <w:t xml:space="preserve"> as our criterion variable, participant as a random intercept, and building fixed effects from a null model (</w:t>
      </w:r>
      <w:r w:rsidRPr="0094060F">
        <w:rPr>
          <w:i/>
          <w:iCs/>
          <w:szCs w:val="24"/>
        </w:rPr>
        <w:t>ICC</w:t>
      </w:r>
      <w:r w:rsidRPr="008C7178">
        <w:rPr>
          <w:szCs w:val="24"/>
        </w:rPr>
        <w:t xml:space="preserve"> = 0.70), we failed to find any </w:t>
      </w:r>
      <w:r w:rsidRPr="008C7178">
        <w:rPr>
          <w:szCs w:val="24"/>
        </w:rPr>
        <w:lastRenderedPageBreak/>
        <w:t xml:space="preserve">model that performed better than our null model by AIC comparison. Our model using only emotional intensity to predict regulation strategy </w:t>
      </w:r>
      <w:r>
        <w:rPr>
          <w:szCs w:val="24"/>
        </w:rPr>
        <w:t>usage</w:t>
      </w:r>
      <w:r w:rsidRPr="008C7178">
        <w:rPr>
          <w:szCs w:val="24"/>
        </w:rPr>
        <w:t xml:space="preserve"> trended significant in the model comparison (</w:t>
      </w:r>
      <w:r w:rsidRPr="0094060F">
        <w:rPr>
          <w:i/>
          <w:iCs/>
          <w:szCs w:val="24"/>
        </w:rPr>
        <w:t>p</w:t>
      </w:r>
      <w:r w:rsidRPr="008C7178">
        <w:rPr>
          <w:szCs w:val="24"/>
        </w:rPr>
        <w:t xml:space="preserve"> = 0.063). However, even if traditional statistical thresholds were loosened and the model was deemed superior to our null, within that model, we did not find that emotional intensity </w:t>
      </w:r>
      <w:r w:rsidR="00097D65">
        <w:rPr>
          <w:szCs w:val="24"/>
        </w:rPr>
        <w:t>predicted</w:t>
      </w:r>
      <w:r w:rsidRPr="008C7178">
        <w:rPr>
          <w:szCs w:val="24"/>
        </w:rPr>
        <w:t xml:space="preserve"> strategy usage in that model (</w:t>
      </w:r>
      <w:r w:rsidRPr="0094060F">
        <w:rPr>
          <w:i/>
          <w:iCs/>
          <w:szCs w:val="24"/>
        </w:rPr>
        <w:t>OR</w:t>
      </w:r>
      <w:r w:rsidRPr="008C7178">
        <w:rPr>
          <w:szCs w:val="24"/>
        </w:rPr>
        <w:t xml:space="preserve"> = 1.83, 95% </w:t>
      </w:r>
      <w:r w:rsidRPr="0094060F">
        <w:rPr>
          <w:i/>
          <w:iCs/>
          <w:szCs w:val="24"/>
        </w:rPr>
        <w:t>CI</w:t>
      </w:r>
      <w:r w:rsidRPr="008C7178">
        <w:rPr>
          <w:szCs w:val="24"/>
        </w:rPr>
        <w:t xml:space="preserve"> = [0.65, 3.2], </w:t>
      </w:r>
      <w:r w:rsidRPr="0094060F">
        <w:rPr>
          <w:i/>
          <w:iCs/>
          <w:szCs w:val="24"/>
        </w:rPr>
        <w:t>p</w:t>
      </w:r>
      <w:r w:rsidRPr="008C7178">
        <w:rPr>
          <w:szCs w:val="24"/>
        </w:rPr>
        <w:t xml:space="preserve"> = 0.079). </w:t>
      </w:r>
    </w:p>
    <w:p w14:paraId="4F6DA9C4" w14:textId="5ECA5CD1" w:rsidR="00857F3D" w:rsidRDefault="00EE0C3E" w:rsidP="00857F3D">
      <w:pPr>
        <w:spacing w:after="0" w:line="480" w:lineRule="auto"/>
        <w:ind w:left="0" w:firstLine="720"/>
        <w:rPr>
          <w:szCs w:val="24"/>
        </w:rPr>
      </w:pPr>
      <w:r w:rsidRPr="008C7178">
        <w:rPr>
          <w:szCs w:val="24"/>
        </w:rPr>
        <w:t xml:space="preserve">Because of the previously noted discrepancy in granularity of capturing emotion and regulation, analyzing the relationship between individual emotions and event-level regulatory strategies may be missing stronger relationships between emotions and regulation that exist when analyzing data at the event-level only. As such, additional analyses were conducted using the average emotional intensity of each event to predict strategy choice as well as the sum of emotional intensity for each event to predict strategy </w:t>
      </w:r>
      <w:r>
        <w:rPr>
          <w:szCs w:val="24"/>
        </w:rPr>
        <w:t>usage</w:t>
      </w:r>
      <w:r w:rsidRPr="008C7178">
        <w:rPr>
          <w:szCs w:val="24"/>
        </w:rPr>
        <w:t>. In both cases, multilevel binary logistic regressions failed to perform better than the null model (</w:t>
      </w:r>
      <w:r w:rsidRPr="0094060F">
        <w:rPr>
          <w:i/>
          <w:iCs/>
          <w:szCs w:val="24"/>
        </w:rPr>
        <w:t>ICC</w:t>
      </w:r>
      <w:r w:rsidRPr="008C7178">
        <w:rPr>
          <w:szCs w:val="24"/>
        </w:rPr>
        <w:t xml:space="preserve"> = 0.28; Emotion Sum: </w:t>
      </w:r>
      <w:r w:rsidRPr="0094060F">
        <w:rPr>
          <w:i/>
          <w:iCs/>
          <w:szCs w:val="24"/>
        </w:rPr>
        <w:t>p</w:t>
      </w:r>
      <w:r w:rsidRPr="008C7178">
        <w:rPr>
          <w:szCs w:val="24"/>
        </w:rPr>
        <w:t xml:space="preserve"> = 0.130; Emotion Average: </w:t>
      </w:r>
      <w:r w:rsidRPr="0094060F">
        <w:rPr>
          <w:i/>
          <w:iCs/>
          <w:szCs w:val="24"/>
        </w:rPr>
        <w:t>p</w:t>
      </w:r>
      <w:r w:rsidRPr="008C7178">
        <w:rPr>
          <w:szCs w:val="24"/>
        </w:rPr>
        <w:t xml:space="preserve"> = 0.430) and none of the affective variables </w:t>
      </w:r>
      <w:r w:rsidR="00097D65">
        <w:rPr>
          <w:szCs w:val="24"/>
        </w:rPr>
        <w:t>predicted</w:t>
      </w:r>
      <w:r w:rsidRPr="008C7178">
        <w:rPr>
          <w:szCs w:val="24"/>
        </w:rPr>
        <w:t xml:space="preserve"> strategy </w:t>
      </w:r>
      <w:r>
        <w:rPr>
          <w:szCs w:val="24"/>
        </w:rPr>
        <w:t>usage</w:t>
      </w:r>
      <w:r w:rsidRPr="008C7178">
        <w:rPr>
          <w:szCs w:val="24"/>
        </w:rPr>
        <w:t>,</w:t>
      </w:r>
      <w:r w:rsidRPr="008C7178">
        <w:rPr>
          <w:rFonts w:eastAsia="Calibri"/>
          <w:szCs w:val="24"/>
        </w:rPr>
        <w:t xml:space="preserve"> </w:t>
      </w:r>
      <w:r w:rsidRPr="008C7178">
        <w:rPr>
          <w:szCs w:val="24"/>
        </w:rPr>
        <w:t>reinforcing the results of our primary analysis. Thus, regardless of whether emotions are</w:t>
      </w:r>
      <w:r w:rsidRPr="008C7178">
        <w:rPr>
          <w:rFonts w:eastAsia="Calibri"/>
          <w:szCs w:val="24"/>
        </w:rPr>
        <w:t xml:space="preserve"> </w:t>
      </w:r>
      <w:r w:rsidRPr="008C7178">
        <w:rPr>
          <w:szCs w:val="24"/>
        </w:rPr>
        <w:t>considered individually or concurrently, we do not find evidence to support an association between</w:t>
      </w:r>
      <w:r w:rsidRPr="008C7178">
        <w:rPr>
          <w:rFonts w:eastAsia="Calibri"/>
          <w:szCs w:val="24"/>
        </w:rPr>
        <w:t xml:space="preserve"> </w:t>
      </w:r>
      <w:r w:rsidRPr="008C7178">
        <w:rPr>
          <w:szCs w:val="24"/>
        </w:rPr>
        <w:t>affective intensity and ER strategy usage in this context.</w:t>
      </w:r>
      <w:bookmarkEnd w:id="477"/>
    </w:p>
    <w:p w14:paraId="53DC347E" w14:textId="77F40CEE" w:rsidR="00B94C07" w:rsidRPr="00B94C07" w:rsidRDefault="00B94C07" w:rsidP="00B94C07">
      <w:pPr>
        <w:spacing w:after="0" w:line="480" w:lineRule="auto"/>
        <w:ind w:left="0" w:firstLine="720"/>
        <w:rPr>
          <w:b/>
          <w:szCs w:val="24"/>
        </w:rPr>
      </w:pPr>
      <w:r>
        <w:rPr>
          <w:b/>
          <w:szCs w:val="24"/>
        </w:rPr>
        <w:t xml:space="preserve">STUDY 1 MULTIVERSE </w:t>
      </w:r>
      <w:r w:rsidRPr="008C7178">
        <w:rPr>
          <w:b/>
          <w:szCs w:val="24"/>
        </w:rPr>
        <w:t>METHOD</w:t>
      </w:r>
      <w:r>
        <w:rPr>
          <w:b/>
          <w:szCs w:val="24"/>
        </w:rPr>
        <w:t>S &amp; RESULTS</w:t>
      </w:r>
    </w:p>
    <w:p w14:paraId="46B5A89B" w14:textId="7DE8BA90" w:rsidR="00B07DD0" w:rsidRPr="009527CE" w:rsidRDefault="00B07DD0" w:rsidP="00B07DD0">
      <w:pPr>
        <w:spacing w:after="0" w:line="480" w:lineRule="auto"/>
        <w:ind w:left="0" w:firstLine="720"/>
        <w:rPr>
          <w:b/>
          <w:bCs/>
          <w:szCs w:val="24"/>
        </w:rPr>
      </w:pPr>
      <w:r w:rsidRPr="009527CE">
        <w:rPr>
          <w:b/>
          <w:bCs/>
          <w:szCs w:val="24"/>
        </w:rPr>
        <w:t>Multiverse approach also failed to explain strategy usage.</w:t>
      </w:r>
      <w:r>
        <w:rPr>
          <w:szCs w:val="24"/>
        </w:rPr>
        <w:t xml:space="preserve"> We expanded the scope of our primary analyses and conducted additional explora</w:t>
      </w:r>
      <w:r w:rsidRPr="004D2275">
        <w:rPr>
          <w:szCs w:val="24"/>
        </w:rPr>
        <w:t>tory</w:t>
      </w:r>
      <w:r>
        <w:rPr>
          <w:szCs w:val="24"/>
        </w:rPr>
        <w:t xml:space="preserve"> analyses to determine whether a stronger association between strategy choice and affective intensity could be found using different inclusion criteria, comparing engagement strategies (i.e., reappraisal) to disengagement strategies (i.e., suppression, distraction) as defined in the broader literature (e.g., </w:t>
      </w:r>
      <w:r>
        <w:rPr>
          <w:szCs w:val="24"/>
        </w:rPr>
        <w:fldChar w:fldCharType="begin"/>
      </w:r>
      <w:r w:rsidR="008F145E">
        <w:rPr>
          <w:szCs w:val="24"/>
        </w:rPr>
        <w:instrText xml:space="preserve"> ADDIN ZOTERO_ITEM CSL_CITATION {"citationID":"BRcdUleD","properties":{"formattedCitation":"(Dixon-Gordon et al., 2015)","plainCitation":"(Dixon-Gordon et al., 2015)","dontUpdate":true,"noteIndex":0},"citationItems":[{"id":1767,"uris":["http://zotero.org/users/6239255/items/YYQ7GI3R"],"itemData":{"id":1767,"type":"article-journal","abstract":"Emerging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Reyes","given":"Andres"}],"issued":{"date-parts":[["2015",11]]}}}],"schema":"https://github.com/citation-style-language/schema/raw/master/csl-citation.json"} </w:instrText>
      </w:r>
      <w:r>
        <w:rPr>
          <w:szCs w:val="24"/>
        </w:rPr>
        <w:fldChar w:fldCharType="separate"/>
      </w:r>
      <w:r w:rsidRPr="00516B60">
        <w:t>Dixon-Gordon et al., 2015)</w:t>
      </w:r>
      <w:r>
        <w:rPr>
          <w:szCs w:val="24"/>
        </w:rPr>
        <w:fldChar w:fldCharType="end"/>
      </w:r>
      <w:r w:rsidR="00B94C07">
        <w:rPr>
          <w:szCs w:val="24"/>
        </w:rPr>
        <w:t>.</w:t>
      </w:r>
      <w:r>
        <w:rPr>
          <w:szCs w:val="24"/>
        </w:rPr>
        <w:t xml:space="preserve"> Expanding our groups yielded a subset of 360</w:t>
      </w:r>
      <w:r w:rsidRPr="004D2275">
        <w:rPr>
          <w:szCs w:val="24"/>
        </w:rPr>
        <w:t xml:space="preserve"> observations in which a negative emotion was </w:t>
      </w:r>
      <w:r w:rsidRPr="004D2275">
        <w:rPr>
          <w:szCs w:val="24"/>
        </w:rPr>
        <w:lastRenderedPageBreak/>
        <w:t>downregulated by ei</w:t>
      </w:r>
      <w:r>
        <w:rPr>
          <w:szCs w:val="24"/>
        </w:rPr>
        <w:t>ther disengagement or engagement strategy</w:t>
      </w:r>
      <w:r w:rsidRPr="004D2275">
        <w:rPr>
          <w:szCs w:val="24"/>
        </w:rPr>
        <w:t xml:space="preserve">. </w:t>
      </w:r>
      <w:r>
        <w:rPr>
          <w:szCs w:val="24"/>
        </w:rPr>
        <w:t>These observations were reported by 89</w:t>
      </w:r>
      <w:r w:rsidRPr="004D2275">
        <w:rPr>
          <w:szCs w:val="24"/>
        </w:rPr>
        <w:t xml:space="preserve"> par</w:t>
      </w:r>
      <w:r>
        <w:rPr>
          <w:szCs w:val="24"/>
        </w:rPr>
        <w:t>ticipants. Of the</w:t>
      </w:r>
      <w:r w:rsidRPr="004D2275">
        <w:rPr>
          <w:szCs w:val="24"/>
        </w:rPr>
        <w:t xml:space="preserve"> tota</w:t>
      </w:r>
      <w:r>
        <w:rPr>
          <w:szCs w:val="24"/>
        </w:rPr>
        <w:t>l observations, 237 (65.8</w:t>
      </w:r>
      <w:r w:rsidRPr="004D2275">
        <w:rPr>
          <w:szCs w:val="24"/>
        </w:rPr>
        <w:t>0%) reported using distraction</w:t>
      </w:r>
      <w:r>
        <w:rPr>
          <w:szCs w:val="24"/>
        </w:rPr>
        <w:t xml:space="preserve"> or suppression</w:t>
      </w:r>
      <w:r w:rsidRPr="004D2275">
        <w:rPr>
          <w:szCs w:val="24"/>
        </w:rPr>
        <w:t xml:space="preserve"> to regulate their emotions. The average emotional in</w:t>
      </w:r>
      <w:r>
        <w:rPr>
          <w:szCs w:val="24"/>
        </w:rPr>
        <w:t>tensity of observations was 2.40</w:t>
      </w:r>
      <w:r w:rsidRPr="004D2275">
        <w:rPr>
          <w:szCs w:val="24"/>
        </w:rPr>
        <w:t>.</w:t>
      </w:r>
      <w:r>
        <w:rPr>
          <w:szCs w:val="24"/>
        </w:rPr>
        <w:t xml:space="preserve"> However, our best performing </w:t>
      </w:r>
      <w:r w:rsidRPr="00021D66">
        <w:rPr>
          <w:szCs w:val="24"/>
        </w:rPr>
        <w:t>non-null model, including only intensity as a fixed effect (</w:t>
      </w:r>
      <w:r w:rsidRPr="009527CE">
        <w:rPr>
          <w:i/>
          <w:iCs/>
          <w:szCs w:val="24"/>
        </w:rPr>
        <w:t>p</w:t>
      </w:r>
      <w:r w:rsidRPr="00021D66">
        <w:rPr>
          <w:szCs w:val="24"/>
        </w:rPr>
        <w:t xml:space="preserve"> = 0.</w:t>
      </w:r>
      <w:r>
        <w:rPr>
          <w:szCs w:val="24"/>
        </w:rPr>
        <w:t>32</w:t>
      </w:r>
      <w:r w:rsidRPr="00021D66">
        <w:rPr>
          <w:szCs w:val="24"/>
        </w:rPr>
        <w:t xml:space="preserve"> when compared to null), </w:t>
      </w:r>
      <w:r>
        <w:rPr>
          <w:szCs w:val="24"/>
        </w:rPr>
        <w:t>again did not find an association between emotional intensity and strategy usage</w:t>
      </w:r>
      <w:r w:rsidRPr="00021D66">
        <w:rPr>
          <w:szCs w:val="24"/>
        </w:rPr>
        <w:t xml:space="preserve"> (</w:t>
      </w:r>
      <w:r w:rsidRPr="009527CE">
        <w:rPr>
          <w:i/>
          <w:iCs/>
          <w:szCs w:val="24"/>
        </w:rPr>
        <w:t>OR</w:t>
      </w:r>
      <w:r w:rsidRPr="00021D66">
        <w:rPr>
          <w:szCs w:val="24"/>
        </w:rPr>
        <w:t xml:space="preserve"> = 1.</w:t>
      </w:r>
      <w:r>
        <w:rPr>
          <w:szCs w:val="24"/>
        </w:rPr>
        <w:t>18</w:t>
      </w:r>
      <w:r w:rsidRPr="00021D66">
        <w:rPr>
          <w:szCs w:val="24"/>
        </w:rPr>
        <w:t xml:space="preserve">, </w:t>
      </w:r>
      <w:r w:rsidRPr="009527CE">
        <w:rPr>
          <w:i/>
          <w:iCs/>
          <w:szCs w:val="24"/>
        </w:rPr>
        <w:t>95% CI</w:t>
      </w:r>
      <w:r w:rsidRPr="00021D66">
        <w:rPr>
          <w:szCs w:val="24"/>
        </w:rPr>
        <w:t xml:space="preserve"> = [0.</w:t>
      </w:r>
      <w:r>
        <w:rPr>
          <w:szCs w:val="24"/>
        </w:rPr>
        <w:t>85</w:t>
      </w:r>
      <w:r w:rsidRPr="00021D66">
        <w:rPr>
          <w:szCs w:val="24"/>
        </w:rPr>
        <w:t>, 1.</w:t>
      </w:r>
      <w:r>
        <w:rPr>
          <w:szCs w:val="24"/>
        </w:rPr>
        <w:t>63</w:t>
      </w:r>
      <w:r w:rsidRPr="00021D66">
        <w:rPr>
          <w:szCs w:val="24"/>
        </w:rPr>
        <w:t xml:space="preserve">], </w:t>
      </w:r>
      <w:r w:rsidRPr="009527CE">
        <w:rPr>
          <w:i/>
          <w:iCs/>
          <w:szCs w:val="24"/>
        </w:rPr>
        <w:t>p</w:t>
      </w:r>
      <w:r w:rsidRPr="00021D66">
        <w:rPr>
          <w:szCs w:val="24"/>
        </w:rPr>
        <w:t xml:space="preserve"> = 0.</w:t>
      </w:r>
      <w:r>
        <w:rPr>
          <w:szCs w:val="24"/>
        </w:rPr>
        <w:t>32</w:t>
      </w:r>
      <w:r w:rsidRPr="00021D66">
        <w:rPr>
          <w:szCs w:val="24"/>
        </w:rPr>
        <w:t>).</w:t>
      </w:r>
      <w:r>
        <w:rPr>
          <w:szCs w:val="24"/>
        </w:rPr>
        <w:t xml:space="preserve"> Again, though not significant, this statistic suggests that </w:t>
      </w:r>
      <w:proofErr w:type="gramStart"/>
      <w:r w:rsidRPr="00804B41">
        <w:rPr>
          <w:szCs w:val="24"/>
        </w:rPr>
        <w:t>every one</w:t>
      </w:r>
      <w:proofErr w:type="gramEnd"/>
      <w:r w:rsidRPr="00804B41">
        <w:rPr>
          <w:szCs w:val="24"/>
        </w:rPr>
        <w:t xml:space="preserve"> standard deviation unit increase in emotional intensity</w:t>
      </w:r>
      <w:r>
        <w:rPr>
          <w:szCs w:val="24"/>
        </w:rPr>
        <w:t xml:space="preserve"> increases </w:t>
      </w:r>
      <w:r w:rsidRPr="00804B41">
        <w:rPr>
          <w:szCs w:val="24"/>
        </w:rPr>
        <w:t xml:space="preserve">the odds of choosing </w:t>
      </w:r>
      <w:r>
        <w:rPr>
          <w:szCs w:val="24"/>
        </w:rPr>
        <w:t xml:space="preserve">a disengagement strategy </w:t>
      </w:r>
      <w:r w:rsidRPr="00804B41">
        <w:rPr>
          <w:szCs w:val="24"/>
        </w:rPr>
        <w:t xml:space="preserve">by approximately </w:t>
      </w:r>
      <w:r>
        <w:rPr>
          <w:szCs w:val="24"/>
        </w:rPr>
        <w:t>18</w:t>
      </w:r>
      <w:r w:rsidRPr="00804B41">
        <w:rPr>
          <w:szCs w:val="24"/>
        </w:rPr>
        <w:t>%</w:t>
      </w:r>
      <w:r>
        <w:rPr>
          <w:szCs w:val="24"/>
        </w:rPr>
        <w:t>.</w:t>
      </w:r>
    </w:p>
    <w:p w14:paraId="42122570" w14:textId="77777777" w:rsidR="00B07DD0" w:rsidRDefault="00B07DD0" w:rsidP="00B07DD0">
      <w:pPr>
        <w:spacing w:after="0" w:line="480" w:lineRule="auto"/>
        <w:ind w:left="0" w:firstLine="720"/>
        <w:rPr>
          <w:szCs w:val="24"/>
        </w:rPr>
      </w:pPr>
      <w:r>
        <w:rPr>
          <w:szCs w:val="24"/>
        </w:rPr>
        <w:t>Because it could be argued that a haunted house setting could elicit greater contra-hedonic regulation activity (i.e., downregulating positive emotion), we then constructed a series of additional models which were beyond the purview of our initial aims and hypotheses to determine whether any statistically significant relationship could be observed between affective intensity and regulation strategy usage in this context. We iteratively modified predictors and outcome variables across 14 additional models, including covariate models adjusting for sex, cognitive load, and ERQ reappraisal subscale scores, which despite failing to demonstrate significance in this dataset often predict regulation choice in lab settings. We found only a single model which surpassed nominal statistical thresholds of significance in model fit (</w:t>
      </w:r>
      <w:r w:rsidRPr="009527CE">
        <w:rPr>
          <w:i/>
          <w:iCs/>
          <w:szCs w:val="24"/>
        </w:rPr>
        <w:t>ICC</w:t>
      </w:r>
      <w:r>
        <w:rPr>
          <w:szCs w:val="24"/>
        </w:rPr>
        <w:t xml:space="preserve"> = 0.37; </w:t>
      </w:r>
      <w:r w:rsidRPr="009527CE">
        <w:rPr>
          <w:i/>
          <w:iCs/>
          <w:szCs w:val="24"/>
        </w:rPr>
        <w:t>p</w:t>
      </w:r>
      <w:r>
        <w:rPr>
          <w:szCs w:val="24"/>
        </w:rPr>
        <w:t xml:space="preserve"> = 0.04 when compared to null), but which did not maintain significance after adjusting to maintain a family-wise error rate (</w:t>
      </w:r>
      <w:r>
        <w:rPr>
          <w:i/>
          <w:iCs/>
          <w:szCs w:val="24"/>
        </w:rPr>
        <w:t>p</w:t>
      </w:r>
      <w:r>
        <w:rPr>
          <w:szCs w:val="24"/>
        </w:rPr>
        <w:t xml:space="preserve"> = 0.32). This model included a random intercept for participant and a single predictor, affective intensity of positive and negative emotions, regressed upon distraction versus reappraisal strategy usage with data from unique events reported both immediately after and one-week after exposure (</w:t>
      </w:r>
      <w:r w:rsidRPr="009527CE">
        <w:rPr>
          <w:i/>
          <w:iCs/>
          <w:szCs w:val="24"/>
        </w:rPr>
        <w:t>OR</w:t>
      </w:r>
      <w:r w:rsidRPr="00021D66">
        <w:rPr>
          <w:szCs w:val="24"/>
        </w:rPr>
        <w:t xml:space="preserve"> = 1</w:t>
      </w:r>
      <w:r>
        <w:rPr>
          <w:szCs w:val="24"/>
        </w:rPr>
        <w:t>.42</w:t>
      </w:r>
      <w:r w:rsidRPr="00021D66">
        <w:rPr>
          <w:szCs w:val="24"/>
        </w:rPr>
        <w:t xml:space="preserve">, </w:t>
      </w:r>
      <w:r w:rsidRPr="009527CE">
        <w:rPr>
          <w:i/>
          <w:iCs/>
          <w:szCs w:val="24"/>
        </w:rPr>
        <w:t>95% CI</w:t>
      </w:r>
      <w:r w:rsidRPr="00021D66">
        <w:rPr>
          <w:szCs w:val="24"/>
        </w:rPr>
        <w:t xml:space="preserve"> = [</w:t>
      </w:r>
      <w:r>
        <w:rPr>
          <w:szCs w:val="24"/>
        </w:rPr>
        <w:t>1.03</w:t>
      </w:r>
      <w:r w:rsidRPr="00021D66">
        <w:rPr>
          <w:szCs w:val="24"/>
        </w:rPr>
        <w:t>, 1.</w:t>
      </w:r>
      <w:r>
        <w:rPr>
          <w:szCs w:val="24"/>
        </w:rPr>
        <w:t>98</w:t>
      </w:r>
      <w:r w:rsidRPr="00021D66">
        <w:rPr>
          <w:szCs w:val="24"/>
        </w:rPr>
        <w:t xml:space="preserve">], </w:t>
      </w:r>
      <w:r w:rsidRPr="009527CE">
        <w:rPr>
          <w:i/>
          <w:iCs/>
          <w:szCs w:val="24"/>
        </w:rPr>
        <w:t>p</w:t>
      </w:r>
      <w:r w:rsidRPr="00021D66">
        <w:rPr>
          <w:szCs w:val="24"/>
        </w:rPr>
        <w:t xml:space="preserve"> = 0.</w:t>
      </w:r>
      <w:r>
        <w:rPr>
          <w:szCs w:val="24"/>
        </w:rPr>
        <w:t xml:space="preserve">04). The model composition, comparison and results of </w:t>
      </w:r>
      <w:proofErr w:type="gramStart"/>
      <w:r>
        <w:rPr>
          <w:szCs w:val="24"/>
        </w:rPr>
        <w:t>all of</w:t>
      </w:r>
      <w:proofErr w:type="gramEnd"/>
      <w:r>
        <w:rPr>
          <w:szCs w:val="24"/>
        </w:rPr>
        <w:t xml:space="preserve"> these models can be found in </w:t>
      </w:r>
      <w:r w:rsidRPr="009B3741">
        <w:rPr>
          <w:b/>
          <w:bCs/>
          <w:szCs w:val="24"/>
        </w:rPr>
        <w:t>Table 1</w:t>
      </w:r>
      <w:r>
        <w:rPr>
          <w:szCs w:val="24"/>
        </w:rPr>
        <w:t>.</w:t>
      </w:r>
    </w:p>
    <w:p w14:paraId="4D331F71" w14:textId="77777777" w:rsidR="00B07DD0" w:rsidRDefault="00B07DD0" w:rsidP="00B07DD0">
      <w:pPr>
        <w:spacing w:after="160" w:line="259" w:lineRule="auto"/>
        <w:ind w:left="0" w:firstLine="0"/>
        <w:jc w:val="left"/>
        <w:rPr>
          <w:b/>
          <w:szCs w:val="24"/>
        </w:rPr>
        <w:sectPr w:rsidR="00B07DD0" w:rsidSect="001E19CA">
          <w:headerReference w:type="even" r:id="rId70"/>
          <w:headerReference w:type="default" r:id="rId71"/>
          <w:headerReference w:type="first" r:id="rId72"/>
          <w:pgSz w:w="12240" w:h="15840" w:code="1"/>
          <w:pgMar w:top="1440" w:right="1440" w:bottom="1440" w:left="1440" w:header="763" w:footer="720" w:gutter="0"/>
          <w:cols w:space="720"/>
          <w:docGrid w:linePitch="326"/>
        </w:sectPr>
      </w:pPr>
    </w:p>
    <w:tbl>
      <w:tblPr>
        <w:tblW w:w="19623" w:type="dxa"/>
        <w:tblLook w:val="04A0" w:firstRow="1" w:lastRow="0" w:firstColumn="1" w:lastColumn="0" w:noHBand="0" w:noVBand="1"/>
      </w:tblPr>
      <w:tblGrid>
        <w:gridCol w:w="1229"/>
        <w:gridCol w:w="1123"/>
        <w:gridCol w:w="2036"/>
        <w:gridCol w:w="2226"/>
        <w:gridCol w:w="1552"/>
        <w:gridCol w:w="1341"/>
        <w:gridCol w:w="1411"/>
        <w:gridCol w:w="1350"/>
        <w:gridCol w:w="1524"/>
        <w:gridCol w:w="1250"/>
        <w:gridCol w:w="2088"/>
        <w:gridCol w:w="686"/>
        <w:gridCol w:w="889"/>
        <w:gridCol w:w="918"/>
      </w:tblGrid>
      <w:tr w:rsidR="00B07DD0" w:rsidRPr="007053D8" w14:paraId="04380556" w14:textId="77777777" w:rsidTr="009527CE">
        <w:trPr>
          <w:trHeight w:val="420"/>
        </w:trPr>
        <w:tc>
          <w:tcPr>
            <w:tcW w:w="8166" w:type="dxa"/>
            <w:gridSpan w:val="5"/>
            <w:tcBorders>
              <w:top w:val="single" w:sz="4" w:space="0" w:color="auto"/>
              <w:left w:val="nil"/>
              <w:bottom w:val="nil"/>
              <w:right w:val="nil"/>
            </w:tcBorders>
            <w:shd w:val="clear" w:color="auto" w:fill="auto"/>
            <w:noWrap/>
            <w:vAlign w:val="bottom"/>
            <w:hideMark/>
          </w:tcPr>
          <w:p w14:paraId="3D49FF27" w14:textId="77777777" w:rsidR="00B07DD0" w:rsidRPr="007053D8" w:rsidRDefault="00B07DD0" w:rsidP="009527CE">
            <w:pPr>
              <w:spacing w:after="0" w:line="240" w:lineRule="auto"/>
              <w:ind w:left="0" w:firstLine="0"/>
              <w:jc w:val="center"/>
              <w:rPr>
                <w:b/>
                <w:bCs/>
                <w:sz w:val="44"/>
                <w:szCs w:val="44"/>
              </w:rPr>
            </w:pPr>
            <w:r w:rsidRPr="007053D8">
              <w:rPr>
                <w:b/>
                <w:bCs/>
                <w:sz w:val="44"/>
                <w:szCs w:val="44"/>
              </w:rPr>
              <w:lastRenderedPageBreak/>
              <w:t>Model Details</w:t>
            </w:r>
          </w:p>
        </w:tc>
        <w:tc>
          <w:tcPr>
            <w:tcW w:w="1341" w:type="dxa"/>
            <w:vMerge w:val="restart"/>
            <w:tcBorders>
              <w:top w:val="single" w:sz="4" w:space="0" w:color="auto"/>
              <w:left w:val="nil"/>
              <w:bottom w:val="single" w:sz="8" w:space="0" w:color="000000"/>
              <w:right w:val="nil"/>
            </w:tcBorders>
            <w:shd w:val="clear" w:color="auto" w:fill="auto"/>
            <w:vAlign w:val="center"/>
            <w:hideMark/>
          </w:tcPr>
          <w:p w14:paraId="5ACE517C"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 xml:space="preserve">Participants </w:t>
            </w:r>
            <w:r w:rsidRPr="007053D8">
              <w:rPr>
                <w:sz w:val="20"/>
                <w:szCs w:val="20"/>
              </w:rPr>
              <w:t>(n)</w:t>
            </w:r>
          </w:p>
        </w:tc>
        <w:tc>
          <w:tcPr>
            <w:tcW w:w="1411" w:type="dxa"/>
            <w:vMerge w:val="restart"/>
            <w:tcBorders>
              <w:top w:val="single" w:sz="4" w:space="0" w:color="auto"/>
              <w:left w:val="nil"/>
              <w:bottom w:val="single" w:sz="8" w:space="0" w:color="000000"/>
              <w:right w:val="nil"/>
            </w:tcBorders>
            <w:shd w:val="clear" w:color="auto" w:fill="auto"/>
            <w:noWrap/>
            <w:vAlign w:val="center"/>
            <w:hideMark/>
          </w:tcPr>
          <w:p w14:paraId="3818E57A"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Observations</w:t>
            </w:r>
          </w:p>
        </w:tc>
        <w:tc>
          <w:tcPr>
            <w:tcW w:w="1350" w:type="dxa"/>
            <w:vMerge w:val="restart"/>
            <w:tcBorders>
              <w:top w:val="single" w:sz="4" w:space="0" w:color="auto"/>
              <w:left w:val="nil"/>
              <w:bottom w:val="single" w:sz="8" w:space="0" w:color="000000"/>
              <w:right w:val="nil"/>
            </w:tcBorders>
            <w:shd w:val="clear" w:color="auto" w:fill="auto"/>
            <w:noWrap/>
            <w:vAlign w:val="center"/>
            <w:hideMark/>
          </w:tcPr>
          <w:p w14:paraId="2E285496"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Null ICC</w:t>
            </w:r>
          </w:p>
        </w:tc>
        <w:tc>
          <w:tcPr>
            <w:tcW w:w="1524" w:type="dxa"/>
            <w:vMerge w:val="restart"/>
            <w:tcBorders>
              <w:top w:val="single" w:sz="4" w:space="0" w:color="auto"/>
              <w:left w:val="nil"/>
              <w:bottom w:val="single" w:sz="8" w:space="0" w:color="000000"/>
              <w:right w:val="nil"/>
            </w:tcBorders>
            <w:shd w:val="clear" w:color="auto" w:fill="auto"/>
            <w:vAlign w:val="center"/>
            <w:hideMark/>
          </w:tcPr>
          <w:p w14:paraId="5C41BB1C" w14:textId="77777777" w:rsidR="00B07DD0" w:rsidRPr="007053D8" w:rsidRDefault="00B07DD0" w:rsidP="009527CE">
            <w:pPr>
              <w:spacing w:after="0" w:line="240" w:lineRule="auto"/>
              <w:ind w:left="0" w:firstLine="0"/>
              <w:jc w:val="center"/>
              <w:rPr>
                <w:b/>
                <w:bCs/>
                <w:i/>
                <w:iCs/>
                <w:sz w:val="20"/>
                <w:szCs w:val="20"/>
              </w:rPr>
            </w:pPr>
            <w:r w:rsidRPr="007053D8">
              <w:rPr>
                <w:b/>
                <w:bCs/>
                <w:sz w:val="20"/>
                <w:szCs w:val="20"/>
              </w:rPr>
              <w:t xml:space="preserve">Model Comparison </w:t>
            </w:r>
            <w:r w:rsidRPr="007053D8">
              <w:rPr>
                <w:sz w:val="20"/>
                <w:szCs w:val="20"/>
              </w:rPr>
              <w:t>(</w:t>
            </w:r>
            <w:r w:rsidRPr="007053D8">
              <w:rPr>
                <w:i/>
                <w:iCs/>
                <w:sz w:val="20"/>
                <w:szCs w:val="20"/>
              </w:rPr>
              <w:t>x</w:t>
            </w:r>
            <w:r w:rsidRPr="007053D8">
              <w:rPr>
                <w:i/>
                <w:iCs/>
                <w:sz w:val="20"/>
                <w:szCs w:val="20"/>
                <w:vertAlign w:val="superscript"/>
              </w:rPr>
              <w:t>2</w:t>
            </w:r>
            <w:r w:rsidRPr="007053D8">
              <w:rPr>
                <w:sz w:val="20"/>
                <w:szCs w:val="20"/>
              </w:rPr>
              <w:t>)</w:t>
            </w:r>
          </w:p>
        </w:tc>
        <w:tc>
          <w:tcPr>
            <w:tcW w:w="1250" w:type="dxa"/>
            <w:vMerge w:val="restart"/>
            <w:tcBorders>
              <w:top w:val="single" w:sz="4" w:space="0" w:color="auto"/>
              <w:left w:val="nil"/>
              <w:right w:val="nil"/>
            </w:tcBorders>
            <w:vAlign w:val="center"/>
          </w:tcPr>
          <w:p w14:paraId="60B3F8FC"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Model Significance</w:t>
            </w:r>
          </w:p>
        </w:tc>
        <w:tc>
          <w:tcPr>
            <w:tcW w:w="2088" w:type="dxa"/>
            <w:vMerge w:val="restart"/>
            <w:tcBorders>
              <w:top w:val="single" w:sz="4" w:space="0" w:color="auto"/>
              <w:left w:val="nil"/>
              <w:bottom w:val="single" w:sz="8" w:space="0" w:color="000000"/>
              <w:right w:val="nil"/>
            </w:tcBorders>
            <w:shd w:val="clear" w:color="auto" w:fill="auto"/>
            <w:vAlign w:val="center"/>
            <w:hideMark/>
          </w:tcPr>
          <w:p w14:paraId="7363D740" w14:textId="77777777" w:rsidR="00B07DD0" w:rsidRPr="007053D8" w:rsidRDefault="00B07DD0" w:rsidP="009527CE">
            <w:pPr>
              <w:spacing w:after="0" w:line="240" w:lineRule="auto"/>
              <w:ind w:left="-106" w:firstLine="0"/>
              <w:jc w:val="center"/>
              <w:rPr>
                <w:b/>
                <w:bCs/>
                <w:sz w:val="20"/>
                <w:szCs w:val="20"/>
              </w:rPr>
            </w:pPr>
            <w:r>
              <w:rPr>
                <w:b/>
                <w:bCs/>
                <w:sz w:val="20"/>
                <w:szCs w:val="20"/>
              </w:rPr>
              <w:t>Bonferroni</w:t>
            </w:r>
            <w:r>
              <w:rPr>
                <w:b/>
                <w:bCs/>
                <w:sz w:val="20"/>
                <w:szCs w:val="20"/>
              </w:rPr>
              <w:br/>
              <w:t>Adjustment</w:t>
            </w:r>
          </w:p>
        </w:tc>
        <w:tc>
          <w:tcPr>
            <w:tcW w:w="2493" w:type="dxa"/>
            <w:gridSpan w:val="3"/>
            <w:tcBorders>
              <w:top w:val="single" w:sz="4" w:space="0" w:color="auto"/>
              <w:left w:val="nil"/>
              <w:bottom w:val="nil"/>
              <w:right w:val="nil"/>
            </w:tcBorders>
            <w:shd w:val="clear" w:color="auto" w:fill="auto"/>
            <w:noWrap/>
            <w:vAlign w:val="bottom"/>
            <w:hideMark/>
          </w:tcPr>
          <w:p w14:paraId="5845AE2E"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Affective Intensity (z)</w:t>
            </w:r>
          </w:p>
        </w:tc>
      </w:tr>
      <w:tr w:rsidR="00B07DD0" w:rsidRPr="007053D8" w14:paraId="261AB5FA" w14:textId="77777777" w:rsidTr="009527CE">
        <w:trPr>
          <w:trHeight w:val="585"/>
        </w:trPr>
        <w:tc>
          <w:tcPr>
            <w:tcW w:w="2352" w:type="dxa"/>
            <w:gridSpan w:val="2"/>
            <w:tcBorders>
              <w:top w:val="nil"/>
              <w:left w:val="nil"/>
              <w:bottom w:val="single" w:sz="8" w:space="0" w:color="auto"/>
              <w:right w:val="nil"/>
            </w:tcBorders>
            <w:shd w:val="clear" w:color="auto" w:fill="auto"/>
            <w:noWrap/>
            <w:vAlign w:val="bottom"/>
            <w:hideMark/>
          </w:tcPr>
          <w:p w14:paraId="743179EC"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Outcome</w:t>
            </w:r>
          </w:p>
        </w:tc>
        <w:tc>
          <w:tcPr>
            <w:tcW w:w="2036" w:type="dxa"/>
            <w:tcBorders>
              <w:top w:val="nil"/>
              <w:left w:val="nil"/>
              <w:bottom w:val="single" w:sz="8" w:space="0" w:color="auto"/>
              <w:right w:val="nil"/>
            </w:tcBorders>
            <w:shd w:val="clear" w:color="auto" w:fill="auto"/>
            <w:noWrap/>
            <w:vAlign w:val="bottom"/>
            <w:hideMark/>
          </w:tcPr>
          <w:p w14:paraId="291F5017"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Emotions Included</w:t>
            </w:r>
          </w:p>
        </w:tc>
        <w:tc>
          <w:tcPr>
            <w:tcW w:w="2226" w:type="dxa"/>
            <w:tcBorders>
              <w:top w:val="nil"/>
              <w:left w:val="nil"/>
              <w:bottom w:val="single" w:sz="8" w:space="0" w:color="auto"/>
              <w:right w:val="nil"/>
            </w:tcBorders>
            <w:shd w:val="clear" w:color="auto" w:fill="auto"/>
            <w:noWrap/>
            <w:vAlign w:val="bottom"/>
            <w:hideMark/>
          </w:tcPr>
          <w:p w14:paraId="315057DA"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Data Collection Time</w:t>
            </w:r>
          </w:p>
        </w:tc>
        <w:tc>
          <w:tcPr>
            <w:tcW w:w="1552" w:type="dxa"/>
            <w:tcBorders>
              <w:top w:val="nil"/>
              <w:left w:val="nil"/>
              <w:bottom w:val="single" w:sz="8" w:space="0" w:color="auto"/>
              <w:right w:val="nil"/>
            </w:tcBorders>
            <w:shd w:val="clear" w:color="auto" w:fill="auto"/>
            <w:noWrap/>
            <w:vAlign w:val="bottom"/>
            <w:hideMark/>
          </w:tcPr>
          <w:p w14:paraId="72470356"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 xml:space="preserve">Covariates </w:t>
            </w:r>
            <w:r w:rsidRPr="007053D8">
              <w:rPr>
                <w:sz w:val="20"/>
                <w:szCs w:val="20"/>
                <w:vertAlign w:val="superscript"/>
              </w:rPr>
              <w:t>†</w:t>
            </w:r>
          </w:p>
        </w:tc>
        <w:tc>
          <w:tcPr>
            <w:tcW w:w="1341" w:type="dxa"/>
            <w:vMerge/>
            <w:tcBorders>
              <w:top w:val="single" w:sz="4" w:space="0" w:color="auto"/>
              <w:left w:val="nil"/>
              <w:bottom w:val="single" w:sz="8" w:space="0" w:color="000000"/>
              <w:right w:val="nil"/>
            </w:tcBorders>
            <w:vAlign w:val="center"/>
            <w:hideMark/>
          </w:tcPr>
          <w:p w14:paraId="2957DC7A" w14:textId="77777777" w:rsidR="00B07DD0" w:rsidRPr="007053D8" w:rsidRDefault="00B07DD0" w:rsidP="009527CE">
            <w:pPr>
              <w:spacing w:after="0" w:line="240" w:lineRule="auto"/>
              <w:ind w:left="0" w:firstLine="0"/>
              <w:jc w:val="left"/>
              <w:rPr>
                <w:b/>
                <w:bCs/>
                <w:sz w:val="20"/>
                <w:szCs w:val="20"/>
              </w:rPr>
            </w:pPr>
          </w:p>
        </w:tc>
        <w:tc>
          <w:tcPr>
            <w:tcW w:w="1411" w:type="dxa"/>
            <w:vMerge/>
            <w:tcBorders>
              <w:top w:val="single" w:sz="4" w:space="0" w:color="auto"/>
              <w:left w:val="nil"/>
              <w:bottom w:val="single" w:sz="8" w:space="0" w:color="000000"/>
              <w:right w:val="nil"/>
            </w:tcBorders>
            <w:vAlign w:val="center"/>
            <w:hideMark/>
          </w:tcPr>
          <w:p w14:paraId="2AB1ECE5" w14:textId="77777777" w:rsidR="00B07DD0" w:rsidRPr="007053D8" w:rsidRDefault="00B07DD0" w:rsidP="009527CE">
            <w:pPr>
              <w:spacing w:after="0" w:line="240" w:lineRule="auto"/>
              <w:ind w:left="0" w:firstLine="0"/>
              <w:jc w:val="left"/>
              <w:rPr>
                <w:b/>
                <w:bCs/>
                <w:sz w:val="20"/>
                <w:szCs w:val="20"/>
              </w:rPr>
            </w:pPr>
          </w:p>
        </w:tc>
        <w:tc>
          <w:tcPr>
            <w:tcW w:w="1350" w:type="dxa"/>
            <w:vMerge/>
            <w:tcBorders>
              <w:top w:val="single" w:sz="4" w:space="0" w:color="auto"/>
              <w:left w:val="nil"/>
              <w:bottom w:val="single" w:sz="8" w:space="0" w:color="000000"/>
              <w:right w:val="nil"/>
            </w:tcBorders>
            <w:vAlign w:val="center"/>
            <w:hideMark/>
          </w:tcPr>
          <w:p w14:paraId="06D9C5FE" w14:textId="77777777" w:rsidR="00B07DD0" w:rsidRPr="007053D8" w:rsidRDefault="00B07DD0" w:rsidP="009527CE">
            <w:pPr>
              <w:spacing w:after="0" w:line="240" w:lineRule="auto"/>
              <w:ind w:left="0" w:firstLine="0"/>
              <w:jc w:val="left"/>
              <w:rPr>
                <w:b/>
                <w:bCs/>
                <w:sz w:val="20"/>
                <w:szCs w:val="20"/>
              </w:rPr>
            </w:pPr>
          </w:p>
        </w:tc>
        <w:tc>
          <w:tcPr>
            <w:tcW w:w="1524" w:type="dxa"/>
            <w:vMerge/>
            <w:tcBorders>
              <w:top w:val="single" w:sz="4" w:space="0" w:color="auto"/>
              <w:left w:val="nil"/>
              <w:bottom w:val="single" w:sz="8" w:space="0" w:color="000000"/>
              <w:right w:val="nil"/>
            </w:tcBorders>
            <w:vAlign w:val="center"/>
            <w:hideMark/>
          </w:tcPr>
          <w:p w14:paraId="6B8D489C" w14:textId="77777777" w:rsidR="00B07DD0" w:rsidRPr="007053D8" w:rsidRDefault="00B07DD0" w:rsidP="009527CE">
            <w:pPr>
              <w:spacing w:after="0" w:line="240" w:lineRule="auto"/>
              <w:ind w:left="0" w:firstLine="0"/>
              <w:jc w:val="left"/>
              <w:rPr>
                <w:b/>
                <w:bCs/>
                <w:i/>
                <w:iCs/>
                <w:sz w:val="20"/>
                <w:szCs w:val="20"/>
              </w:rPr>
            </w:pPr>
          </w:p>
        </w:tc>
        <w:tc>
          <w:tcPr>
            <w:tcW w:w="1250" w:type="dxa"/>
            <w:vMerge/>
            <w:tcBorders>
              <w:left w:val="nil"/>
              <w:bottom w:val="single" w:sz="8" w:space="0" w:color="000000"/>
              <w:right w:val="nil"/>
            </w:tcBorders>
          </w:tcPr>
          <w:p w14:paraId="26277060" w14:textId="77777777" w:rsidR="00B07DD0" w:rsidRPr="007053D8" w:rsidRDefault="00B07DD0" w:rsidP="009527CE">
            <w:pPr>
              <w:spacing w:after="0" w:line="240" w:lineRule="auto"/>
              <w:ind w:left="0" w:firstLine="0"/>
              <w:jc w:val="left"/>
              <w:rPr>
                <w:b/>
                <w:bCs/>
                <w:sz w:val="20"/>
                <w:szCs w:val="20"/>
              </w:rPr>
            </w:pPr>
          </w:p>
        </w:tc>
        <w:tc>
          <w:tcPr>
            <w:tcW w:w="2088" w:type="dxa"/>
            <w:vMerge/>
            <w:tcBorders>
              <w:top w:val="single" w:sz="4" w:space="0" w:color="auto"/>
              <w:left w:val="nil"/>
              <w:bottom w:val="single" w:sz="8" w:space="0" w:color="000000"/>
              <w:right w:val="nil"/>
            </w:tcBorders>
            <w:vAlign w:val="center"/>
            <w:hideMark/>
          </w:tcPr>
          <w:p w14:paraId="520ED556" w14:textId="77777777" w:rsidR="00B07DD0" w:rsidRPr="007053D8" w:rsidRDefault="00B07DD0" w:rsidP="009527CE">
            <w:pPr>
              <w:spacing w:after="0" w:line="240" w:lineRule="auto"/>
              <w:ind w:left="0" w:firstLine="0"/>
              <w:jc w:val="left"/>
              <w:rPr>
                <w:b/>
                <w:bCs/>
                <w:sz w:val="20"/>
                <w:szCs w:val="20"/>
              </w:rPr>
            </w:pPr>
          </w:p>
        </w:tc>
        <w:tc>
          <w:tcPr>
            <w:tcW w:w="686" w:type="dxa"/>
            <w:tcBorders>
              <w:top w:val="nil"/>
              <w:left w:val="nil"/>
              <w:bottom w:val="single" w:sz="8" w:space="0" w:color="auto"/>
              <w:right w:val="nil"/>
            </w:tcBorders>
            <w:shd w:val="clear" w:color="auto" w:fill="auto"/>
            <w:vAlign w:val="center"/>
            <w:hideMark/>
          </w:tcPr>
          <w:p w14:paraId="1E1B2281"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Odds Ratio</w:t>
            </w:r>
          </w:p>
        </w:tc>
        <w:tc>
          <w:tcPr>
            <w:tcW w:w="889" w:type="dxa"/>
            <w:tcBorders>
              <w:top w:val="nil"/>
              <w:left w:val="nil"/>
              <w:bottom w:val="single" w:sz="8" w:space="0" w:color="auto"/>
              <w:right w:val="nil"/>
            </w:tcBorders>
            <w:shd w:val="clear" w:color="auto" w:fill="auto"/>
            <w:vAlign w:val="center"/>
            <w:hideMark/>
          </w:tcPr>
          <w:p w14:paraId="120775AC"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Lower Bound ^</w:t>
            </w:r>
          </w:p>
        </w:tc>
        <w:tc>
          <w:tcPr>
            <w:tcW w:w="918" w:type="dxa"/>
            <w:tcBorders>
              <w:top w:val="nil"/>
              <w:left w:val="nil"/>
              <w:bottom w:val="single" w:sz="8" w:space="0" w:color="auto"/>
              <w:right w:val="nil"/>
            </w:tcBorders>
            <w:shd w:val="clear" w:color="auto" w:fill="auto"/>
            <w:vAlign w:val="center"/>
            <w:hideMark/>
          </w:tcPr>
          <w:p w14:paraId="433A13E9"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Upper Bound ^</w:t>
            </w:r>
          </w:p>
        </w:tc>
      </w:tr>
      <w:tr w:rsidR="00B07DD0" w:rsidRPr="007053D8" w14:paraId="1E49C783"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69C3F39C"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1D65A5EE"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5F9B5168" w14:textId="77777777" w:rsidR="00B07DD0" w:rsidRPr="007053D8" w:rsidRDefault="00B07DD0" w:rsidP="009527CE">
            <w:pPr>
              <w:spacing w:after="0" w:line="240" w:lineRule="auto"/>
              <w:ind w:left="0" w:firstLine="0"/>
              <w:jc w:val="center"/>
              <w:rPr>
                <w:sz w:val="22"/>
              </w:rPr>
            </w:pPr>
            <w:r w:rsidRPr="007053D8">
              <w:rPr>
                <w:sz w:val="22"/>
              </w:rPr>
              <w:t xml:space="preserve">Immediate &amp; </w:t>
            </w:r>
            <w:proofErr w:type="gramStart"/>
            <w:r w:rsidRPr="007053D8">
              <w:rPr>
                <w:sz w:val="22"/>
              </w:rPr>
              <w:t>Delayed</w:t>
            </w:r>
            <w:proofErr w:type="gramEnd"/>
          </w:p>
        </w:tc>
        <w:tc>
          <w:tcPr>
            <w:tcW w:w="1552" w:type="dxa"/>
            <w:tcBorders>
              <w:top w:val="nil"/>
              <w:left w:val="nil"/>
              <w:bottom w:val="nil"/>
              <w:right w:val="single" w:sz="4" w:space="0" w:color="auto"/>
            </w:tcBorders>
            <w:shd w:val="clear" w:color="000000" w:fill="D9D9D9"/>
            <w:noWrap/>
            <w:vAlign w:val="center"/>
            <w:hideMark/>
          </w:tcPr>
          <w:p w14:paraId="648EFA97"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5C305DB4" w14:textId="77777777" w:rsidR="00B07DD0" w:rsidRPr="007053D8" w:rsidRDefault="00B07DD0" w:rsidP="009527CE">
            <w:pPr>
              <w:spacing w:after="0" w:line="240" w:lineRule="auto"/>
              <w:ind w:left="0" w:firstLine="0"/>
              <w:jc w:val="center"/>
              <w:rPr>
                <w:sz w:val="22"/>
              </w:rPr>
            </w:pPr>
            <w:r w:rsidRPr="007053D8">
              <w:rPr>
                <w:sz w:val="22"/>
              </w:rPr>
              <w:t>90</w:t>
            </w:r>
          </w:p>
        </w:tc>
        <w:tc>
          <w:tcPr>
            <w:tcW w:w="1411" w:type="dxa"/>
            <w:vMerge w:val="restart"/>
            <w:tcBorders>
              <w:top w:val="nil"/>
              <w:left w:val="nil"/>
              <w:bottom w:val="single" w:sz="4" w:space="0" w:color="000000"/>
              <w:right w:val="nil"/>
            </w:tcBorders>
            <w:shd w:val="clear" w:color="auto" w:fill="auto"/>
            <w:noWrap/>
            <w:vAlign w:val="center"/>
            <w:hideMark/>
          </w:tcPr>
          <w:p w14:paraId="46879CFB" w14:textId="77777777" w:rsidR="00B07DD0" w:rsidRPr="007053D8" w:rsidRDefault="00B07DD0" w:rsidP="009527CE">
            <w:pPr>
              <w:spacing w:after="0" w:line="240" w:lineRule="auto"/>
              <w:ind w:left="0" w:firstLine="0"/>
              <w:jc w:val="center"/>
              <w:rPr>
                <w:sz w:val="22"/>
              </w:rPr>
            </w:pPr>
            <w:r w:rsidRPr="007053D8">
              <w:rPr>
                <w:sz w:val="22"/>
              </w:rPr>
              <w:t>397</w:t>
            </w:r>
          </w:p>
        </w:tc>
        <w:tc>
          <w:tcPr>
            <w:tcW w:w="1350" w:type="dxa"/>
            <w:vMerge w:val="restart"/>
            <w:tcBorders>
              <w:top w:val="nil"/>
              <w:left w:val="nil"/>
              <w:bottom w:val="single" w:sz="4" w:space="0" w:color="000000"/>
              <w:right w:val="nil"/>
            </w:tcBorders>
            <w:shd w:val="clear" w:color="auto" w:fill="auto"/>
            <w:noWrap/>
            <w:vAlign w:val="center"/>
            <w:hideMark/>
          </w:tcPr>
          <w:p w14:paraId="5B9E13D0" w14:textId="77777777" w:rsidR="00B07DD0" w:rsidRPr="007053D8" w:rsidRDefault="00B07DD0" w:rsidP="009527CE">
            <w:pPr>
              <w:spacing w:after="0" w:line="240" w:lineRule="auto"/>
              <w:ind w:left="0" w:firstLine="0"/>
              <w:jc w:val="center"/>
              <w:rPr>
                <w:sz w:val="22"/>
              </w:rPr>
            </w:pPr>
            <w:r w:rsidRPr="007053D8">
              <w:rPr>
                <w:sz w:val="22"/>
              </w:rPr>
              <w:t>0.34</w:t>
            </w:r>
          </w:p>
        </w:tc>
        <w:tc>
          <w:tcPr>
            <w:tcW w:w="1524" w:type="dxa"/>
            <w:tcBorders>
              <w:top w:val="nil"/>
              <w:left w:val="nil"/>
              <w:bottom w:val="nil"/>
              <w:right w:val="nil"/>
            </w:tcBorders>
            <w:shd w:val="clear" w:color="000000" w:fill="D9D9D9"/>
            <w:noWrap/>
            <w:vAlign w:val="center"/>
            <w:hideMark/>
          </w:tcPr>
          <w:p w14:paraId="5A6AE91A"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527D82C8"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340F018F"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EBB88B1" w14:textId="77777777" w:rsidR="00B07DD0" w:rsidRPr="007053D8" w:rsidRDefault="00B07DD0" w:rsidP="009527CE">
            <w:pPr>
              <w:spacing w:after="0" w:line="240" w:lineRule="auto"/>
              <w:ind w:left="0" w:firstLine="0"/>
              <w:jc w:val="center"/>
              <w:rPr>
                <w:sz w:val="22"/>
              </w:rPr>
            </w:pPr>
            <w:r w:rsidRPr="007053D8">
              <w:rPr>
                <w:sz w:val="22"/>
              </w:rPr>
              <w:t>1.27</w:t>
            </w:r>
          </w:p>
        </w:tc>
        <w:tc>
          <w:tcPr>
            <w:tcW w:w="889" w:type="dxa"/>
            <w:tcBorders>
              <w:top w:val="nil"/>
              <w:left w:val="nil"/>
              <w:bottom w:val="nil"/>
              <w:right w:val="nil"/>
            </w:tcBorders>
            <w:shd w:val="clear" w:color="000000" w:fill="D9D9D9"/>
            <w:noWrap/>
            <w:vAlign w:val="center"/>
            <w:hideMark/>
          </w:tcPr>
          <w:p w14:paraId="3B77BB8D" w14:textId="77777777" w:rsidR="00B07DD0" w:rsidRPr="007053D8" w:rsidRDefault="00B07DD0" w:rsidP="009527CE">
            <w:pPr>
              <w:spacing w:after="0" w:line="240" w:lineRule="auto"/>
              <w:ind w:left="0" w:firstLine="0"/>
              <w:jc w:val="center"/>
              <w:rPr>
                <w:sz w:val="22"/>
              </w:rPr>
            </w:pPr>
            <w:r w:rsidRPr="007053D8">
              <w:rPr>
                <w:sz w:val="22"/>
              </w:rPr>
              <w:t>0.93</w:t>
            </w:r>
          </w:p>
        </w:tc>
        <w:tc>
          <w:tcPr>
            <w:tcW w:w="918" w:type="dxa"/>
            <w:tcBorders>
              <w:top w:val="nil"/>
              <w:left w:val="nil"/>
              <w:bottom w:val="nil"/>
              <w:right w:val="nil"/>
            </w:tcBorders>
            <w:shd w:val="clear" w:color="000000" w:fill="D9D9D9"/>
            <w:noWrap/>
            <w:vAlign w:val="center"/>
            <w:hideMark/>
          </w:tcPr>
          <w:p w14:paraId="7B62F479" w14:textId="77777777" w:rsidR="00B07DD0" w:rsidRPr="007053D8" w:rsidRDefault="00B07DD0" w:rsidP="009527CE">
            <w:pPr>
              <w:spacing w:after="0" w:line="240" w:lineRule="auto"/>
              <w:ind w:left="0" w:firstLine="0"/>
              <w:jc w:val="center"/>
              <w:rPr>
                <w:sz w:val="22"/>
              </w:rPr>
            </w:pPr>
            <w:r w:rsidRPr="007053D8">
              <w:rPr>
                <w:sz w:val="22"/>
              </w:rPr>
              <w:t>1.73</w:t>
            </w:r>
          </w:p>
        </w:tc>
      </w:tr>
      <w:tr w:rsidR="00B07DD0" w:rsidRPr="007053D8" w14:paraId="3C5EECC0" w14:textId="77777777" w:rsidTr="009527CE">
        <w:trPr>
          <w:trHeight w:val="360"/>
        </w:trPr>
        <w:tc>
          <w:tcPr>
            <w:tcW w:w="2352" w:type="dxa"/>
            <w:gridSpan w:val="2"/>
            <w:vMerge/>
            <w:tcBorders>
              <w:top w:val="nil"/>
              <w:left w:val="nil"/>
              <w:bottom w:val="single" w:sz="4" w:space="0" w:color="000000"/>
              <w:right w:val="nil"/>
            </w:tcBorders>
            <w:vAlign w:val="center"/>
            <w:hideMark/>
          </w:tcPr>
          <w:p w14:paraId="0F77A251"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7B9AB9F7"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79DD2FF0"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35850A17"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4BE0F097"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0F7AC1B3"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7365B8A1"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2068F911" w14:textId="77777777" w:rsidR="00B07DD0" w:rsidRPr="007053D8" w:rsidRDefault="00B07DD0" w:rsidP="009527CE">
            <w:pPr>
              <w:spacing w:after="0" w:line="240" w:lineRule="auto"/>
              <w:ind w:left="0" w:firstLine="0"/>
              <w:jc w:val="center"/>
              <w:rPr>
                <w:sz w:val="22"/>
              </w:rPr>
            </w:pPr>
            <w:r w:rsidRPr="007053D8">
              <w:rPr>
                <w:sz w:val="22"/>
              </w:rPr>
              <w:t>2.64</w:t>
            </w:r>
          </w:p>
        </w:tc>
        <w:tc>
          <w:tcPr>
            <w:tcW w:w="1250" w:type="dxa"/>
            <w:tcBorders>
              <w:top w:val="nil"/>
              <w:left w:val="nil"/>
              <w:bottom w:val="single" w:sz="4" w:space="0" w:color="auto"/>
              <w:right w:val="nil"/>
            </w:tcBorders>
            <w:vAlign w:val="center"/>
          </w:tcPr>
          <w:p w14:paraId="7627CF53" w14:textId="77777777" w:rsidR="00B07DD0" w:rsidRPr="007053D8" w:rsidRDefault="00B07DD0" w:rsidP="009527CE">
            <w:pPr>
              <w:spacing w:after="0" w:line="240" w:lineRule="auto"/>
              <w:ind w:left="0" w:firstLine="0"/>
              <w:jc w:val="center"/>
              <w:rPr>
                <w:sz w:val="22"/>
              </w:rPr>
            </w:pPr>
            <w:r w:rsidRPr="007053D8">
              <w:rPr>
                <w:sz w:val="22"/>
              </w:rPr>
              <w:t>0.10</w:t>
            </w:r>
          </w:p>
        </w:tc>
        <w:tc>
          <w:tcPr>
            <w:tcW w:w="2088" w:type="dxa"/>
            <w:tcBorders>
              <w:top w:val="nil"/>
              <w:left w:val="nil"/>
              <w:bottom w:val="single" w:sz="4" w:space="0" w:color="auto"/>
              <w:right w:val="single" w:sz="4" w:space="0" w:color="auto"/>
            </w:tcBorders>
            <w:shd w:val="clear" w:color="auto" w:fill="auto"/>
            <w:noWrap/>
            <w:vAlign w:val="center"/>
            <w:hideMark/>
          </w:tcPr>
          <w:p w14:paraId="70498E4C" w14:textId="77777777" w:rsidR="00B07DD0" w:rsidRPr="007053D8" w:rsidRDefault="00B07DD0" w:rsidP="009527CE">
            <w:pPr>
              <w:spacing w:after="0" w:line="240" w:lineRule="auto"/>
              <w:ind w:left="0" w:firstLine="0"/>
              <w:jc w:val="center"/>
              <w:rPr>
                <w:sz w:val="22"/>
              </w:rPr>
            </w:pPr>
            <w:r w:rsidRPr="007053D8">
              <w:rPr>
                <w:sz w:val="22"/>
              </w:rPr>
              <w:t>0.</w:t>
            </w:r>
            <w:r>
              <w:rPr>
                <w:sz w:val="22"/>
              </w:rPr>
              <w:t>80</w:t>
            </w:r>
          </w:p>
        </w:tc>
        <w:tc>
          <w:tcPr>
            <w:tcW w:w="686" w:type="dxa"/>
            <w:tcBorders>
              <w:top w:val="nil"/>
              <w:left w:val="nil"/>
              <w:bottom w:val="single" w:sz="4" w:space="0" w:color="auto"/>
              <w:right w:val="nil"/>
            </w:tcBorders>
            <w:shd w:val="clear" w:color="auto" w:fill="auto"/>
            <w:noWrap/>
            <w:vAlign w:val="center"/>
            <w:hideMark/>
          </w:tcPr>
          <w:p w14:paraId="50E4F038" w14:textId="77777777" w:rsidR="00B07DD0" w:rsidRPr="007053D8" w:rsidRDefault="00B07DD0" w:rsidP="009527CE">
            <w:pPr>
              <w:spacing w:after="0" w:line="240" w:lineRule="auto"/>
              <w:ind w:left="0" w:firstLine="0"/>
              <w:jc w:val="center"/>
              <w:rPr>
                <w:sz w:val="22"/>
              </w:rPr>
            </w:pPr>
            <w:r w:rsidRPr="007053D8">
              <w:rPr>
                <w:sz w:val="22"/>
              </w:rPr>
              <w:t>1.28</w:t>
            </w:r>
          </w:p>
        </w:tc>
        <w:tc>
          <w:tcPr>
            <w:tcW w:w="889" w:type="dxa"/>
            <w:tcBorders>
              <w:top w:val="nil"/>
              <w:left w:val="nil"/>
              <w:bottom w:val="single" w:sz="4" w:space="0" w:color="auto"/>
              <w:right w:val="nil"/>
            </w:tcBorders>
            <w:shd w:val="clear" w:color="auto" w:fill="auto"/>
            <w:noWrap/>
            <w:vAlign w:val="center"/>
            <w:hideMark/>
          </w:tcPr>
          <w:p w14:paraId="79E082DC"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single" w:sz="4" w:space="0" w:color="auto"/>
              <w:right w:val="nil"/>
            </w:tcBorders>
            <w:shd w:val="clear" w:color="auto" w:fill="auto"/>
            <w:noWrap/>
            <w:vAlign w:val="center"/>
            <w:hideMark/>
          </w:tcPr>
          <w:p w14:paraId="35092F0E" w14:textId="77777777" w:rsidR="00B07DD0" w:rsidRPr="007053D8" w:rsidRDefault="00B07DD0" w:rsidP="009527CE">
            <w:pPr>
              <w:spacing w:after="0" w:line="240" w:lineRule="auto"/>
              <w:ind w:left="0" w:firstLine="0"/>
              <w:jc w:val="center"/>
              <w:rPr>
                <w:sz w:val="22"/>
              </w:rPr>
            </w:pPr>
            <w:r w:rsidRPr="007053D8">
              <w:rPr>
                <w:sz w:val="22"/>
              </w:rPr>
              <w:t>1.71</w:t>
            </w:r>
          </w:p>
        </w:tc>
      </w:tr>
      <w:tr w:rsidR="00B07DD0" w:rsidRPr="007053D8" w14:paraId="57CD56E9"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0AD523A"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343831B2"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6AD73D19" w14:textId="77777777" w:rsidR="00B07DD0" w:rsidRPr="007053D8" w:rsidRDefault="00B07DD0" w:rsidP="009527CE">
            <w:pPr>
              <w:spacing w:after="0" w:line="240" w:lineRule="auto"/>
              <w:ind w:left="0" w:firstLine="0"/>
              <w:jc w:val="center"/>
              <w:rPr>
                <w:sz w:val="22"/>
              </w:rPr>
            </w:pPr>
            <w:r w:rsidRPr="007053D8">
              <w:rPr>
                <w:sz w:val="22"/>
              </w:rPr>
              <w:t xml:space="preserve">Immediate &amp; </w:t>
            </w:r>
            <w:proofErr w:type="gramStart"/>
            <w:r w:rsidRPr="007053D8">
              <w:rPr>
                <w:sz w:val="22"/>
              </w:rPr>
              <w:t>Delayed</w:t>
            </w:r>
            <w:proofErr w:type="gramEnd"/>
          </w:p>
        </w:tc>
        <w:tc>
          <w:tcPr>
            <w:tcW w:w="1552" w:type="dxa"/>
            <w:tcBorders>
              <w:top w:val="nil"/>
              <w:left w:val="nil"/>
              <w:bottom w:val="nil"/>
              <w:right w:val="single" w:sz="4" w:space="0" w:color="auto"/>
            </w:tcBorders>
            <w:shd w:val="clear" w:color="000000" w:fill="D9D9D9"/>
            <w:noWrap/>
            <w:vAlign w:val="center"/>
            <w:hideMark/>
          </w:tcPr>
          <w:p w14:paraId="5E4FD434"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378CACED" w14:textId="77777777" w:rsidR="00B07DD0" w:rsidRPr="007053D8" w:rsidRDefault="00B07DD0" w:rsidP="009527CE">
            <w:pPr>
              <w:spacing w:after="0" w:line="240" w:lineRule="auto"/>
              <w:ind w:left="0" w:firstLine="0"/>
              <w:jc w:val="center"/>
              <w:rPr>
                <w:sz w:val="22"/>
              </w:rPr>
            </w:pPr>
            <w:r w:rsidRPr="007053D8">
              <w:rPr>
                <w:sz w:val="22"/>
              </w:rPr>
              <w:t>89</w:t>
            </w:r>
          </w:p>
        </w:tc>
        <w:tc>
          <w:tcPr>
            <w:tcW w:w="1411" w:type="dxa"/>
            <w:vMerge w:val="restart"/>
            <w:tcBorders>
              <w:top w:val="nil"/>
              <w:left w:val="nil"/>
              <w:bottom w:val="single" w:sz="4" w:space="0" w:color="000000"/>
              <w:right w:val="nil"/>
            </w:tcBorders>
            <w:shd w:val="clear" w:color="auto" w:fill="auto"/>
            <w:noWrap/>
            <w:vAlign w:val="center"/>
            <w:hideMark/>
          </w:tcPr>
          <w:p w14:paraId="2AD2D85D" w14:textId="77777777" w:rsidR="00B07DD0" w:rsidRPr="007053D8" w:rsidRDefault="00B07DD0" w:rsidP="009527CE">
            <w:pPr>
              <w:spacing w:after="0" w:line="240" w:lineRule="auto"/>
              <w:ind w:left="0" w:firstLine="0"/>
              <w:jc w:val="center"/>
              <w:rPr>
                <w:sz w:val="22"/>
              </w:rPr>
            </w:pPr>
            <w:r w:rsidRPr="007053D8">
              <w:rPr>
                <w:sz w:val="22"/>
              </w:rPr>
              <w:t>360</w:t>
            </w:r>
          </w:p>
        </w:tc>
        <w:tc>
          <w:tcPr>
            <w:tcW w:w="1350" w:type="dxa"/>
            <w:vMerge w:val="restart"/>
            <w:tcBorders>
              <w:top w:val="nil"/>
              <w:left w:val="nil"/>
              <w:bottom w:val="single" w:sz="4" w:space="0" w:color="000000"/>
              <w:right w:val="nil"/>
            </w:tcBorders>
            <w:shd w:val="clear" w:color="auto" w:fill="auto"/>
            <w:noWrap/>
            <w:vAlign w:val="center"/>
            <w:hideMark/>
          </w:tcPr>
          <w:p w14:paraId="75C34092" w14:textId="77777777" w:rsidR="00B07DD0" w:rsidRPr="007053D8" w:rsidRDefault="00B07DD0" w:rsidP="009527CE">
            <w:pPr>
              <w:spacing w:after="0" w:line="240" w:lineRule="auto"/>
              <w:ind w:left="0" w:firstLine="0"/>
              <w:jc w:val="center"/>
              <w:rPr>
                <w:sz w:val="22"/>
              </w:rPr>
            </w:pPr>
            <w:r w:rsidRPr="007053D8">
              <w:rPr>
                <w:sz w:val="22"/>
              </w:rPr>
              <w:t>0.36</w:t>
            </w:r>
          </w:p>
        </w:tc>
        <w:tc>
          <w:tcPr>
            <w:tcW w:w="1524" w:type="dxa"/>
            <w:tcBorders>
              <w:top w:val="nil"/>
              <w:left w:val="nil"/>
              <w:bottom w:val="nil"/>
              <w:right w:val="nil"/>
            </w:tcBorders>
            <w:shd w:val="clear" w:color="000000" w:fill="D9D9D9"/>
            <w:noWrap/>
            <w:vAlign w:val="center"/>
            <w:hideMark/>
          </w:tcPr>
          <w:p w14:paraId="5E912A9B"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021C6909"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16F620E4"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7B587B28" w14:textId="77777777" w:rsidR="00B07DD0" w:rsidRPr="007053D8" w:rsidRDefault="00B07DD0" w:rsidP="009527CE">
            <w:pPr>
              <w:spacing w:after="0" w:line="240" w:lineRule="auto"/>
              <w:ind w:left="0" w:firstLine="0"/>
              <w:jc w:val="center"/>
              <w:rPr>
                <w:sz w:val="22"/>
              </w:rPr>
            </w:pPr>
            <w:r w:rsidRPr="007053D8">
              <w:rPr>
                <w:sz w:val="22"/>
              </w:rPr>
              <w:t>1.17</w:t>
            </w:r>
          </w:p>
        </w:tc>
        <w:tc>
          <w:tcPr>
            <w:tcW w:w="889" w:type="dxa"/>
            <w:tcBorders>
              <w:top w:val="nil"/>
              <w:left w:val="nil"/>
              <w:bottom w:val="nil"/>
              <w:right w:val="nil"/>
            </w:tcBorders>
            <w:shd w:val="clear" w:color="000000" w:fill="D9D9D9"/>
            <w:noWrap/>
            <w:vAlign w:val="center"/>
            <w:hideMark/>
          </w:tcPr>
          <w:p w14:paraId="0C79A472" w14:textId="77777777" w:rsidR="00B07DD0" w:rsidRPr="007053D8" w:rsidRDefault="00B07DD0" w:rsidP="009527CE">
            <w:pPr>
              <w:spacing w:after="0" w:line="240" w:lineRule="auto"/>
              <w:ind w:left="0" w:firstLine="0"/>
              <w:jc w:val="center"/>
              <w:rPr>
                <w:sz w:val="22"/>
              </w:rPr>
            </w:pPr>
            <w:r w:rsidRPr="007053D8">
              <w:rPr>
                <w:sz w:val="22"/>
              </w:rPr>
              <w:t>0.83</w:t>
            </w:r>
          </w:p>
        </w:tc>
        <w:tc>
          <w:tcPr>
            <w:tcW w:w="918" w:type="dxa"/>
            <w:tcBorders>
              <w:top w:val="nil"/>
              <w:left w:val="nil"/>
              <w:bottom w:val="nil"/>
              <w:right w:val="nil"/>
            </w:tcBorders>
            <w:shd w:val="clear" w:color="000000" w:fill="D9D9D9"/>
            <w:noWrap/>
            <w:vAlign w:val="center"/>
            <w:hideMark/>
          </w:tcPr>
          <w:p w14:paraId="31A66715" w14:textId="77777777" w:rsidR="00B07DD0" w:rsidRPr="007053D8" w:rsidRDefault="00B07DD0" w:rsidP="009527CE">
            <w:pPr>
              <w:spacing w:after="0" w:line="240" w:lineRule="auto"/>
              <w:ind w:left="0" w:firstLine="0"/>
              <w:jc w:val="center"/>
              <w:rPr>
                <w:sz w:val="22"/>
              </w:rPr>
            </w:pPr>
            <w:r w:rsidRPr="007053D8">
              <w:rPr>
                <w:sz w:val="22"/>
              </w:rPr>
              <w:t>1.64</w:t>
            </w:r>
          </w:p>
        </w:tc>
      </w:tr>
      <w:tr w:rsidR="00B07DD0" w:rsidRPr="007053D8" w14:paraId="0C38DE8E" w14:textId="77777777" w:rsidTr="009527CE">
        <w:trPr>
          <w:trHeight w:val="360"/>
        </w:trPr>
        <w:tc>
          <w:tcPr>
            <w:tcW w:w="2352" w:type="dxa"/>
            <w:gridSpan w:val="2"/>
            <w:vMerge/>
            <w:tcBorders>
              <w:top w:val="nil"/>
              <w:left w:val="nil"/>
              <w:bottom w:val="single" w:sz="4" w:space="0" w:color="000000"/>
              <w:right w:val="nil"/>
            </w:tcBorders>
            <w:vAlign w:val="center"/>
            <w:hideMark/>
          </w:tcPr>
          <w:p w14:paraId="7B8C1104"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775C7A1"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C784B06"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7DE2EF5B"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06056F85"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99405BB"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5EAC8430"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1B581A8E" w14:textId="77777777" w:rsidR="00B07DD0" w:rsidRPr="007053D8" w:rsidRDefault="00B07DD0" w:rsidP="009527CE">
            <w:pPr>
              <w:spacing w:after="0" w:line="240" w:lineRule="auto"/>
              <w:ind w:left="0" w:firstLine="0"/>
              <w:jc w:val="center"/>
              <w:rPr>
                <w:sz w:val="22"/>
              </w:rPr>
            </w:pPr>
            <w:r w:rsidRPr="007053D8">
              <w:rPr>
                <w:sz w:val="22"/>
              </w:rPr>
              <w:t>0.98</w:t>
            </w:r>
          </w:p>
        </w:tc>
        <w:tc>
          <w:tcPr>
            <w:tcW w:w="1250" w:type="dxa"/>
            <w:tcBorders>
              <w:top w:val="nil"/>
              <w:left w:val="nil"/>
              <w:bottom w:val="single" w:sz="4" w:space="0" w:color="auto"/>
              <w:right w:val="nil"/>
            </w:tcBorders>
            <w:vAlign w:val="center"/>
          </w:tcPr>
          <w:p w14:paraId="1DFF6965" w14:textId="77777777" w:rsidR="00B07DD0" w:rsidRPr="007053D8" w:rsidRDefault="00B07DD0" w:rsidP="009527CE">
            <w:pPr>
              <w:spacing w:after="0" w:line="240" w:lineRule="auto"/>
              <w:ind w:left="0" w:firstLine="0"/>
              <w:jc w:val="center"/>
              <w:rPr>
                <w:sz w:val="22"/>
              </w:rPr>
            </w:pPr>
            <w:r w:rsidRPr="007053D8">
              <w:rPr>
                <w:sz w:val="22"/>
              </w:rPr>
              <w:t>0.32</w:t>
            </w:r>
          </w:p>
        </w:tc>
        <w:tc>
          <w:tcPr>
            <w:tcW w:w="2088" w:type="dxa"/>
            <w:tcBorders>
              <w:top w:val="nil"/>
              <w:left w:val="nil"/>
              <w:bottom w:val="single" w:sz="4" w:space="0" w:color="auto"/>
              <w:right w:val="single" w:sz="4" w:space="0" w:color="auto"/>
            </w:tcBorders>
            <w:shd w:val="clear" w:color="auto" w:fill="auto"/>
            <w:noWrap/>
            <w:vAlign w:val="center"/>
            <w:hideMark/>
          </w:tcPr>
          <w:p w14:paraId="6A7AF6D2"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0A5BB9CC" w14:textId="77777777" w:rsidR="00B07DD0" w:rsidRPr="007053D8" w:rsidRDefault="00B07DD0" w:rsidP="009527CE">
            <w:pPr>
              <w:spacing w:after="0" w:line="240" w:lineRule="auto"/>
              <w:ind w:left="0" w:firstLine="0"/>
              <w:jc w:val="center"/>
              <w:rPr>
                <w:sz w:val="22"/>
              </w:rPr>
            </w:pPr>
            <w:r w:rsidRPr="007053D8">
              <w:rPr>
                <w:sz w:val="22"/>
              </w:rPr>
              <w:t>1.18</w:t>
            </w:r>
          </w:p>
        </w:tc>
        <w:tc>
          <w:tcPr>
            <w:tcW w:w="889" w:type="dxa"/>
            <w:tcBorders>
              <w:top w:val="nil"/>
              <w:left w:val="nil"/>
              <w:bottom w:val="single" w:sz="4" w:space="0" w:color="auto"/>
              <w:right w:val="nil"/>
            </w:tcBorders>
            <w:shd w:val="clear" w:color="auto" w:fill="auto"/>
            <w:noWrap/>
            <w:vAlign w:val="center"/>
            <w:hideMark/>
          </w:tcPr>
          <w:p w14:paraId="7BF382F9" w14:textId="77777777" w:rsidR="00B07DD0" w:rsidRPr="007053D8" w:rsidRDefault="00B07DD0" w:rsidP="009527CE">
            <w:pPr>
              <w:spacing w:after="0" w:line="240" w:lineRule="auto"/>
              <w:ind w:left="0" w:firstLine="0"/>
              <w:jc w:val="center"/>
              <w:rPr>
                <w:sz w:val="22"/>
              </w:rPr>
            </w:pPr>
            <w:r w:rsidRPr="007053D8">
              <w:rPr>
                <w:sz w:val="22"/>
              </w:rPr>
              <w:t>0.85</w:t>
            </w:r>
          </w:p>
        </w:tc>
        <w:tc>
          <w:tcPr>
            <w:tcW w:w="918" w:type="dxa"/>
            <w:tcBorders>
              <w:top w:val="nil"/>
              <w:left w:val="nil"/>
              <w:bottom w:val="single" w:sz="4" w:space="0" w:color="auto"/>
              <w:right w:val="nil"/>
            </w:tcBorders>
            <w:shd w:val="clear" w:color="auto" w:fill="auto"/>
            <w:noWrap/>
            <w:vAlign w:val="center"/>
            <w:hideMark/>
          </w:tcPr>
          <w:p w14:paraId="47F48FAE" w14:textId="77777777" w:rsidR="00B07DD0" w:rsidRPr="007053D8" w:rsidRDefault="00B07DD0" w:rsidP="009527CE">
            <w:pPr>
              <w:spacing w:after="0" w:line="240" w:lineRule="auto"/>
              <w:ind w:left="0" w:firstLine="0"/>
              <w:jc w:val="center"/>
              <w:rPr>
                <w:sz w:val="22"/>
              </w:rPr>
            </w:pPr>
            <w:r w:rsidRPr="007053D8">
              <w:rPr>
                <w:sz w:val="22"/>
              </w:rPr>
              <w:t>1.63</w:t>
            </w:r>
          </w:p>
        </w:tc>
      </w:tr>
      <w:tr w:rsidR="00B07DD0" w:rsidRPr="007053D8" w14:paraId="3B476FAA"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7CBEA6FA"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3918CA45"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07147FE1" w14:textId="77777777" w:rsidR="00B07DD0" w:rsidRPr="007053D8" w:rsidRDefault="00B07DD0" w:rsidP="009527CE">
            <w:pPr>
              <w:spacing w:after="0" w:line="240" w:lineRule="auto"/>
              <w:ind w:left="0" w:firstLine="0"/>
              <w:jc w:val="center"/>
              <w:rPr>
                <w:sz w:val="22"/>
              </w:rPr>
            </w:pPr>
            <w:r w:rsidRPr="007053D8">
              <w:rPr>
                <w:sz w:val="22"/>
              </w:rPr>
              <w:t xml:space="preserve">Immediate &amp; </w:t>
            </w:r>
            <w:proofErr w:type="gramStart"/>
            <w:r w:rsidRPr="007053D8">
              <w:rPr>
                <w:sz w:val="22"/>
              </w:rPr>
              <w:t>Delayed</w:t>
            </w:r>
            <w:proofErr w:type="gramEnd"/>
          </w:p>
        </w:tc>
        <w:tc>
          <w:tcPr>
            <w:tcW w:w="1552" w:type="dxa"/>
            <w:tcBorders>
              <w:top w:val="nil"/>
              <w:left w:val="nil"/>
              <w:bottom w:val="nil"/>
              <w:right w:val="single" w:sz="4" w:space="0" w:color="auto"/>
            </w:tcBorders>
            <w:shd w:val="clear" w:color="000000" w:fill="D9D9D9"/>
            <w:noWrap/>
            <w:vAlign w:val="center"/>
            <w:hideMark/>
          </w:tcPr>
          <w:p w14:paraId="387A80CD"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4EAC1CCD" w14:textId="77777777" w:rsidR="00B07DD0" w:rsidRPr="007053D8" w:rsidRDefault="00B07DD0" w:rsidP="009527CE">
            <w:pPr>
              <w:spacing w:after="0" w:line="240" w:lineRule="auto"/>
              <w:ind w:left="0" w:firstLine="0"/>
              <w:jc w:val="center"/>
              <w:rPr>
                <w:sz w:val="22"/>
              </w:rPr>
            </w:pPr>
            <w:r w:rsidRPr="007053D8">
              <w:rPr>
                <w:sz w:val="22"/>
              </w:rPr>
              <w:t>78</w:t>
            </w:r>
          </w:p>
        </w:tc>
        <w:tc>
          <w:tcPr>
            <w:tcW w:w="1411" w:type="dxa"/>
            <w:vMerge w:val="restart"/>
            <w:tcBorders>
              <w:top w:val="nil"/>
              <w:left w:val="nil"/>
              <w:bottom w:val="single" w:sz="4" w:space="0" w:color="000000"/>
              <w:right w:val="nil"/>
            </w:tcBorders>
            <w:shd w:val="clear" w:color="auto" w:fill="auto"/>
            <w:noWrap/>
            <w:vAlign w:val="center"/>
            <w:hideMark/>
          </w:tcPr>
          <w:p w14:paraId="3BD9C6A1" w14:textId="77777777" w:rsidR="00B07DD0" w:rsidRPr="007053D8" w:rsidRDefault="00B07DD0" w:rsidP="009527CE">
            <w:pPr>
              <w:spacing w:after="0" w:line="240" w:lineRule="auto"/>
              <w:ind w:left="0" w:firstLine="0"/>
              <w:jc w:val="center"/>
              <w:rPr>
                <w:sz w:val="22"/>
              </w:rPr>
            </w:pPr>
            <w:r w:rsidRPr="007053D8">
              <w:rPr>
                <w:sz w:val="22"/>
              </w:rPr>
              <w:t>328</w:t>
            </w:r>
          </w:p>
        </w:tc>
        <w:tc>
          <w:tcPr>
            <w:tcW w:w="1350" w:type="dxa"/>
            <w:vMerge w:val="restart"/>
            <w:tcBorders>
              <w:top w:val="nil"/>
              <w:left w:val="nil"/>
              <w:bottom w:val="single" w:sz="4" w:space="0" w:color="000000"/>
              <w:right w:val="nil"/>
            </w:tcBorders>
            <w:shd w:val="clear" w:color="auto" w:fill="auto"/>
            <w:noWrap/>
            <w:vAlign w:val="center"/>
            <w:hideMark/>
          </w:tcPr>
          <w:p w14:paraId="2CA5E661" w14:textId="77777777" w:rsidR="00B07DD0" w:rsidRPr="007053D8" w:rsidRDefault="00B07DD0" w:rsidP="009527CE">
            <w:pPr>
              <w:spacing w:after="0" w:line="240" w:lineRule="auto"/>
              <w:ind w:left="0" w:firstLine="0"/>
              <w:jc w:val="center"/>
              <w:rPr>
                <w:sz w:val="22"/>
              </w:rPr>
            </w:pPr>
            <w:r w:rsidRPr="007053D8">
              <w:rPr>
                <w:sz w:val="22"/>
              </w:rPr>
              <w:t>0.37</w:t>
            </w:r>
          </w:p>
        </w:tc>
        <w:tc>
          <w:tcPr>
            <w:tcW w:w="1524" w:type="dxa"/>
            <w:tcBorders>
              <w:top w:val="nil"/>
              <w:left w:val="nil"/>
              <w:bottom w:val="nil"/>
              <w:right w:val="nil"/>
            </w:tcBorders>
            <w:shd w:val="clear" w:color="000000" w:fill="D9D9D9"/>
            <w:noWrap/>
            <w:vAlign w:val="center"/>
            <w:hideMark/>
          </w:tcPr>
          <w:p w14:paraId="7383F38C"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282339AC"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A68400B"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C6DC78E" w14:textId="77777777" w:rsidR="00B07DD0" w:rsidRPr="007053D8" w:rsidRDefault="00B07DD0" w:rsidP="009527CE">
            <w:pPr>
              <w:spacing w:after="0" w:line="240" w:lineRule="auto"/>
              <w:ind w:left="0" w:firstLine="0"/>
              <w:jc w:val="center"/>
              <w:rPr>
                <w:sz w:val="22"/>
              </w:rPr>
            </w:pPr>
            <w:r w:rsidRPr="007053D8">
              <w:rPr>
                <w:sz w:val="22"/>
              </w:rPr>
              <w:t>1.45</w:t>
            </w:r>
          </w:p>
        </w:tc>
        <w:tc>
          <w:tcPr>
            <w:tcW w:w="889" w:type="dxa"/>
            <w:tcBorders>
              <w:top w:val="nil"/>
              <w:left w:val="nil"/>
              <w:bottom w:val="nil"/>
              <w:right w:val="nil"/>
            </w:tcBorders>
            <w:shd w:val="clear" w:color="000000" w:fill="D9D9D9"/>
            <w:noWrap/>
            <w:vAlign w:val="center"/>
            <w:hideMark/>
          </w:tcPr>
          <w:p w14:paraId="5A8D5918" w14:textId="77777777" w:rsidR="00B07DD0" w:rsidRPr="007053D8" w:rsidRDefault="00B07DD0" w:rsidP="009527CE">
            <w:pPr>
              <w:spacing w:after="0" w:line="240" w:lineRule="auto"/>
              <w:ind w:left="0" w:firstLine="0"/>
              <w:jc w:val="center"/>
              <w:rPr>
                <w:sz w:val="22"/>
              </w:rPr>
            </w:pPr>
            <w:r w:rsidRPr="007053D8">
              <w:rPr>
                <w:sz w:val="22"/>
              </w:rPr>
              <w:t>1.03</w:t>
            </w:r>
          </w:p>
        </w:tc>
        <w:tc>
          <w:tcPr>
            <w:tcW w:w="918" w:type="dxa"/>
            <w:tcBorders>
              <w:top w:val="nil"/>
              <w:left w:val="nil"/>
              <w:bottom w:val="nil"/>
              <w:right w:val="nil"/>
            </w:tcBorders>
            <w:shd w:val="clear" w:color="000000" w:fill="D9D9D9"/>
            <w:noWrap/>
            <w:vAlign w:val="center"/>
            <w:hideMark/>
          </w:tcPr>
          <w:p w14:paraId="7B9FC4A2" w14:textId="77777777" w:rsidR="00B07DD0" w:rsidRPr="007053D8" w:rsidRDefault="00B07DD0" w:rsidP="009527CE">
            <w:pPr>
              <w:spacing w:after="0" w:line="240" w:lineRule="auto"/>
              <w:ind w:left="0" w:firstLine="0"/>
              <w:jc w:val="center"/>
              <w:rPr>
                <w:sz w:val="22"/>
              </w:rPr>
            </w:pPr>
            <w:r w:rsidRPr="007053D8">
              <w:rPr>
                <w:sz w:val="22"/>
              </w:rPr>
              <w:t>2.05</w:t>
            </w:r>
          </w:p>
        </w:tc>
      </w:tr>
      <w:tr w:rsidR="00B07DD0" w:rsidRPr="007053D8" w14:paraId="76D9F48C" w14:textId="77777777" w:rsidTr="009527CE">
        <w:trPr>
          <w:trHeight w:val="360"/>
        </w:trPr>
        <w:tc>
          <w:tcPr>
            <w:tcW w:w="2352" w:type="dxa"/>
            <w:gridSpan w:val="2"/>
            <w:vMerge/>
            <w:tcBorders>
              <w:top w:val="nil"/>
              <w:left w:val="nil"/>
              <w:bottom w:val="single" w:sz="4" w:space="0" w:color="000000"/>
              <w:right w:val="nil"/>
            </w:tcBorders>
            <w:vAlign w:val="center"/>
            <w:hideMark/>
          </w:tcPr>
          <w:p w14:paraId="3E93AD7E"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273815B"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64365DF1"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14BED73F"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7854468D"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5423980A"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748CAB8B"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539DF39F" w14:textId="77777777" w:rsidR="00B07DD0" w:rsidRPr="007053D8" w:rsidRDefault="00B07DD0" w:rsidP="009527CE">
            <w:pPr>
              <w:spacing w:after="0" w:line="240" w:lineRule="auto"/>
              <w:ind w:left="0" w:firstLine="0"/>
              <w:jc w:val="center"/>
              <w:rPr>
                <w:sz w:val="22"/>
              </w:rPr>
            </w:pPr>
            <w:r w:rsidRPr="007053D8">
              <w:rPr>
                <w:sz w:val="22"/>
              </w:rPr>
              <w:t>4.45</w:t>
            </w:r>
          </w:p>
        </w:tc>
        <w:tc>
          <w:tcPr>
            <w:tcW w:w="1250" w:type="dxa"/>
            <w:tcBorders>
              <w:top w:val="nil"/>
              <w:left w:val="nil"/>
              <w:bottom w:val="single" w:sz="4" w:space="0" w:color="auto"/>
              <w:right w:val="nil"/>
            </w:tcBorders>
            <w:vAlign w:val="center"/>
          </w:tcPr>
          <w:p w14:paraId="6D980BFA" w14:textId="77777777" w:rsidR="00B07DD0" w:rsidRPr="007053D8" w:rsidRDefault="00B07DD0" w:rsidP="009527CE">
            <w:pPr>
              <w:spacing w:after="0" w:line="240" w:lineRule="auto"/>
              <w:ind w:left="0" w:firstLine="0"/>
              <w:jc w:val="center"/>
              <w:rPr>
                <w:sz w:val="22"/>
              </w:rPr>
            </w:pPr>
            <w:r w:rsidRPr="007053D8">
              <w:rPr>
                <w:sz w:val="22"/>
              </w:rPr>
              <w:t>0.04 *</w:t>
            </w:r>
          </w:p>
        </w:tc>
        <w:tc>
          <w:tcPr>
            <w:tcW w:w="2088" w:type="dxa"/>
            <w:tcBorders>
              <w:top w:val="nil"/>
              <w:left w:val="nil"/>
              <w:bottom w:val="single" w:sz="4" w:space="0" w:color="auto"/>
              <w:right w:val="single" w:sz="4" w:space="0" w:color="auto"/>
            </w:tcBorders>
            <w:shd w:val="clear" w:color="auto" w:fill="auto"/>
            <w:noWrap/>
            <w:vAlign w:val="center"/>
            <w:hideMark/>
          </w:tcPr>
          <w:p w14:paraId="7D106144" w14:textId="77777777" w:rsidR="00B07DD0" w:rsidRPr="007053D8" w:rsidRDefault="00B07DD0" w:rsidP="009527CE">
            <w:pPr>
              <w:spacing w:after="0" w:line="240" w:lineRule="auto"/>
              <w:ind w:left="0" w:firstLine="0"/>
              <w:jc w:val="center"/>
              <w:rPr>
                <w:sz w:val="22"/>
              </w:rPr>
            </w:pPr>
            <w:r w:rsidRPr="007053D8">
              <w:rPr>
                <w:sz w:val="22"/>
              </w:rPr>
              <w:t>0.</w:t>
            </w:r>
            <w:r>
              <w:rPr>
                <w:sz w:val="22"/>
              </w:rPr>
              <w:t>32</w:t>
            </w:r>
          </w:p>
        </w:tc>
        <w:tc>
          <w:tcPr>
            <w:tcW w:w="686" w:type="dxa"/>
            <w:tcBorders>
              <w:top w:val="nil"/>
              <w:left w:val="nil"/>
              <w:bottom w:val="single" w:sz="4" w:space="0" w:color="auto"/>
              <w:right w:val="nil"/>
            </w:tcBorders>
            <w:shd w:val="clear" w:color="auto" w:fill="auto"/>
            <w:noWrap/>
            <w:vAlign w:val="center"/>
            <w:hideMark/>
          </w:tcPr>
          <w:p w14:paraId="787059D2" w14:textId="77777777" w:rsidR="00B07DD0" w:rsidRPr="007053D8" w:rsidRDefault="00B07DD0" w:rsidP="009527CE">
            <w:pPr>
              <w:spacing w:after="0" w:line="240" w:lineRule="auto"/>
              <w:ind w:left="0" w:firstLine="0"/>
              <w:jc w:val="center"/>
              <w:rPr>
                <w:sz w:val="22"/>
              </w:rPr>
            </w:pPr>
            <w:r w:rsidRPr="007053D8">
              <w:rPr>
                <w:sz w:val="22"/>
              </w:rPr>
              <w:t>1.42</w:t>
            </w:r>
          </w:p>
        </w:tc>
        <w:tc>
          <w:tcPr>
            <w:tcW w:w="889" w:type="dxa"/>
            <w:tcBorders>
              <w:top w:val="nil"/>
              <w:left w:val="nil"/>
              <w:bottom w:val="single" w:sz="4" w:space="0" w:color="auto"/>
              <w:right w:val="nil"/>
            </w:tcBorders>
            <w:shd w:val="clear" w:color="auto" w:fill="auto"/>
            <w:noWrap/>
            <w:vAlign w:val="center"/>
            <w:hideMark/>
          </w:tcPr>
          <w:p w14:paraId="0932D1B1" w14:textId="77777777" w:rsidR="00B07DD0" w:rsidRPr="007053D8" w:rsidRDefault="00B07DD0" w:rsidP="009527CE">
            <w:pPr>
              <w:spacing w:after="0" w:line="240" w:lineRule="auto"/>
              <w:ind w:left="0" w:firstLine="0"/>
              <w:jc w:val="center"/>
              <w:rPr>
                <w:sz w:val="22"/>
              </w:rPr>
            </w:pPr>
            <w:r w:rsidRPr="007053D8">
              <w:rPr>
                <w:sz w:val="22"/>
              </w:rPr>
              <w:t>1.03</w:t>
            </w:r>
          </w:p>
        </w:tc>
        <w:tc>
          <w:tcPr>
            <w:tcW w:w="918" w:type="dxa"/>
            <w:tcBorders>
              <w:top w:val="nil"/>
              <w:left w:val="nil"/>
              <w:bottom w:val="single" w:sz="4" w:space="0" w:color="auto"/>
              <w:right w:val="nil"/>
            </w:tcBorders>
            <w:shd w:val="clear" w:color="auto" w:fill="auto"/>
            <w:noWrap/>
            <w:vAlign w:val="center"/>
            <w:hideMark/>
          </w:tcPr>
          <w:p w14:paraId="7DA32546" w14:textId="77777777" w:rsidR="00B07DD0" w:rsidRPr="007053D8" w:rsidRDefault="00B07DD0" w:rsidP="009527CE">
            <w:pPr>
              <w:spacing w:after="0" w:line="240" w:lineRule="auto"/>
              <w:ind w:left="0" w:firstLine="0"/>
              <w:jc w:val="center"/>
              <w:rPr>
                <w:sz w:val="22"/>
              </w:rPr>
            </w:pPr>
            <w:r w:rsidRPr="007053D8">
              <w:rPr>
                <w:sz w:val="22"/>
              </w:rPr>
              <w:t>1.98</w:t>
            </w:r>
          </w:p>
        </w:tc>
      </w:tr>
      <w:tr w:rsidR="00B07DD0" w:rsidRPr="007053D8" w14:paraId="4A47957F"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287A475"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48BCF13F"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137FE870" w14:textId="77777777" w:rsidR="00B07DD0" w:rsidRPr="007053D8" w:rsidRDefault="00B07DD0" w:rsidP="009527CE">
            <w:pPr>
              <w:spacing w:after="0" w:line="240" w:lineRule="auto"/>
              <w:ind w:left="0" w:firstLine="0"/>
              <w:jc w:val="center"/>
              <w:rPr>
                <w:sz w:val="22"/>
              </w:rPr>
            </w:pPr>
            <w:r w:rsidRPr="007053D8">
              <w:rPr>
                <w:sz w:val="22"/>
              </w:rPr>
              <w:t xml:space="preserve">Immediate &amp; </w:t>
            </w:r>
            <w:proofErr w:type="gramStart"/>
            <w:r w:rsidRPr="007053D8">
              <w:rPr>
                <w:sz w:val="22"/>
              </w:rPr>
              <w:t>Delayed</w:t>
            </w:r>
            <w:proofErr w:type="gramEnd"/>
          </w:p>
        </w:tc>
        <w:tc>
          <w:tcPr>
            <w:tcW w:w="1552" w:type="dxa"/>
            <w:tcBorders>
              <w:top w:val="nil"/>
              <w:left w:val="nil"/>
              <w:bottom w:val="nil"/>
              <w:right w:val="single" w:sz="4" w:space="0" w:color="auto"/>
            </w:tcBorders>
            <w:shd w:val="clear" w:color="000000" w:fill="D9D9D9"/>
            <w:noWrap/>
            <w:vAlign w:val="center"/>
            <w:hideMark/>
          </w:tcPr>
          <w:p w14:paraId="2D04CF67"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C957D88" w14:textId="77777777" w:rsidR="00B07DD0" w:rsidRPr="007053D8" w:rsidRDefault="00B07DD0" w:rsidP="009527CE">
            <w:pPr>
              <w:spacing w:after="0" w:line="240" w:lineRule="auto"/>
              <w:ind w:left="0" w:firstLine="0"/>
              <w:jc w:val="center"/>
              <w:rPr>
                <w:sz w:val="22"/>
              </w:rPr>
            </w:pPr>
            <w:r w:rsidRPr="007053D8">
              <w:rPr>
                <w:sz w:val="22"/>
              </w:rPr>
              <w:t>77</w:t>
            </w:r>
          </w:p>
        </w:tc>
        <w:tc>
          <w:tcPr>
            <w:tcW w:w="1411" w:type="dxa"/>
            <w:vMerge w:val="restart"/>
            <w:tcBorders>
              <w:top w:val="nil"/>
              <w:left w:val="nil"/>
              <w:bottom w:val="single" w:sz="4" w:space="0" w:color="000000"/>
              <w:right w:val="nil"/>
            </w:tcBorders>
            <w:shd w:val="clear" w:color="auto" w:fill="auto"/>
            <w:noWrap/>
            <w:vAlign w:val="center"/>
            <w:hideMark/>
          </w:tcPr>
          <w:p w14:paraId="7DFD9F72" w14:textId="77777777" w:rsidR="00B07DD0" w:rsidRPr="007053D8" w:rsidRDefault="00B07DD0" w:rsidP="009527CE">
            <w:pPr>
              <w:spacing w:after="0" w:line="240" w:lineRule="auto"/>
              <w:ind w:left="0" w:firstLine="0"/>
              <w:jc w:val="center"/>
              <w:rPr>
                <w:sz w:val="22"/>
              </w:rPr>
            </w:pPr>
            <w:r w:rsidRPr="007053D8">
              <w:rPr>
                <w:sz w:val="22"/>
              </w:rPr>
              <w:t>298</w:t>
            </w:r>
          </w:p>
        </w:tc>
        <w:tc>
          <w:tcPr>
            <w:tcW w:w="1350" w:type="dxa"/>
            <w:vMerge w:val="restart"/>
            <w:tcBorders>
              <w:top w:val="nil"/>
              <w:left w:val="nil"/>
              <w:bottom w:val="single" w:sz="4" w:space="0" w:color="000000"/>
              <w:right w:val="nil"/>
            </w:tcBorders>
            <w:shd w:val="clear" w:color="auto" w:fill="auto"/>
            <w:noWrap/>
            <w:vAlign w:val="center"/>
            <w:hideMark/>
          </w:tcPr>
          <w:p w14:paraId="05DADED7" w14:textId="77777777" w:rsidR="00B07DD0" w:rsidRPr="007053D8" w:rsidRDefault="00B07DD0" w:rsidP="009527CE">
            <w:pPr>
              <w:spacing w:after="0" w:line="240" w:lineRule="auto"/>
              <w:ind w:left="0" w:firstLine="0"/>
              <w:jc w:val="center"/>
              <w:rPr>
                <w:sz w:val="22"/>
              </w:rPr>
            </w:pPr>
            <w:r w:rsidRPr="007053D8">
              <w:rPr>
                <w:sz w:val="22"/>
              </w:rPr>
              <w:t>0.40</w:t>
            </w:r>
          </w:p>
        </w:tc>
        <w:tc>
          <w:tcPr>
            <w:tcW w:w="1524" w:type="dxa"/>
            <w:tcBorders>
              <w:top w:val="nil"/>
              <w:left w:val="nil"/>
              <w:bottom w:val="nil"/>
              <w:right w:val="nil"/>
            </w:tcBorders>
            <w:shd w:val="clear" w:color="000000" w:fill="D9D9D9"/>
            <w:noWrap/>
            <w:vAlign w:val="center"/>
            <w:hideMark/>
          </w:tcPr>
          <w:p w14:paraId="38A38C7D"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75515B98"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D33BB4C"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54A52DCC" w14:textId="77777777" w:rsidR="00B07DD0" w:rsidRPr="007053D8" w:rsidRDefault="00B07DD0" w:rsidP="009527CE">
            <w:pPr>
              <w:spacing w:after="0" w:line="240" w:lineRule="auto"/>
              <w:ind w:left="0" w:firstLine="0"/>
              <w:jc w:val="center"/>
              <w:rPr>
                <w:sz w:val="22"/>
              </w:rPr>
            </w:pPr>
            <w:r w:rsidRPr="007053D8">
              <w:rPr>
                <w:sz w:val="22"/>
              </w:rPr>
              <w:t>1.38</w:t>
            </w:r>
          </w:p>
        </w:tc>
        <w:tc>
          <w:tcPr>
            <w:tcW w:w="889" w:type="dxa"/>
            <w:tcBorders>
              <w:top w:val="nil"/>
              <w:left w:val="nil"/>
              <w:bottom w:val="nil"/>
              <w:right w:val="nil"/>
            </w:tcBorders>
            <w:shd w:val="clear" w:color="000000" w:fill="D9D9D9"/>
            <w:noWrap/>
            <w:vAlign w:val="center"/>
            <w:hideMark/>
          </w:tcPr>
          <w:p w14:paraId="5FDAC71F"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nil"/>
              <w:right w:val="nil"/>
            </w:tcBorders>
            <w:shd w:val="clear" w:color="000000" w:fill="D9D9D9"/>
            <w:noWrap/>
            <w:vAlign w:val="center"/>
            <w:hideMark/>
          </w:tcPr>
          <w:p w14:paraId="6715CC32" w14:textId="77777777" w:rsidR="00B07DD0" w:rsidRPr="007053D8" w:rsidRDefault="00B07DD0" w:rsidP="009527CE">
            <w:pPr>
              <w:spacing w:after="0" w:line="240" w:lineRule="auto"/>
              <w:ind w:left="0" w:firstLine="0"/>
              <w:jc w:val="center"/>
              <w:rPr>
                <w:sz w:val="22"/>
              </w:rPr>
            </w:pPr>
            <w:r w:rsidRPr="007053D8">
              <w:rPr>
                <w:sz w:val="22"/>
              </w:rPr>
              <w:t>1.99</w:t>
            </w:r>
          </w:p>
        </w:tc>
      </w:tr>
      <w:tr w:rsidR="00B07DD0" w:rsidRPr="007053D8" w14:paraId="32948B32" w14:textId="77777777" w:rsidTr="009527CE">
        <w:trPr>
          <w:trHeight w:val="360"/>
        </w:trPr>
        <w:tc>
          <w:tcPr>
            <w:tcW w:w="2352" w:type="dxa"/>
            <w:gridSpan w:val="2"/>
            <w:vMerge/>
            <w:tcBorders>
              <w:top w:val="nil"/>
              <w:left w:val="nil"/>
              <w:bottom w:val="single" w:sz="4" w:space="0" w:color="000000"/>
              <w:right w:val="nil"/>
            </w:tcBorders>
            <w:vAlign w:val="center"/>
            <w:hideMark/>
          </w:tcPr>
          <w:p w14:paraId="373F023A"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074543CA"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7465243"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2FCE7875"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1EEFE91D"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74CEB162"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3877F11E"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6C69D0C1" w14:textId="77777777" w:rsidR="00B07DD0" w:rsidRPr="007053D8" w:rsidRDefault="00B07DD0" w:rsidP="009527CE">
            <w:pPr>
              <w:spacing w:after="0" w:line="240" w:lineRule="auto"/>
              <w:ind w:left="0" w:firstLine="0"/>
              <w:jc w:val="center"/>
              <w:rPr>
                <w:sz w:val="22"/>
              </w:rPr>
            </w:pPr>
            <w:r w:rsidRPr="007053D8">
              <w:rPr>
                <w:sz w:val="22"/>
              </w:rPr>
              <w:t>2.70</w:t>
            </w:r>
          </w:p>
        </w:tc>
        <w:tc>
          <w:tcPr>
            <w:tcW w:w="1250" w:type="dxa"/>
            <w:tcBorders>
              <w:top w:val="nil"/>
              <w:left w:val="nil"/>
              <w:bottom w:val="single" w:sz="4" w:space="0" w:color="auto"/>
              <w:right w:val="nil"/>
            </w:tcBorders>
            <w:vAlign w:val="center"/>
          </w:tcPr>
          <w:p w14:paraId="327A798B" w14:textId="77777777" w:rsidR="00B07DD0" w:rsidRPr="007053D8" w:rsidRDefault="00B07DD0" w:rsidP="009527CE">
            <w:pPr>
              <w:spacing w:after="0" w:line="240" w:lineRule="auto"/>
              <w:ind w:left="0" w:firstLine="0"/>
              <w:jc w:val="center"/>
              <w:rPr>
                <w:sz w:val="22"/>
              </w:rPr>
            </w:pPr>
            <w:r w:rsidRPr="007053D8">
              <w:rPr>
                <w:sz w:val="22"/>
              </w:rPr>
              <w:t>0.10</w:t>
            </w:r>
          </w:p>
        </w:tc>
        <w:tc>
          <w:tcPr>
            <w:tcW w:w="2088" w:type="dxa"/>
            <w:tcBorders>
              <w:top w:val="nil"/>
              <w:left w:val="nil"/>
              <w:bottom w:val="single" w:sz="4" w:space="0" w:color="auto"/>
              <w:right w:val="single" w:sz="4" w:space="0" w:color="auto"/>
            </w:tcBorders>
            <w:shd w:val="clear" w:color="auto" w:fill="auto"/>
            <w:noWrap/>
            <w:vAlign w:val="center"/>
            <w:hideMark/>
          </w:tcPr>
          <w:p w14:paraId="1F95A609" w14:textId="77777777" w:rsidR="00B07DD0" w:rsidRPr="007053D8" w:rsidRDefault="00B07DD0" w:rsidP="009527CE">
            <w:pPr>
              <w:spacing w:after="0" w:line="240" w:lineRule="auto"/>
              <w:ind w:left="0" w:firstLine="0"/>
              <w:jc w:val="center"/>
              <w:rPr>
                <w:sz w:val="22"/>
              </w:rPr>
            </w:pPr>
            <w:r w:rsidRPr="007053D8">
              <w:rPr>
                <w:sz w:val="22"/>
              </w:rPr>
              <w:t>0.</w:t>
            </w:r>
            <w:r>
              <w:rPr>
                <w:sz w:val="22"/>
              </w:rPr>
              <w:t>80</w:t>
            </w:r>
          </w:p>
        </w:tc>
        <w:tc>
          <w:tcPr>
            <w:tcW w:w="686" w:type="dxa"/>
            <w:tcBorders>
              <w:top w:val="nil"/>
              <w:left w:val="nil"/>
              <w:bottom w:val="single" w:sz="4" w:space="0" w:color="auto"/>
              <w:right w:val="nil"/>
            </w:tcBorders>
            <w:shd w:val="clear" w:color="auto" w:fill="auto"/>
            <w:noWrap/>
            <w:vAlign w:val="center"/>
            <w:hideMark/>
          </w:tcPr>
          <w:p w14:paraId="4B0F6742" w14:textId="77777777" w:rsidR="00B07DD0" w:rsidRPr="007053D8" w:rsidRDefault="00B07DD0" w:rsidP="009527CE">
            <w:pPr>
              <w:spacing w:after="0" w:line="240" w:lineRule="auto"/>
              <w:ind w:left="0" w:firstLine="0"/>
              <w:jc w:val="center"/>
              <w:rPr>
                <w:sz w:val="22"/>
              </w:rPr>
            </w:pPr>
            <w:r w:rsidRPr="007053D8">
              <w:rPr>
                <w:sz w:val="22"/>
              </w:rPr>
              <w:t>1.36</w:t>
            </w:r>
          </w:p>
        </w:tc>
        <w:tc>
          <w:tcPr>
            <w:tcW w:w="889" w:type="dxa"/>
            <w:tcBorders>
              <w:top w:val="nil"/>
              <w:left w:val="nil"/>
              <w:bottom w:val="single" w:sz="4" w:space="0" w:color="auto"/>
              <w:right w:val="nil"/>
            </w:tcBorders>
            <w:shd w:val="clear" w:color="auto" w:fill="auto"/>
            <w:noWrap/>
            <w:vAlign w:val="center"/>
            <w:hideMark/>
          </w:tcPr>
          <w:p w14:paraId="28F92D76"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single" w:sz="4" w:space="0" w:color="auto"/>
              <w:right w:val="nil"/>
            </w:tcBorders>
            <w:shd w:val="clear" w:color="auto" w:fill="auto"/>
            <w:noWrap/>
            <w:vAlign w:val="center"/>
            <w:hideMark/>
          </w:tcPr>
          <w:p w14:paraId="7A51E394" w14:textId="77777777" w:rsidR="00B07DD0" w:rsidRPr="007053D8" w:rsidRDefault="00B07DD0" w:rsidP="009527CE">
            <w:pPr>
              <w:spacing w:after="0" w:line="240" w:lineRule="auto"/>
              <w:ind w:left="0" w:firstLine="0"/>
              <w:jc w:val="center"/>
              <w:rPr>
                <w:sz w:val="22"/>
              </w:rPr>
            </w:pPr>
            <w:r w:rsidRPr="007053D8">
              <w:rPr>
                <w:sz w:val="22"/>
              </w:rPr>
              <w:t>1.95</w:t>
            </w:r>
          </w:p>
        </w:tc>
      </w:tr>
      <w:tr w:rsidR="00B07DD0" w:rsidRPr="007053D8" w14:paraId="7DBD0F3F"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07ACBC55"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08C1C114"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0C18D896"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3039AE70"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FE5BE27" w14:textId="77777777" w:rsidR="00B07DD0" w:rsidRPr="007053D8" w:rsidRDefault="00B07DD0" w:rsidP="009527CE">
            <w:pPr>
              <w:spacing w:after="0" w:line="240" w:lineRule="auto"/>
              <w:ind w:left="0" w:firstLine="0"/>
              <w:jc w:val="center"/>
              <w:rPr>
                <w:sz w:val="22"/>
              </w:rPr>
            </w:pPr>
            <w:r w:rsidRPr="007053D8">
              <w:rPr>
                <w:sz w:val="22"/>
              </w:rPr>
              <w:t>79</w:t>
            </w:r>
          </w:p>
        </w:tc>
        <w:tc>
          <w:tcPr>
            <w:tcW w:w="1411" w:type="dxa"/>
            <w:vMerge w:val="restart"/>
            <w:tcBorders>
              <w:top w:val="nil"/>
              <w:left w:val="nil"/>
              <w:bottom w:val="single" w:sz="4" w:space="0" w:color="000000"/>
              <w:right w:val="nil"/>
            </w:tcBorders>
            <w:shd w:val="clear" w:color="auto" w:fill="auto"/>
            <w:noWrap/>
            <w:vAlign w:val="center"/>
            <w:hideMark/>
          </w:tcPr>
          <w:p w14:paraId="1BBCB23D" w14:textId="77777777" w:rsidR="00B07DD0" w:rsidRPr="007053D8" w:rsidRDefault="00B07DD0" w:rsidP="009527CE">
            <w:pPr>
              <w:spacing w:after="0" w:line="240" w:lineRule="auto"/>
              <w:ind w:left="0" w:firstLine="0"/>
              <w:jc w:val="center"/>
              <w:rPr>
                <w:sz w:val="22"/>
              </w:rPr>
            </w:pPr>
            <w:r w:rsidRPr="007053D8">
              <w:rPr>
                <w:sz w:val="22"/>
              </w:rPr>
              <w:t>213</w:t>
            </w:r>
          </w:p>
        </w:tc>
        <w:tc>
          <w:tcPr>
            <w:tcW w:w="1350" w:type="dxa"/>
            <w:vMerge w:val="restart"/>
            <w:tcBorders>
              <w:top w:val="nil"/>
              <w:left w:val="nil"/>
              <w:bottom w:val="single" w:sz="4" w:space="0" w:color="000000"/>
              <w:right w:val="nil"/>
            </w:tcBorders>
            <w:shd w:val="clear" w:color="auto" w:fill="auto"/>
            <w:noWrap/>
            <w:vAlign w:val="center"/>
            <w:hideMark/>
          </w:tcPr>
          <w:p w14:paraId="310EA05C" w14:textId="77777777" w:rsidR="00B07DD0" w:rsidRPr="007053D8" w:rsidRDefault="00B07DD0" w:rsidP="009527CE">
            <w:pPr>
              <w:spacing w:after="0" w:line="240" w:lineRule="auto"/>
              <w:ind w:left="0" w:firstLine="0"/>
              <w:jc w:val="center"/>
              <w:rPr>
                <w:sz w:val="22"/>
              </w:rPr>
            </w:pPr>
            <w:r w:rsidRPr="007053D8">
              <w:rPr>
                <w:sz w:val="22"/>
              </w:rPr>
              <w:t>0.42</w:t>
            </w:r>
          </w:p>
        </w:tc>
        <w:tc>
          <w:tcPr>
            <w:tcW w:w="1524" w:type="dxa"/>
            <w:tcBorders>
              <w:top w:val="nil"/>
              <w:left w:val="nil"/>
              <w:bottom w:val="nil"/>
              <w:right w:val="nil"/>
            </w:tcBorders>
            <w:shd w:val="clear" w:color="000000" w:fill="D9D9D9"/>
            <w:noWrap/>
            <w:vAlign w:val="center"/>
            <w:hideMark/>
          </w:tcPr>
          <w:p w14:paraId="192AA6DE"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14504407"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64E8EEA"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6ECDA70F" w14:textId="77777777" w:rsidR="00B07DD0" w:rsidRPr="007053D8" w:rsidRDefault="00B07DD0" w:rsidP="009527CE">
            <w:pPr>
              <w:spacing w:after="0" w:line="240" w:lineRule="auto"/>
              <w:ind w:left="0" w:firstLine="0"/>
              <w:jc w:val="center"/>
              <w:rPr>
                <w:sz w:val="22"/>
              </w:rPr>
            </w:pPr>
            <w:r w:rsidRPr="007053D8">
              <w:rPr>
                <w:sz w:val="22"/>
              </w:rPr>
              <w:t>1.02</w:t>
            </w:r>
          </w:p>
        </w:tc>
        <w:tc>
          <w:tcPr>
            <w:tcW w:w="889" w:type="dxa"/>
            <w:tcBorders>
              <w:top w:val="nil"/>
              <w:left w:val="nil"/>
              <w:bottom w:val="nil"/>
              <w:right w:val="nil"/>
            </w:tcBorders>
            <w:shd w:val="clear" w:color="000000" w:fill="D9D9D9"/>
            <w:noWrap/>
            <w:vAlign w:val="center"/>
            <w:hideMark/>
          </w:tcPr>
          <w:p w14:paraId="628ED48C" w14:textId="77777777" w:rsidR="00B07DD0" w:rsidRPr="007053D8" w:rsidRDefault="00B07DD0" w:rsidP="009527CE">
            <w:pPr>
              <w:spacing w:after="0" w:line="240" w:lineRule="auto"/>
              <w:ind w:left="0" w:firstLine="0"/>
              <w:jc w:val="center"/>
              <w:rPr>
                <w:sz w:val="22"/>
              </w:rPr>
            </w:pPr>
            <w:r w:rsidRPr="007053D8">
              <w:rPr>
                <w:sz w:val="22"/>
              </w:rPr>
              <w:t>0.65</w:t>
            </w:r>
          </w:p>
        </w:tc>
        <w:tc>
          <w:tcPr>
            <w:tcW w:w="918" w:type="dxa"/>
            <w:tcBorders>
              <w:top w:val="nil"/>
              <w:left w:val="nil"/>
              <w:bottom w:val="nil"/>
              <w:right w:val="nil"/>
            </w:tcBorders>
            <w:shd w:val="clear" w:color="000000" w:fill="D9D9D9"/>
            <w:noWrap/>
            <w:vAlign w:val="center"/>
            <w:hideMark/>
          </w:tcPr>
          <w:p w14:paraId="1C7CE07E" w14:textId="77777777" w:rsidR="00B07DD0" w:rsidRPr="007053D8" w:rsidRDefault="00B07DD0" w:rsidP="009527CE">
            <w:pPr>
              <w:spacing w:after="0" w:line="240" w:lineRule="auto"/>
              <w:ind w:left="0" w:firstLine="0"/>
              <w:jc w:val="center"/>
              <w:rPr>
                <w:sz w:val="22"/>
              </w:rPr>
            </w:pPr>
            <w:r w:rsidRPr="007053D8">
              <w:rPr>
                <w:sz w:val="22"/>
              </w:rPr>
              <w:t>1.58</w:t>
            </w:r>
          </w:p>
        </w:tc>
      </w:tr>
      <w:tr w:rsidR="00B07DD0" w:rsidRPr="007053D8" w14:paraId="5FDDC529" w14:textId="77777777" w:rsidTr="009527CE">
        <w:trPr>
          <w:trHeight w:val="360"/>
        </w:trPr>
        <w:tc>
          <w:tcPr>
            <w:tcW w:w="2352" w:type="dxa"/>
            <w:gridSpan w:val="2"/>
            <w:vMerge/>
            <w:tcBorders>
              <w:top w:val="nil"/>
              <w:left w:val="nil"/>
              <w:bottom w:val="single" w:sz="4" w:space="0" w:color="000000"/>
              <w:right w:val="nil"/>
            </w:tcBorders>
            <w:vAlign w:val="center"/>
            <w:hideMark/>
          </w:tcPr>
          <w:p w14:paraId="58FEDD0B"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472E442"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6AB9C16"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008F9EE2"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20CF01FF"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408C4876"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60C4BE61"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76C879C9" w14:textId="77777777" w:rsidR="00B07DD0" w:rsidRPr="007053D8" w:rsidRDefault="00B07DD0" w:rsidP="009527CE">
            <w:pPr>
              <w:spacing w:after="0" w:line="240" w:lineRule="auto"/>
              <w:ind w:left="0" w:firstLine="0"/>
              <w:jc w:val="center"/>
              <w:rPr>
                <w:sz w:val="22"/>
              </w:rPr>
            </w:pPr>
            <w:r w:rsidRPr="007053D8">
              <w:rPr>
                <w:sz w:val="22"/>
              </w:rPr>
              <w:t>0.09</w:t>
            </w:r>
          </w:p>
        </w:tc>
        <w:tc>
          <w:tcPr>
            <w:tcW w:w="1250" w:type="dxa"/>
            <w:tcBorders>
              <w:top w:val="nil"/>
              <w:left w:val="nil"/>
              <w:bottom w:val="single" w:sz="4" w:space="0" w:color="auto"/>
              <w:right w:val="nil"/>
            </w:tcBorders>
            <w:vAlign w:val="center"/>
          </w:tcPr>
          <w:p w14:paraId="03F4F91A" w14:textId="77777777" w:rsidR="00B07DD0" w:rsidRPr="007053D8" w:rsidRDefault="00B07DD0" w:rsidP="009527CE">
            <w:pPr>
              <w:spacing w:after="0" w:line="240" w:lineRule="auto"/>
              <w:ind w:left="0" w:firstLine="0"/>
              <w:jc w:val="center"/>
              <w:rPr>
                <w:sz w:val="22"/>
              </w:rPr>
            </w:pPr>
            <w:r w:rsidRPr="007053D8">
              <w:rPr>
                <w:sz w:val="22"/>
              </w:rPr>
              <w:t>0.76</w:t>
            </w:r>
          </w:p>
        </w:tc>
        <w:tc>
          <w:tcPr>
            <w:tcW w:w="2088" w:type="dxa"/>
            <w:tcBorders>
              <w:top w:val="nil"/>
              <w:left w:val="nil"/>
              <w:bottom w:val="single" w:sz="4" w:space="0" w:color="auto"/>
              <w:right w:val="single" w:sz="4" w:space="0" w:color="auto"/>
            </w:tcBorders>
            <w:shd w:val="clear" w:color="auto" w:fill="auto"/>
            <w:noWrap/>
            <w:vAlign w:val="center"/>
            <w:hideMark/>
          </w:tcPr>
          <w:p w14:paraId="68050F45"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2527A615" w14:textId="77777777" w:rsidR="00B07DD0" w:rsidRPr="007053D8" w:rsidRDefault="00B07DD0" w:rsidP="009527CE">
            <w:pPr>
              <w:spacing w:after="0" w:line="240" w:lineRule="auto"/>
              <w:ind w:left="0" w:firstLine="0"/>
              <w:jc w:val="center"/>
              <w:rPr>
                <w:sz w:val="22"/>
              </w:rPr>
            </w:pPr>
            <w:r w:rsidRPr="007053D8">
              <w:rPr>
                <w:sz w:val="22"/>
              </w:rPr>
              <w:t>1.07</w:t>
            </w:r>
          </w:p>
        </w:tc>
        <w:tc>
          <w:tcPr>
            <w:tcW w:w="889" w:type="dxa"/>
            <w:tcBorders>
              <w:top w:val="nil"/>
              <w:left w:val="nil"/>
              <w:bottom w:val="single" w:sz="4" w:space="0" w:color="auto"/>
              <w:right w:val="nil"/>
            </w:tcBorders>
            <w:shd w:val="clear" w:color="auto" w:fill="auto"/>
            <w:noWrap/>
            <w:vAlign w:val="center"/>
            <w:hideMark/>
          </w:tcPr>
          <w:p w14:paraId="7D1B2933" w14:textId="77777777" w:rsidR="00B07DD0" w:rsidRPr="007053D8" w:rsidRDefault="00B07DD0" w:rsidP="009527CE">
            <w:pPr>
              <w:spacing w:after="0" w:line="240" w:lineRule="auto"/>
              <w:ind w:left="0" w:firstLine="0"/>
              <w:jc w:val="center"/>
              <w:rPr>
                <w:sz w:val="22"/>
              </w:rPr>
            </w:pPr>
            <w:r w:rsidRPr="007053D8">
              <w:rPr>
                <w:sz w:val="22"/>
              </w:rPr>
              <w:t>0.71</w:t>
            </w:r>
          </w:p>
        </w:tc>
        <w:tc>
          <w:tcPr>
            <w:tcW w:w="918" w:type="dxa"/>
            <w:tcBorders>
              <w:top w:val="nil"/>
              <w:left w:val="nil"/>
              <w:bottom w:val="single" w:sz="4" w:space="0" w:color="auto"/>
              <w:right w:val="nil"/>
            </w:tcBorders>
            <w:shd w:val="clear" w:color="auto" w:fill="auto"/>
            <w:noWrap/>
            <w:vAlign w:val="center"/>
            <w:hideMark/>
          </w:tcPr>
          <w:p w14:paraId="160884DD" w14:textId="77777777" w:rsidR="00B07DD0" w:rsidRPr="007053D8" w:rsidRDefault="00B07DD0" w:rsidP="009527CE">
            <w:pPr>
              <w:spacing w:after="0" w:line="240" w:lineRule="auto"/>
              <w:ind w:left="0" w:firstLine="0"/>
              <w:jc w:val="center"/>
              <w:rPr>
                <w:sz w:val="22"/>
              </w:rPr>
            </w:pPr>
            <w:r w:rsidRPr="007053D8">
              <w:rPr>
                <w:sz w:val="22"/>
              </w:rPr>
              <w:t>1.61</w:t>
            </w:r>
          </w:p>
        </w:tc>
      </w:tr>
      <w:tr w:rsidR="00B07DD0" w:rsidRPr="007053D8" w14:paraId="7F03CA79"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59E19C8C"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3F3F7ADB"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0158EECA"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4BCD7CF2"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53F2749" w14:textId="77777777" w:rsidR="00B07DD0" w:rsidRPr="007053D8" w:rsidRDefault="00B07DD0" w:rsidP="009527CE">
            <w:pPr>
              <w:spacing w:after="0" w:line="240" w:lineRule="auto"/>
              <w:ind w:left="0" w:firstLine="0"/>
              <w:jc w:val="center"/>
              <w:rPr>
                <w:sz w:val="22"/>
              </w:rPr>
            </w:pPr>
            <w:r w:rsidRPr="007053D8">
              <w:rPr>
                <w:sz w:val="22"/>
              </w:rPr>
              <w:t>77</w:t>
            </w:r>
          </w:p>
        </w:tc>
        <w:tc>
          <w:tcPr>
            <w:tcW w:w="1411" w:type="dxa"/>
            <w:vMerge w:val="restart"/>
            <w:tcBorders>
              <w:top w:val="nil"/>
              <w:left w:val="nil"/>
              <w:bottom w:val="single" w:sz="4" w:space="0" w:color="000000"/>
              <w:right w:val="nil"/>
            </w:tcBorders>
            <w:shd w:val="clear" w:color="auto" w:fill="auto"/>
            <w:noWrap/>
            <w:vAlign w:val="center"/>
            <w:hideMark/>
          </w:tcPr>
          <w:p w14:paraId="02D2D285" w14:textId="77777777" w:rsidR="00B07DD0" w:rsidRPr="007053D8" w:rsidRDefault="00B07DD0" w:rsidP="009527CE">
            <w:pPr>
              <w:spacing w:after="0" w:line="240" w:lineRule="auto"/>
              <w:ind w:left="0" w:firstLine="0"/>
              <w:jc w:val="center"/>
              <w:rPr>
                <w:sz w:val="22"/>
              </w:rPr>
            </w:pPr>
            <w:r w:rsidRPr="007053D8">
              <w:rPr>
                <w:sz w:val="22"/>
              </w:rPr>
              <w:t>194</w:t>
            </w:r>
          </w:p>
        </w:tc>
        <w:tc>
          <w:tcPr>
            <w:tcW w:w="1350" w:type="dxa"/>
            <w:vMerge w:val="restart"/>
            <w:tcBorders>
              <w:top w:val="nil"/>
              <w:left w:val="nil"/>
              <w:bottom w:val="single" w:sz="4" w:space="0" w:color="000000"/>
              <w:right w:val="nil"/>
            </w:tcBorders>
            <w:shd w:val="clear" w:color="auto" w:fill="auto"/>
            <w:noWrap/>
            <w:vAlign w:val="center"/>
            <w:hideMark/>
          </w:tcPr>
          <w:p w14:paraId="6CE2F83A" w14:textId="77777777" w:rsidR="00B07DD0" w:rsidRPr="007053D8" w:rsidRDefault="00B07DD0" w:rsidP="009527CE">
            <w:pPr>
              <w:spacing w:after="0" w:line="240" w:lineRule="auto"/>
              <w:ind w:left="0" w:firstLine="0"/>
              <w:jc w:val="center"/>
              <w:rPr>
                <w:sz w:val="22"/>
              </w:rPr>
            </w:pPr>
            <w:r w:rsidRPr="007053D8">
              <w:rPr>
                <w:sz w:val="22"/>
              </w:rPr>
              <w:t>0.39</w:t>
            </w:r>
          </w:p>
        </w:tc>
        <w:tc>
          <w:tcPr>
            <w:tcW w:w="1524" w:type="dxa"/>
            <w:tcBorders>
              <w:top w:val="nil"/>
              <w:left w:val="nil"/>
              <w:bottom w:val="nil"/>
              <w:right w:val="nil"/>
            </w:tcBorders>
            <w:shd w:val="clear" w:color="000000" w:fill="D9D9D9"/>
            <w:noWrap/>
            <w:vAlign w:val="center"/>
            <w:hideMark/>
          </w:tcPr>
          <w:p w14:paraId="5A59C6F3"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41324F30"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214C864"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2588A02" w14:textId="77777777" w:rsidR="00B07DD0" w:rsidRPr="007053D8" w:rsidRDefault="00B07DD0" w:rsidP="009527CE">
            <w:pPr>
              <w:spacing w:after="0" w:line="240" w:lineRule="auto"/>
              <w:ind w:left="0" w:firstLine="0"/>
              <w:jc w:val="center"/>
              <w:rPr>
                <w:sz w:val="22"/>
              </w:rPr>
            </w:pPr>
            <w:r w:rsidRPr="007053D8">
              <w:rPr>
                <w:sz w:val="22"/>
              </w:rPr>
              <w:t>1.05</w:t>
            </w:r>
          </w:p>
        </w:tc>
        <w:tc>
          <w:tcPr>
            <w:tcW w:w="889" w:type="dxa"/>
            <w:tcBorders>
              <w:top w:val="nil"/>
              <w:left w:val="nil"/>
              <w:bottom w:val="nil"/>
              <w:right w:val="nil"/>
            </w:tcBorders>
            <w:shd w:val="clear" w:color="000000" w:fill="D9D9D9"/>
            <w:noWrap/>
            <w:vAlign w:val="center"/>
            <w:hideMark/>
          </w:tcPr>
          <w:p w14:paraId="09B334DD" w14:textId="77777777" w:rsidR="00B07DD0" w:rsidRPr="007053D8" w:rsidRDefault="00B07DD0" w:rsidP="009527CE">
            <w:pPr>
              <w:spacing w:after="0" w:line="240" w:lineRule="auto"/>
              <w:ind w:left="0" w:firstLine="0"/>
              <w:jc w:val="center"/>
              <w:rPr>
                <w:sz w:val="22"/>
              </w:rPr>
            </w:pPr>
            <w:r w:rsidRPr="007053D8">
              <w:rPr>
                <w:sz w:val="22"/>
              </w:rPr>
              <w:t>0.65</w:t>
            </w:r>
          </w:p>
        </w:tc>
        <w:tc>
          <w:tcPr>
            <w:tcW w:w="918" w:type="dxa"/>
            <w:tcBorders>
              <w:top w:val="nil"/>
              <w:left w:val="nil"/>
              <w:bottom w:val="nil"/>
              <w:right w:val="nil"/>
            </w:tcBorders>
            <w:shd w:val="clear" w:color="000000" w:fill="D9D9D9"/>
            <w:noWrap/>
            <w:vAlign w:val="center"/>
            <w:hideMark/>
          </w:tcPr>
          <w:p w14:paraId="3AFFB65C" w14:textId="77777777" w:rsidR="00B07DD0" w:rsidRPr="007053D8" w:rsidRDefault="00B07DD0" w:rsidP="009527CE">
            <w:pPr>
              <w:spacing w:after="0" w:line="240" w:lineRule="auto"/>
              <w:ind w:left="0" w:firstLine="0"/>
              <w:jc w:val="center"/>
              <w:rPr>
                <w:sz w:val="22"/>
              </w:rPr>
            </w:pPr>
            <w:r w:rsidRPr="007053D8">
              <w:rPr>
                <w:sz w:val="22"/>
              </w:rPr>
              <w:t>1.68</w:t>
            </w:r>
          </w:p>
        </w:tc>
      </w:tr>
      <w:tr w:rsidR="00B07DD0" w:rsidRPr="007053D8" w14:paraId="12E96D18" w14:textId="77777777" w:rsidTr="009527CE">
        <w:trPr>
          <w:trHeight w:val="360"/>
        </w:trPr>
        <w:tc>
          <w:tcPr>
            <w:tcW w:w="2352" w:type="dxa"/>
            <w:gridSpan w:val="2"/>
            <w:vMerge/>
            <w:tcBorders>
              <w:top w:val="nil"/>
              <w:left w:val="nil"/>
              <w:bottom w:val="single" w:sz="4" w:space="0" w:color="000000"/>
              <w:right w:val="nil"/>
            </w:tcBorders>
            <w:vAlign w:val="center"/>
            <w:hideMark/>
          </w:tcPr>
          <w:p w14:paraId="4F7B891B"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5147A21B"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4422C2B8"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0494EFAE"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60BB89BA"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59F8229"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23510D5A"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777A00D8" w14:textId="77777777" w:rsidR="00B07DD0" w:rsidRPr="007053D8" w:rsidRDefault="00B07DD0" w:rsidP="009527CE">
            <w:pPr>
              <w:spacing w:after="0" w:line="240" w:lineRule="auto"/>
              <w:ind w:left="0" w:firstLine="0"/>
              <w:jc w:val="center"/>
              <w:rPr>
                <w:sz w:val="22"/>
              </w:rPr>
            </w:pPr>
            <w:r w:rsidRPr="007053D8">
              <w:rPr>
                <w:sz w:val="22"/>
              </w:rPr>
              <w:t>0.14</w:t>
            </w:r>
          </w:p>
        </w:tc>
        <w:tc>
          <w:tcPr>
            <w:tcW w:w="1250" w:type="dxa"/>
            <w:tcBorders>
              <w:top w:val="nil"/>
              <w:left w:val="nil"/>
              <w:bottom w:val="single" w:sz="4" w:space="0" w:color="auto"/>
              <w:right w:val="nil"/>
            </w:tcBorders>
            <w:vAlign w:val="center"/>
          </w:tcPr>
          <w:p w14:paraId="1E7F65CB" w14:textId="77777777" w:rsidR="00B07DD0" w:rsidRPr="007053D8" w:rsidRDefault="00B07DD0" w:rsidP="009527CE">
            <w:pPr>
              <w:spacing w:after="0" w:line="240" w:lineRule="auto"/>
              <w:ind w:left="0" w:firstLine="0"/>
              <w:jc w:val="center"/>
              <w:rPr>
                <w:sz w:val="22"/>
              </w:rPr>
            </w:pPr>
            <w:r w:rsidRPr="007053D8">
              <w:rPr>
                <w:sz w:val="22"/>
              </w:rPr>
              <w:t>0.71</w:t>
            </w:r>
          </w:p>
        </w:tc>
        <w:tc>
          <w:tcPr>
            <w:tcW w:w="2088" w:type="dxa"/>
            <w:tcBorders>
              <w:top w:val="nil"/>
              <w:left w:val="nil"/>
              <w:bottom w:val="single" w:sz="4" w:space="0" w:color="auto"/>
              <w:right w:val="single" w:sz="4" w:space="0" w:color="auto"/>
            </w:tcBorders>
            <w:shd w:val="clear" w:color="auto" w:fill="auto"/>
            <w:noWrap/>
            <w:vAlign w:val="center"/>
            <w:hideMark/>
          </w:tcPr>
          <w:p w14:paraId="1870D206"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3B35E947" w14:textId="77777777" w:rsidR="00B07DD0" w:rsidRPr="007053D8" w:rsidRDefault="00B07DD0" w:rsidP="009527CE">
            <w:pPr>
              <w:spacing w:after="0" w:line="240" w:lineRule="auto"/>
              <w:ind w:left="0" w:firstLine="0"/>
              <w:jc w:val="center"/>
              <w:rPr>
                <w:sz w:val="22"/>
              </w:rPr>
            </w:pPr>
            <w:r w:rsidRPr="007053D8">
              <w:rPr>
                <w:sz w:val="22"/>
              </w:rPr>
              <w:t>1.09</w:t>
            </w:r>
          </w:p>
        </w:tc>
        <w:tc>
          <w:tcPr>
            <w:tcW w:w="889" w:type="dxa"/>
            <w:tcBorders>
              <w:top w:val="nil"/>
              <w:left w:val="nil"/>
              <w:bottom w:val="single" w:sz="4" w:space="0" w:color="auto"/>
              <w:right w:val="nil"/>
            </w:tcBorders>
            <w:shd w:val="clear" w:color="auto" w:fill="auto"/>
            <w:noWrap/>
            <w:vAlign w:val="center"/>
            <w:hideMark/>
          </w:tcPr>
          <w:p w14:paraId="1E430C02" w14:textId="77777777" w:rsidR="00B07DD0" w:rsidRPr="007053D8" w:rsidRDefault="00B07DD0" w:rsidP="009527CE">
            <w:pPr>
              <w:spacing w:after="0" w:line="240" w:lineRule="auto"/>
              <w:ind w:left="0" w:firstLine="0"/>
              <w:jc w:val="center"/>
              <w:rPr>
                <w:sz w:val="22"/>
              </w:rPr>
            </w:pPr>
            <w:r w:rsidRPr="007053D8">
              <w:rPr>
                <w:sz w:val="22"/>
              </w:rPr>
              <w:t>0.70</w:t>
            </w:r>
          </w:p>
        </w:tc>
        <w:tc>
          <w:tcPr>
            <w:tcW w:w="918" w:type="dxa"/>
            <w:tcBorders>
              <w:top w:val="nil"/>
              <w:left w:val="nil"/>
              <w:bottom w:val="single" w:sz="4" w:space="0" w:color="auto"/>
              <w:right w:val="nil"/>
            </w:tcBorders>
            <w:shd w:val="clear" w:color="auto" w:fill="auto"/>
            <w:noWrap/>
            <w:vAlign w:val="center"/>
            <w:hideMark/>
          </w:tcPr>
          <w:p w14:paraId="0D305995" w14:textId="77777777" w:rsidR="00B07DD0" w:rsidRPr="007053D8" w:rsidRDefault="00B07DD0" w:rsidP="009527CE">
            <w:pPr>
              <w:spacing w:after="0" w:line="240" w:lineRule="auto"/>
              <w:ind w:left="0" w:firstLine="0"/>
              <w:jc w:val="center"/>
              <w:rPr>
                <w:sz w:val="22"/>
              </w:rPr>
            </w:pPr>
            <w:r w:rsidRPr="007053D8">
              <w:rPr>
                <w:sz w:val="22"/>
              </w:rPr>
              <w:t>1.68</w:t>
            </w:r>
          </w:p>
        </w:tc>
      </w:tr>
      <w:tr w:rsidR="00B07DD0" w:rsidRPr="007053D8" w14:paraId="6B804E8A"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00ADB88"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5B94B185"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726B0F3C"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10345B6C"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43A403FE" w14:textId="77777777" w:rsidR="00B07DD0" w:rsidRPr="007053D8" w:rsidRDefault="00B07DD0" w:rsidP="009527CE">
            <w:pPr>
              <w:spacing w:after="0" w:line="240" w:lineRule="auto"/>
              <w:ind w:left="0" w:firstLine="0"/>
              <w:jc w:val="center"/>
              <w:rPr>
                <w:sz w:val="22"/>
              </w:rPr>
            </w:pPr>
            <w:r w:rsidRPr="007053D8">
              <w:rPr>
                <w:sz w:val="22"/>
              </w:rPr>
              <w:t>64</w:t>
            </w:r>
          </w:p>
        </w:tc>
        <w:tc>
          <w:tcPr>
            <w:tcW w:w="1411" w:type="dxa"/>
            <w:vMerge w:val="restart"/>
            <w:tcBorders>
              <w:top w:val="nil"/>
              <w:left w:val="nil"/>
              <w:bottom w:val="single" w:sz="4" w:space="0" w:color="000000"/>
              <w:right w:val="nil"/>
            </w:tcBorders>
            <w:shd w:val="clear" w:color="auto" w:fill="auto"/>
            <w:noWrap/>
            <w:vAlign w:val="center"/>
            <w:hideMark/>
          </w:tcPr>
          <w:p w14:paraId="063A053D" w14:textId="77777777" w:rsidR="00B07DD0" w:rsidRPr="007053D8" w:rsidRDefault="00B07DD0" w:rsidP="009527CE">
            <w:pPr>
              <w:spacing w:after="0" w:line="240" w:lineRule="auto"/>
              <w:ind w:left="0" w:firstLine="0"/>
              <w:jc w:val="center"/>
              <w:rPr>
                <w:sz w:val="22"/>
              </w:rPr>
            </w:pPr>
            <w:r w:rsidRPr="007053D8">
              <w:rPr>
                <w:sz w:val="22"/>
              </w:rPr>
              <w:t>171</w:t>
            </w:r>
          </w:p>
        </w:tc>
        <w:tc>
          <w:tcPr>
            <w:tcW w:w="1350" w:type="dxa"/>
            <w:vMerge w:val="restart"/>
            <w:tcBorders>
              <w:top w:val="nil"/>
              <w:left w:val="nil"/>
              <w:bottom w:val="single" w:sz="4" w:space="0" w:color="000000"/>
              <w:right w:val="nil"/>
            </w:tcBorders>
            <w:shd w:val="clear" w:color="auto" w:fill="auto"/>
            <w:noWrap/>
            <w:vAlign w:val="center"/>
            <w:hideMark/>
          </w:tcPr>
          <w:p w14:paraId="7AE7A017" w14:textId="77777777" w:rsidR="00B07DD0" w:rsidRPr="007053D8" w:rsidRDefault="00B07DD0" w:rsidP="009527CE">
            <w:pPr>
              <w:spacing w:after="0" w:line="240" w:lineRule="auto"/>
              <w:ind w:left="0" w:firstLine="0"/>
              <w:jc w:val="center"/>
              <w:rPr>
                <w:sz w:val="22"/>
              </w:rPr>
            </w:pPr>
            <w:r w:rsidRPr="007053D8">
              <w:rPr>
                <w:sz w:val="22"/>
              </w:rPr>
              <w:t>0.45</w:t>
            </w:r>
          </w:p>
        </w:tc>
        <w:tc>
          <w:tcPr>
            <w:tcW w:w="1524" w:type="dxa"/>
            <w:tcBorders>
              <w:top w:val="nil"/>
              <w:left w:val="nil"/>
              <w:bottom w:val="nil"/>
              <w:right w:val="nil"/>
            </w:tcBorders>
            <w:shd w:val="clear" w:color="000000" w:fill="D9D9D9"/>
            <w:noWrap/>
            <w:vAlign w:val="center"/>
            <w:hideMark/>
          </w:tcPr>
          <w:p w14:paraId="22F595A2"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427A2452"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2D027AB"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668EA8B4" w14:textId="77777777" w:rsidR="00B07DD0" w:rsidRPr="007053D8" w:rsidRDefault="00B07DD0" w:rsidP="009527CE">
            <w:pPr>
              <w:spacing w:after="0" w:line="240" w:lineRule="auto"/>
              <w:ind w:left="0" w:firstLine="0"/>
              <w:jc w:val="center"/>
              <w:rPr>
                <w:sz w:val="22"/>
              </w:rPr>
            </w:pPr>
            <w:r w:rsidRPr="007053D8">
              <w:rPr>
                <w:sz w:val="22"/>
              </w:rPr>
              <w:t>1.28</w:t>
            </w:r>
          </w:p>
        </w:tc>
        <w:tc>
          <w:tcPr>
            <w:tcW w:w="889" w:type="dxa"/>
            <w:tcBorders>
              <w:top w:val="nil"/>
              <w:left w:val="nil"/>
              <w:bottom w:val="nil"/>
              <w:right w:val="nil"/>
            </w:tcBorders>
            <w:shd w:val="clear" w:color="000000" w:fill="D9D9D9"/>
            <w:noWrap/>
            <w:vAlign w:val="center"/>
            <w:hideMark/>
          </w:tcPr>
          <w:p w14:paraId="09EAFC94" w14:textId="77777777" w:rsidR="00B07DD0" w:rsidRPr="007053D8" w:rsidRDefault="00B07DD0" w:rsidP="009527CE">
            <w:pPr>
              <w:spacing w:after="0" w:line="240" w:lineRule="auto"/>
              <w:ind w:left="0" w:firstLine="0"/>
              <w:jc w:val="center"/>
              <w:rPr>
                <w:sz w:val="22"/>
              </w:rPr>
            </w:pPr>
            <w:r w:rsidRPr="007053D8">
              <w:rPr>
                <w:sz w:val="22"/>
              </w:rPr>
              <w:t>0.78</w:t>
            </w:r>
          </w:p>
        </w:tc>
        <w:tc>
          <w:tcPr>
            <w:tcW w:w="918" w:type="dxa"/>
            <w:tcBorders>
              <w:top w:val="nil"/>
              <w:left w:val="nil"/>
              <w:bottom w:val="nil"/>
              <w:right w:val="nil"/>
            </w:tcBorders>
            <w:shd w:val="clear" w:color="000000" w:fill="D9D9D9"/>
            <w:noWrap/>
            <w:vAlign w:val="center"/>
            <w:hideMark/>
          </w:tcPr>
          <w:p w14:paraId="16E85E8F" w14:textId="77777777" w:rsidR="00B07DD0" w:rsidRPr="007053D8" w:rsidRDefault="00B07DD0" w:rsidP="009527CE">
            <w:pPr>
              <w:spacing w:after="0" w:line="240" w:lineRule="auto"/>
              <w:ind w:left="0" w:firstLine="0"/>
              <w:jc w:val="center"/>
              <w:rPr>
                <w:sz w:val="22"/>
              </w:rPr>
            </w:pPr>
            <w:r w:rsidRPr="007053D8">
              <w:rPr>
                <w:sz w:val="22"/>
              </w:rPr>
              <w:t>2.11</w:t>
            </w:r>
          </w:p>
        </w:tc>
      </w:tr>
      <w:tr w:rsidR="00B07DD0" w:rsidRPr="007053D8" w14:paraId="23692280" w14:textId="77777777" w:rsidTr="009527CE">
        <w:trPr>
          <w:trHeight w:val="360"/>
        </w:trPr>
        <w:tc>
          <w:tcPr>
            <w:tcW w:w="2352" w:type="dxa"/>
            <w:gridSpan w:val="2"/>
            <w:vMerge/>
            <w:tcBorders>
              <w:top w:val="nil"/>
              <w:left w:val="nil"/>
              <w:bottom w:val="single" w:sz="4" w:space="0" w:color="000000"/>
              <w:right w:val="nil"/>
            </w:tcBorders>
            <w:vAlign w:val="center"/>
            <w:hideMark/>
          </w:tcPr>
          <w:p w14:paraId="345205FC"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9BC6625"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5BA76BDC"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40E1CFA2"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31E7453B"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057B7F0"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10381AF4"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536EAEEC" w14:textId="77777777" w:rsidR="00B07DD0" w:rsidRPr="007053D8" w:rsidRDefault="00B07DD0" w:rsidP="009527CE">
            <w:pPr>
              <w:spacing w:after="0" w:line="240" w:lineRule="auto"/>
              <w:ind w:left="0" w:firstLine="0"/>
              <w:jc w:val="center"/>
              <w:rPr>
                <w:sz w:val="22"/>
              </w:rPr>
            </w:pPr>
            <w:r w:rsidRPr="007053D8">
              <w:rPr>
                <w:sz w:val="22"/>
              </w:rPr>
              <w:t>0.98</w:t>
            </w:r>
          </w:p>
        </w:tc>
        <w:tc>
          <w:tcPr>
            <w:tcW w:w="1250" w:type="dxa"/>
            <w:tcBorders>
              <w:top w:val="nil"/>
              <w:left w:val="nil"/>
              <w:bottom w:val="single" w:sz="4" w:space="0" w:color="auto"/>
              <w:right w:val="nil"/>
            </w:tcBorders>
            <w:vAlign w:val="center"/>
          </w:tcPr>
          <w:p w14:paraId="58397AFC" w14:textId="77777777" w:rsidR="00B07DD0" w:rsidRPr="007053D8" w:rsidRDefault="00B07DD0" w:rsidP="009527CE">
            <w:pPr>
              <w:spacing w:after="0" w:line="240" w:lineRule="auto"/>
              <w:ind w:left="0" w:firstLine="0"/>
              <w:jc w:val="center"/>
              <w:rPr>
                <w:sz w:val="22"/>
              </w:rPr>
            </w:pPr>
            <w:r w:rsidRPr="007053D8">
              <w:rPr>
                <w:sz w:val="22"/>
              </w:rPr>
              <w:t>0.32</w:t>
            </w:r>
          </w:p>
        </w:tc>
        <w:tc>
          <w:tcPr>
            <w:tcW w:w="2088" w:type="dxa"/>
            <w:tcBorders>
              <w:top w:val="nil"/>
              <w:left w:val="nil"/>
              <w:bottom w:val="single" w:sz="4" w:space="0" w:color="auto"/>
              <w:right w:val="single" w:sz="4" w:space="0" w:color="auto"/>
            </w:tcBorders>
            <w:shd w:val="clear" w:color="auto" w:fill="auto"/>
            <w:noWrap/>
            <w:vAlign w:val="center"/>
            <w:hideMark/>
          </w:tcPr>
          <w:p w14:paraId="302FFAED"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3BBA26B9" w14:textId="77777777" w:rsidR="00B07DD0" w:rsidRPr="007053D8" w:rsidRDefault="00B07DD0" w:rsidP="009527CE">
            <w:pPr>
              <w:spacing w:after="0" w:line="240" w:lineRule="auto"/>
              <w:ind w:left="0" w:firstLine="0"/>
              <w:jc w:val="center"/>
              <w:rPr>
                <w:sz w:val="22"/>
              </w:rPr>
            </w:pPr>
            <w:r w:rsidRPr="007053D8">
              <w:rPr>
                <w:sz w:val="22"/>
              </w:rPr>
              <w:t>1.26</w:t>
            </w:r>
          </w:p>
        </w:tc>
        <w:tc>
          <w:tcPr>
            <w:tcW w:w="889" w:type="dxa"/>
            <w:tcBorders>
              <w:top w:val="nil"/>
              <w:left w:val="nil"/>
              <w:bottom w:val="single" w:sz="4" w:space="0" w:color="auto"/>
              <w:right w:val="nil"/>
            </w:tcBorders>
            <w:shd w:val="clear" w:color="auto" w:fill="auto"/>
            <w:noWrap/>
            <w:vAlign w:val="center"/>
            <w:hideMark/>
          </w:tcPr>
          <w:p w14:paraId="6F6C4BC4" w14:textId="77777777" w:rsidR="00B07DD0" w:rsidRPr="007053D8" w:rsidRDefault="00B07DD0" w:rsidP="009527CE">
            <w:pPr>
              <w:spacing w:after="0" w:line="240" w:lineRule="auto"/>
              <w:ind w:left="0" w:firstLine="0"/>
              <w:jc w:val="center"/>
              <w:rPr>
                <w:sz w:val="22"/>
              </w:rPr>
            </w:pPr>
            <w:r w:rsidRPr="007053D8">
              <w:rPr>
                <w:sz w:val="22"/>
              </w:rPr>
              <w:t>0.79</w:t>
            </w:r>
          </w:p>
        </w:tc>
        <w:tc>
          <w:tcPr>
            <w:tcW w:w="918" w:type="dxa"/>
            <w:tcBorders>
              <w:top w:val="nil"/>
              <w:left w:val="nil"/>
              <w:bottom w:val="single" w:sz="4" w:space="0" w:color="auto"/>
              <w:right w:val="nil"/>
            </w:tcBorders>
            <w:shd w:val="clear" w:color="auto" w:fill="auto"/>
            <w:noWrap/>
            <w:vAlign w:val="center"/>
            <w:hideMark/>
          </w:tcPr>
          <w:p w14:paraId="28A37FC3" w14:textId="77777777" w:rsidR="00B07DD0" w:rsidRPr="007053D8" w:rsidRDefault="00B07DD0" w:rsidP="009527CE">
            <w:pPr>
              <w:spacing w:after="0" w:line="240" w:lineRule="auto"/>
              <w:ind w:left="0" w:firstLine="0"/>
              <w:jc w:val="center"/>
              <w:rPr>
                <w:sz w:val="22"/>
              </w:rPr>
            </w:pPr>
            <w:r w:rsidRPr="007053D8">
              <w:rPr>
                <w:sz w:val="22"/>
              </w:rPr>
              <w:t>2.01</w:t>
            </w:r>
          </w:p>
        </w:tc>
      </w:tr>
      <w:tr w:rsidR="00B07DD0" w:rsidRPr="007053D8" w14:paraId="73FF39C2" w14:textId="77777777" w:rsidTr="009527CE">
        <w:trPr>
          <w:trHeight w:val="360"/>
        </w:trPr>
        <w:tc>
          <w:tcPr>
            <w:tcW w:w="2352" w:type="dxa"/>
            <w:gridSpan w:val="2"/>
            <w:vMerge w:val="restart"/>
            <w:tcBorders>
              <w:top w:val="nil"/>
              <w:left w:val="nil"/>
              <w:bottom w:val="double" w:sz="6" w:space="0" w:color="000000"/>
              <w:right w:val="nil"/>
            </w:tcBorders>
            <w:shd w:val="clear" w:color="auto" w:fill="auto"/>
            <w:noWrap/>
            <w:vAlign w:val="center"/>
            <w:hideMark/>
          </w:tcPr>
          <w:p w14:paraId="135D46FE"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double" w:sz="6" w:space="0" w:color="000000"/>
              <w:right w:val="nil"/>
            </w:tcBorders>
            <w:shd w:val="clear" w:color="auto" w:fill="auto"/>
            <w:noWrap/>
            <w:vAlign w:val="center"/>
            <w:hideMark/>
          </w:tcPr>
          <w:p w14:paraId="7C79447A"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double" w:sz="6" w:space="0" w:color="000000"/>
              <w:right w:val="nil"/>
            </w:tcBorders>
            <w:shd w:val="clear" w:color="auto" w:fill="auto"/>
            <w:noWrap/>
            <w:vAlign w:val="center"/>
            <w:hideMark/>
          </w:tcPr>
          <w:p w14:paraId="53450417"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19BAC54B"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double" w:sz="6" w:space="0" w:color="000000"/>
              <w:right w:val="nil"/>
            </w:tcBorders>
            <w:shd w:val="clear" w:color="auto" w:fill="auto"/>
            <w:noWrap/>
            <w:vAlign w:val="center"/>
            <w:hideMark/>
          </w:tcPr>
          <w:p w14:paraId="2D2F870B" w14:textId="77777777" w:rsidR="00B07DD0" w:rsidRPr="007053D8" w:rsidRDefault="00B07DD0" w:rsidP="009527CE">
            <w:pPr>
              <w:spacing w:after="0" w:line="240" w:lineRule="auto"/>
              <w:ind w:left="0" w:firstLine="0"/>
              <w:jc w:val="center"/>
              <w:rPr>
                <w:sz w:val="22"/>
              </w:rPr>
            </w:pPr>
            <w:r w:rsidRPr="007053D8">
              <w:rPr>
                <w:sz w:val="22"/>
              </w:rPr>
              <w:t>63</w:t>
            </w:r>
          </w:p>
        </w:tc>
        <w:tc>
          <w:tcPr>
            <w:tcW w:w="1411" w:type="dxa"/>
            <w:vMerge w:val="restart"/>
            <w:tcBorders>
              <w:top w:val="nil"/>
              <w:left w:val="nil"/>
              <w:bottom w:val="double" w:sz="6" w:space="0" w:color="000000"/>
              <w:right w:val="nil"/>
            </w:tcBorders>
            <w:shd w:val="clear" w:color="auto" w:fill="auto"/>
            <w:noWrap/>
            <w:vAlign w:val="center"/>
            <w:hideMark/>
          </w:tcPr>
          <w:p w14:paraId="135C7EB3" w14:textId="77777777" w:rsidR="00B07DD0" w:rsidRPr="007053D8" w:rsidRDefault="00B07DD0" w:rsidP="009527CE">
            <w:pPr>
              <w:spacing w:after="0" w:line="240" w:lineRule="auto"/>
              <w:ind w:left="0" w:firstLine="0"/>
              <w:jc w:val="center"/>
              <w:rPr>
                <w:sz w:val="22"/>
              </w:rPr>
            </w:pPr>
            <w:r w:rsidRPr="007053D8">
              <w:rPr>
                <w:sz w:val="22"/>
              </w:rPr>
              <w:t>155</w:t>
            </w:r>
          </w:p>
        </w:tc>
        <w:tc>
          <w:tcPr>
            <w:tcW w:w="1350" w:type="dxa"/>
            <w:vMerge w:val="restart"/>
            <w:tcBorders>
              <w:top w:val="nil"/>
              <w:left w:val="nil"/>
              <w:bottom w:val="double" w:sz="6" w:space="0" w:color="000000"/>
              <w:right w:val="nil"/>
            </w:tcBorders>
            <w:shd w:val="clear" w:color="auto" w:fill="auto"/>
            <w:noWrap/>
            <w:vAlign w:val="center"/>
            <w:hideMark/>
          </w:tcPr>
          <w:p w14:paraId="5E755A5D" w14:textId="77777777" w:rsidR="00B07DD0" w:rsidRPr="007053D8" w:rsidRDefault="00B07DD0" w:rsidP="009527CE">
            <w:pPr>
              <w:spacing w:after="0" w:line="240" w:lineRule="auto"/>
              <w:ind w:left="0" w:firstLine="0"/>
              <w:jc w:val="center"/>
              <w:rPr>
                <w:sz w:val="22"/>
              </w:rPr>
            </w:pPr>
            <w:r w:rsidRPr="007053D8">
              <w:rPr>
                <w:sz w:val="22"/>
              </w:rPr>
              <w:t>4.01</w:t>
            </w:r>
          </w:p>
        </w:tc>
        <w:tc>
          <w:tcPr>
            <w:tcW w:w="1524" w:type="dxa"/>
            <w:tcBorders>
              <w:top w:val="nil"/>
              <w:left w:val="nil"/>
              <w:bottom w:val="nil"/>
              <w:right w:val="nil"/>
            </w:tcBorders>
            <w:shd w:val="clear" w:color="000000" w:fill="D9D9D9"/>
            <w:noWrap/>
            <w:vAlign w:val="center"/>
            <w:hideMark/>
          </w:tcPr>
          <w:p w14:paraId="57188A9C"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638A60EE"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EB577A2"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22BB4E48" w14:textId="77777777" w:rsidR="00B07DD0" w:rsidRPr="007053D8" w:rsidRDefault="00B07DD0" w:rsidP="009527CE">
            <w:pPr>
              <w:spacing w:after="0" w:line="240" w:lineRule="auto"/>
              <w:ind w:left="0" w:firstLine="0"/>
              <w:jc w:val="center"/>
              <w:rPr>
                <w:sz w:val="22"/>
              </w:rPr>
            </w:pPr>
            <w:r w:rsidRPr="007053D8">
              <w:rPr>
                <w:sz w:val="22"/>
              </w:rPr>
              <w:t>1.33</w:t>
            </w:r>
          </w:p>
        </w:tc>
        <w:tc>
          <w:tcPr>
            <w:tcW w:w="889" w:type="dxa"/>
            <w:tcBorders>
              <w:top w:val="nil"/>
              <w:left w:val="nil"/>
              <w:bottom w:val="nil"/>
              <w:right w:val="nil"/>
            </w:tcBorders>
            <w:shd w:val="clear" w:color="000000" w:fill="D9D9D9"/>
            <w:noWrap/>
            <w:vAlign w:val="center"/>
            <w:hideMark/>
          </w:tcPr>
          <w:p w14:paraId="06B6DE20" w14:textId="77777777" w:rsidR="00B07DD0" w:rsidRPr="007053D8" w:rsidRDefault="00B07DD0" w:rsidP="009527CE">
            <w:pPr>
              <w:spacing w:after="0" w:line="240" w:lineRule="auto"/>
              <w:ind w:left="0" w:firstLine="0"/>
              <w:jc w:val="center"/>
              <w:rPr>
                <w:sz w:val="22"/>
              </w:rPr>
            </w:pPr>
            <w:r w:rsidRPr="007053D8">
              <w:rPr>
                <w:sz w:val="22"/>
              </w:rPr>
              <w:t>0.77</w:t>
            </w:r>
          </w:p>
        </w:tc>
        <w:tc>
          <w:tcPr>
            <w:tcW w:w="918" w:type="dxa"/>
            <w:tcBorders>
              <w:top w:val="nil"/>
              <w:left w:val="nil"/>
              <w:bottom w:val="nil"/>
              <w:right w:val="nil"/>
            </w:tcBorders>
            <w:shd w:val="clear" w:color="000000" w:fill="D9D9D9"/>
            <w:noWrap/>
            <w:vAlign w:val="center"/>
            <w:hideMark/>
          </w:tcPr>
          <w:p w14:paraId="30742D6B" w14:textId="77777777" w:rsidR="00B07DD0" w:rsidRPr="007053D8" w:rsidRDefault="00B07DD0" w:rsidP="009527CE">
            <w:pPr>
              <w:spacing w:after="0" w:line="240" w:lineRule="auto"/>
              <w:ind w:left="0" w:firstLine="0"/>
              <w:jc w:val="center"/>
              <w:rPr>
                <w:sz w:val="22"/>
              </w:rPr>
            </w:pPr>
            <w:r w:rsidRPr="007053D8">
              <w:rPr>
                <w:sz w:val="22"/>
              </w:rPr>
              <w:t>2.28</w:t>
            </w:r>
          </w:p>
        </w:tc>
      </w:tr>
      <w:tr w:rsidR="00B07DD0" w:rsidRPr="007053D8" w14:paraId="3360F056" w14:textId="77777777" w:rsidTr="009527CE">
        <w:trPr>
          <w:trHeight w:val="360"/>
        </w:trPr>
        <w:tc>
          <w:tcPr>
            <w:tcW w:w="2352" w:type="dxa"/>
            <w:gridSpan w:val="2"/>
            <w:vMerge/>
            <w:tcBorders>
              <w:top w:val="nil"/>
              <w:left w:val="nil"/>
              <w:bottom w:val="double" w:sz="6" w:space="0" w:color="000000"/>
              <w:right w:val="nil"/>
            </w:tcBorders>
            <w:vAlign w:val="center"/>
            <w:hideMark/>
          </w:tcPr>
          <w:p w14:paraId="2157CA27"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double" w:sz="6" w:space="0" w:color="000000"/>
              <w:right w:val="nil"/>
            </w:tcBorders>
            <w:vAlign w:val="center"/>
            <w:hideMark/>
          </w:tcPr>
          <w:p w14:paraId="3FF30B9E"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double" w:sz="6" w:space="0" w:color="000000"/>
              <w:right w:val="nil"/>
            </w:tcBorders>
            <w:vAlign w:val="center"/>
            <w:hideMark/>
          </w:tcPr>
          <w:p w14:paraId="6A1170E1"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double" w:sz="6" w:space="0" w:color="auto"/>
              <w:right w:val="single" w:sz="4" w:space="0" w:color="auto"/>
            </w:tcBorders>
            <w:shd w:val="clear" w:color="auto" w:fill="auto"/>
            <w:noWrap/>
            <w:vAlign w:val="center"/>
            <w:hideMark/>
          </w:tcPr>
          <w:p w14:paraId="3A2468B1"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double" w:sz="6" w:space="0" w:color="000000"/>
              <w:right w:val="nil"/>
            </w:tcBorders>
            <w:vAlign w:val="center"/>
            <w:hideMark/>
          </w:tcPr>
          <w:p w14:paraId="21D118EE"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double" w:sz="6" w:space="0" w:color="000000"/>
              <w:right w:val="nil"/>
            </w:tcBorders>
            <w:vAlign w:val="center"/>
            <w:hideMark/>
          </w:tcPr>
          <w:p w14:paraId="6DB63900"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double" w:sz="6" w:space="0" w:color="000000"/>
              <w:right w:val="nil"/>
            </w:tcBorders>
            <w:vAlign w:val="center"/>
            <w:hideMark/>
          </w:tcPr>
          <w:p w14:paraId="02B5AD57"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double" w:sz="6" w:space="0" w:color="auto"/>
              <w:right w:val="nil"/>
            </w:tcBorders>
            <w:shd w:val="clear" w:color="auto" w:fill="auto"/>
            <w:noWrap/>
            <w:vAlign w:val="center"/>
            <w:hideMark/>
          </w:tcPr>
          <w:p w14:paraId="0EC78B4B" w14:textId="77777777" w:rsidR="00B07DD0" w:rsidRPr="007053D8" w:rsidRDefault="00B07DD0" w:rsidP="009527CE">
            <w:pPr>
              <w:spacing w:after="0" w:line="240" w:lineRule="auto"/>
              <w:ind w:left="0" w:firstLine="0"/>
              <w:jc w:val="center"/>
              <w:rPr>
                <w:sz w:val="22"/>
              </w:rPr>
            </w:pPr>
            <w:r w:rsidRPr="007053D8">
              <w:rPr>
                <w:sz w:val="22"/>
              </w:rPr>
              <w:t>1.17</w:t>
            </w:r>
          </w:p>
        </w:tc>
        <w:tc>
          <w:tcPr>
            <w:tcW w:w="1250" w:type="dxa"/>
            <w:tcBorders>
              <w:top w:val="nil"/>
              <w:left w:val="nil"/>
              <w:bottom w:val="double" w:sz="6" w:space="0" w:color="auto"/>
              <w:right w:val="nil"/>
            </w:tcBorders>
            <w:vAlign w:val="center"/>
          </w:tcPr>
          <w:p w14:paraId="183787EE" w14:textId="77777777" w:rsidR="00B07DD0" w:rsidRPr="007053D8" w:rsidRDefault="00B07DD0" w:rsidP="009527CE">
            <w:pPr>
              <w:spacing w:after="0" w:line="240" w:lineRule="auto"/>
              <w:ind w:left="0" w:firstLine="0"/>
              <w:jc w:val="center"/>
              <w:rPr>
                <w:sz w:val="22"/>
              </w:rPr>
            </w:pPr>
            <w:r w:rsidRPr="007053D8">
              <w:rPr>
                <w:sz w:val="22"/>
              </w:rPr>
              <w:t>0.28</w:t>
            </w:r>
          </w:p>
        </w:tc>
        <w:tc>
          <w:tcPr>
            <w:tcW w:w="2088" w:type="dxa"/>
            <w:tcBorders>
              <w:top w:val="nil"/>
              <w:left w:val="nil"/>
              <w:bottom w:val="double" w:sz="6" w:space="0" w:color="auto"/>
              <w:right w:val="single" w:sz="4" w:space="0" w:color="auto"/>
            </w:tcBorders>
            <w:shd w:val="clear" w:color="auto" w:fill="auto"/>
            <w:noWrap/>
            <w:vAlign w:val="center"/>
            <w:hideMark/>
          </w:tcPr>
          <w:p w14:paraId="25666B1D"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double" w:sz="6" w:space="0" w:color="auto"/>
              <w:right w:val="nil"/>
            </w:tcBorders>
            <w:shd w:val="clear" w:color="auto" w:fill="auto"/>
            <w:noWrap/>
            <w:vAlign w:val="center"/>
            <w:hideMark/>
          </w:tcPr>
          <w:p w14:paraId="6527ED1B" w14:textId="77777777" w:rsidR="00B07DD0" w:rsidRPr="007053D8" w:rsidRDefault="00B07DD0" w:rsidP="009527CE">
            <w:pPr>
              <w:spacing w:after="0" w:line="240" w:lineRule="auto"/>
              <w:ind w:left="0" w:firstLine="0"/>
              <w:jc w:val="center"/>
              <w:rPr>
                <w:sz w:val="22"/>
              </w:rPr>
            </w:pPr>
            <w:r w:rsidRPr="007053D8">
              <w:rPr>
                <w:sz w:val="22"/>
              </w:rPr>
              <w:t>1.30</w:t>
            </w:r>
          </w:p>
        </w:tc>
        <w:tc>
          <w:tcPr>
            <w:tcW w:w="889" w:type="dxa"/>
            <w:tcBorders>
              <w:top w:val="nil"/>
              <w:left w:val="nil"/>
              <w:bottom w:val="double" w:sz="6" w:space="0" w:color="auto"/>
              <w:right w:val="nil"/>
            </w:tcBorders>
            <w:shd w:val="clear" w:color="auto" w:fill="auto"/>
            <w:noWrap/>
            <w:vAlign w:val="center"/>
            <w:hideMark/>
          </w:tcPr>
          <w:p w14:paraId="47C02024" w14:textId="77777777" w:rsidR="00B07DD0" w:rsidRPr="007053D8" w:rsidRDefault="00B07DD0" w:rsidP="009527CE">
            <w:pPr>
              <w:spacing w:after="0" w:line="240" w:lineRule="auto"/>
              <w:ind w:left="0" w:firstLine="0"/>
              <w:jc w:val="center"/>
              <w:rPr>
                <w:sz w:val="22"/>
              </w:rPr>
            </w:pPr>
            <w:r w:rsidRPr="007053D8">
              <w:rPr>
                <w:sz w:val="22"/>
              </w:rPr>
              <w:t>0.81</w:t>
            </w:r>
          </w:p>
        </w:tc>
        <w:tc>
          <w:tcPr>
            <w:tcW w:w="918" w:type="dxa"/>
            <w:tcBorders>
              <w:top w:val="nil"/>
              <w:left w:val="nil"/>
              <w:bottom w:val="double" w:sz="6" w:space="0" w:color="auto"/>
              <w:right w:val="nil"/>
            </w:tcBorders>
            <w:shd w:val="clear" w:color="auto" w:fill="auto"/>
            <w:noWrap/>
            <w:vAlign w:val="center"/>
            <w:hideMark/>
          </w:tcPr>
          <w:p w14:paraId="309DDE2B" w14:textId="77777777" w:rsidR="00B07DD0" w:rsidRPr="007053D8" w:rsidRDefault="00B07DD0" w:rsidP="009527CE">
            <w:pPr>
              <w:spacing w:after="0" w:line="240" w:lineRule="auto"/>
              <w:ind w:left="0" w:firstLine="0"/>
              <w:jc w:val="center"/>
              <w:rPr>
                <w:sz w:val="22"/>
              </w:rPr>
            </w:pPr>
            <w:r w:rsidRPr="007053D8">
              <w:rPr>
                <w:sz w:val="22"/>
              </w:rPr>
              <w:t>2.09</w:t>
            </w:r>
          </w:p>
        </w:tc>
      </w:tr>
      <w:tr w:rsidR="00B07DD0" w:rsidRPr="007053D8" w14:paraId="367C4464" w14:textId="77777777" w:rsidTr="009527CE">
        <w:trPr>
          <w:trHeight w:val="315"/>
        </w:trPr>
        <w:tc>
          <w:tcPr>
            <w:tcW w:w="4388" w:type="dxa"/>
            <w:gridSpan w:val="3"/>
            <w:tcBorders>
              <w:top w:val="nil"/>
              <w:left w:val="nil"/>
              <w:bottom w:val="nil"/>
              <w:right w:val="nil"/>
            </w:tcBorders>
            <w:shd w:val="clear" w:color="000000" w:fill="D9D9D9"/>
            <w:noWrap/>
            <w:vAlign w:val="bottom"/>
            <w:hideMark/>
          </w:tcPr>
          <w:p w14:paraId="28F0EF7B" w14:textId="77777777" w:rsidR="00B07DD0" w:rsidRPr="007053D8" w:rsidRDefault="00B07DD0" w:rsidP="009527CE">
            <w:pPr>
              <w:spacing w:after="0" w:line="240" w:lineRule="auto"/>
              <w:ind w:left="0" w:firstLine="0"/>
              <w:jc w:val="left"/>
              <w:rPr>
                <w:i/>
                <w:iCs/>
                <w:sz w:val="18"/>
                <w:szCs w:val="18"/>
              </w:rPr>
            </w:pPr>
            <w:r w:rsidRPr="007053D8">
              <w:rPr>
                <w:i/>
                <w:iCs/>
                <w:sz w:val="18"/>
                <w:szCs w:val="18"/>
              </w:rPr>
              <w:t>* = p &lt; 0.05</w:t>
            </w:r>
          </w:p>
        </w:tc>
        <w:tc>
          <w:tcPr>
            <w:tcW w:w="2226" w:type="dxa"/>
            <w:tcBorders>
              <w:top w:val="nil"/>
              <w:left w:val="nil"/>
              <w:bottom w:val="nil"/>
              <w:right w:val="nil"/>
            </w:tcBorders>
            <w:shd w:val="clear" w:color="000000" w:fill="D9D9D9"/>
            <w:noWrap/>
            <w:vAlign w:val="bottom"/>
            <w:hideMark/>
          </w:tcPr>
          <w:p w14:paraId="3E200C2A" w14:textId="77777777" w:rsidR="00B07DD0" w:rsidRPr="007053D8" w:rsidRDefault="00B07DD0" w:rsidP="009527CE">
            <w:pPr>
              <w:spacing w:after="0" w:line="240" w:lineRule="auto"/>
              <w:ind w:left="0" w:firstLine="0"/>
              <w:jc w:val="left"/>
              <w:rPr>
                <w:rFonts w:ascii="Calibri" w:hAnsi="Calibri" w:cs="Calibri"/>
                <w:sz w:val="22"/>
              </w:rPr>
            </w:pPr>
            <w:r w:rsidRPr="007053D8">
              <w:rPr>
                <w:rFonts w:ascii="Calibri" w:hAnsi="Calibri" w:cs="Calibri"/>
                <w:sz w:val="22"/>
              </w:rPr>
              <w:t> </w:t>
            </w:r>
          </w:p>
        </w:tc>
        <w:tc>
          <w:tcPr>
            <w:tcW w:w="5654" w:type="dxa"/>
            <w:gridSpan w:val="4"/>
            <w:tcBorders>
              <w:top w:val="nil"/>
              <w:left w:val="nil"/>
              <w:bottom w:val="nil"/>
              <w:right w:val="nil"/>
            </w:tcBorders>
            <w:shd w:val="clear" w:color="000000" w:fill="D9D9D9"/>
            <w:noWrap/>
            <w:vAlign w:val="bottom"/>
            <w:hideMark/>
          </w:tcPr>
          <w:p w14:paraId="6E7F6FDC" w14:textId="77777777" w:rsidR="00B07DD0" w:rsidRPr="007053D8" w:rsidRDefault="00B07DD0" w:rsidP="009527CE">
            <w:pPr>
              <w:spacing w:after="0" w:line="240" w:lineRule="auto"/>
              <w:ind w:left="0" w:firstLine="0"/>
              <w:jc w:val="left"/>
              <w:rPr>
                <w:sz w:val="18"/>
                <w:szCs w:val="18"/>
              </w:rPr>
            </w:pPr>
            <w:r w:rsidRPr="007053D8">
              <w:rPr>
                <w:sz w:val="18"/>
                <w:szCs w:val="18"/>
              </w:rPr>
              <w:t xml:space="preserve">† </w:t>
            </w:r>
            <w:r w:rsidRPr="007053D8">
              <w:rPr>
                <w:i/>
                <w:iCs/>
                <w:sz w:val="18"/>
                <w:szCs w:val="18"/>
              </w:rPr>
              <w:t>Covariates included Sex, Cognitive Load, and ERQ reappraisal subscale</w:t>
            </w:r>
          </w:p>
        </w:tc>
        <w:tc>
          <w:tcPr>
            <w:tcW w:w="1524" w:type="dxa"/>
            <w:tcBorders>
              <w:top w:val="nil"/>
              <w:left w:val="nil"/>
              <w:bottom w:val="nil"/>
              <w:right w:val="nil"/>
            </w:tcBorders>
            <w:shd w:val="clear" w:color="000000" w:fill="D9D9D9"/>
            <w:noWrap/>
            <w:vAlign w:val="center"/>
            <w:hideMark/>
          </w:tcPr>
          <w:p w14:paraId="29F34B80" w14:textId="77777777" w:rsidR="00B07DD0" w:rsidRPr="007053D8" w:rsidRDefault="00B07DD0" w:rsidP="009527CE">
            <w:pPr>
              <w:spacing w:after="0" w:line="240" w:lineRule="auto"/>
              <w:ind w:left="0" w:firstLine="0"/>
              <w:jc w:val="center"/>
              <w:rPr>
                <w:rFonts w:ascii="Calibri" w:hAnsi="Calibri" w:cs="Calibri"/>
                <w:sz w:val="22"/>
              </w:rPr>
            </w:pPr>
            <w:r w:rsidRPr="007053D8">
              <w:rPr>
                <w:rFonts w:ascii="Calibri" w:hAnsi="Calibri" w:cs="Calibri"/>
                <w:sz w:val="22"/>
              </w:rPr>
              <w:t> </w:t>
            </w:r>
          </w:p>
        </w:tc>
        <w:tc>
          <w:tcPr>
            <w:tcW w:w="1250" w:type="dxa"/>
            <w:tcBorders>
              <w:top w:val="nil"/>
              <w:left w:val="nil"/>
              <w:bottom w:val="nil"/>
              <w:right w:val="nil"/>
            </w:tcBorders>
            <w:shd w:val="clear" w:color="000000" w:fill="D9D9D9"/>
          </w:tcPr>
          <w:p w14:paraId="75A43BA6" w14:textId="77777777" w:rsidR="00B07DD0" w:rsidRPr="007053D8" w:rsidRDefault="00B07DD0" w:rsidP="009527CE">
            <w:pPr>
              <w:spacing w:after="0" w:line="240" w:lineRule="auto"/>
              <w:ind w:left="0" w:firstLine="0"/>
              <w:jc w:val="left"/>
              <w:rPr>
                <w:i/>
                <w:iCs/>
                <w:sz w:val="18"/>
                <w:szCs w:val="18"/>
              </w:rPr>
            </w:pPr>
          </w:p>
        </w:tc>
        <w:tc>
          <w:tcPr>
            <w:tcW w:w="4581" w:type="dxa"/>
            <w:gridSpan w:val="4"/>
            <w:tcBorders>
              <w:top w:val="nil"/>
              <w:left w:val="nil"/>
              <w:bottom w:val="nil"/>
              <w:right w:val="nil"/>
            </w:tcBorders>
            <w:shd w:val="clear" w:color="000000" w:fill="D9D9D9"/>
            <w:noWrap/>
            <w:vAlign w:val="center"/>
            <w:hideMark/>
          </w:tcPr>
          <w:p w14:paraId="38913A74" w14:textId="77777777" w:rsidR="00B07DD0" w:rsidRPr="007053D8" w:rsidRDefault="00B07DD0" w:rsidP="009527CE">
            <w:pPr>
              <w:spacing w:after="0" w:line="240" w:lineRule="auto"/>
              <w:ind w:left="0" w:firstLine="0"/>
              <w:jc w:val="left"/>
              <w:rPr>
                <w:i/>
                <w:iCs/>
                <w:sz w:val="18"/>
                <w:szCs w:val="18"/>
              </w:rPr>
            </w:pPr>
            <w:r w:rsidRPr="007053D8">
              <w:rPr>
                <w:i/>
                <w:iCs/>
                <w:sz w:val="18"/>
                <w:szCs w:val="18"/>
              </w:rPr>
              <w:t>^ Bounds represent 95% confidence intervals</w:t>
            </w:r>
          </w:p>
        </w:tc>
      </w:tr>
      <w:tr w:rsidR="00B07DD0" w:rsidRPr="007053D8" w14:paraId="673FBF8C" w14:textId="77777777" w:rsidTr="009527CE">
        <w:trPr>
          <w:trHeight w:val="1485"/>
        </w:trPr>
        <w:tc>
          <w:tcPr>
            <w:tcW w:w="1229" w:type="dxa"/>
            <w:tcBorders>
              <w:top w:val="nil"/>
              <w:left w:val="nil"/>
              <w:bottom w:val="nil"/>
              <w:right w:val="nil"/>
            </w:tcBorders>
          </w:tcPr>
          <w:p w14:paraId="58587868" w14:textId="77777777" w:rsidR="00B07DD0" w:rsidRPr="007053D8" w:rsidRDefault="00B07DD0" w:rsidP="009527CE">
            <w:pPr>
              <w:spacing w:after="0" w:line="240" w:lineRule="auto"/>
              <w:ind w:left="0" w:firstLine="0"/>
              <w:jc w:val="left"/>
              <w:rPr>
                <w:rFonts w:ascii="Calibri" w:hAnsi="Calibri" w:cs="Calibri"/>
                <w:b/>
                <w:bCs/>
                <w:sz w:val="22"/>
              </w:rPr>
            </w:pPr>
          </w:p>
        </w:tc>
        <w:tc>
          <w:tcPr>
            <w:tcW w:w="18394" w:type="dxa"/>
            <w:gridSpan w:val="13"/>
            <w:tcBorders>
              <w:top w:val="nil"/>
              <w:left w:val="nil"/>
              <w:bottom w:val="nil"/>
              <w:right w:val="nil"/>
            </w:tcBorders>
            <w:shd w:val="clear" w:color="auto" w:fill="auto"/>
            <w:hideMark/>
          </w:tcPr>
          <w:p w14:paraId="551023F1" w14:textId="1EC3C985" w:rsidR="00B07DD0" w:rsidRPr="007053D8" w:rsidRDefault="00B07DD0" w:rsidP="009527CE">
            <w:pPr>
              <w:spacing w:after="0" w:line="240" w:lineRule="auto"/>
              <w:ind w:left="0" w:firstLine="0"/>
              <w:jc w:val="left"/>
              <w:rPr>
                <w:rFonts w:ascii="Calibri" w:hAnsi="Calibri" w:cs="Calibri"/>
                <w:b/>
                <w:bCs/>
                <w:sz w:val="22"/>
              </w:rPr>
            </w:pPr>
            <w:r w:rsidRPr="007053D8">
              <w:rPr>
                <w:rFonts w:ascii="Calibri" w:hAnsi="Calibri" w:cs="Calibri"/>
                <w:b/>
                <w:bCs/>
                <w:sz w:val="22"/>
              </w:rPr>
              <w:t>Table 1.</w:t>
            </w:r>
            <w:r w:rsidRPr="007053D8">
              <w:rPr>
                <w:rFonts w:ascii="Calibri" w:hAnsi="Calibri" w:cs="Calibri"/>
                <w:sz w:val="22"/>
              </w:rPr>
              <w:t xml:space="preserve"> </w:t>
            </w:r>
            <w:r w:rsidRPr="007053D8">
              <w:rPr>
                <w:rFonts w:ascii="Calibri" w:hAnsi="Calibri" w:cs="Calibri"/>
                <w:i/>
                <w:iCs/>
                <w:sz w:val="22"/>
              </w:rPr>
              <w:t>Results of Study 1 Exploratory</w:t>
            </w:r>
            <w:r>
              <w:rPr>
                <w:rFonts w:ascii="Calibri" w:hAnsi="Calibri" w:cs="Calibri"/>
                <w:i/>
                <w:iCs/>
                <w:sz w:val="22"/>
              </w:rPr>
              <w:t xml:space="preserve"> Multiverse</w:t>
            </w:r>
            <w:r w:rsidRPr="007053D8">
              <w:rPr>
                <w:rFonts w:ascii="Calibri" w:hAnsi="Calibri" w:cs="Calibri"/>
                <w:i/>
                <w:iCs/>
                <w:sz w:val="22"/>
              </w:rPr>
              <w:t xml:space="preserve"> Models </w:t>
            </w:r>
            <w:r>
              <w:rPr>
                <w:rFonts w:ascii="Calibri" w:hAnsi="Calibri" w:cs="Calibri"/>
                <w:i/>
                <w:iCs/>
                <w:sz w:val="22"/>
              </w:rPr>
              <w:t>–</w:t>
            </w:r>
            <w:r w:rsidRPr="007053D8">
              <w:rPr>
                <w:rFonts w:ascii="Calibri" w:hAnsi="Calibri" w:cs="Calibri"/>
                <w:i/>
                <w:iCs/>
                <w:sz w:val="22"/>
              </w:rPr>
              <w:t xml:space="preserve"> </w:t>
            </w:r>
            <w:r w:rsidRPr="007053D8">
              <w:rPr>
                <w:rFonts w:ascii="Calibri" w:hAnsi="Calibri" w:cs="Calibri"/>
                <w:sz w:val="22"/>
              </w:rPr>
              <w:t xml:space="preserve">Hierarchical binary logistic regression models were constructed to explore </w:t>
            </w:r>
            <w:r>
              <w:rPr>
                <w:rFonts w:ascii="Calibri" w:hAnsi="Calibri" w:cs="Calibri"/>
                <w:sz w:val="22"/>
              </w:rPr>
              <w:t xml:space="preserve">how predictive </w:t>
            </w:r>
            <w:r w:rsidRPr="007053D8">
              <w:rPr>
                <w:rFonts w:ascii="Calibri" w:hAnsi="Calibri" w:cs="Calibri"/>
                <w:sz w:val="22"/>
              </w:rPr>
              <w:t xml:space="preserve">affective intensity </w:t>
            </w:r>
            <w:r>
              <w:rPr>
                <w:rFonts w:ascii="Calibri" w:hAnsi="Calibri" w:cs="Calibri"/>
                <w:sz w:val="22"/>
              </w:rPr>
              <w:t>is of</w:t>
            </w:r>
            <w:r w:rsidRPr="007053D8">
              <w:rPr>
                <w:rFonts w:ascii="Calibri" w:hAnsi="Calibri" w:cs="Calibri"/>
                <w:sz w:val="22"/>
              </w:rPr>
              <w:t xml:space="preserve"> strategy usage and compared against null models allowing each participants</w:t>
            </w:r>
            <w:r>
              <w:rPr>
                <w:rFonts w:ascii="Calibri" w:hAnsi="Calibri" w:cs="Calibri"/>
                <w:sz w:val="22"/>
              </w:rPr>
              <w:t>’</w:t>
            </w:r>
            <w:r w:rsidRPr="007053D8">
              <w:rPr>
                <w:rFonts w:ascii="Calibri" w:hAnsi="Calibri" w:cs="Calibri"/>
                <w:sz w:val="22"/>
              </w:rPr>
              <w:t xml:space="preserve"> intercept to vary randomly. The outcome variable used, data inclusion criteria, and variables included are listed under the first four columns. Data size and model comparison results are listed under the subsequent five columns.</w:t>
            </w:r>
            <w:r w:rsidR="00EE5298">
              <w:rPr>
                <w:rFonts w:ascii="Calibri" w:hAnsi="Calibri" w:cs="Calibri"/>
                <w:sz w:val="22"/>
              </w:rPr>
              <w:t xml:space="preserve"> Model comparisons against the null for not conducted for covariate models because comparing models with such a disproportionate number of terms can be misleading and is not statistically recommended.</w:t>
            </w:r>
            <w:r w:rsidRPr="007053D8">
              <w:rPr>
                <w:rFonts w:ascii="Calibri" w:hAnsi="Calibri" w:cs="Calibri"/>
                <w:sz w:val="22"/>
              </w:rPr>
              <w:t xml:space="preserve"> The odds ratio of affective intensity within each model is listed in the latter three columns. Only a single model performed better than its null and found affective intensity to predict regulation strategy </w:t>
            </w:r>
            <w:proofErr w:type="gramStart"/>
            <w:r w:rsidRPr="007053D8">
              <w:rPr>
                <w:rFonts w:ascii="Calibri" w:hAnsi="Calibri" w:cs="Calibri"/>
                <w:sz w:val="22"/>
              </w:rPr>
              <w:t>usage</w:t>
            </w:r>
            <w:r>
              <w:rPr>
                <w:rFonts w:ascii="Calibri" w:hAnsi="Calibri" w:cs="Calibri"/>
                <w:sz w:val="22"/>
              </w:rPr>
              <w:t>, but</w:t>
            </w:r>
            <w:proofErr w:type="gramEnd"/>
            <w:r>
              <w:rPr>
                <w:rFonts w:ascii="Calibri" w:hAnsi="Calibri" w:cs="Calibri"/>
                <w:sz w:val="22"/>
              </w:rPr>
              <w:t xml:space="preserve"> did not survive family-wise adjustment</w:t>
            </w:r>
            <w:r w:rsidRPr="007053D8">
              <w:rPr>
                <w:rFonts w:ascii="Calibri" w:hAnsi="Calibri" w:cs="Calibri"/>
                <w:sz w:val="22"/>
              </w:rPr>
              <w:t xml:space="preserve">. </w:t>
            </w:r>
          </w:p>
        </w:tc>
      </w:tr>
    </w:tbl>
    <w:p w14:paraId="13A44663" w14:textId="77777777" w:rsidR="00B07DD0" w:rsidRDefault="00B07DD0" w:rsidP="00B07DD0">
      <w:pPr>
        <w:spacing w:after="160" w:line="259" w:lineRule="auto"/>
        <w:ind w:left="0" w:firstLine="0"/>
        <w:jc w:val="left"/>
        <w:rPr>
          <w:b/>
          <w:szCs w:val="24"/>
        </w:rPr>
        <w:sectPr w:rsidR="00B07DD0" w:rsidSect="001E19CA">
          <w:pgSz w:w="20880" w:h="12240" w:orient="landscape" w:code="1"/>
          <w:pgMar w:top="720" w:right="720" w:bottom="720" w:left="720" w:header="763" w:footer="720" w:gutter="0"/>
          <w:cols w:space="720"/>
          <w:docGrid w:linePitch="326"/>
        </w:sectPr>
      </w:pPr>
    </w:p>
    <w:p w14:paraId="0FCF5C26" w14:textId="77777777" w:rsidR="00EE0C3E" w:rsidRPr="00EE0C3E" w:rsidRDefault="00EE0C3E" w:rsidP="00A10284">
      <w:pPr>
        <w:spacing w:after="0" w:line="480" w:lineRule="auto"/>
        <w:ind w:left="0" w:firstLine="0"/>
        <w:rPr>
          <w:szCs w:val="24"/>
        </w:rPr>
      </w:pPr>
    </w:p>
    <w:sectPr w:rsidR="00EE0C3E" w:rsidRPr="00EE0C3E" w:rsidSect="001E19CA">
      <w:pgSz w:w="12240" w:h="15840"/>
      <w:pgMar w:top="1440" w:right="1440" w:bottom="1440" w:left="1440" w:header="765"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AA1DBD" w14:textId="77777777" w:rsidR="00694BC6" w:rsidRDefault="00694BC6">
      <w:pPr>
        <w:spacing w:after="0" w:line="240" w:lineRule="auto"/>
      </w:pPr>
      <w:r>
        <w:separator/>
      </w:r>
    </w:p>
  </w:endnote>
  <w:endnote w:type="continuationSeparator" w:id="0">
    <w:p w14:paraId="279C29E5" w14:textId="77777777" w:rsidR="00694BC6" w:rsidRDefault="00694BC6">
      <w:pPr>
        <w:spacing w:after="0" w:line="240" w:lineRule="auto"/>
      </w:pPr>
      <w:r>
        <w:continuationSeparator/>
      </w:r>
    </w:p>
  </w:endnote>
  <w:endnote w:type="continuationNotice" w:id="1">
    <w:p w14:paraId="74742B98" w14:textId="77777777" w:rsidR="00694BC6" w:rsidRDefault="00694BC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0B966E" w14:textId="77777777" w:rsidR="00694BC6" w:rsidRDefault="00694BC6">
      <w:pPr>
        <w:spacing w:after="0" w:line="240" w:lineRule="auto"/>
      </w:pPr>
      <w:r>
        <w:separator/>
      </w:r>
    </w:p>
  </w:footnote>
  <w:footnote w:type="continuationSeparator" w:id="0">
    <w:p w14:paraId="1145A84C" w14:textId="77777777" w:rsidR="00694BC6" w:rsidRDefault="00694BC6">
      <w:pPr>
        <w:spacing w:after="0" w:line="240" w:lineRule="auto"/>
      </w:pPr>
      <w:r>
        <w:continuationSeparator/>
      </w:r>
    </w:p>
  </w:footnote>
  <w:footnote w:type="continuationNotice" w:id="1">
    <w:p w14:paraId="5C35522E" w14:textId="77777777" w:rsidR="00694BC6" w:rsidRDefault="00694BC6">
      <w:pPr>
        <w:spacing w:after="0" w:line="240" w:lineRule="auto"/>
      </w:pPr>
    </w:p>
  </w:footnote>
  <w:footnote w:id="2">
    <w:p w14:paraId="7662EB80" w14:textId="486D28A9" w:rsidR="000E636F" w:rsidRDefault="000E636F">
      <w:pPr>
        <w:pStyle w:val="FootnoteText"/>
      </w:pPr>
      <w:r>
        <w:rPr>
          <w:rStyle w:val="FootnoteReference"/>
        </w:rPr>
        <w:footnoteRef/>
      </w:r>
      <w:r>
        <w:t xml:space="preserve"> </w:t>
      </w:r>
      <w:bookmarkStart w:id="435" w:name="_Hlk150804466"/>
      <w:r>
        <w:rPr>
          <w:szCs w:val="24"/>
        </w:rPr>
        <w:t xml:space="preserve">The haunted house has a limited seasonal run time, and we cannot </w:t>
      </w:r>
      <w:del w:id="436" w:author="Billy Mitchell" w:date="2024-07-23T15:12:00Z" w16du:dateUtc="2024-07-23T19:12:00Z">
        <w:r w:rsidDel="00655209">
          <w:rPr>
            <w:szCs w:val="24"/>
          </w:rPr>
          <w:delText>experimentally manipulate</w:delText>
        </w:r>
      </w:del>
      <w:ins w:id="437" w:author="Billy Mitchell" w:date="2024-07-23T15:12:00Z" w16du:dateUtc="2024-07-23T19:12:00Z">
        <w:r w:rsidR="00655209">
          <w:rPr>
            <w:szCs w:val="24"/>
          </w:rPr>
          <w:t>modify</w:t>
        </w:r>
      </w:ins>
      <w:r>
        <w:rPr>
          <w:szCs w:val="24"/>
        </w:rPr>
        <w:t xml:space="preserve"> the intensity of the events in the haunted house as it is run by a private company.</w:t>
      </w:r>
      <w:bookmarkEnd w:id="435"/>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3CBEB"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0572D469"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490804" w14:textId="5B3768C6" w:rsidR="00874B89" w:rsidRDefault="0030735C" w:rsidP="002013C5">
    <w:pPr>
      <w:spacing w:after="0" w:line="259" w:lineRule="auto"/>
      <w:ind w:left="0" w:right="-1" w:firstLine="0"/>
    </w:pPr>
    <w:r w:rsidRPr="00246C29">
      <w:t>Regulation</w:t>
    </w:r>
    <w:r>
      <w:t xml:space="preserve"> Strategy Usage and Forecasting with Dynamic Stimuli                                                     </w:t>
    </w:r>
    <w:r w:rsidR="00874B89">
      <w:fldChar w:fldCharType="begin"/>
    </w:r>
    <w:r w:rsidR="00874B89">
      <w:instrText xml:space="preserve"> PAGE   \* MERGEFORMAT </w:instrText>
    </w:r>
    <w:r w:rsidR="00874B89">
      <w:fldChar w:fldCharType="separate"/>
    </w:r>
    <w:r w:rsidR="00FD463F" w:rsidRPr="00FD463F">
      <w:rPr>
        <w:rFonts w:ascii="Calibri" w:eastAsia="Calibri" w:hAnsi="Calibri" w:cs="Calibri"/>
        <w:noProof/>
        <w:sz w:val="22"/>
      </w:rPr>
      <w:t>2</w:t>
    </w:r>
    <w:r w:rsidR="00874B89">
      <w:rPr>
        <w:rFonts w:ascii="Calibri" w:eastAsia="Calibri" w:hAnsi="Calibri" w:cs="Calibri"/>
        <w:sz w:val="22"/>
      </w:rPr>
      <w:fldChar w:fldCharType="end"/>
    </w:r>
    <w:r w:rsidR="00874B89">
      <w:rPr>
        <w:rFonts w:ascii="Calibri" w:eastAsia="Calibri" w:hAnsi="Calibri" w:cs="Calibri"/>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A101C2" w14:textId="58054FE0" w:rsidR="00874B89" w:rsidRDefault="00874B89">
    <w:pPr>
      <w:spacing w:after="0" w:line="259" w:lineRule="auto"/>
      <w:ind w:left="0" w:right="-1" w:firstLine="0"/>
      <w:jc w:val="right"/>
    </w:pPr>
    <w:r>
      <w:fldChar w:fldCharType="begin"/>
    </w:r>
    <w:r>
      <w:instrText xml:space="preserve"> PAGE   \* MERGEFORMAT </w:instrText>
    </w:r>
    <w:r>
      <w:fldChar w:fldCharType="separate"/>
    </w:r>
    <w:r w:rsidR="00FD463F" w:rsidRPr="00FD463F">
      <w:rPr>
        <w:rFonts w:ascii="Calibri" w:eastAsia="Calibri" w:hAnsi="Calibri" w:cs="Calibri"/>
        <w:noProof/>
        <w:sz w:val="22"/>
      </w:rPr>
      <w:t>1</w:t>
    </w:r>
    <w:r>
      <w:rPr>
        <w:rFonts w:ascii="Calibri" w:eastAsia="Calibri" w:hAnsi="Calibri" w:cs="Calibri"/>
        <w:sz w:val="22"/>
      </w:rPr>
      <w:fldChar w:fldCharType="end"/>
    </w:r>
    <w:r>
      <w:rPr>
        <w:rFonts w:ascii="Calibri" w:eastAsia="Calibri" w:hAnsi="Calibri" w:cs="Calibri"/>
        <w:sz w:val="22"/>
      </w:rPr>
      <w:t xml:space="preserve"> </w:t>
    </w:r>
  </w:p>
  <w:p w14:paraId="1DCD51A3"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1AD455"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sidRPr="00987D5D">
      <w:rPr>
        <w:rFonts w:ascii="Calibri" w:eastAsia="Calibri" w:hAnsi="Calibri" w:cs="Calibri"/>
        <w:noProof/>
        <w:sz w:val="22"/>
      </w:rPr>
      <w:t>16</w:t>
    </w:r>
    <w:r>
      <w:rPr>
        <w:rFonts w:ascii="Calibri" w:eastAsia="Calibri" w:hAnsi="Calibri" w:cs="Calibri"/>
        <w:sz w:val="22"/>
      </w:rPr>
      <w:fldChar w:fldCharType="end"/>
    </w:r>
    <w:r>
      <w:rPr>
        <w:rFonts w:ascii="Calibri" w:eastAsia="Calibri" w:hAnsi="Calibri" w:cs="Calibri"/>
        <w:sz w:val="22"/>
      </w:rPr>
      <w:t xml:space="preserve"> </w:t>
    </w:r>
  </w:p>
  <w:p w14:paraId="7450B8B0"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8B120A" w14:textId="55D4E8F9" w:rsidR="00874B89" w:rsidRDefault="0030735C" w:rsidP="000645E9">
    <w:pPr>
      <w:spacing w:after="0" w:line="259" w:lineRule="auto"/>
      <w:ind w:left="0" w:right="1" w:firstLine="0"/>
    </w:pPr>
    <w:r w:rsidRPr="00246C29">
      <w:t>Regulation</w:t>
    </w:r>
    <w:r>
      <w:t xml:space="preserve"> Strategy Usage and Forecasting with Dynamic Stimuli                                                     </w:t>
    </w:r>
    <w:r w:rsidR="00874B89">
      <w:fldChar w:fldCharType="begin"/>
    </w:r>
    <w:r w:rsidR="00874B89">
      <w:instrText xml:space="preserve"> PAGE   \* MERGEFORMAT </w:instrText>
    </w:r>
    <w:r w:rsidR="00874B89">
      <w:fldChar w:fldCharType="separate"/>
    </w:r>
    <w:r w:rsidR="00FD463F" w:rsidRPr="00FD463F">
      <w:rPr>
        <w:rFonts w:ascii="Calibri" w:eastAsia="Calibri" w:hAnsi="Calibri" w:cs="Calibri"/>
        <w:noProof/>
        <w:sz w:val="22"/>
      </w:rPr>
      <w:t>21</w:t>
    </w:r>
    <w:r w:rsidR="00874B89">
      <w:rPr>
        <w:rFonts w:ascii="Calibri" w:eastAsia="Calibri" w:hAnsi="Calibri" w:cs="Calibri"/>
        <w:sz w:val="22"/>
      </w:rPr>
      <w:fldChar w:fldCharType="end"/>
    </w:r>
    <w:r w:rsidR="00874B89">
      <w:rPr>
        <w:rFonts w:ascii="Calibri" w:eastAsia="Calibri" w:hAnsi="Calibri" w:cs="Calibri"/>
        <w:sz w:val="2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0B87CB"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66655CF2"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2D065B" w14:textId="77777777" w:rsidR="00B07DD0" w:rsidRDefault="00B07DD0">
    <w:pPr>
      <w:spacing w:after="0" w:line="259" w:lineRule="auto"/>
      <w:ind w:left="0" w:right="1" w:firstLine="0"/>
      <w:jc w:val="right"/>
    </w:pPr>
    <w:r>
      <w:fldChar w:fldCharType="begin"/>
    </w:r>
    <w:r>
      <w:instrText xml:space="preserve"> PAGE   \* MERGEFORMAT </w:instrText>
    </w:r>
    <w:r>
      <w:fldChar w:fldCharType="separate"/>
    </w:r>
    <w:r w:rsidRPr="00987D5D">
      <w:rPr>
        <w:rFonts w:ascii="Calibri" w:eastAsia="Calibri" w:hAnsi="Calibri" w:cs="Calibri"/>
        <w:noProof/>
        <w:sz w:val="22"/>
      </w:rPr>
      <w:t>16</w:t>
    </w:r>
    <w:r>
      <w:rPr>
        <w:rFonts w:ascii="Calibri" w:eastAsia="Calibri" w:hAnsi="Calibri" w:cs="Calibri"/>
        <w:sz w:val="22"/>
      </w:rPr>
      <w:fldChar w:fldCharType="end"/>
    </w:r>
    <w:r>
      <w:rPr>
        <w:rFonts w:ascii="Calibri" w:eastAsia="Calibri" w:hAnsi="Calibri" w:cs="Calibri"/>
        <w:sz w:val="22"/>
      </w:rPr>
      <w:t xml:space="preserve"> </w:t>
    </w:r>
  </w:p>
  <w:p w14:paraId="7A5981FC" w14:textId="77777777" w:rsidR="00B07DD0" w:rsidRDefault="00B07DD0">
    <w:pPr>
      <w:spacing w:after="0" w:line="259" w:lineRule="auto"/>
      <w:ind w:left="0" w:firstLine="0"/>
      <w:jc w:val="left"/>
    </w:pPr>
    <w:r>
      <w:rPr>
        <w:rFonts w:ascii="Calibri" w:eastAsia="Calibri" w:hAnsi="Calibri" w:cs="Calibri"/>
        <w:sz w:val="22"/>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D3B128" w14:textId="664DC950" w:rsidR="00B07DD0" w:rsidRDefault="00BE73D6" w:rsidP="000645E9">
    <w:pPr>
      <w:spacing w:after="0" w:line="259" w:lineRule="auto"/>
      <w:ind w:left="0" w:right="1" w:firstLine="0"/>
    </w:pPr>
    <w:r w:rsidRPr="00246C29">
      <w:t>Regulation</w:t>
    </w:r>
    <w:r>
      <w:t xml:space="preserve"> Strategy Usage and Forecasting with Dynamic Stimuli                                                     </w:t>
    </w:r>
    <w:r w:rsidR="00B07DD0">
      <w:fldChar w:fldCharType="begin"/>
    </w:r>
    <w:r w:rsidR="00B07DD0">
      <w:instrText xml:space="preserve"> PAGE   \* MERGEFORMAT </w:instrText>
    </w:r>
    <w:r w:rsidR="00B07DD0">
      <w:fldChar w:fldCharType="separate"/>
    </w:r>
    <w:r w:rsidR="00FD463F" w:rsidRPr="00FD463F">
      <w:rPr>
        <w:rFonts w:ascii="Calibri" w:eastAsia="Calibri" w:hAnsi="Calibri" w:cs="Calibri"/>
        <w:noProof/>
        <w:sz w:val="22"/>
      </w:rPr>
      <w:t>75</w:t>
    </w:r>
    <w:r w:rsidR="00B07DD0">
      <w:rPr>
        <w:rFonts w:ascii="Calibri" w:eastAsia="Calibri" w:hAnsi="Calibri" w:cs="Calibri"/>
        <w:sz w:val="22"/>
      </w:rPr>
      <w:fldChar w:fldCharType="end"/>
    </w:r>
    <w:r w:rsidR="00B07DD0">
      <w:rPr>
        <w:rFonts w:ascii="Calibri" w:eastAsia="Calibri" w:hAnsi="Calibri" w:cs="Calibri"/>
        <w:sz w:val="22"/>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000700" w14:textId="77777777" w:rsidR="00B07DD0" w:rsidRDefault="00B07DD0">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20196105" w14:textId="77777777" w:rsidR="00B07DD0" w:rsidRDefault="00B07DD0">
    <w:pPr>
      <w:spacing w:after="0" w:line="259" w:lineRule="auto"/>
      <w:ind w:left="0" w:firstLine="0"/>
      <w:jc w:val="left"/>
    </w:pPr>
    <w:r>
      <w:rPr>
        <w:rFonts w:ascii="Calibri" w:eastAsia="Calibri" w:hAnsi="Calibri" w:cs="Calibri"/>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D766E8"/>
    <w:multiLevelType w:val="hybridMultilevel"/>
    <w:tmpl w:val="34CAB3BC"/>
    <w:lvl w:ilvl="0" w:tplc="CA1ACE64">
      <w:start w:val="237"/>
      <w:numFmt w:val="decimal"/>
      <w:lvlText w:val="%1"/>
      <w:lvlJc w:val="left"/>
      <w:pPr>
        <w:ind w:left="6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272C192">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72C5E8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9224112">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1B89C94">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E244964">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83CA754">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B56F8A2">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78E11F6">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56505AF"/>
    <w:multiLevelType w:val="multilevel"/>
    <w:tmpl w:val="5EF44A82"/>
    <w:lvl w:ilvl="0">
      <w:start w:val="1"/>
      <w:numFmt w:val="lowerLetter"/>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F6C298F"/>
    <w:multiLevelType w:val="hybridMultilevel"/>
    <w:tmpl w:val="987A1D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99D03CF"/>
    <w:multiLevelType w:val="hybridMultilevel"/>
    <w:tmpl w:val="B2EA3C8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EC09E4"/>
    <w:multiLevelType w:val="hybridMultilevel"/>
    <w:tmpl w:val="5888D656"/>
    <w:lvl w:ilvl="0" w:tplc="21CE3D3A">
      <w:start w:val="1"/>
      <w:numFmt w:val="upperLetter"/>
      <w:lvlText w:val="%1."/>
      <w:lvlJc w:val="left"/>
      <w:pPr>
        <w:ind w:left="832" w:hanging="360"/>
      </w:pPr>
      <w:rPr>
        <w:rFonts w:hint="default"/>
        <w:sz w:val="32"/>
        <w:szCs w:val="28"/>
      </w:rPr>
    </w:lvl>
    <w:lvl w:ilvl="1" w:tplc="04090019" w:tentative="1">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abstractNum w:abstractNumId="5" w15:restartNumberingAfterBreak="0">
    <w:nsid w:val="74D732F6"/>
    <w:multiLevelType w:val="hybridMultilevel"/>
    <w:tmpl w:val="4CACEAB8"/>
    <w:lvl w:ilvl="0" w:tplc="A55415CA">
      <w:start w:val="1"/>
      <w:numFmt w:val="upperLetter"/>
      <w:lvlText w:val="%1."/>
      <w:lvlJc w:val="left"/>
      <w:pPr>
        <w:ind w:left="832" w:hanging="360"/>
      </w:pPr>
      <w:rPr>
        <w:rFonts w:hint="default"/>
      </w:rPr>
    </w:lvl>
    <w:lvl w:ilvl="1" w:tplc="04090019" w:tentative="1">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num w:numId="1" w16cid:durableId="1137143381">
    <w:abstractNumId w:val="0"/>
  </w:num>
  <w:num w:numId="2" w16cid:durableId="1699240364">
    <w:abstractNumId w:val="1"/>
  </w:num>
  <w:num w:numId="3" w16cid:durableId="1093821580">
    <w:abstractNumId w:val="5"/>
  </w:num>
  <w:num w:numId="4" w16cid:durableId="325285459">
    <w:abstractNumId w:val="4"/>
  </w:num>
  <w:num w:numId="5" w16cid:durableId="375743264">
    <w:abstractNumId w:val="3"/>
  </w:num>
  <w:num w:numId="6" w16cid:durableId="138814049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illy Mitchell">
    <w15:presenceInfo w15:providerId="AD" w15:userId="S::tui81100@temple.edu::2b152345-79f8-4c34-a5db-5635c7cb546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5004"/>
    <w:rsid w:val="000015C6"/>
    <w:rsid w:val="00001A61"/>
    <w:rsid w:val="00002F5B"/>
    <w:rsid w:val="0000303C"/>
    <w:rsid w:val="00007944"/>
    <w:rsid w:val="00015712"/>
    <w:rsid w:val="00021D66"/>
    <w:rsid w:val="00023609"/>
    <w:rsid w:val="00026B95"/>
    <w:rsid w:val="00031041"/>
    <w:rsid w:val="00034D34"/>
    <w:rsid w:val="00035A91"/>
    <w:rsid w:val="00036A30"/>
    <w:rsid w:val="000377EF"/>
    <w:rsid w:val="00040ACE"/>
    <w:rsid w:val="00042DD8"/>
    <w:rsid w:val="000446C3"/>
    <w:rsid w:val="00052A17"/>
    <w:rsid w:val="00054CD8"/>
    <w:rsid w:val="0005772E"/>
    <w:rsid w:val="00057DC8"/>
    <w:rsid w:val="00061A33"/>
    <w:rsid w:val="000645E9"/>
    <w:rsid w:val="00066452"/>
    <w:rsid w:val="00071B9D"/>
    <w:rsid w:val="000732A4"/>
    <w:rsid w:val="00081E78"/>
    <w:rsid w:val="00083929"/>
    <w:rsid w:val="00083D59"/>
    <w:rsid w:val="0008546F"/>
    <w:rsid w:val="000922C4"/>
    <w:rsid w:val="00093192"/>
    <w:rsid w:val="000960FE"/>
    <w:rsid w:val="000967D7"/>
    <w:rsid w:val="00097D65"/>
    <w:rsid w:val="000A4B63"/>
    <w:rsid w:val="000A6256"/>
    <w:rsid w:val="000B0F41"/>
    <w:rsid w:val="000B1AF9"/>
    <w:rsid w:val="000B26B6"/>
    <w:rsid w:val="000B40E7"/>
    <w:rsid w:val="000B4EC5"/>
    <w:rsid w:val="000C5A68"/>
    <w:rsid w:val="000D28DC"/>
    <w:rsid w:val="000D4176"/>
    <w:rsid w:val="000D4CD9"/>
    <w:rsid w:val="000D4E5A"/>
    <w:rsid w:val="000D6E61"/>
    <w:rsid w:val="000D7D4C"/>
    <w:rsid w:val="000E0223"/>
    <w:rsid w:val="000E055A"/>
    <w:rsid w:val="000E25CD"/>
    <w:rsid w:val="000E4249"/>
    <w:rsid w:val="000E636F"/>
    <w:rsid w:val="000F2F8D"/>
    <w:rsid w:val="000F5805"/>
    <w:rsid w:val="001140BE"/>
    <w:rsid w:val="001143F1"/>
    <w:rsid w:val="001162B0"/>
    <w:rsid w:val="00116FA4"/>
    <w:rsid w:val="00117CAD"/>
    <w:rsid w:val="0012001C"/>
    <w:rsid w:val="001213D1"/>
    <w:rsid w:val="001227C9"/>
    <w:rsid w:val="00124144"/>
    <w:rsid w:val="001244F9"/>
    <w:rsid w:val="00131503"/>
    <w:rsid w:val="001346D5"/>
    <w:rsid w:val="00134823"/>
    <w:rsid w:val="00136967"/>
    <w:rsid w:val="0014196C"/>
    <w:rsid w:val="00145157"/>
    <w:rsid w:val="00150851"/>
    <w:rsid w:val="00163803"/>
    <w:rsid w:val="00170D09"/>
    <w:rsid w:val="001734E6"/>
    <w:rsid w:val="00174798"/>
    <w:rsid w:val="00175AE9"/>
    <w:rsid w:val="00177775"/>
    <w:rsid w:val="00182F3C"/>
    <w:rsid w:val="00183114"/>
    <w:rsid w:val="0019185B"/>
    <w:rsid w:val="001A1755"/>
    <w:rsid w:val="001A2CE8"/>
    <w:rsid w:val="001B24AA"/>
    <w:rsid w:val="001B6144"/>
    <w:rsid w:val="001B64A6"/>
    <w:rsid w:val="001C386A"/>
    <w:rsid w:val="001C653B"/>
    <w:rsid w:val="001C75FD"/>
    <w:rsid w:val="001E19CA"/>
    <w:rsid w:val="001F3AD3"/>
    <w:rsid w:val="001F448F"/>
    <w:rsid w:val="001F6C10"/>
    <w:rsid w:val="001F7CFD"/>
    <w:rsid w:val="00200166"/>
    <w:rsid w:val="0020049F"/>
    <w:rsid w:val="0020098B"/>
    <w:rsid w:val="002013C5"/>
    <w:rsid w:val="00201A98"/>
    <w:rsid w:val="00211390"/>
    <w:rsid w:val="002119A8"/>
    <w:rsid w:val="0022476E"/>
    <w:rsid w:val="00224DAE"/>
    <w:rsid w:val="00225BAC"/>
    <w:rsid w:val="00231B74"/>
    <w:rsid w:val="0023305B"/>
    <w:rsid w:val="0023367E"/>
    <w:rsid w:val="00234192"/>
    <w:rsid w:val="00234839"/>
    <w:rsid w:val="00235C91"/>
    <w:rsid w:val="00242BB1"/>
    <w:rsid w:val="00242E45"/>
    <w:rsid w:val="0024375A"/>
    <w:rsid w:val="00243C78"/>
    <w:rsid w:val="00245B8B"/>
    <w:rsid w:val="00245CC6"/>
    <w:rsid w:val="0024610B"/>
    <w:rsid w:val="00246C29"/>
    <w:rsid w:val="002475A8"/>
    <w:rsid w:val="002511D0"/>
    <w:rsid w:val="00260459"/>
    <w:rsid w:val="00270B87"/>
    <w:rsid w:val="002809C2"/>
    <w:rsid w:val="0028246F"/>
    <w:rsid w:val="002838BF"/>
    <w:rsid w:val="00283D2D"/>
    <w:rsid w:val="00284B25"/>
    <w:rsid w:val="0029016E"/>
    <w:rsid w:val="002919B5"/>
    <w:rsid w:val="002A387B"/>
    <w:rsid w:val="002A6723"/>
    <w:rsid w:val="002B4BE0"/>
    <w:rsid w:val="002B63D1"/>
    <w:rsid w:val="002C08F5"/>
    <w:rsid w:val="002C591D"/>
    <w:rsid w:val="002C6443"/>
    <w:rsid w:val="002C65D6"/>
    <w:rsid w:val="002C6E4D"/>
    <w:rsid w:val="002D1090"/>
    <w:rsid w:val="002D566C"/>
    <w:rsid w:val="002D5D85"/>
    <w:rsid w:val="002D61E5"/>
    <w:rsid w:val="002E518D"/>
    <w:rsid w:val="002E5586"/>
    <w:rsid w:val="002E5FF1"/>
    <w:rsid w:val="002E666C"/>
    <w:rsid w:val="002E68CC"/>
    <w:rsid w:val="002F3862"/>
    <w:rsid w:val="002F3B4A"/>
    <w:rsid w:val="002F7E40"/>
    <w:rsid w:val="00301AAE"/>
    <w:rsid w:val="00304055"/>
    <w:rsid w:val="00304D13"/>
    <w:rsid w:val="00306036"/>
    <w:rsid w:val="003069BE"/>
    <w:rsid w:val="0030710F"/>
    <w:rsid w:val="0030735C"/>
    <w:rsid w:val="0032126A"/>
    <w:rsid w:val="00322180"/>
    <w:rsid w:val="00331554"/>
    <w:rsid w:val="00341012"/>
    <w:rsid w:val="00342888"/>
    <w:rsid w:val="003429F3"/>
    <w:rsid w:val="00345FE2"/>
    <w:rsid w:val="00354B3D"/>
    <w:rsid w:val="00372E6A"/>
    <w:rsid w:val="00376EE0"/>
    <w:rsid w:val="0037715A"/>
    <w:rsid w:val="00380777"/>
    <w:rsid w:val="003816C4"/>
    <w:rsid w:val="00382BA8"/>
    <w:rsid w:val="0038635A"/>
    <w:rsid w:val="0039054B"/>
    <w:rsid w:val="00392022"/>
    <w:rsid w:val="00393A28"/>
    <w:rsid w:val="00393F57"/>
    <w:rsid w:val="00395946"/>
    <w:rsid w:val="00396CB3"/>
    <w:rsid w:val="003A18DB"/>
    <w:rsid w:val="003A3608"/>
    <w:rsid w:val="003A4A12"/>
    <w:rsid w:val="003A6C2B"/>
    <w:rsid w:val="003B113B"/>
    <w:rsid w:val="003B419C"/>
    <w:rsid w:val="003B75DA"/>
    <w:rsid w:val="003C155D"/>
    <w:rsid w:val="003C4260"/>
    <w:rsid w:val="003C56B6"/>
    <w:rsid w:val="003D0F86"/>
    <w:rsid w:val="003D1E31"/>
    <w:rsid w:val="003D5F69"/>
    <w:rsid w:val="003E0416"/>
    <w:rsid w:val="003E3464"/>
    <w:rsid w:val="003E69A1"/>
    <w:rsid w:val="003F66A7"/>
    <w:rsid w:val="00413D69"/>
    <w:rsid w:val="00415735"/>
    <w:rsid w:val="00425004"/>
    <w:rsid w:val="0042769C"/>
    <w:rsid w:val="004318FA"/>
    <w:rsid w:val="004361BA"/>
    <w:rsid w:val="0043765F"/>
    <w:rsid w:val="0043784E"/>
    <w:rsid w:val="00445492"/>
    <w:rsid w:val="004454BA"/>
    <w:rsid w:val="00446931"/>
    <w:rsid w:val="00452B94"/>
    <w:rsid w:val="00453A37"/>
    <w:rsid w:val="00454046"/>
    <w:rsid w:val="00463F45"/>
    <w:rsid w:val="004649E5"/>
    <w:rsid w:val="00466715"/>
    <w:rsid w:val="00466D8D"/>
    <w:rsid w:val="00470219"/>
    <w:rsid w:val="0047236C"/>
    <w:rsid w:val="004737B7"/>
    <w:rsid w:val="004778EF"/>
    <w:rsid w:val="00477E20"/>
    <w:rsid w:val="004814F0"/>
    <w:rsid w:val="004830AC"/>
    <w:rsid w:val="00483FD5"/>
    <w:rsid w:val="004920A5"/>
    <w:rsid w:val="0049574A"/>
    <w:rsid w:val="00495A2C"/>
    <w:rsid w:val="00496DF7"/>
    <w:rsid w:val="004A023F"/>
    <w:rsid w:val="004B0D7D"/>
    <w:rsid w:val="004B36C0"/>
    <w:rsid w:val="004B43D8"/>
    <w:rsid w:val="004B4A25"/>
    <w:rsid w:val="004C0A01"/>
    <w:rsid w:val="004C124C"/>
    <w:rsid w:val="004C1DD4"/>
    <w:rsid w:val="004C45DF"/>
    <w:rsid w:val="004C76AB"/>
    <w:rsid w:val="004D21C8"/>
    <w:rsid w:val="004D2275"/>
    <w:rsid w:val="004D26BF"/>
    <w:rsid w:val="004D4566"/>
    <w:rsid w:val="004D5A28"/>
    <w:rsid w:val="004E30DF"/>
    <w:rsid w:val="004E6FCA"/>
    <w:rsid w:val="004F2368"/>
    <w:rsid w:val="004F39AA"/>
    <w:rsid w:val="004F3F92"/>
    <w:rsid w:val="004F6F69"/>
    <w:rsid w:val="00500583"/>
    <w:rsid w:val="00512CCD"/>
    <w:rsid w:val="0051418B"/>
    <w:rsid w:val="00515306"/>
    <w:rsid w:val="005166AD"/>
    <w:rsid w:val="00516B60"/>
    <w:rsid w:val="005223AB"/>
    <w:rsid w:val="005229B3"/>
    <w:rsid w:val="0052343D"/>
    <w:rsid w:val="00525080"/>
    <w:rsid w:val="00531928"/>
    <w:rsid w:val="00532284"/>
    <w:rsid w:val="00533D99"/>
    <w:rsid w:val="00534DD8"/>
    <w:rsid w:val="005447B5"/>
    <w:rsid w:val="0055022F"/>
    <w:rsid w:val="00552891"/>
    <w:rsid w:val="005547A6"/>
    <w:rsid w:val="005622A0"/>
    <w:rsid w:val="00562C94"/>
    <w:rsid w:val="00564115"/>
    <w:rsid w:val="00564935"/>
    <w:rsid w:val="005658C9"/>
    <w:rsid w:val="0057586B"/>
    <w:rsid w:val="0057698D"/>
    <w:rsid w:val="00576FE9"/>
    <w:rsid w:val="00577234"/>
    <w:rsid w:val="00577985"/>
    <w:rsid w:val="00580E79"/>
    <w:rsid w:val="00582F95"/>
    <w:rsid w:val="0058454C"/>
    <w:rsid w:val="00593AB4"/>
    <w:rsid w:val="00595359"/>
    <w:rsid w:val="005A4E6A"/>
    <w:rsid w:val="005A644B"/>
    <w:rsid w:val="005A7E5D"/>
    <w:rsid w:val="005B1AD8"/>
    <w:rsid w:val="005B30CF"/>
    <w:rsid w:val="005B4EE8"/>
    <w:rsid w:val="005B626E"/>
    <w:rsid w:val="005C0C32"/>
    <w:rsid w:val="005C1ED5"/>
    <w:rsid w:val="005C4CE8"/>
    <w:rsid w:val="005C64C8"/>
    <w:rsid w:val="005C6A10"/>
    <w:rsid w:val="005C74A1"/>
    <w:rsid w:val="005D0B28"/>
    <w:rsid w:val="005D2747"/>
    <w:rsid w:val="005D32AC"/>
    <w:rsid w:val="005D3AA4"/>
    <w:rsid w:val="005D7490"/>
    <w:rsid w:val="005E1801"/>
    <w:rsid w:val="005E2671"/>
    <w:rsid w:val="005E6E9C"/>
    <w:rsid w:val="005E73FF"/>
    <w:rsid w:val="005F2875"/>
    <w:rsid w:val="006021D3"/>
    <w:rsid w:val="00607B5A"/>
    <w:rsid w:val="006117C7"/>
    <w:rsid w:val="0061398C"/>
    <w:rsid w:val="0062646F"/>
    <w:rsid w:val="00627DB3"/>
    <w:rsid w:val="00630691"/>
    <w:rsid w:val="00631690"/>
    <w:rsid w:val="00634C1C"/>
    <w:rsid w:val="006403DB"/>
    <w:rsid w:val="0064197B"/>
    <w:rsid w:val="006421F6"/>
    <w:rsid w:val="00642A4D"/>
    <w:rsid w:val="00654027"/>
    <w:rsid w:val="00654CBF"/>
    <w:rsid w:val="00655209"/>
    <w:rsid w:val="0066472A"/>
    <w:rsid w:val="006660F3"/>
    <w:rsid w:val="006725C8"/>
    <w:rsid w:val="00672923"/>
    <w:rsid w:val="0067300A"/>
    <w:rsid w:val="00673E31"/>
    <w:rsid w:val="00673E56"/>
    <w:rsid w:val="006754EA"/>
    <w:rsid w:val="0067591E"/>
    <w:rsid w:val="00694BC6"/>
    <w:rsid w:val="00695466"/>
    <w:rsid w:val="00697625"/>
    <w:rsid w:val="006A1496"/>
    <w:rsid w:val="006A1E84"/>
    <w:rsid w:val="006A38A9"/>
    <w:rsid w:val="006A4EDC"/>
    <w:rsid w:val="006B0891"/>
    <w:rsid w:val="006B1466"/>
    <w:rsid w:val="006B72D7"/>
    <w:rsid w:val="006C0952"/>
    <w:rsid w:val="006C26B9"/>
    <w:rsid w:val="006C2724"/>
    <w:rsid w:val="006C597D"/>
    <w:rsid w:val="006D2182"/>
    <w:rsid w:val="006D2AF6"/>
    <w:rsid w:val="006D2B59"/>
    <w:rsid w:val="006D4590"/>
    <w:rsid w:val="006E3035"/>
    <w:rsid w:val="006E7CA6"/>
    <w:rsid w:val="006F2AF2"/>
    <w:rsid w:val="007053D8"/>
    <w:rsid w:val="007079B4"/>
    <w:rsid w:val="00710F71"/>
    <w:rsid w:val="00712031"/>
    <w:rsid w:val="00713E4D"/>
    <w:rsid w:val="00713FA4"/>
    <w:rsid w:val="00715EC3"/>
    <w:rsid w:val="007202B0"/>
    <w:rsid w:val="0072632B"/>
    <w:rsid w:val="00726402"/>
    <w:rsid w:val="0073042A"/>
    <w:rsid w:val="007335E6"/>
    <w:rsid w:val="00733E94"/>
    <w:rsid w:val="007344B0"/>
    <w:rsid w:val="007538C8"/>
    <w:rsid w:val="00753C04"/>
    <w:rsid w:val="007561C0"/>
    <w:rsid w:val="0075725E"/>
    <w:rsid w:val="00757DE0"/>
    <w:rsid w:val="00774C33"/>
    <w:rsid w:val="0077631A"/>
    <w:rsid w:val="00777AFC"/>
    <w:rsid w:val="007837F2"/>
    <w:rsid w:val="0078586E"/>
    <w:rsid w:val="00787C4E"/>
    <w:rsid w:val="00790C62"/>
    <w:rsid w:val="007911BE"/>
    <w:rsid w:val="007937AC"/>
    <w:rsid w:val="00793BCC"/>
    <w:rsid w:val="0079435B"/>
    <w:rsid w:val="00795CB8"/>
    <w:rsid w:val="00797567"/>
    <w:rsid w:val="007A5F22"/>
    <w:rsid w:val="007B2779"/>
    <w:rsid w:val="007B47B5"/>
    <w:rsid w:val="007B4A4C"/>
    <w:rsid w:val="007B651D"/>
    <w:rsid w:val="007B7431"/>
    <w:rsid w:val="007C22D9"/>
    <w:rsid w:val="007C2A29"/>
    <w:rsid w:val="007D6EF7"/>
    <w:rsid w:val="007E243B"/>
    <w:rsid w:val="007E3051"/>
    <w:rsid w:val="007E50F7"/>
    <w:rsid w:val="007F3650"/>
    <w:rsid w:val="007F6DF8"/>
    <w:rsid w:val="00801A78"/>
    <w:rsid w:val="008035C8"/>
    <w:rsid w:val="00804B41"/>
    <w:rsid w:val="008056D7"/>
    <w:rsid w:val="00807561"/>
    <w:rsid w:val="0080782F"/>
    <w:rsid w:val="0080798B"/>
    <w:rsid w:val="008126E0"/>
    <w:rsid w:val="00813E83"/>
    <w:rsid w:val="0081446D"/>
    <w:rsid w:val="0082283A"/>
    <w:rsid w:val="00831340"/>
    <w:rsid w:val="00831A8A"/>
    <w:rsid w:val="00831F04"/>
    <w:rsid w:val="008333BD"/>
    <w:rsid w:val="00837CFE"/>
    <w:rsid w:val="00843757"/>
    <w:rsid w:val="00843ACF"/>
    <w:rsid w:val="00851625"/>
    <w:rsid w:val="00854F72"/>
    <w:rsid w:val="00856025"/>
    <w:rsid w:val="00856353"/>
    <w:rsid w:val="00857F3D"/>
    <w:rsid w:val="00861E10"/>
    <w:rsid w:val="00863B94"/>
    <w:rsid w:val="00863D2D"/>
    <w:rsid w:val="00874B89"/>
    <w:rsid w:val="00876B93"/>
    <w:rsid w:val="0087748B"/>
    <w:rsid w:val="00877709"/>
    <w:rsid w:val="00880C69"/>
    <w:rsid w:val="00884EED"/>
    <w:rsid w:val="008864BD"/>
    <w:rsid w:val="00887C44"/>
    <w:rsid w:val="00895BD5"/>
    <w:rsid w:val="008B62B0"/>
    <w:rsid w:val="008B658E"/>
    <w:rsid w:val="008B6873"/>
    <w:rsid w:val="008B7F27"/>
    <w:rsid w:val="008C33F4"/>
    <w:rsid w:val="008C5719"/>
    <w:rsid w:val="008C7178"/>
    <w:rsid w:val="008D38A4"/>
    <w:rsid w:val="008D7AEF"/>
    <w:rsid w:val="008E1A03"/>
    <w:rsid w:val="008E45C3"/>
    <w:rsid w:val="008E58CC"/>
    <w:rsid w:val="008E6857"/>
    <w:rsid w:val="008F145E"/>
    <w:rsid w:val="008F7E2F"/>
    <w:rsid w:val="00900636"/>
    <w:rsid w:val="00900CF5"/>
    <w:rsid w:val="00902E89"/>
    <w:rsid w:val="0090462D"/>
    <w:rsid w:val="00907C52"/>
    <w:rsid w:val="0091050D"/>
    <w:rsid w:val="00917702"/>
    <w:rsid w:val="00920CA2"/>
    <w:rsid w:val="00924270"/>
    <w:rsid w:val="00925D1D"/>
    <w:rsid w:val="00930D2B"/>
    <w:rsid w:val="00931006"/>
    <w:rsid w:val="00937D53"/>
    <w:rsid w:val="0094060F"/>
    <w:rsid w:val="0095019C"/>
    <w:rsid w:val="0095040B"/>
    <w:rsid w:val="00952E8D"/>
    <w:rsid w:val="00954723"/>
    <w:rsid w:val="00957D51"/>
    <w:rsid w:val="00963B42"/>
    <w:rsid w:val="00965A73"/>
    <w:rsid w:val="00967F10"/>
    <w:rsid w:val="00987A8A"/>
    <w:rsid w:val="00987D5D"/>
    <w:rsid w:val="00987F40"/>
    <w:rsid w:val="0099347D"/>
    <w:rsid w:val="00994776"/>
    <w:rsid w:val="0099482C"/>
    <w:rsid w:val="009A1A84"/>
    <w:rsid w:val="009A2E08"/>
    <w:rsid w:val="009A52EA"/>
    <w:rsid w:val="009B06C2"/>
    <w:rsid w:val="009B0A20"/>
    <w:rsid w:val="009B3741"/>
    <w:rsid w:val="009B775E"/>
    <w:rsid w:val="009C0B1F"/>
    <w:rsid w:val="009C20F6"/>
    <w:rsid w:val="009C319B"/>
    <w:rsid w:val="009C4E15"/>
    <w:rsid w:val="009C5168"/>
    <w:rsid w:val="009D03C9"/>
    <w:rsid w:val="009D066C"/>
    <w:rsid w:val="009D429D"/>
    <w:rsid w:val="009D7878"/>
    <w:rsid w:val="009E1D91"/>
    <w:rsid w:val="009F00E2"/>
    <w:rsid w:val="009F52D2"/>
    <w:rsid w:val="009F61B1"/>
    <w:rsid w:val="00A0226B"/>
    <w:rsid w:val="00A05EDA"/>
    <w:rsid w:val="00A10180"/>
    <w:rsid w:val="00A10284"/>
    <w:rsid w:val="00A107BE"/>
    <w:rsid w:val="00A10F00"/>
    <w:rsid w:val="00A11BE7"/>
    <w:rsid w:val="00A145CB"/>
    <w:rsid w:val="00A20326"/>
    <w:rsid w:val="00A30191"/>
    <w:rsid w:val="00A30203"/>
    <w:rsid w:val="00A30249"/>
    <w:rsid w:val="00A315ED"/>
    <w:rsid w:val="00A34DBB"/>
    <w:rsid w:val="00A368B5"/>
    <w:rsid w:val="00A36FC8"/>
    <w:rsid w:val="00A37600"/>
    <w:rsid w:val="00A37B3C"/>
    <w:rsid w:val="00A45523"/>
    <w:rsid w:val="00A5748C"/>
    <w:rsid w:val="00A62570"/>
    <w:rsid w:val="00A632A5"/>
    <w:rsid w:val="00A66903"/>
    <w:rsid w:val="00A675B5"/>
    <w:rsid w:val="00A70619"/>
    <w:rsid w:val="00A71B20"/>
    <w:rsid w:val="00A726A1"/>
    <w:rsid w:val="00A73457"/>
    <w:rsid w:val="00A76031"/>
    <w:rsid w:val="00A77FA3"/>
    <w:rsid w:val="00A81FD6"/>
    <w:rsid w:val="00A83A0D"/>
    <w:rsid w:val="00A9710E"/>
    <w:rsid w:val="00A97406"/>
    <w:rsid w:val="00AA1849"/>
    <w:rsid w:val="00AA18EC"/>
    <w:rsid w:val="00AA213B"/>
    <w:rsid w:val="00AA6164"/>
    <w:rsid w:val="00AA665A"/>
    <w:rsid w:val="00AA7A9A"/>
    <w:rsid w:val="00AB1536"/>
    <w:rsid w:val="00AD2081"/>
    <w:rsid w:val="00AE0811"/>
    <w:rsid w:val="00AE5781"/>
    <w:rsid w:val="00AE64F8"/>
    <w:rsid w:val="00AE7182"/>
    <w:rsid w:val="00AE7341"/>
    <w:rsid w:val="00AF35DC"/>
    <w:rsid w:val="00AF7829"/>
    <w:rsid w:val="00B06312"/>
    <w:rsid w:val="00B07DD0"/>
    <w:rsid w:val="00B142E7"/>
    <w:rsid w:val="00B17C41"/>
    <w:rsid w:val="00B22860"/>
    <w:rsid w:val="00B22AC1"/>
    <w:rsid w:val="00B24E27"/>
    <w:rsid w:val="00B251CC"/>
    <w:rsid w:val="00B33C41"/>
    <w:rsid w:val="00B40193"/>
    <w:rsid w:val="00B40846"/>
    <w:rsid w:val="00B42FE6"/>
    <w:rsid w:val="00B468B9"/>
    <w:rsid w:val="00B501A4"/>
    <w:rsid w:val="00B56ED7"/>
    <w:rsid w:val="00B671FF"/>
    <w:rsid w:val="00B720B2"/>
    <w:rsid w:val="00B7719A"/>
    <w:rsid w:val="00B926ED"/>
    <w:rsid w:val="00B94C07"/>
    <w:rsid w:val="00B97AE8"/>
    <w:rsid w:val="00BA05C8"/>
    <w:rsid w:val="00BA2525"/>
    <w:rsid w:val="00BA5093"/>
    <w:rsid w:val="00BA74C5"/>
    <w:rsid w:val="00BA75FE"/>
    <w:rsid w:val="00BB190A"/>
    <w:rsid w:val="00BB6361"/>
    <w:rsid w:val="00BB6E74"/>
    <w:rsid w:val="00BC1899"/>
    <w:rsid w:val="00BC1959"/>
    <w:rsid w:val="00BC7F6A"/>
    <w:rsid w:val="00BD0AE5"/>
    <w:rsid w:val="00BD792B"/>
    <w:rsid w:val="00BE19D6"/>
    <w:rsid w:val="00BE63C2"/>
    <w:rsid w:val="00BE73D6"/>
    <w:rsid w:val="00BE7B8B"/>
    <w:rsid w:val="00BF0B39"/>
    <w:rsid w:val="00BF7DA9"/>
    <w:rsid w:val="00C05F02"/>
    <w:rsid w:val="00C0787A"/>
    <w:rsid w:val="00C1208F"/>
    <w:rsid w:val="00C178FD"/>
    <w:rsid w:val="00C21314"/>
    <w:rsid w:val="00C21522"/>
    <w:rsid w:val="00C21545"/>
    <w:rsid w:val="00C22311"/>
    <w:rsid w:val="00C240EC"/>
    <w:rsid w:val="00C25BA7"/>
    <w:rsid w:val="00C27098"/>
    <w:rsid w:val="00C378C1"/>
    <w:rsid w:val="00C4054F"/>
    <w:rsid w:val="00C40880"/>
    <w:rsid w:val="00C41AEA"/>
    <w:rsid w:val="00C42BA3"/>
    <w:rsid w:val="00C47DFF"/>
    <w:rsid w:val="00C5047E"/>
    <w:rsid w:val="00C52CA8"/>
    <w:rsid w:val="00C63675"/>
    <w:rsid w:val="00C6526E"/>
    <w:rsid w:val="00C65CDF"/>
    <w:rsid w:val="00C67D89"/>
    <w:rsid w:val="00C70EEB"/>
    <w:rsid w:val="00C736BF"/>
    <w:rsid w:val="00C74FEB"/>
    <w:rsid w:val="00C82FC7"/>
    <w:rsid w:val="00C87951"/>
    <w:rsid w:val="00C90A1A"/>
    <w:rsid w:val="00CA33B1"/>
    <w:rsid w:val="00CA36BB"/>
    <w:rsid w:val="00CA5334"/>
    <w:rsid w:val="00CA7686"/>
    <w:rsid w:val="00CB06CC"/>
    <w:rsid w:val="00CB34D6"/>
    <w:rsid w:val="00CB54A4"/>
    <w:rsid w:val="00CB6F14"/>
    <w:rsid w:val="00CB71A1"/>
    <w:rsid w:val="00CC03D6"/>
    <w:rsid w:val="00CC49B2"/>
    <w:rsid w:val="00CD160F"/>
    <w:rsid w:val="00CD37EA"/>
    <w:rsid w:val="00CD3860"/>
    <w:rsid w:val="00CD399D"/>
    <w:rsid w:val="00CD748D"/>
    <w:rsid w:val="00CE043F"/>
    <w:rsid w:val="00CE1DD0"/>
    <w:rsid w:val="00CE2307"/>
    <w:rsid w:val="00CE7A92"/>
    <w:rsid w:val="00CF68A1"/>
    <w:rsid w:val="00D02068"/>
    <w:rsid w:val="00D03243"/>
    <w:rsid w:val="00D04203"/>
    <w:rsid w:val="00D06E3B"/>
    <w:rsid w:val="00D07F46"/>
    <w:rsid w:val="00D10060"/>
    <w:rsid w:val="00D124F4"/>
    <w:rsid w:val="00D12D06"/>
    <w:rsid w:val="00D179A8"/>
    <w:rsid w:val="00D17F92"/>
    <w:rsid w:val="00D23465"/>
    <w:rsid w:val="00D326AE"/>
    <w:rsid w:val="00D358EF"/>
    <w:rsid w:val="00D359DD"/>
    <w:rsid w:val="00D4172B"/>
    <w:rsid w:val="00D47FF3"/>
    <w:rsid w:val="00D54D74"/>
    <w:rsid w:val="00D57CE0"/>
    <w:rsid w:val="00D646B0"/>
    <w:rsid w:val="00D656A0"/>
    <w:rsid w:val="00D71C13"/>
    <w:rsid w:val="00D729E1"/>
    <w:rsid w:val="00D7631C"/>
    <w:rsid w:val="00D80B3A"/>
    <w:rsid w:val="00D8224C"/>
    <w:rsid w:val="00D83AD8"/>
    <w:rsid w:val="00D842B2"/>
    <w:rsid w:val="00D84F4E"/>
    <w:rsid w:val="00D90875"/>
    <w:rsid w:val="00D90BC6"/>
    <w:rsid w:val="00D91A6A"/>
    <w:rsid w:val="00D92083"/>
    <w:rsid w:val="00D93AE7"/>
    <w:rsid w:val="00D94E09"/>
    <w:rsid w:val="00D9730E"/>
    <w:rsid w:val="00DA5661"/>
    <w:rsid w:val="00DA5A6D"/>
    <w:rsid w:val="00DB1572"/>
    <w:rsid w:val="00DB2A75"/>
    <w:rsid w:val="00DB5573"/>
    <w:rsid w:val="00DB6FF1"/>
    <w:rsid w:val="00DC1D9A"/>
    <w:rsid w:val="00DC49F8"/>
    <w:rsid w:val="00DC4E44"/>
    <w:rsid w:val="00DC6428"/>
    <w:rsid w:val="00DD6A2C"/>
    <w:rsid w:val="00DE3CA9"/>
    <w:rsid w:val="00DF0574"/>
    <w:rsid w:val="00DF1FB0"/>
    <w:rsid w:val="00DF387D"/>
    <w:rsid w:val="00DF742F"/>
    <w:rsid w:val="00E05420"/>
    <w:rsid w:val="00E06DE0"/>
    <w:rsid w:val="00E07969"/>
    <w:rsid w:val="00E1386C"/>
    <w:rsid w:val="00E14DB4"/>
    <w:rsid w:val="00E163E0"/>
    <w:rsid w:val="00E17274"/>
    <w:rsid w:val="00E206EE"/>
    <w:rsid w:val="00E20BFE"/>
    <w:rsid w:val="00E21AFA"/>
    <w:rsid w:val="00E22D5D"/>
    <w:rsid w:val="00E26545"/>
    <w:rsid w:val="00E358A8"/>
    <w:rsid w:val="00E37E22"/>
    <w:rsid w:val="00E40F37"/>
    <w:rsid w:val="00E41BCD"/>
    <w:rsid w:val="00E42073"/>
    <w:rsid w:val="00E43FC4"/>
    <w:rsid w:val="00E44513"/>
    <w:rsid w:val="00E46207"/>
    <w:rsid w:val="00E5044A"/>
    <w:rsid w:val="00E60680"/>
    <w:rsid w:val="00E60E73"/>
    <w:rsid w:val="00E63707"/>
    <w:rsid w:val="00E67FD8"/>
    <w:rsid w:val="00E70688"/>
    <w:rsid w:val="00E72C21"/>
    <w:rsid w:val="00E75949"/>
    <w:rsid w:val="00E75D1C"/>
    <w:rsid w:val="00E77A87"/>
    <w:rsid w:val="00E82ED7"/>
    <w:rsid w:val="00E83BB7"/>
    <w:rsid w:val="00E90632"/>
    <w:rsid w:val="00E91FBC"/>
    <w:rsid w:val="00E964CD"/>
    <w:rsid w:val="00E968A5"/>
    <w:rsid w:val="00EA7D18"/>
    <w:rsid w:val="00EA7DB5"/>
    <w:rsid w:val="00EB0294"/>
    <w:rsid w:val="00EB2903"/>
    <w:rsid w:val="00EB36F4"/>
    <w:rsid w:val="00EB6DB3"/>
    <w:rsid w:val="00EB6E76"/>
    <w:rsid w:val="00EC0DF4"/>
    <w:rsid w:val="00EC2B97"/>
    <w:rsid w:val="00EC3FBC"/>
    <w:rsid w:val="00EC4A40"/>
    <w:rsid w:val="00EC7C0D"/>
    <w:rsid w:val="00ED5394"/>
    <w:rsid w:val="00ED58A8"/>
    <w:rsid w:val="00EE0C3E"/>
    <w:rsid w:val="00EE5298"/>
    <w:rsid w:val="00EE6731"/>
    <w:rsid w:val="00EF043F"/>
    <w:rsid w:val="00EF55CB"/>
    <w:rsid w:val="00F01730"/>
    <w:rsid w:val="00F01C0B"/>
    <w:rsid w:val="00F04217"/>
    <w:rsid w:val="00F05470"/>
    <w:rsid w:val="00F10653"/>
    <w:rsid w:val="00F12331"/>
    <w:rsid w:val="00F137C4"/>
    <w:rsid w:val="00F142D6"/>
    <w:rsid w:val="00F20EDF"/>
    <w:rsid w:val="00F27AB2"/>
    <w:rsid w:val="00F33AE2"/>
    <w:rsid w:val="00F3676B"/>
    <w:rsid w:val="00F36F2C"/>
    <w:rsid w:val="00F414E9"/>
    <w:rsid w:val="00F43659"/>
    <w:rsid w:val="00F44F40"/>
    <w:rsid w:val="00F52285"/>
    <w:rsid w:val="00F614DB"/>
    <w:rsid w:val="00F63EDD"/>
    <w:rsid w:val="00F720C7"/>
    <w:rsid w:val="00F76B51"/>
    <w:rsid w:val="00F77B3B"/>
    <w:rsid w:val="00F80AE3"/>
    <w:rsid w:val="00F80C88"/>
    <w:rsid w:val="00F85416"/>
    <w:rsid w:val="00F874E1"/>
    <w:rsid w:val="00FA0C09"/>
    <w:rsid w:val="00FA4201"/>
    <w:rsid w:val="00FB31D7"/>
    <w:rsid w:val="00FB3B51"/>
    <w:rsid w:val="00FB50CA"/>
    <w:rsid w:val="00FB528A"/>
    <w:rsid w:val="00FC4DC1"/>
    <w:rsid w:val="00FC645E"/>
    <w:rsid w:val="00FC686E"/>
    <w:rsid w:val="00FD0285"/>
    <w:rsid w:val="00FD0BF3"/>
    <w:rsid w:val="00FD0CE1"/>
    <w:rsid w:val="00FD3CFD"/>
    <w:rsid w:val="00FD463F"/>
    <w:rsid w:val="00FD4A77"/>
    <w:rsid w:val="00FD702A"/>
    <w:rsid w:val="00FE3E3A"/>
    <w:rsid w:val="00FE436A"/>
    <w:rsid w:val="00FE44DA"/>
    <w:rsid w:val="00FF47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88A113"/>
  <w15:docId w15:val="{FEFC3CD8-F8EA-4A7A-B6FD-CD3B383488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50" w:lineRule="auto"/>
      <w:ind w:left="482" w:hanging="10"/>
      <w:jc w:val="both"/>
    </w:pPr>
    <w:rPr>
      <w:rFonts w:ascii="Times New Roman" w:eastAsia="Times New Roman" w:hAnsi="Times New Roman" w:cs="Times New Roman"/>
      <w:color w:val="000000"/>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hidden/>
    <w:rPr>
      <w:rFonts w:ascii="Calibri" w:eastAsia="Calibri" w:hAnsi="Calibri" w:cs="Calibri"/>
      <w:color w:val="000000"/>
      <w:sz w:val="22"/>
    </w:rPr>
  </w:style>
  <w:style w:type="paragraph" w:styleId="Footer">
    <w:name w:val="footer"/>
    <w:basedOn w:val="Normal"/>
    <w:link w:val="FooterChar"/>
    <w:uiPriority w:val="99"/>
    <w:unhideWhenUsed/>
    <w:rsid w:val="003071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710F"/>
    <w:rPr>
      <w:rFonts w:ascii="Times New Roman" w:eastAsia="Times New Roman" w:hAnsi="Times New Roman" w:cs="Times New Roman"/>
      <w:color w:val="000000"/>
      <w:sz w:val="24"/>
    </w:rPr>
  </w:style>
  <w:style w:type="paragraph" w:styleId="Revision">
    <w:name w:val="Revision"/>
    <w:hidden/>
    <w:uiPriority w:val="99"/>
    <w:semiHidden/>
    <w:rsid w:val="00F43659"/>
    <w:pPr>
      <w:spacing w:after="0" w:line="240" w:lineRule="auto"/>
    </w:pPr>
    <w:rPr>
      <w:rFonts w:ascii="Times New Roman" w:eastAsia="Times New Roman" w:hAnsi="Times New Roman" w:cs="Times New Roman"/>
      <w:color w:val="000000"/>
      <w:sz w:val="24"/>
    </w:rPr>
  </w:style>
  <w:style w:type="character" w:styleId="Hyperlink">
    <w:name w:val="Hyperlink"/>
    <w:basedOn w:val="DefaultParagraphFont"/>
    <w:uiPriority w:val="99"/>
    <w:unhideWhenUsed/>
    <w:rsid w:val="00FB31D7"/>
    <w:rPr>
      <w:color w:val="0563C1" w:themeColor="hyperlink"/>
      <w:u w:val="single"/>
    </w:rPr>
  </w:style>
  <w:style w:type="character" w:customStyle="1" w:styleId="UnresolvedMention1">
    <w:name w:val="Unresolved Mention1"/>
    <w:basedOn w:val="DefaultParagraphFont"/>
    <w:uiPriority w:val="99"/>
    <w:semiHidden/>
    <w:unhideWhenUsed/>
    <w:rsid w:val="00FB31D7"/>
    <w:rPr>
      <w:color w:val="605E5C"/>
      <w:shd w:val="clear" w:color="auto" w:fill="E1DFDD"/>
    </w:rPr>
  </w:style>
  <w:style w:type="character" w:styleId="CommentReference">
    <w:name w:val="annotation reference"/>
    <w:basedOn w:val="DefaultParagraphFont"/>
    <w:uiPriority w:val="99"/>
    <w:semiHidden/>
    <w:unhideWhenUsed/>
    <w:rsid w:val="00E41BCD"/>
    <w:rPr>
      <w:sz w:val="16"/>
      <w:szCs w:val="16"/>
    </w:rPr>
  </w:style>
  <w:style w:type="paragraph" w:styleId="CommentText">
    <w:name w:val="annotation text"/>
    <w:basedOn w:val="Normal"/>
    <w:link w:val="CommentTextChar"/>
    <w:uiPriority w:val="99"/>
    <w:unhideWhenUsed/>
    <w:rsid w:val="00E41BCD"/>
    <w:pPr>
      <w:spacing w:line="240" w:lineRule="auto"/>
    </w:pPr>
    <w:rPr>
      <w:sz w:val="20"/>
      <w:szCs w:val="20"/>
    </w:rPr>
  </w:style>
  <w:style w:type="character" w:customStyle="1" w:styleId="CommentTextChar">
    <w:name w:val="Comment Text Char"/>
    <w:basedOn w:val="DefaultParagraphFont"/>
    <w:link w:val="CommentText"/>
    <w:uiPriority w:val="99"/>
    <w:rsid w:val="00E41BCD"/>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E41BCD"/>
    <w:rPr>
      <w:b/>
      <w:bCs/>
    </w:rPr>
  </w:style>
  <w:style w:type="character" w:customStyle="1" w:styleId="CommentSubjectChar">
    <w:name w:val="Comment Subject Char"/>
    <w:basedOn w:val="CommentTextChar"/>
    <w:link w:val="CommentSubject"/>
    <w:uiPriority w:val="99"/>
    <w:semiHidden/>
    <w:rsid w:val="00E41BCD"/>
    <w:rPr>
      <w:rFonts w:ascii="Times New Roman" w:eastAsia="Times New Roman" w:hAnsi="Times New Roman" w:cs="Times New Roman"/>
      <w:b/>
      <w:bCs/>
      <w:color w:val="000000"/>
      <w:sz w:val="20"/>
      <w:szCs w:val="20"/>
    </w:rPr>
  </w:style>
  <w:style w:type="paragraph" w:styleId="ListParagraph">
    <w:name w:val="List Paragraph"/>
    <w:basedOn w:val="Normal"/>
    <w:uiPriority w:val="34"/>
    <w:qFormat/>
    <w:rsid w:val="00054CD8"/>
    <w:pPr>
      <w:ind w:left="720"/>
      <w:contextualSpacing/>
    </w:pPr>
  </w:style>
  <w:style w:type="paragraph" w:styleId="Bibliography">
    <w:name w:val="Bibliography"/>
    <w:basedOn w:val="Normal"/>
    <w:next w:val="Normal"/>
    <w:uiPriority w:val="37"/>
    <w:unhideWhenUsed/>
    <w:rsid w:val="00054CD8"/>
    <w:pPr>
      <w:spacing w:after="0" w:line="480" w:lineRule="auto"/>
      <w:ind w:left="720" w:hanging="720"/>
    </w:pPr>
  </w:style>
  <w:style w:type="paragraph" w:styleId="BalloonText">
    <w:name w:val="Balloon Text"/>
    <w:basedOn w:val="Normal"/>
    <w:link w:val="BalloonTextChar"/>
    <w:uiPriority w:val="99"/>
    <w:semiHidden/>
    <w:unhideWhenUsed/>
    <w:rsid w:val="00F33AE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3AE2"/>
    <w:rPr>
      <w:rFonts w:ascii="Segoe UI" w:eastAsia="Times New Roman" w:hAnsi="Segoe UI" w:cs="Segoe UI"/>
      <w:color w:val="000000"/>
      <w:sz w:val="18"/>
      <w:szCs w:val="18"/>
    </w:rPr>
  </w:style>
  <w:style w:type="character" w:customStyle="1" w:styleId="UnresolvedMention2">
    <w:name w:val="Unresolved Mention2"/>
    <w:basedOn w:val="DefaultParagraphFont"/>
    <w:uiPriority w:val="99"/>
    <w:semiHidden/>
    <w:unhideWhenUsed/>
    <w:rsid w:val="009B06C2"/>
    <w:rPr>
      <w:color w:val="605E5C"/>
      <w:shd w:val="clear" w:color="auto" w:fill="E1DFDD"/>
    </w:rPr>
  </w:style>
  <w:style w:type="paragraph" w:styleId="FootnoteText">
    <w:name w:val="footnote text"/>
    <w:basedOn w:val="Normal"/>
    <w:link w:val="FootnoteTextChar"/>
    <w:uiPriority w:val="99"/>
    <w:semiHidden/>
    <w:unhideWhenUsed/>
    <w:rsid w:val="000E636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E636F"/>
    <w:rPr>
      <w:rFonts w:ascii="Times New Roman" w:eastAsia="Times New Roman" w:hAnsi="Times New Roman" w:cs="Times New Roman"/>
      <w:color w:val="000000"/>
      <w:sz w:val="20"/>
      <w:szCs w:val="20"/>
    </w:rPr>
  </w:style>
  <w:style w:type="character" w:styleId="FootnoteReference">
    <w:name w:val="footnote reference"/>
    <w:basedOn w:val="DefaultParagraphFont"/>
    <w:uiPriority w:val="99"/>
    <w:semiHidden/>
    <w:unhideWhenUsed/>
    <w:rsid w:val="000E636F"/>
    <w:rPr>
      <w:vertAlign w:val="superscript"/>
    </w:rPr>
  </w:style>
  <w:style w:type="character" w:customStyle="1" w:styleId="UnresolvedMention3">
    <w:name w:val="Unresolved Mention3"/>
    <w:basedOn w:val="DefaultParagraphFont"/>
    <w:uiPriority w:val="99"/>
    <w:semiHidden/>
    <w:unhideWhenUsed/>
    <w:rsid w:val="00EC2B97"/>
    <w:rPr>
      <w:color w:val="605E5C"/>
      <w:shd w:val="clear" w:color="auto" w:fill="E1DFDD"/>
    </w:rPr>
  </w:style>
  <w:style w:type="paragraph" w:styleId="NormalWeb">
    <w:name w:val="Normal (Web)"/>
    <w:basedOn w:val="Normal"/>
    <w:uiPriority w:val="99"/>
    <w:semiHidden/>
    <w:unhideWhenUsed/>
    <w:rsid w:val="00C05F02"/>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2228">
      <w:bodyDiv w:val="1"/>
      <w:marLeft w:val="0"/>
      <w:marRight w:val="0"/>
      <w:marTop w:val="0"/>
      <w:marBottom w:val="0"/>
      <w:divBdr>
        <w:top w:val="none" w:sz="0" w:space="0" w:color="auto"/>
        <w:left w:val="none" w:sz="0" w:space="0" w:color="auto"/>
        <w:bottom w:val="none" w:sz="0" w:space="0" w:color="auto"/>
        <w:right w:val="none" w:sz="0" w:space="0" w:color="auto"/>
      </w:divBdr>
      <w:divsChild>
        <w:div w:id="1556118193">
          <w:marLeft w:val="480"/>
          <w:marRight w:val="0"/>
          <w:marTop w:val="0"/>
          <w:marBottom w:val="0"/>
          <w:divBdr>
            <w:top w:val="none" w:sz="0" w:space="0" w:color="auto"/>
            <w:left w:val="none" w:sz="0" w:space="0" w:color="auto"/>
            <w:bottom w:val="none" w:sz="0" w:space="0" w:color="auto"/>
            <w:right w:val="none" w:sz="0" w:space="0" w:color="auto"/>
          </w:divBdr>
          <w:divsChild>
            <w:div w:id="28161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0879">
      <w:bodyDiv w:val="1"/>
      <w:marLeft w:val="0"/>
      <w:marRight w:val="0"/>
      <w:marTop w:val="0"/>
      <w:marBottom w:val="0"/>
      <w:divBdr>
        <w:top w:val="none" w:sz="0" w:space="0" w:color="auto"/>
        <w:left w:val="none" w:sz="0" w:space="0" w:color="auto"/>
        <w:bottom w:val="none" w:sz="0" w:space="0" w:color="auto"/>
        <w:right w:val="none" w:sz="0" w:space="0" w:color="auto"/>
      </w:divBdr>
    </w:div>
    <w:div w:id="119148946">
      <w:bodyDiv w:val="1"/>
      <w:marLeft w:val="0"/>
      <w:marRight w:val="0"/>
      <w:marTop w:val="0"/>
      <w:marBottom w:val="0"/>
      <w:divBdr>
        <w:top w:val="none" w:sz="0" w:space="0" w:color="auto"/>
        <w:left w:val="none" w:sz="0" w:space="0" w:color="auto"/>
        <w:bottom w:val="none" w:sz="0" w:space="0" w:color="auto"/>
        <w:right w:val="none" w:sz="0" w:space="0" w:color="auto"/>
      </w:divBdr>
    </w:div>
    <w:div w:id="177425948">
      <w:bodyDiv w:val="1"/>
      <w:marLeft w:val="0"/>
      <w:marRight w:val="0"/>
      <w:marTop w:val="0"/>
      <w:marBottom w:val="0"/>
      <w:divBdr>
        <w:top w:val="none" w:sz="0" w:space="0" w:color="auto"/>
        <w:left w:val="none" w:sz="0" w:space="0" w:color="auto"/>
        <w:bottom w:val="none" w:sz="0" w:space="0" w:color="auto"/>
        <w:right w:val="none" w:sz="0" w:space="0" w:color="auto"/>
      </w:divBdr>
      <w:divsChild>
        <w:div w:id="1033581512">
          <w:marLeft w:val="480"/>
          <w:marRight w:val="0"/>
          <w:marTop w:val="0"/>
          <w:marBottom w:val="0"/>
          <w:divBdr>
            <w:top w:val="none" w:sz="0" w:space="0" w:color="auto"/>
            <w:left w:val="none" w:sz="0" w:space="0" w:color="auto"/>
            <w:bottom w:val="none" w:sz="0" w:space="0" w:color="auto"/>
            <w:right w:val="none" w:sz="0" w:space="0" w:color="auto"/>
          </w:divBdr>
          <w:divsChild>
            <w:div w:id="21554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55576">
      <w:bodyDiv w:val="1"/>
      <w:marLeft w:val="0"/>
      <w:marRight w:val="0"/>
      <w:marTop w:val="0"/>
      <w:marBottom w:val="0"/>
      <w:divBdr>
        <w:top w:val="none" w:sz="0" w:space="0" w:color="auto"/>
        <w:left w:val="none" w:sz="0" w:space="0" w:color="auto"/>
        <w:bottom w:val="none" w:sz="0" w:space="0" w:color="auto"/>
        <w:right w:val="none" w:sz="0" w:space="0" w:color="auto"/>
      </w:divBdr>
      <w:divsChild>
        <w:div w:id="2049910440">
          <w:marLeft w:val="480"/>
          <w:marRight w:val="0"/>
          <w:marTop w:val="0"/>
          <w:marBottom w:val="0"/>
          <w:divBdr>
            <w:top w:val="none" w:sz="0" w:space="0" w:color="auto"/>
            <w:left w:val="none" w:sz="0" w:space="0" w:color="auto"/>
            <w:bottom w:val="none" w:sz="0" w:space="0" w:color="auto"/>
            <w:right w:val="none" w:sz="0" w:space="0" w:color="auto"/>
          </w:divBdr>
          <w:divsChild>
            <w:div w:id="77235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320405">
      <w:bodyDiv w:val="1"/>
      <w:marLeft w:val="0"/>
      <w:marRight w:val="0"/>
      <w:marTop w:val="0"/>
      <w:marBottom w:val="0"/>
      <w:divBdr>
        <w:top w:val="none" w:sz="0" w:space="0" w:color="auto"/>
        <w:left w:val="none" w:sz="0" w:space="0" w:color="auto"/>
        <w:bottom w:val="none" w:sz="0" w:space="0" w:color="auto"/>
        <w:right w:val="none" w:sz="0" w:space="0" w:color="auto"/>
      </w:divBdr>
    </w:div>
    <w:div w:id="1190995097">
      <w:bodyDiv w:val="1"/>
      <w:marLeft w:val="0"/>
      <w:marRight w:val="0"/>
      <w:marTop w:val="0"/>
      <w:marBottom w:val="0"/>
      <w:divBdr>
        <w:top w:val="none" w:sz="0" w:space="0" w:color="auto"/>
        <w:left w:val="none" w:sz="0" w:space="0" w:color="auto"/>
        <w:bottom w:val="none" w:sz="0" w:space="0" w:color="auto"/>
        <w:right w:val="none" w:sz="0" w:space="0" w:color="auto"/>
      </w:divBdr>
      <w:divsChild>
        <w:div w:id="111827449">
          <w:marLeft w:val="480"/>
          <w:marRight w:val="0"/>
          <w:marTop w:val="0"/>
          <w:marBottom w:val="0"/>
          <w:divBdr>
            <w:top w:val="none" w:sz="0" w:space="0" w:color="auto"/>
            <w:left w:val="none" w:sz="0" w:space="0" w:color="auto"/>
            <w:bottom w:val="none" w:sz="0" w:space="0" w:color="auto"/>
            <w:right w:val="none" w:sz="0" w:space="0" w:color="auto"/>
          </w:divBdr>
          <w:divsChild>
            <w:div w:id="67426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84211">
      <w:bodyDiv w:val="1"/>
      <w:marLeft w:val="0"/>
      <w:marRight w:val="0"/>
      <w:marTop w:val="0"/>
      <w:marBottom w:val="0"/>
      <w:divBdr>
        <w:top w:val="none" w:sz="0" w:space="0" w:color="auto"/>
        <w:left w:val="none" w:sz="0" w:space="0" w:color="auto"/>
        <w:bottom w:val="none" w:sz="0" w:space="0" w:color="auto"/>
        <w:right w:val="none" w:sz="0" w:space="0" w:color="auto"/>
      </w:divBdr>
      <w:divsChild>
        <w:div w:id="530647356">
          <w:marLeft w:val="480"/>
          <w:marRight w:val="0"/>
          <w:marTop w:val="0"/>
          <w:marBottom w:val="0"/>
          <w:divBdr>
            <w:top w:val="none" w:sz="0" w:space="0" w:color="auto"/>
            <w:left w:val="none" w:sz="0" w:space="0" w:color="auto"/>
            <w:bottom w:val="none" w:sz="0" w:space="0" w:color="auto"/>
            <w:right w:val="none" w:sz="0" w:space="0" w:color="auto"/>
          </w:divBdr>
          <w:divsChild>
            <w:div w:id="123732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93122">
      <w:bodyDiv w:val="1"/>
      <w:marLeft w:val="0"/>
      <w:marRight w:val="0"/>
      <w:marTop w:val="0"/>
      <w:marBottom w:val="0"/>
      <w:divBdr>
        <w:top w:val="none" w:sz="0" w:space="0" w:color="auto"/>
        <w:left w:val="none" w:sz="0" w:space="0" w:color="auto"/>
        <w:bottom w:val="none" w:sz="0" w:space="0" w:color="auto"/>
        <w:right w:val="none" w:sz="0" w:space="0" w:color="auto"/>
      </w:divBdr>
    </w:div>
    <w:div w:id="1885018591">
      <w:bodyDiv w:val="1"/>
      <w:marLeft w:val="0"/>
      <w:marRight w:val="0"/>
      <w:marTop w:val="0"/>
      <w:marBottom w:val="0"/>
      <w:divBdr>
        <w:top w:val="none" w:sz="0" w:space="0" w:color="auto"/>
        <w:left w:val="none" w:sz="0" w:space="0" w:color="auto"/>
        <w:bottom w:val="none" w:sz="0" w:space="0" w:color="auto"/>
        <w:right w:val="none" w:sz="0" w:space="0" w:color="auto"/>
      </w:divBdr>
    </w:div>
    <w:div w:id="2096972530">
      <w:bodyDiv w:val="1"/>
      <w:marLeft w:val="0"/>
      <w:marRight w:val="0"/>
      <w:marTop w:val="0"/>
      <w:marBottom w:val="0"/>
      <w:divBdr>
        <w:top w:val="none" w:sz="0" w:space="0" w:color="auto"/>
        <w:left w:val="none" w:sz="0" w:space="0" w:color="auto"/>
        <w:bottom w:val="none" w:sz="0" w:space="0" w:color="auto"/>
        <w:right w:val="none" w:sz="0" w:space="0" w:color="auto"/>
      </w:divBdr>
    </w:div>
    <w:div w:id="2137479007">
      <w:bodyDiv w:val="1"/>
      <w:marLeft w:val="0"/>
      <w:marRight w:val="0"/>
      <w:marTop w:val="0"/>
      <w:marBottom w:val="0"/>
      <w:divBdr>
        <w:top w:val="none" w:sz="0" w:space="0" w:color="auto"/>
        <w:left w:val="none" w:sz="0" w:space="0" w:color="auto"/>
        <w:bottom w:val="none" w:sz="0" w:space="0" w:color="auto"/>
        <w:right w:val="none" w:sz="0" w:space="0" w:color="auto"/>
      </w:divBdr>
      <w:divsChild>
        <w:div w:id="1054767880">
          <w:marLeft w:val="480"/>
          <w:marRight w:val="0"/>
          <w:marTop w:val="0"/>
          <w:marBottom w:val="0"/>
          <w:divBdr>
            <w:top w:val="none" w:sz="0" w:space="0" w:color="auto"/>
            <w:left w:val="none" w:sz="0" w:space="0" w:color="auto"/>
            <w:bottom w:val="none" w:sz="0" w:space="0" w:color="auto"/>
            <w:right w:val="none" w:sz="0" w:space="0" w:color="auto"/>
          </w:divBdr>
          <w:divsChild>
            <w:div w:id="69855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tiff"/><Relationship Id="rId21" Type="http://schemas.openxmlformats.org/officeDocument/2006/relationships/image" Target="media/image2.png"/><Relationship Id="rId42" Type="http://schemas.openxmlformats.org/officeDocument/2006/relationships/image" Target="media/image21.png"/><Relationship Id="rId47" Type="http://schemas.openxmlformats.org/officeDocument/2006/relationships/image" Target="media/image26.tiff"/><Relationship Id="rId63" Type="http://schemas.openxmlformats.org/officeDocument/2006/relationships/hyperlink" Target="https://aspredicted.org/XXH_W1V" TargetMode="External"/><Relationship Id="rId68"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hyperlink" Target="mailto:billy.mitchell@temple.edu" TargetMode="External"/><Relationship Id="rId29" Type="http://schemas.openxmlformats.org/officeDocument/2006/relationships/image" Target="media/image10.tiff"/><Relationship Id="rId11" Type="http://schemas.openxmlformats.org/officeDocument/2006/relationships/hyperlink" Target="mailto:.gregory@temple.edu" TargetMode="External"/><Relationship Id="rId24" Type="http://schemas.openxmlformats.org/officeDocument/2006/relationships/image" Target="media/image5.png"/><Relationship Id="rId32" Type="http://schemas.openxmlformats.org/officeDocument/2006/relationships/image" Target="media/image13.tiff"/><Relationship Id="rId37" Type="http://schemas.openxmlformats.org/officeDocument/2006/relationships/hyperlink" Target="https://aspredicted.org/n3ne3.pdf" TargetMode="External"/><Relationship Id="rId40" Type="http://schemas.openxmlformats.org/officeDocument/2006/relationships/image" Target="media/image19.tiff"/><Relationship Id="rId45" Type="http://schemas.openxmlformats.org/officeDocument/2006/relationships/image" Target="media/image24.png"/><Relationship Id="rId53" Type="http://schemas.openxmlformats.org/officeDocument/2006/relationships/image" Target="media/image32.tiff"/><Relationship Id="rId58" Type="http://schemas.openxmlformats.org/officeDocument/2006/relationships/hyperlink" Target="https://osf.io/preprints/psyarxiv/23wtz" TargetMode="External"/><Relationship Id="rId66" Type="http://schemas.openxmlformats.org/officeDocument/2006/relationships/hyperlink" Target="https://osf.io/j5sku/?view_only=89d87669e7674096819c439ca109c483" TargetMode="External"/><Relationship Id="rId74" Type="http://schemas.microsoft.com/office/2011/relationships/people" Target="people.xml"/><Relationship Id="rId5" Type="http://schemas.openxmlformats.org/officeDocument/2006/relationships/webSettings" Target="webSettings.xml"/><Relationship Id="rId61" Type="http://schemas.openxmlformats.org/officeDocument/2006/relationships/hyperlink" Target="https://aspredicted.org/XXH" TargetMode="External"/><Relationship Id="rId19" Type="http://schemas.openxmlformats.org/officeDocument/2006/relationships/header" Target="header3.xml"/><Relationship Id="rId14" Type="http://schemas.openxmlformats.org/officeDocument/2006/relationships/hyperlink" Target="mailto:.murty@temple.edu"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tiff"/><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https://aspredicted.org/XXH_W1V" TargetMode="External"/><Relationship Id="rId69" Type="http://schemas.openxmlformats.org/officeDocument/2006/relationships/header" Target="header6.xml"/><Relationship Id="rId8" Type="http://schemas.openxmlformats.org/officeDocument/2006/relationships/hyperlink" Target="mailto:joanne.stasiak@psych.ucsb.edu" TargetMode="External"/><Relationship Id="rId51" Type="http://schemas.openxmlformats.org/officeDocument/2006/relationships/image" Target="media/image30.tiff"/><Relationship Id="rId72" Type="http://schemas.openxmlformats.org/officeDocument/2006/relationships/header" Target="header9.xml"/><Relationship Id="rId3" Type="http://schemas.openxmlformats.org/officeDocument/2006/relationships/styles" Target="styles.xml"/><Relationship Id="rId12" Type="http://schemas.openxmlformats.org/officeDocument/2006/relationships/hyperlink" Target="mailto:Reisman@brown.edu" TargetMode="External"/><Relationship Id="rId17" Type="http://schemas.openxmlformats.org/officeDocument/2006/relationships/header" Target="header1.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7.tiff"/><Relationship Id="rId46" Type="http://schemas.openxmlformats.org/officeDocument/2006/relationships/image" Target="media/image25.tiff"/><Relationship Id="rId59" Type="http://schemas.openxmlformats.org/officeDocument/2006/relationships/hyperlink" Target="https://aspredicted.org/DP1_453" TargetMode="External"/><Relationship Id="rId67" Type="http://schemas.openxmlformats.org/officeDocument/2006/relationships/header" Target="header4.xml"/><Relationship Id="rId20" Type="http://schemas.openxmlformats.org/officeDocument/2006/relationships/image" Target="media/image1.tiff"/><Relationship Id="rId41" Type="http://schemas.openxmlformats.org/officeDocument/2006/relationships/image" Target="media/image20.tiff"/><Relationship Id="rId54" Type="http://schemas.openxmlformats.org/officeDocument/2006/relationships/image" Target="media/image33.png"/><Relationship Id="rId62" Type="http://schemas.openxmlformats.org/officeDocument/2006/relationships/hyperlink" Target="https://aspredicted.org/XXH_W1V" TargetMode="External"/><Relationship Id="rId70" Type="http://schemas.openxmlformats.org/officeDocument/2006/relationships/header" Target="header7.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chelsea.helion@temple.edu" TargetMode="External"/><Relationship Id="rId23" Type="http://schemas.openxmlformats.org/officeDocument/2006/relationships/image" Target="media/image4.png"/><Relationship Id="rId28" Type="http://schemas.openxmlformats.org/officeDocument/2006/relationships/image" Target="media/image9.tiff"/><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mailto:katelyn.cliver@temple.edu" TargetMode="Externa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31.tiff"/><Relationship Id="rId60" Type="http://schemas.openxmlformats.org/officeDocument/2006/relationships/hyperlink" Target="https://aspredicted.org/DP1_453" TargetMode="External"/><Relationship Id="rId65" Type="http://schemas.openxmlformats.org/officeDocument/2006/relationships/hyperlink" Target="https://aspredicted"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stevent.martinez@temple.edu" TargetMode="External"/><Relationship Id="rId13" Type="http://schemas.openxmlformats.org/officeDocument/2006/relationships/hyperlink" Target="mailto:helen_schmidt@temple.edu" TargetMode="External"/><Relationship Id="rId18" Type="http://schemas.openxmlformats.org/officeDocument/2006/relationships/header" Target="header2.xml"/><Relationship Id="rId39" Type="http://schemas.openxmlformats.org/officeDocument/2006/relationships/image" Target="media/image18.tiff"/><Relationship Id="rId34" Type="http://schemas.openxmlformats.org/officeDocument/2006/relationships/hyperlink" Target="https://aspredicted.org/XXH_W1V" TargetMode="External"/><Relationship Id="rId50" Type="http://schemas.openxmlformats.org/officeDocument/2006/relationships/image" Target="media/image29.tiff"/><Relationship Id="rId55"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header" Target="head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04CDBE-1511-4DDE-88F7-CD82AEF691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1129</TotalTime>
  <Pages>79</Pages>
  <Words>58859</Words>
  <Characters>335498</Characters>
  <Application>Microsoft Office Word</Application>
  <DocSecurity>0</DocSecurity>
  <Lines>2795</Lines>
  <Paragraphs>787</Paragraphs>
  <ScaleCrop>false</ScaleCrop>
  <HeadingPairs>
    <vt:vector size="2" baseType="variant">
      <vt:variant>
        <vt:lpstr>Title</vt:lpstr>
      </vt:variant>
      <vt:variant>
        <vt:i4>1</vt:i4>
      </vt:variant>
    </vt:vector>
  </HeadingPairs>
  <TitlesOfParts>
    <vt:vector size="1" baseType="lpstr">
      <vt:lpstr/>
    </vt:vector>
  </TitlesOfParts>
  <Company>Temple University</Company>
  <LinksUpToDate>false</LinksUpToDate>
  <CharactersWithSpaces>393570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Billy Mitchell</dc:creator>
  <cp:keywords/>
  <cp:lastModifiedBy>Billy Mitchell</cp:lastModifiedBy>
  <cp:revision>21</cp:revision>
  <cp:lastPrinted>2024-03-25T21:20:00Z</cp:lastPrinted>
  <dcterms:created xsi:type="dcterms:W3CDTF">2024-03-25T21:16:00Z</dcterms:created>
  <dcterms:modified xsi:type="dcterms:W3CDTF">2024-07-26T05:48:00Z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id="1YSYT0KZ"/&gt;&lt;style id="http://www.zotero.org/styles/apa" locale="en-US" hasBibliography="1" bibliographyStyleHasBeenSet="1"/&gt;&lt;prefs&gt;&lt;pref name="fieldType" value="Field"/&gt;&lt;/prefs&gt;&lt;/data&gt;</vt:lpwstr>
  </property>
</Properties>
</file>