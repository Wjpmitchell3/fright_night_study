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C332" w14:textId="246B2FFF" w:rsidR="00FC4DC1" w:rsidRDefault="00EB6E76" w:rsidP="00B22AC1">
      <w:pPr>
        <w:tabs>
          <w:tab w:val="left" w:pos="4575"/>
        </w:tabs>
        <w:spacing w:after="0" w:line="240" w:lineRule="auto"/>
        <w:ind w:left="0" w:firstLine="0"/>
        <w:jc w:val="left"/>
        <w:rPr>
          <w:b/>
          <w:szCs w:val="24"/>
        </w:rPr>
      </w:pPr>
      <w:r>
        <w:rPr>
          <w:b/>
          <w:szCs w:val="24"/>
        </w:rPr>
        <w:t xml:space="preserve">Word Count: </w:t>
      </w:r>
      <w:r w:rsidRPr="00ED5394">
        <w:rPr>
          <w:b/>
          <w:szCs w:val="24"/>
          <w:highlight w:val="yellow"/>
          <w:rPrChange w:id="0" w:author="Billy Mitchell" w:date="2023-11-08T11:02:00Z">
            <w:rPr>
              <w:b/>
              <w:szCs w:val="24"/>
            </w:rPr>
          </w:rPrChange>
        </w:rPr>
        <w:t>8340</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393C51D3" w:rsidR="00425004" w:rsidRDefault="00B720B2" w:rsidP="00876B93">
      <w:pPr>
        <w:tabs>
          <w:tab w:val="left" w:pos="4575"/>
        </w:tabs>
        <w:spacing w:after="446" w:line="259" w:lineRule="auto"/>
        <w:ind w:left="0" w:firstLine="0"/>
        <w:jc w:val="center"/>
        <w:rPr>
          <w:b/>
          <w:szCs w:val="24"/>
        </w:rPr>
      </w:pPr>
      <w:r w:rsidRPr="008C7178">
        <w:rPr>
          <w:b/>
          <w:szCs w:val="24"/>
        </w:rPr>
        <w:t>Emotion regulation strategy usage in a</w:t>
      </w:r>
      <w:r w:rsidR="006A1496">
        <w:rPr>
          <w:b/>
          <w:szCs w:val="24"/>
        </w:rPr>
        <w:t xml:space="preserve"> </w:t>
      </w:r>
      <w:r w:rsidR="004F39AA">
        <w:rPr>
          <w:b/>
          <w:szCs w:val="24"/>
        </w:rPr>
        <w:t>dynamic, high-intensity</w:t>
      </w:r>
      <w:r w:rsidRPr="008C7178">
        <w:rPr>
          <w:b/>
          <w:szCs w:val="24"/>
        </w:rPr>
        <w:t xml:space="preserve"> context</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r w:rsidRPr="009B0B57">
        <w:rPr>
          <w:color w:val="000000" w:themeColor="text1"/>
          <w:szCs w:val="24"/>
        </w:rPr>
        <w:t>joanne.stasiak@psych.ucsb.edu</w:t>
      </w:r>
    </w:p>
    <w:p w14:paraId="7390CD38"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stevent.martinez@temple.edu</w:t>
      </w:r>
    </w:p>
    <w:p w14:paraId="151DE32B" w14:textId="63A00FE5"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ins w:id="2" w:author="Billy Mitchell" w:date="2023-11-08T11:03:00Z">
        <w:r w:rsidR="00ED5394">
          <w:rPr>
            <w:b/>
            <w:color w:val="000000" w:themeColor="text1"/>
            <w:szCs w:val="24"/>
            <w:vertAlign w:val="superscript"/>
          </w:rPr>
          <w:t>c</w:t>
        </w:r>
      </w:ins>
      <w:del w:id="3" w:author="Billy Mitchell" w:date="2023-11-08T11:03:00Z">
        <w:r w:rsidRPr="003D121C" w:rsidDel="00ED5394">
          <w:rPr>
            <w:b/>
            <w:color w:val="000000" w:themeColor="text1"/>
            <w:szCs w:val="24"/>
            <w:vertAlign w:val="superscript"/>
          </w:rPr>
          <w:delText>a</w:delText>
        </w:r>
      </w:del>
      <w:r w:rsidRPr="003D121C">
        <w:rPr>
          <w:b/>
          <w:color w:val="000000" w:themeColor="text1"/>
          <w:szCs w:val="24"/>
        </w:rPr>
        <w:t xml:space="preserve">, </w:t>
      </w:r>
      <w:r w:rsidRPr="003D121C">
        <w:rPr>
          <w:color w:val="000000" w:themeColor="text1"/>
          <w:szCs w:val="24"/>
        </w:rPr>
        <w:t>katelyn.cliver@temple.edu</w:t>
      </w:r>
    </w:p>
    <w:p w14:paraId="36A0ABFC"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david.gregory@temple.edu</w:t>
      </w:r>
    </w:p>
    <w:p w14:paraId="4CF2A156" w14:textId="0C1C3DC6"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ins w:id="4" w:author="Billy Mitchell" w:date="2023-11-08T11:03:00Z">
        <w:r w:rsidR="00ED5394">
          <w:rPr>
            <w:b/>
            <w:color w:val="000000" w:themeColor="text1"/>
            <w:szCs w:val="24"/>
            <w:vertAlign w:val="superscript"/>
          </w:rPr>
          <w:t>d</w:t>
        </w:r>
      </w:ins>
      <w:del w:id="5" w:author="Billy Mitchell" w:date="2023-11-08T11:03:00Z">
        <w:r w:rsidRPr="003D121C" w:rsidDel="00ED5394">
          <w:rPr>
            <w:b/>
            <w:color w:val="000000" w:themeColor="text1"/>
            <w:szCs w:val="24"/>
            <w:vertAlign w:val="superscript"/>
          </w:rPr>
          <w:delText>c</w:delText>
        </w:r>
      </w:del>
      <w:r w:rsidRPr="003D121C">
        <w:rPr>
          <w:b/>
          <w:color w:val="000000" w:themeColor="text1"/>
          <w:szCs w:val="24"/>
        </w:rPr>
        <w:t xml:space="preserve">, </w:t>
      </w:r>
      <w:r>
        <w:rPr>
          <w:bCs/>
          <w:color w:val="000000" w:themeColor="text1"/>
          <w:szCs w:val="24"/>
        </w:rPr>
        <w:t>Reisman@brown</w:t>
      </w:r>
      <w:r w:rsidRPr="00CC28C9">
        <w:rPr>
          <w:bCs/>
          <w:color w:val="000000" w:themeColor="text1"/>
          <w:szCs w:val="24"/>
        </w:rPr>
        <w:t>.edu</w:t>
      </w:r>
    </w:p>
    <w:p w14:paraId="13244254" w14:textId="77777777"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r>
        <w:rPr>
          <w:bCs/>
          <w:color w:val="000000" w:themeColor="text1"/>
          <w:szCs w:val="24"/>
        </w:rPr>
        <w:t>helen_schmidt@temple.edu</w:t>
      </w:r>
    </w:p>
    <w:p w14:paraId="71113B12"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vishnu.murty@temple.edu</w:t>
      </w:r>
    </w:p>
    <w:p w14:paraId="3D142856" w14:textId="77777777"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chelsea.helion@temple.edu</w:t>
      </w:r>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ins w:id="6" w:author="Billy Mitchell" w:date="2023-11-08T11:03:00Z"/>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ins w:id="7" w:author="Billy Mitchell" w:date="2023-11-08T11:03:00Z"/>
          <w:b/>
          <w:color w:val="000000" w:themeColor="text1"/>
          <w:szCs w:val="24"/>
        </w:rPr>
      </w:pPr>
      <w:ins w:id="8" w:author="Billy Mitchell" w:date="2023-11-08T11:03:00Z">
        <w:r w:rsidRPr="003D121C">
          <w:rPr>
            <w:b/>
            <w:color w:val="000000" w:themeColor="text1"/>
            <w:szCs w:val="24"/>
          </w:rPr>
          <w:t>Department of</w:t>
        </w:r>
      </w:ins>
      <w:ins w:id="9" w:author="Billy Mitchell" w:date="2023-11-08T11:04:00Z">
        <w:r w:rsidRPr="00ED5394">
          <w:rPr>
            <w:b/>
            <w:color w:val="000000" w:themeColor="text1"/>
            <w:szCs w:val="24"/>
          </w:rPr>
          <w:t xml:space="preserve"> Psychological &amp; Brain Sciences</w:t>
        </w:r>
      </w:ins>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ins w:id="10" w:author="Billy Mitchell" w:date="2023-11-08T11:04:00Z">
        <w:r w:rsidRPr="00ED5394">
          <w:rPr>
            <w:bCs/>
            <w:color w:val="000000" w:themeColor="text1"/>
            <w:szCs w:val="24"/>
          </w:rPr>
          <w:t>Disque Hall, 3201 Chestnut St, Philadelphia, PA 19104</w:t>
        </w:r>
      </w:ins>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6AE6BC66" w14:textId="30D68F30" w:rsidR="00BD0AE5" w:rsidRDefault="00BD0AE5" w:rsidP="00876B93">
      <w:pPr>
        <w:pStyle w:val="Footer"/>
        <w:contextualSpacing/>
        <w:rPr>
          <w:b/>
          <w:color w:val="000000" w:themeColor="text1"/>
          <w:szCs w:val="24"/>
        </w:rPr>
      </w:pPr>
    </w:p>
    <w:p w14:paraId="32400146" w14:textId="5C7DB64A" w:rsidR="00BD0AE5" w:rsidDel="00ED5394" w:rsidRDefault="00BD0AE5" w:rsidP="00876B93">
      <w:pPr>
        <w:pStyle w:val="Footer"/>
        <w:contextualSpacing/>
        <w:rPr>
          <w:del w:id="11" w:author="Billy Mitchell" w:date="2023-11-08T11:07:00Z"/>
          <w:b/>
          <w:color w:val="000000" w:themeColor="text1"/>
          <w:szCs w:val="24"/>
        </w:rPr>
      </w:pPr>
    </w:p>
    <w:p w14:paraId="5DC7293F" w14:textId="3C863319" w:rsidR="00BD0AE5" w:rsidRDefault="00BD0AE5">
      <w:pPr>
        <w:pStyle w:val="Footer"/>
        <w:ind w:left="0" w:firstLine="0"/>
        <w:contextualSpacing/>
        <w:rPr>
          <w:b/>
          <w:color w:val="000000" w:themeColor="text1"/>
          <w:szCs w:val="24"/>
        </w:rPr>
        <w:pPrChange w:id="12" w:author="Billy Mitchell" w:date="2023-11-08T11:07:00Z">
          <w:pPr>
            <w:pStyle w:val="Footer"/>
            <w:contextualSpacing/>
          </w:pPr>
        </w:pPrChange>
      </w:pPr>
    </w:p>
    <w:p w14:paraId="03631E6D" w14:textId="0C92F4FF" w:rsidR="00BD0AE5" w:rsidRDefault="00BD0AE5" w:rsidP="00876B93">
      <w:pPr>
        <w:pStyle w:val="Footer"/>
        <w:contextualSpacing/>
        <w:rPr>
          <w:b/>
          <w:color w:val="000000" w:themeColor="text1"/>
          <w:szCs w:val="24"/>
        </w:rPr>
      </w:pPr>
    </w:p>
    <w:p w14:paraId="7CCD935B" w14:textId="759AF727" w:rsidR="00BD0AE5" w:rsidRDefault="00BD0AE5" w:rsidP="00876B93">
      <w:pPr>
        <w:pStyle w:val="Footer"/>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876B93">
      <w:pPr>
        <w:pStyle w:val="Footer"/>
        <w:ind w:left="0" w:firstLine="0"/>
        <w:contextualSpacing/>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77777777"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r w:rsidRPr="003D121C">
        <w:rPr>
          <w:bCs/>
          <w:color w:val="000000" w:themeColor="text1"/>
          <w:szCs w:val="24"/>
        </w:rPr>
        <w:t>billy.mitchell@temple.edu</w:t>
      </w:r>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0E9922F0" w:rsidR="00425004" w:rsidRDefault="00B720B2" w:rsidP="00E44513">
      <w:pPr>
        <w:spacing w:after="0" w:line="480" w:lineRule="auto"/>
        <w:ind w:left="0" w:firstLine="0"/>
        <w:rPr>
          <w:szCs w:val="24"/>
        </w:rPr>
      </w:pPr>
      <w:r w:rsidRPr="008C7178">
        <w:rPr>
          <w:b/>
          <w:szCs w:val="24"/>
        </w:rPr>
        <w:lastRenderedPageBreak/>
        <w:t>ABSTRACT (</w:t>
      </w:r>
      <w:ins w:id="13" w:author="Billy Mitchell" w:date="2023-11-08T11:02:00Z">
        <w:r w:rsidR="00ED5394">
          <w:rPr>
            <w:b/>
            <w:szCs w:val="24"/>
          </w:rPr>
          <w:t xml:space="preserve"> </w:t>
        </w:r>
        <w:r w:rsidR="00ED5394" w:rsidRPr="00ED5394">
          <w:rPr>
            <w:b/>
            <w:szCs w:val="24"/>
            <w:highlight w:val="yellow"/>
            <w:rPrChange w:id="14" w:author="Billy Mitchell" w:date="2023-11-08T11:02:00Z">
              <w:rPr>
                <w:b/>
                <w:szCs w:val="24"/>
              </w:rPr>
            </w:rPrChange>
          </w:rPr>
          <w:t>XXX</w:t>
        </w:r>
      </w:ins>
      <w:del w:id="15" w:author="Billy Mitchell [2]" w:date="2023-11-07T10:35:00Z">
        <w:r w:rsidR="00FD0285" w:rsidDel="00260459">
          <w:rPr>
            <w:b/>
            <w:szCs w:val="24"/>
          </w:rPr>
          <w:delText>2</w:delText>
        </w:r>
        <w:r w:rsidR="00F04217" w:rsidDel="00260459">
          <w:rPr>
            <w:b/>
            <w:szCs w:val="24"/>
          </w:rPr>
          <w:delText>3</w:delText>
        </w:r>
        <w:r w:rsidR="007B47B5" w:rsidDel="00260459">
          <w:rPr>
            <w:b/>
            <w:szCs w:val="24"/>
          </w:rPr>
          <w:delText>6</w:delText>
        </w:r>
      </w:del>
      <w:r w:rsidRPr="008C7178">
        <w:rPr>
          <w:b/>
          <w:szCs w:val="24"/>
        </w:rPr>
        <w:t xml:space="preserve"> / </w:t>
      </w:r>
      <w:r w:rsidR="003C56B6">
        <w:rPr>
          <w:b/>
          <w:szCs w:val="24"/>
        </w:rPr>
        <w:t>2</w:t>
      </w:r>
      <w:r w:rsidR="00FD0285">
        <w:rPr>
          <w:b/>
          <w:szCs w:val="24"/>
        </w:rPr>
        <w:t>50</w:t>
      </w:r>
      <w:r w:rsidR="003C56B6" w:rsidRPr="008C7178">
        <w:rPr>
          <w:b/>
          <w:szCs w:val="24"/>
        </w:rPr>
        <w:t xml:space="preserve"> </w:t>
      </w:r>
      <w:r w:rsidRPr="008C7178">
        <w:rPr>
          <w:b/>
          <w:szCs w:val="24"/>
        </w:rPr>
        <w:t xml:space="preserve">Words): </w:t>
      </w:r>
      <w:bookmarkStart w:id="16" w:name="_Hlk135689145"/>
      <w:r w:rsidRPr="008C7178">
        <w:rPr>
          <w:szCs w:val="24"/>
        </w:rPr>
        <w:t xml:space="preserve">Successful emotion regulation requires effective strategy selection. Prior research suggests that </w:t>
      </w:r>
      <w:r w:rsidR="00C67D89">
        <w:rPr>
          <w:szCs w:val="24"/>
        </w:rPr>
        <w:t xml:space="preserve">disengagement </w:t>
      </w:r>
      <w:r w:rsidRPr="008C7178">
        <w:rPr>
          <w:szCs w:val="24"/>
        </w:rPr>
        <w:t>strategies</w:t>
      </w:r>
      <w:r w:rsidR="00C67D89">
        <w:rPr>
          <w:szCs w:val="24"/>
        </w:rPr>
        <w:t xml:space="preserve"> (e.g., distraction)</w:t>
      </w:r>
      <w:r w:rsidRPr="008C7178">
        <w:rPr>
          <w:szCs w:val="24"/>
        </w:rPr>
        <w:t xml:space="preserve"> are more likely to be selected </w:t>
      </w:r>
      <w:r w:rsidR="00AF35DC">
        <w:rPr>
          <w:szCs w:val="24"/>
        </w:rPr>
        <w:t>than</w:t>
      </w:r>
      <w:r w:rsidR="00C67D89">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50851">
        <w:rPr>
          <w:szCs w:val="24"/>
        </w:rPr>
        <w:t xml:space="preserve">emotion regulation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high-intensity,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a </w:t>
      </w:r>
      <w:r w:rsidR="00C52CA8">
        <w:rPr>
          <w:szCs w:val="24"/>
        </w:rPr>
        <w:t>high-intensity, high-stimulation multimodal</w:t>
      </w:r>
      <w:r w:rsidRPr="008C7178">
        <w:rPr>
          <w:szCs w:val="24"/>
        </w:rPr>
        <w:t xml:space="preserve"> </w:t>
      </w:r>
      <w:r w:rsidR="00C67D89">
        <w:rPr>
          <w:szCs w:val="24"/>
        </w:rPr>
        <w:t>environment</w:t>
      </w:r>
      <w:r w:rsidRPr="008C7178">
        <w:rPr>
          <w:szCs w:val="24"/>
        </w:rPr>
        <w:t xml:space="preserve"> 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 xml:space="preserve">usage </w:t>
      </w:r>
      <w:r w:rsidR="006A1496">
        <w:rPr>
          <w:szCs w:val="24"/>
        </w:rPr>
        <w:t>among</w:t>
      </w:r>
      <w:r w:rsidR="00CD160F">
        <w:rPr>
          <w:szCs w:val="24"/>
        </w:rPr>
        <w:t xml:space="preserve"> untrained participants</w:t>
      </w:r>
      <w:r w:rsidR="005B626E">
        <w:rPr>
          <w:szCs w:val="24"/>
        </w:rPr>
        <w:t xml:space="preserve"> -</w:t>
      </w:r>
      <w:r w:rsidR="00D80B3A">
        <w:rPr>
          <w:szCs w:val="24"/>
        </w:rPr>
        <w:t xml:space="preserve"> individuals given no prior regulation instructions or direction</w:t>
      </w:r>
      <w:r w:rsidR="005B626E">
        <w:rPr>
          <w:szCs w:val="24"/>
        </w:rPr>
        <w:t xml:space="preserve"> - </w:t>
      </w:r>
      <w:r w:rsidR="00CD160F">
        <w:rPr>
          <w:szCs w:val="24"/>
        </w:rPr>
        <w:t>while</w:t>
      </w:r>
      <w:r w:rsidRPr="008C7178">
        <w:rPr>
          <w:szCs w:val="24"/>
        </w:rPr>
        <w:t xml:space="preserve"> navigat</w:t>
      </w:r>
      <w:r w:rsidR="00CD160F">
        <w:rPr>
          <w:szCs w:val="24"/>
        </w:rPr>
        <w:t>ing</w:t>
      </w:r>
      <w:r w:rsidRPr="008C7178">
        <w:rPr>
          <w:szCs w:val="24"/>
        </w:rPr>
        <w:t xml:space="preserve"> a haunted house</w:t>
      </w:r>
      <w:r w:rsidR="00AF35DC">
        <w:rPr>
          <w:szCs w:val="24"/>
        </w:rPr>
        <w:t>.</w:t>
      </w:r>
      <w:r w:rsidRPr="008C7178">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ins w:id="17" w:author="Billy Mitchell [2]" w:date="2023-11-07T09:37:00Z">
        <w:r w:rsidR="00532284">
          <w:rPr>
            <w:szCs w:val="24"/>
          </w:rPr>
          <w:t>did not</w:t>
        </w:r>
      </w:ins>
      <w:del w:id="18" w:author="Billy Mitchell [2]" w:date="2023-11-07T09:37:00Z">
        <w:r w:rsidRPr="008C7178" w:rsidDel="00532284">
          <w:rPr>
            <w:szCs w:val="24"/>
          </w:rPr>
          <w:delText>f</w:delText>
        </w:r>
        <w:r w:rsidR="006A1496" w:rsidDel="00532284">
          <w:rPr>
            <w:szCs w:val="24"/>
          </w:rPr>
          <w:delText>ailed to</w:delText>
        </w:r>
      </w:del>
      <w:r w:rsidR="006A1496">
        <w:rPr>
          <w:szCs w:val="24"/>
        </w:rPr>
        <w:t xml:space="preserve"> find a </w:t>
      </w:r>
      <w:r w:rsidRPr="008C7178">
        <w:rPr>
          <w:szCs w:val="24"/>
        </w:rPr>
        <w:t xml:space="preserve">relationship between emotional intensity and use of </w:t>
      </w:r>
      <w:r w:rsidR="00C67D89">
        <w:rPr>
          <w:szCs w:val="24"/>
        </w:rPr>
        <w:t>engagement</w:t>
      </w:r>
      <w:r w:rsidR="00150851">
        <w:rPr>
          <w:szCs w:val="24"/>
        </w:rPr>
        <w:t xml:space="preserve"> and</w:t>
      </w:r>
      <w:r w:rsidR="00C67D89">
        <w:rPr>
          <w:szCs w:val="24"/>
        </w:rPr>
        <w:t xml:space="preserve"> disengagement</w:t>
      </w:r>
      <w:r w:rsidRPr="008C7178">
        <w:rPr>
          <w:szCs w:val="24"/>
        </w:rPr>
        <w:t xml:space="preserve"> strategies</w:t>
      </w:r>
      <w:r w:rsidR="00B17C41">
        <w:rPr>
          <w:szCs w:val="24"/>
        </w:rPr>
        <w:t xml:space="preserve"> to downregulate emotions</w:t>
      </w:r>
      <w:r w:rsidR="00AF35DC">
        <w:rPr>
          <w:szCs w:val="24"/>
        </w:rPr>
        <w:t xml:space="preserve">. </w:t>
      </w:r>
      <w:r w:rsidR="00150851">
        <w:rPr>
          <w:szCs w:val="24"/>
        </w:rPr>
        <w:t>T</w:t>
      </w:r>
      <w:r w:rsidR="00C67D89">
        <w:rPr>
          <w:szCs w:val="24"/>
        </w:rPr>
        <w:t>hough more intense experiences did not predict more frequent distraction</w:t>
      </w:r>
      <w:r w:rsidR="00150851">
        <w:rPr>
          <w:szCs w:val="24"/>
        </w:rPr>
        <w:t xml:space="preserve"> usage</w:t>
      </w:r>
      <w:r w:rsidR="00C67D89">
        <w:rPr>
          <w:szCs w:val="24"/>
        </w:rPr>
        <w:t xml:space="preserve">, the </w:t>
      </w:r>
      <w:r w:rsidR="00150851">
        <w:rPr>
          <w:szCs w:val="24"/>
        </w:rPr>
        <w:t>regulatory success</w:t>
      </w:r>
      <w:r w:rsidR="00C67D89">
        <w:rPr>
          <w:szCs w:val="24"/>
        </w:rPr>
        <w:t xml:space="preserve"> of </w:t>
      </w:r>
      <w:r w:rsidR="00B17C41">
        <w:rPr>
          <w:szCs w:val="24"/>
        </w:rPr>
        <w:t>d</w:t>
      </w:r>
      <w:r w:rsidR="00FB3B51">
        <w:rPr>
          <w:szCs w:val="24"/>
        </w:rPr>
        <w:t>istractio</w:t>
      </w:r>
      <w:r w:rsidR="00C67D89">
        <w:rPr>
          <w:szCs w:val="24"/>
        </w:rPr>
        <w:t>n</w:t>
      </w:r>
      <w:r w:rsidR="00150851">
        <w:rPr>
          <w:szCs w:val="24"/>
        </w:rPr>
        <w:t>, but not reappraisal,</w:t>
      </w:r>
      <w:r w:rsidR="00C67D89">
        <w:rPr>
          <w:szCs w:val="24"/>
        </w:rPr>
        <w:t xml:space="preserve"> decreased as emotional intensity increase</w:t>
      </w:r>
      <w:r w:rsidR="00150851">
        <w:rPr>
          <w:szCs w:val="24"/>
        </w:rPr>
        <w:t>d in this context</w:t>
      </w:r>
      <w:r w:rsidR="00C67D89">
        <w:rPr>
          <w:szCs w:val="24"/>
        </w:rPr>
        <w:t xml:space="preserve">. </w:t>
      </w:r>
      <w:r w:rsidR="00150851">
        <w:rPr>
          <w:szCs w:val="24"/>
        </w:rPr>
        <w:t xml:space="preserve">This deviation from the expectations </w:t>
      </w:r>
      <w:r w:rsidR="00D80B3A">
        <w:rPr>
          <w:szCs w:val="24"/>
        </w:rPr>
        <w:t>set by</w:t>
      </w:r>
      <w:r w:rsidR="00150851">
        <w:rPr>
          <w:szCs w:val="24"/>
        </w:rPr>
        <w:t xml:space="preserve"> </w:t>
      </w:r>
      <w:r w:rsidR="002D566C">
        <w:rPr>
          <w:szCs w:val="24"/>
        </w:rPr>
        <w:t>extant</w:t>
      </w:r>
      <w:r w:rsidR="00D80B3A">
        <w:rPr>
          <w:szCs w:val="24"/>
        </w:rPr>
        <w:t xml:space="preserve"> </w:t>
      </w:r>
      <w:r w:rsidR="002D566C">
        <w:rPr>
          <w:szCs w:val="24"/>
        </w:rPr>
        <w:t xml:space="preserve">literature might </w:t>
      </w:r>
      <w:r w:rsidR="00D80B3A">
        <w:rPr>
          <w:szCs w:val="24"/>
        </w:rPr>
        <w:t xml:space="preserve">reflect </w:t>
      </w:r>
      <w:proofErr w:type="spellStart"/>
      <w:r w:rsidR="00D80B3A">
        <w:rPr>
          <w:szCs w:val="24"/>
        </w:rPr>
        <w:t>a</w:t>
      </w:r>
      <w:del w:id="19" w:author="Billy Mitchell [2]" w:date="2023-11-07T09:38:00Z">
        <w:r w:rsidR="00D80B3A" w:rsidDel="00532284">
          <w:rPr>
            <w:szCs w:val="24"/>
          </w:rPr>
          <w:delText xml:space="preserve">n inherent </w:delText>
        </w:r>
      </w:del>
      <w:r w:rsidR="00D80B3A">
        <w:rPr>
          <w:szCs w:val="24"/>
        </w:rPr>
        <w:t>lack</w:t>
      </w:r>
      <w:proofErr w:type="spellEnd"/>
      <w:r w:rsidR="00D80B3A">
        <w:rPr>
          <w:szCs w:val="24"/>
        </w:rPr>
        <w:t xml:space="preserve"> of distraction affordances during</w:t>
      </w:r>
      <w:r w:rsidR="002D566C">
        <w:rPr>
          <w:szCs w:val="24"/>
        </w:rPr>
        <w:t xml:space="preserve"> high-intensity, high-stimulation e</w:t>
      </w:r>
      <w:r w:rsidR="00D80B3A">
        <w:rPr>
          <w:szCs w:val="24"/>
        </w:rPr>
        <w:t>vents</w:t>
      </w:r>
      <w:r w:rsidR="002D566C">
        <w:rPr>
          <w:szCs w:val="24"/>
        </w:rPr>
        <w:t>.</w:t>
      </w:r>
      <w:r w:rsidR="00D80B3A">
        <w:rPr>
          <w:szCs w:val="24"/>
        </w:rPr>
        <w:t xml:space="preserve"> To determine whether l</w:t>
      </w:r>
      <w:r w:rsidR="002D566C">
        <w:rPr>
          <w:szCs w:val="24"/>
        </w:rPr>
        <w:t xml:space="preserve">ess stimulating representations of the same experiences might </w:t>
      </w:r>
      <w:ins w:id="20" w:author="Billy Mitchell [2]" w:date="2023-11-07T09:39:00Z">
        <w:r w:rsidR="00532284">
          <w:rPr>
            <w:szCs w:val="24"/>
          </w:rPr>
          <w:t xml:space="preserve">more closely </w:t>
        </w:r>
      </w:ins>
      <w:del w:id="21" w:author="Billy Mitchell [2]" w:date="2023-11-07T09:39:00Z">
        <w:r w:rsidR="002D566C" w:rsidDel="00532284">
          <w:rPr>
            <w:szCs w:val="24"/>
          </w:rPr>
          <w:delText>better</w:delText>
        </w:r>
      </w:del>
      <w:r w:rsidR="002D566C">
        <w:rPr>
          <w:szCs w:val="24"/>
        </w:rPr>
        <w:t xml:space="preserve"> </w:t>
      </w:r>
      <w:ins w:id="22" w:author="Billy Mitchell [2]" w:date="2023-11-07T09:39:00Z">
        <w:r w:rsidR="00532284">
          <w:rPr>
            <w:szCs w:val="24"/>
          </w:rPr>
          <w:t>parallel</w:t>
        </w:r>
      </w:ins>
      <w:del w:id="23" w:author="Billy Mitchell [2]" w:date="2023-11-07T09:39:00Z">
        <w:r w:rsidR="002D566C" w:rsidDel="00532284">
          <w:rPr>
            <w:szCs w:val="24"/>
          </w:rPr>
          <w:delText>refle</w:delText>
        </w:r>
        <w:r w:rsidR="00D80B3A" w:rsidDel="00532284">
          <w:rPr>
            <w:szCs w:val="24"/>
          </w:rPr>
          <w:delText>ct</w:delText>
        </w:r>
      </w:del>
      <w:r w:rsidR="00D80B3A">
        <w:rPr>
          <w:szCs w:val="24"/>
        </w:rPr>
        <w:t xml:space="preserve"> established associations between strategy selection and emotional intensity, </w:t>
      </w:r>
      <w:r w:rsidR="00FB3B51">
        <w:rPr>
          <w:szCs w:val="24"/>
        </w:rPr>
        <w:t>S</w:t>
      </w:r>
      <w:r w:rsidRPr="008C7178">
        <w:rPr>
          <w:szCs w:val="24"/>
        </w:rPr>
        <w:t xml:space="preserve">tudy </w:t>
      </w:r>
      <w:r w:rsidR="006725C8">
        <w:rPr>
          <w:szCs w:val="24"/>
        </w:rPr>
        <w:t>2</w:t>
      </w:r>
      <w:r w:rsidR="00D80B3A">
        <w:rPr>
          <w:szCs w:val="24"/>
        </w:rPr>
        <w:t xml:space="preserve"> </w:t>
      </w:r>
      <w:r w:rsidRPr="008C7178">
        <w:rPr>
          <w:szCs w:val="24"/>
        </w:rPr>
        <w:t>participants (</w:t>
      </w:r>
      <w:r w:rsidRPr="008C7178">
        <w:rPr>
          <w:i/>
          <w:szCs w:val="24"/>
        </w:rPr>
        <w:t xml:space="preserve">n </w:t>
      </w:r>
      <w:r w:rsidRPr="008C7178">
        <w:rPr>
          <w:szCs w:val="24"/>
        </w:rPr>
        <w:t xml:space="preserve">= 152) </w:t>
      </w:r>
      <w:ins w:id="24" w:author="Billy Mitchell [2]" w:date="2023-11-07T09:40:00Z">
        <w:r w:rsidR="00532284">
          <w:rPr>
            <w:szCs w:val="24"/>
          </w:rPr>
          <w:t>forecasted</w:t>
        </w:r>
      </w:ins>
      <w:del w:id="25" w:author="Billy Mitchell [2]" w:date="2023-11-07T09:40:00Z">
        <w:r w:rsidRPr="008C7178" w:rsidDel="00532284">
          <w:rPr>
            <w:szCs w:val="24"/>
          </w:rPr>
          <w:delText>predicted</w:delText>
        </w:r>
      </w:del>
      <w:r w:rsidRPr="008C7178">
        <w:rPr>
          <w:szCs w:val="24"/>
        </w:rPr>
        <w:t xml:space="preserve"> regulation strategy usage based on the experiences reported by </w:t>
      </w:r>
      <w:del w:id="26" w:author="Billy Mitchell [2]" w:date="2023-11-07T09:39:00Z">
        <w:r w:rsidR="00577234" w:rsidDel="00532284">
          <w:rPr>
            <w:szCs w:val="24"/>
          </w:rPr>
          <w:delText xml:space="preserve">the </w:delText>
        </w:r>
      </w:del>
      <w:r w:rsidR="00496DF7">
        <w:rPr>
          <w:szCs w:val="24"/>
        </w:rPr>
        <w:t xml:space="preserve">pilot </w:t>
      </w:r>
      <w:r w:rsidRPr="008C7178">
        <w:rPr>
          <w:szCs w:val="24"/>
        </w:rPr>
        <w:t>participants</w:t>
      </w:r>
      <w:ins w:id="27" w:author="Billy Mitchell [2]" w:date="2023-11-07T09:39:00Z">
        <w:r w:rsidR="00532284">
          <w:rPr>
            <w:szCs w:val="24"/>
          </w:rPr>
          <w:t xml:space="preserve"> in the haunted house</w:t>
        </w:r>
      </w:ins>
      <w:r w:rsidR="00B17C41">
        <w:rPr>
          <w:szCs w:val="24"/>
        </w:rPr>
        <w:t xml:space="preserve">. The </w:t>
      </w:r>
      <w:del w:id="28" w:author="Billy Mitchell [2]" w:date="2023-11-07T09:40:00Z">
        <w:r w:rsidR="00B17C41" w:rsidDel="00532284">
          <w:rPr>
            <w:szCs w:val="24"/>
          </w:rPr>
          <w:delText xml:space="preserve">forecasted </w:delText>
        </w:r>
      </w:del>
      <w:r w:rsidR="00B17C41">
        <w:rPr>
          <w:szCs w:val="24"/>
        </w:rPr>
        <w:t>choice</w:t>
      </w:r>
      <w:ins w:id="29" w:author="Billy Mitchell [2]" w:date="2023-11-07T09:40:00Z">
        <w:r w:rsidR="00532284">
          <w:rPr>
            <w:szCs w:val="24"/>
          </w:rPr>
          <w:t>s</w:t>
        </w:r>
      </w:ins>
      <w:r w:rsidR="00B17C41">
        <w:rPr>
          <w:szCs w:val="24"/>
        </w:rPr>
        <w:t xml:space="preserve"> of </w:t>
      </w:r>
      <w:ins w:id="30" w:author="Billy Mitchell [2]" w:date="2023-11-07T09:40:00Z">
        <w:r w:rsidR="00532284">
          <w:rPr>
            <w:szCs w:val="24"/>
          </w:rPr>
          <w:t>forecasters</w:t>
        </w:r>
      </w:ins>
      <w:del w:id="31" w:author="Billy Mitchell [2]" w:date="2023-11-07T09:40:00Z">
        <w:r w:rsidR="00B17C41" w:rsidDel="00532284">
          <w:rPr>
            <w:szCs w:val="24"/>
          </w:rPr>
          <w:delText>predictor</w:delText>
        </w:r>
      </w:del>
      <w:del w:id="32" w:author="Billy Mitchell [2]" w:date="2023-11-07T10:35:00Z">
        <w:r w:rsidR="00B17C41" w:rsidDel="00260459">
          <w:rPr>
            <w:szCs w:val="24"/>
          </w:rPr>
          <w:delText>s</w:delText>
        </w:r>
      </w:del>
      <w:r w:rsidR="00B17C41">
        <w:rPr>
          <w:szCs w:val="24"/>
        </w:rPr>
        <w:t xml:space="preserve"> closely mirrored </w:t>
      </w:r>
      <w:r w:rsidRPr="008C7178">
        <w:rPr>
          <w:szCs w:val="24"/>
        </w:rPr>
        <w:t>regulatory choice associations reported in prior literature.</w:t>
      </w:r>
      <w:ins w:id="33" w:author="Billy Mitchell [2]" w:date="2023-11-07T09:44:00Z">
        <w:r w:rsidR="00057DC8">
          <w:rPr>
            <w:szCs w:val="24"/>
          </w:rPr>
          <w:t xml:space="preserve"> Study 3 </w:t>
        </w:r>
      </w:ins>
      <w:ins w:id="34" w:author="Billy Mitchell [2]" w:date="2023-11-07T09:46:00Z">
        <w:r w:rsidR="00057DC8">
          <w:rPr>
            <w:szCs w:val="24"/>
          </w:rPr>
          <w:t>leveraged video stimuli in a 2</w:t>
        </w:r>
      </w:ins>
      <w:ins w:id="35" w:author="Billy Mitchell [2]" w:date="2023-11-07T09:48:00Z">
        <w:r w:rsidR="00057DC8">
          <w:rPr>
            <w:szCs w:val="24"/>
          </w:rPr>
          <w:t xml:space="preserve"> (condition: experience vs. forecast) </w:t>
        </w:r>
      </w:ins>
      <w:ins w:id="36" w:author="Billy Mitchell [2]" w:date="2023-11-07T09:46:00Z">
        <w:r w:rsidR="00057DC8">
          <w:rPr>
            <w:szCs w:val="24"/>
          </w:rPr>
          <w:t>x</w:t>
        </w:r>
      </w:ins>
      <w:ins w:id="37" w:author="Billy Mitchell [2]" w:date="2023-11-07T09:49:00Z">
        <w:r w:rsidR="00057DC8">
          <w:rPr>
            <w:szCs w:val="24"/>
          </w:rPr>
          <w:t xml:space="preserve"> </w:t>
        </w:r>
      </w:ins>
      <w:ins w:id="38" w:author="Billy Mitchell [2]" w:date="2023-11-07T09:46:00Z">
        <w:r w:rsidR="00057DC8">
          <w:rPr>
            <w:szCs w:val="24"/>
          </w:rPr>
          <w:t>2</w:t>
        </w:r>
      </w:ins>
      <w:ins w:id="39" w:author="Billy Mitchell [2]" w:date="2023-11-07T09:49:00Z">
        <w:r w:rsidR="00057DC8">
          <w:rPr>
            <w:szCs w:val="24"/>
          </w:rPr>
          <w:t xml:space="preserve"> (intensity: low vs. high)</w:t>
        </w:r>
      </w:ins>
      <w:ins w:id="40" w:author="Billy Mitchell [2]" w:date="2023-11-07T09:46:00Z">
        <w:r w:rsidR="00057DC8">
          <w:rPr>
            <w:szCs w:val="24"/>
          </w:rPr>
          <w:t xml:space="preserve"> mixed design</w:t>
        </w:r>
      </w:ins>
      <w:ins w:id="41" w:author="Billy Mitchell [2]" w:date="2023-11-07T09:50:00Z">
        <w:r w:rsidR="00E358A8">
          <w:rPr>
            <w:szCs w:val="24"/>
          </w:rPr>
          <w:t xml:space="preserve"> to identify differences between strategy usage and forecasting in </w:t>
        </w:r>
      </w:ins>
      <w:ins w:id="42" w:author="Billy Mitchell [2]" w:date="2023-11-07T10:21:00Z">
        <w:r w:rsidR="00E358A8">
          <w:rPr>
            <w:szCs w:val="24"/>
          </w:rPr>
          <w:t>the same context with the same stimuli.</w:t>
        </w:r>
      </w:ins>
      <w:del w:id="43" w:author="Billy Mitchell [2]" w:date="2023-11-07T09:49:00Z">
        <w:r w:rsidR="007937AC" w:rsidDel="00057DC8">
          <w:rPr>
            <w:szCs w:val="24"/>
          </w:rPr>
          <w:delText xml:space="preserve"> </w:delText>
        </w:r>
      </w:del>
      <w:ins w:id="44" w:author="Billy Mitchell [2]" w:date="2023-11-07T10:21:00Z">
        <w:r w:rsidR="00E358A8">
          <w:rPr>
            <w:szCs w:val="24"/>
          </w:rPr>
          <w:t xml:space="preserve"> </w:t>
        </w:r>
      </w:ins>
      <w:r w:rsidR="00C52CA8">
        <w:rPr>
          <w:szCs w:val="24"/>
        </w:rPr>
        <w:t xml:space="preserve">This </w:t>
      </w:r>
      <w:r w:rsidR="005E1801">
        <w:rPr>
          <w:szCs w:val="24"/>
        </w:rPr>
        <w:t xml:space="preserve">pattern of results </w:t>
      </w:r>
      <w:r w:rsidR="00C52CA8">
        <w:rPr>
          <w:szCs w:val="24"/>
        </w:rPr>
        <w:t>emphasizes the importance of context in directing emotion regulation behavior and determining regulatory success.</w:t>
      </w:r>
    </w:p>
    <w:p w14:paraId="400E00CC" w14:textId="14502DF0" w:rsidR="00F04217" w:rsidDel="00260459" w:rsidRDefault="00F04217" w:rsidP="00E44513">
      <w:pPr>
        <w:spacing w:after="0" w:line="480" w:lineRule="auto"/>
        <w:ind w:left="0" w:firstLine="0"/>
        <w:rPr>
          <w:del w:id="45" w:author="Billy Mitchell [2]" w:date="2023-11-07T10:35:00Z"/>
          <w:b/>
          <w:bCs/>
          <w:szCs w:val="24"/>
        </w:rPr>
      </w:pPr>
    </w:p>
    <w:p w14:paraId="48583150" w14:textId="692FE25E" w:rsidR="00F04217" w:rsidDel="00260459" w:rsidRDefault="00F04217" w:rsidP="00E44513">
      <w:pPr>
        <w:spacing w:after="0" w:line="480" w:lineRule="auto"/>
        <w:ind w:left="0" w:firstLine="0"/>
        <w:rPr>
          <w:del w:id="46" w:author="Billy Mitchell [2]" w:date="2023-11-07T10:35:00Z"/>
          <w:b/>
          <w:bCs/>
          <w:szCs w:val="24"/>
        </w:rPr>
      </w:pPr>
    </w:p>
    <w:p w14:paraId="2A85E06A" w14:textId="08308482" w:rsidR="00EE6731" w:rsidRPr="00F04217" w:rsidRDefault="00D80B3A" w:rsidP="00E44513">
      <w:pPr>
        <w:spacing w:after="0" w:line="480" w:lineRule="auto"/>
        <w:ind w:left="0" w:firstLine="0"/>
        <w:rPr>
          <w:szCs w:val="24"/>
        </w:rPr>
      </w:pPr>
      <w:r>
        <w:rPr>
          <w:b/>
          <w:bCs/>
          <w:szCs w:val="24"/>
        </w:rPr>
        <w:t xml:space="preserve">SIGNIFICANCE: </w:t>
      </w:r>
      <w:r w:rsidR="00F04217">
        <w:rPr>
          <w:szCs w:val="24"/>
        </w:rPr>
        <w:t xml:space="preserve">How individuals manage their emotions during high-intensity, high-stimulation experiences is an important question for anxiety- and trauma-based disorder prevention and treatment. This study found distraction, but not reappraisal, to be less effective as emotional intensity increases in these difficult-to-regulate environments, which contrasts findings from relatively less demanding contexts. </w:t>
      </w:r>
    </w:p>
    <w:bookmarkEnd w:id="16"/>
    <w:p w14:paraId="0E269F97" w14:textId="7AC51EAC" w:rsidR="00EE6731" w:rsidRDefault="00EE6731" w:rsidP="00E44513">
      <w:pPr>
        <w:spacing w:after="0" w:line="480" w:lineRule="auto"/>
        <w:ind w:left="0" w:firstLine="0"/>
        <w:rPr>
          <w:szCs w:val="24"/>
        </w:rPr>
      </w:pPr>
    </w:p>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05D28053" w14:textId="4A634D4A" w:rsidR="00425004" w:rsidRPr="008C7178" w:rsidRDefault="00B720B2" w:rsidP="00E44513">
      <w:pPr>
        <w:tabs>
          <w:tab w:val="center" w:pos="4000"/>
        </w:tabs>
        <w:spacing w:after="26"/>
        <w:ind w:left="0" w:firstLine="0"/>
        <w:rPr>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r w:rsidRPr="008C7178">
        <w:rPr>
          <w:b/>
          <w:szCs w:val="24"/>
        </w:rPr>
        <w:tab/>
        <w:t xml:space="preserve"> </w:t>
      </w:r>
    </w:p>
    <w:p w14:paraId="7791B229" w14:textId="77777777" w:rsidR="00425004" w:rsidRPr="008C7178" w:rsidRDefault="00425004" w:rsidP="00E44513">
      <w:pPr>
        <w:ind w:left="0" w:firstLine="0"/>
        <w:rPr>
          <w:szCs w:val="24"/>
        </w:rPr>
        <w:sectPr w:rsidR="00425004" w:rsidRPr="008C7178" w:rsidSect="00246C29">
          <w:headerReference w:type="even" r:id="rId8"/>
          <w:headerReference w:type="default" r:id="rId9"/>
          <w:headerReference w:type="first" r:id="rId10"/>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7" w:name="_Hlk119972138"/>
      <w:r w:rsidRPr="008C7178">
        <w:rPr>
          <w:b/>
          <w:szCs w:val="24"/>
        </w:rPr>
        <w:lastRenderedPageBreak/>
        <w:t>INTRODUCTION</w:t>
      </w:r>
    </w:p>
    <w:p w14:paraId="7666883A" w14:textId="2A3268C7" w:rsidR="004E6FCA" w:rsidRDefault="004E6FCA" w:rsidP="00A10284">
      <w:pPr>
        <w:spacing w:after="0" w:line="480" w:lineRule="auto"/>
        <w:ind w:left="0" w:firstLine="720"/>
        <w:rPr>
          <w:szCs w:val="24"/>
        </w:rPr>
      </w:pPr>
      <w:r w:rsidRPr="004E6FCA">
        <w:rPr>
          <w:szCs w:val="24"/>
        </w:rPr>
        <w:t xml:space="preserve">Overwhelming and highly stimulating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8" w:name="_Hlk132854119"/>
      <w:r w:rsidRPr="004E6FCA">
        <w:rPr>
          <w:szCs w:val="24"/>
        </w:rPr>
        <w:t xml:space="preserve">We can </w:t>
      </w:r>
      <w:del w:id="49" w:author="Billy Mitchell" w:date="2023-11-07T20:37:00Z">
        <w:r w:rsidR="00AF35DC" w:rsidDel="002C08F5">
          <w:rPr>
            <w:szCs w:val="24"/>
          </w:rPr>
          <w:delText>attempt</w:delText>
        </w:r>
        <w:r w:rsidRPr="004E6FCA" w:rsidDel="002C08F5">
          <w:rPr>
            <w:szCs w:val="24"/>
          </w:rPr>
          <w:delText xml:space="preserve"> </w:delText>
        </w:r>
      </w:del>
      <w:ins w:id="50" w:author="Billy Mitchell" w:date="2023-11-07T20:37:00Z">
        <w:r w:rsidR="002C08F5">
          <w:rPr>
            <w:szCs w:val="24"/>
          </w:rPr>
          <w:t>try</w:t>
        </w:r>
        <w:r w:rsidR="002C08F5" w:rsidRPr="004E6FCA">
          <w:rPr>
            <w:szCs w:val="24"/>
          </w:rPr>
          <w:t xml:space="preserve"> </w:t>
        </w:r>
      </w:ins>
      <w:r w:rsidRPr="004E6FCA">
        <w:rPr>
          <w:szCs w:val="24"/>
        </w:rPr>
        <w:t xml:space="preserve">to change our emotional responses </w:t>
      </w:r>
      <w:del w:id="51" w:author="Billy Mitchell" w:date="2023-11-07T20:38:00Z">
        <w:r w:rsidRPr="004E6FCA" w:rsidDel="002C08F5">
          <w:rPr>
            <w:szCs w:val="24"/>
          </w:rPr>
          <w:delText>when navigat</w:delText>
        </w:r>
        <w:r w:rsidR="00AF35DC" w:rsidDel="002C08F5">
          <w:rPr>
            <w:szCs w:val="24"/>
          </w:rPr>
          <w:delText>ing</w:delText>
        </w:r>
      </w:del>
      <w:ins w:id="52" w:author="Billy Mitchell" w:date="2023-11-07T20:38:00Z">
        <w:r w:rsidR="002C08F5">
          <w:rPr>
            <w:szCs w:val="24"/>
          </w:rPr>
          <w:t>in</w:t>
        </w:r>
      </w:ins>
      <w:r w:rsidRPr="004E6FCA">
        <w:rPr>
          <w:szCs w:val="24"/>
        </w:rPr>
        <w:t xml:space="preserve"> loud</w:t>
      </w:r>
      <w:del w:id="53" w:author="Billy Mitchell" w:date="2023-11-07T20:38:00Z">
        <w:r w:rsidRPr="004E6FCA" w:rsidDel="002C08F5">
          <w:rPr>
            <w:szCs w:val="24"/>
          </w:rPr>
          <w:delText>,</w:delText>
        </w:r>
      </w:del>
      <w:ins w:id="54" w:author="Billy Mitchell" w:date="2023-11-07T20:38:00Z">
        <w:r w:rsidR="002C08F5">
          <w:rPr>
            <w:szCs w:val="24"/>
          </w:rPr>
          <w:t xml:space="preserve"> or</w:t>
        </w:r>
      </w:ins>
      <w:r w:rsidRPr="004E6FCA">
        <w:rPr>
          <w:szCs w:val="24"/>
        </w:rPr>
        <w:t xml:space="preserve"> crowded spaces, unexpected confrontations, </w:t>
      </w:r>
      <w:ins w:id="55" w:author="Billy Mitchell" w:date="2023-11-07T20:38:00Z">
        <w:r w:rsidR="002C08F5">
          <w:rPr>
            <w:szCs w:val="24"/>
          </w:rPr>
          <w:t>and</w:t>
        </w:r>
      </w:ins>
      <w:del w:id="56" w:author="Billy Mitchell" w:date="2023-11-07T20:38:00Z">
        <w:r w:rsidRPr="004E6FCA" w:rsidDel="002C08F5">
          <w:rPr>
            <w:szCs w:val="24"/>
          </w:rPr>
          <w:delText>or</w:delText>
        </w:r>
      </w:del>
      <w:r w:rsidRPr="004E6FCA">
        <w:rPr>
          <w:szCs w:val="24"/>
        </w:rPr>
        <w:t xml:space="preserve"> circumstances that we lack control over</w:t>
      </w:r>
      <w:bookmarkEnd w:id="48"/>
      <w:r w:rsidRPr="004E6FCA">
        <w:rPr>
          <w:szCs w:val="24"/>
        </w:rPr>
        <w:t xml:space="preserve">, but our ability to successfully regulate our emotions in these </w:t>
      </w:r>
      <w:del w:id="57" w:author="Billy Mitchell" w:date="2023-11-07T20:38:00Z">
        <w:r w:rsidRPr="004E6FCA" w:rsidDel="002C08F5">
          <w:rPr>
            <w:szCs w:val="24"/>
          </w:rPr>
          <w:delText xml:space="preserve">contexts </w:delText>
        </w:r>
      </w:del>
      <w:ins w:id="58" w:author="Billy Mitchell" w:date="2023-11-07T20:38:00Z">
        <w:r w:rsidR="002C08F5">
          <w:rPr>
            <w:szCs w:val="24"/>
          </w:rPr>
          <w:t>situations</w:t>
        </w:r>
        <w:r w:rsidR="002C08F5" w:rsidRPr="004E6FCA">
          <w:rPr>
            <w:szCs w:val="24"/>
          </w:rPr>
          <w:t xml:space="preserve"> </w:t>
        </w:r>
      </w:ins>
      <w:r w:rsidRPr="004E6FCA">
        <w:rPr>
          <w:szCs w:val="24"/>
        </w:rPr>
        <w:t>may be limited.</w:t>
      </w:r>
      <w:r w:rsidR="00AF35DC">
        <w:rPr>
          <w:szCs w:val="24"/>
        </w:rPr>
        <w:t xml:space="preserve"> </w:t>
      </w:r>
      <w:r w:rsidR="00577234">
        <w:rPr>
          <w:szCs w:val="24"/>
        </w:rPr>
        <w:t xml:space="preserve"> A key factor </w:t>
      </w:r>
      <w:ins w:id="59" w:author="Billy Mitchell" w:date="2023-11-07T20:39:00Z">
        <w:r w:rsidR="002C08F5">
          <w:rPr>
            <w:szCs w:val="24"/>
          </w:rPr>
          <w:t xml:space="preserve">in determining regulation efficacy </w:t>
        </w:r>
      </w:ins>
      <w:del w:id="60" w:author="Billy Mitchell" w:date="2023-11-07T20:39:00Z">
        <w:r w:rsidR="00577234" w:rsidDel="002C08F5">
          <w:rPr>
            <w:szCs w:val="24"/>
          </w:rPr>
          <w:delText>which may drive the efficacy of regulation</w:delText>
        </w:r>
      </w:del>
      <w:del w:id="61" w:author="Billy Mitchell" w:date="2023-11-07T20:40:00Z">
        <w:r w:rsidR="00577234" w:rsidDel="002C08F5">
          <w:rPr>
            <w:szCs w:val="24"/>
          </w:rPr>
          <w:delText xml:space="preserve"> </w:delText>
        </w:r>
      </w:del>
      <w:r w:rsidR="00577234">
        <w:rPr>
          <w:szCs w:val="24"/>
        </w:rPr>
        <w:t xml:space="preserve">is </w:t>
      </w:r>
      <w:ins w:id="62" w:author="Billy Mitchell" w:date="2023-11-07T20:40:00Z">
        <w:r w:rsidR="002C08F5">
          <w:rPr>
            <w:szCs w:val="24"/>
          </w:rPr>
          <w:t xml:space="preserve">the </w:t>
        </w:r>
      </w:ins>
      <w:del w:id="63" w:author="Billy Mitchell" w:date="2023-11-07T20:40:00Z">
        <w:r w:rsidR="00577234" w:rsidDel="002C08F5">
          <w:rPr>
            <w:szCs w:val="24"/>
          </w:rPr>
          <w:delText xml:space="preserve">which </w:delText>
        </w:r>
      </w:del>
      <w:r w:rsidR="00577234">
        <w:rPr>
          <w:szCs w:val="24"/>
        </w:rPr>
        <w:t xml:space="preserve">strategy </w:t>
      </w:r>
      <w:ins w:id="64" w:author="Billy Mitchell" w:date="2023-11-07T20:40:00Z">
        <w:r w:rsidR="002C08F5">
          <w:rPr>
            <w:szCs w:val="24"/>
          </w:rPr>
          <w:t>someone uses or chooses</w:t>
        </w:r>
      </w:ins>
      <w:del w:id="65" w:author="Billy Mitchell" w:date="2023-11-07T20:40:00Z">
        <w:r w:rsidR="00577234" w:rsidDel="002C08F5">
          <w:rPr>
            <w:szCs w:val="24"/>
          </w:rPr>
          <w:delText>an individual engages with,</w:delText>
        </w:r>
      </w:del>
      <w:ins w:id="66" w:author="Billy Mitchell" w:date="2023-11-07T20:40:00Z">
        <w:r w:rsidR="002C08F5">
          <w:rPr>
            <w:szCs w:val="24"/>
          </w:rPr>
          <w:t>. R</w:t>
        </w:r>
      </w:ins>
      <w:del w:id="67" w:author="Billy Mitchell" w:date="2023-11-07T20:40:00Z">
        <w:r w:rsidR="00577234" w:rsidDel="002C08F5">
          <w:rPr>
            <w:szCs w:val="24"/>
          </w:rPr>
          <w:delText xml:space="preserve"> as the efficacy of a r</w:delText>
        </w:r>
      </w:del>
      <w:r w:rsidR="00577234">
        <w:rPr>
          <w:szCs w:val="24"/>
        </w:rPr>
        <w:t>egulation strategy</w:t>
      </w:r>
      <w:ins w:id="68" w:author="Billy Mitchell" w:date="2023-11-07T20:40:00Z">
        <w:r w:rsidR="002C08F5">
          <w:rPr>
            <w:szCs w:val="24"/>
          </w:rPr>
          <w:t xml:space="preserve"> efficacy can be</w:t>
        </w:r>
      </w:ins>
      <w:del w:id="69" w:author="Billy Mitchell" w:date="2023-11-07T20:40:00Z">
        <w:r w:rsidR="00577234" w:rsidDel="002C08F5">
          <w:rPr>
            <w:szCs w:val="24"/>
          </w:rPr>
          <w:delText xml:space="preserve"> is </w:delText>
        </w:r>
      </w:del>
      <w:ins w:id="70" w:author="Billy Mitchell" w:date="2023-11-07T20:40:00Z">
        <w:r w:rsidR="002C08F5">
          <w:rPr>
            <w:szCs w:val="24"/>
          </w:rPr>
          <w:t xml:space="preserve"> </w:t>
        </w:r>
      </w:ins>
      <w:r w:rsidR="00577234">
        <w:rPr>
          <w:szCs w:val="24"/>
        </w:rPr>
        <w:t>highly context</w:t>
      </w:r>
      <w:r w:rsidR="005B626E">
        <w:rPr>
          <w:szCs w:val="24"/>
        </w:rPr>
        <w:t>-</w:t>
      </w:r>
      <w:r w:rsidR="00577234">
        <w:rPr>
          <w:szCs w:val="24"/>
        </w:rPr>
        <w:t>d</w:t>
      </w:r>
      <w:r w:rsidR="005B626E">
        <w:rPr>
          <w:szCs w:val="24"/>
        </w:rPr>
        <w:t>ependent</w:t>
      </w:r>
      <w:ins w:id="71" w:author="Billy Mitchell" w:date="2023-11-07T20:41:00Z">
        <w:r w:rsidR="002C08F5">
          <w:rPr>
            <w:szCs w:val="24"/>
          </w:rPr>
          <w:t xml:space="preserve"> leading many to </w:t>
        </w:r>
      </w:ins>
      <w:del w:id="72" w:author="Billy Mitchell" w:date="2023-11-07T20:41:00Z">
        <w:r w:rsidR="00577234" w:rsidDel="002C08F5">
          <w:rPr>
            <w:szCs w:val="24"/>
          </w:rPr>
          <w:delText xml:space="preserve">. </w:delText>
        </w:r>
        <w:r w:rsidR="00AF35DC" w:rsidDel="002C08F5">
          <w:rPr>
            <w:szCs w:val="24"/>
          </w:rPr>
          <w:delText>As</w:delText>
        </w:r>
        <w:r w:rsidRPr="004E6FCA" w:rsidDel="002C08F5">
          <w:rPr>
            <w:szCs w:val="24"/>
          </w:rPr>
          <w:delText xml:space="preserve"> such, researchers have </w:delText>
        </w:r>
      </w:del>
      <w:r w:rsidRPr="004E6FCA">
        <w:rPr>
          <w:szCs w:val="24"/>
        </w:rPr>
        <w:t>emphasize</w:t>
      </w:r>
      <w:del w:id="73" w:author="Billy Mitchell" w:date="2023-11-07T20:41:00Z">
        <w:r w:rsidRPr="004E6FCA" w:rsidDel="002C08F5">
          <w:rPr>
            <w:szCs w:val="24"/>
          </w:rPr>
          <w:delText>d</w:delText>
        </w:r>
      </w:del>
      <w:r w:rsidRPr="004E6FCA">
        <w:rPr>
          <w:szCs w:val="24"/>
        </w:rPr>
        <w:t xml:space="preserv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7B47B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59C083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Foundational emotion regulation research (i.e., the</w:t>
      </w:r>
      <w:r w:rsidR="00AF35DC">
        <w:rPr>
          <w:szCs w:val="24"/>
        </w:rPr>
        <w:t xml:space="preserve"> Process 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7B47B5">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7B47B5">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7B47B5">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xml:space="preserve">. For example, </w:t>
      </w:r>
      <w:del w:id="74" w:author="Billy Mitchell" w:date="2023-11-07T20:43:00Z">
        <w:r w:rsidR="004E6FCA" w:rsidRPr="004E6FCA" w:rsidDel="00B142E7">
          <w:rPr>
            <w:szCs w:val="24"/>
          </w:rPr>
          <w:delText xml:space="preserve">regulation strategies are often dichotomized as </w:delText>
        </w:r>
      </w:del>
      <w:r w:rsidR="004E6FCA" w:rsidRPr="004E6FCA">
        <w:rPr>
          <w:szCs w:val="24"/>
        </w:rPr>
        <w:t>engagement strategies</w:t>
      </w:r>
      <w:ins w:id="75" w:author="Billy Mitchell" w:date="2023-11-07T20:43:00Z">
        <w:r w:rsidR="00B142E7" w:rsidRPr="004E6FCA">
          <w:rPr>
            <w:szCs w:val="24"/>
          </w:rPr>
          <w:t>, like altering the meaning or interpretation of the emotion-eliciting stimulus (i.e., reappraisal),</w:t>
        </w:r>
      </w:ins>
      <w:r w:rsidR="004E6FCA" w:rsidRPr="004E6FCA">
        <w:rPr>
          <w:szCs w:val="24"/>
        </w:rPr>
        <w:t xml:space="preserve"> </w:t>
      </w:r>
      <w:del w:id="76" w:author="Billy Mitchell" w:date="2023-11-07T20:43:00Z">
        <w:r w:rsidR="004E6FCA" w:rsidRPr="004E6FCA" w:rsidDel="00B142E7">
          <w:rPr>
            <w:szCs w:val="24"/>
          </w:rPr>
          <w:delText xml:space="preserve">which </w:delText>
        </w:r>
      </w:del>
      <w:ins w:id="77" w:author="Billy Mitchell" w:date="2023-11-07T20:43:00Z">
        <w:r w:rsidR="00B142E7">
          <w:rPr>
            <w:szCs w:val="24"/>
          </w:rPr>
          <w:t>often</w:t>
        </w:r>
        <w:r w:rsidR="00B142E7" w:rsidRPr="004E6FCA">
          <w:rPr>
            <w:szCs w:val="24"/>
          </w:rPr>
          <w:t xml:space="preserve"> </w:t>
        </w:r>
      </w:ins>
      <w:r w:rsidR="004E6FCA" w:rsidRPr="004E6FCA">
        <w:rPr>
          <w:szCs w:val="24"/>
        </w:rPr>
        <w:t>have high cognitive demands</w:t>
      </w:r>
      <w:del w:id="78" w:author="Billy Mitchell" w:date="2023-11-07T20:43:00Z">
        <w:r w:rsidR="004E6FCA" w:rsidRPr="004E6FCA" w:rsidDel="00B142E7">
          <w:rPr>
            <w:szCs w:val="24"/>
          </w:rPr>
          <w:delText>, like altering the meaning or interpretation of the emotion-eliciting stimulus (i.e., reappraisal),</w:delText>
        </w:r>
      </w:del>
      <w:ins w:id="79" w:author="Billy Mitchell" w:date="2023-11-07T20:44:00Z">
        <w:r w:rsidR="00B142E7">
          <w:rPr>
            <w:szCs w:val="24"/>
          </w:rPr>
          <w:t xml:space="preserve"> and can be contrasted against</w:t>
        </w:r>
      </w:ins>
      <w:del w:id="80" w:author="Billy Mitchell" w:date="2023-11-07T20:44:00Z">
        <w:r w:rsidR="004E6FCA" w:rsidRPr="004E6FCA" w:rsidDel="00B142E7">
          <w:rPr>
            <w:szCs w:val="24"/>
          </w:rPr>
          <w:delText xml:space="preserve"> </w:delText>
        </w:r>
        <w:r w:rsidR="00952E8D" w:rsidDel="00B142E7">
          <w:rPr>
            <w:szCs w:val="24"/>
          </w:rPr>
          <w:delText>or</w:delText>
        </w:r>
      </w:del>
      <w:r w:rsidR="004E6FCA" w:rsidRPr="004E6FCA">
        <w:rPr>
          <w:szCs w:val="24"/>
        </w:rPr>
        <w:t xml:space="preserve"> disengagement strategies</w:t>
      </w:r>
      <w:moveToRangeStart w:id="81" w:author="Billy Mitchell" w:date="2023-11-07T20:44:00Z" w:name="move150282281"/>
      <w:moveTo w:id="82" w:author="Billy Mitchell" w:date="2023-11-07T20:44:00Z">
        <w:r w:rsidR="00B142E7" w:rsidRPr="004E6FCA">
          <w:rPr>
            <w:szCs w:val="24"/>
          </w:rPr>
          <w:t>, like diverting attention (i.e., distraction) or inhibiting the expression of emotion (i.e., suppression)</w:t>
        </w:r>
      </w:moveTo>
      <w:ins w:id="83" w:author="Billy Mitchell" w:date="2023-11-07T20:44:00Z">
        <w:r w:rsidR="00B142E7">
          <w:rPr>
            <w:szCs w:val="24"/>
          </w:rPr>
          <w:t>,</w:t>
        </w:r>
      </w:ins>
      <w:moveTo w:id="84" w:author="Billy Mitchell" w:date="2023-11-07T20:44:00Z">
        <w:del w:id="85" w:author="Billy Mitchell" w:date="2023-11-07T20:44:00Z">
          <w:r w:rsidR="00B142E7" w:rsidRPr="004E6FCA" w:rsidDel="00B142E7">
            <w:rPr>
              <w:szCs w:val="24"/>
            </w:rPr>
            <w:delText xml:space="preserve"> </w:delText>
          </w:r>
        </w:del>
      </w:moveTo>
      <w:moveToRangeEnd w:id="81"/>
      <w:r w:rsidR="004E6FCA" w:rsidRPr="004E6FCA">
        <w:rPr>
          <w:szCs w:val="24"/>
        </w:rPr>
        <w:t xml:space="preserve"> which </w:t>
      </w:r>
      <w:ins w:id="86" w:author="Billy Mitchell" w:date="2023-11-07T20:44:00Z">
        <w:r w:rsidR="00B142E7">
          <w:rPr>
            <w:szCs w:val="24"/>
          </w:rPr>
          <w:t xml:space="preserve">typically </w:t>
        </w:r>
      </w:ins>
      <w:r w:rsidR="004E6FCA" w:rsidRPr="004E6FCA">
        <w:rPr>
          <w:szCs w:val="24"/>
        </w:rPr>
        <w:t>have</w:t>
      </w:r>
      <w:ins w:id="87" w:author="Billy Mitchell" w:date="2023-11-07T20:44:00Z">
        <w:r w:rsidR="00B142E7">
          <w:rPr>
            <w:szCs w:val="24"/>
          </w:rPr>
          <w:t xml:space="preserve"> relatively</w:t>
        </w:r>
      </w:ins>
      <w:r w:rsidR="004E6FCA" w:rsidRPr="004E6FCA">
        <w:rPr>
          <w:szCs w:val="24"/>
        </w:rPr>
        <w:t xml:space="preserve"> low cognitive demands</w:t>
      </w:r>
      <w:ins w:id="88" w:author="Billy Mitchell" w:date="2023-11-07T20:44:00Z">
        <w:r w:rsidR="00B142E7">
          <w:rPr>
            <w:szCs w:val="24"/>
          </w:rPr>
          <w:t xml:space="preserve"> </w:t>
        </w:r>
      </w:ins>
      <w:moveFromRangeStart w:id="89" w:author="Billy Mitchell" w:date="2023-11-07T20:44:00Z" w:name="move150282281"/>
      <w:moveFrom w:id="90" w:author="Billy Mitchell" w:date="2023-11-07T20:44:00Z">
        <w:r w:rsidR="004E6FCA" w:rsidRPr="004E6FCA" w:rsidDel="00B142E7">
          <w:rPr>
            <w:szCs w:val="24"/>
          </w:rPr>
          <w:t xml:space="preserve">, like diverting attention (i.e., distraction) or inhibiting the expression of emotion (i.e., suppression) </w:t>
        </w:r>
      </w:moveFrom>
      <w:moveFromRangeEnd w:id="89"/>
      <w:r w:rsidR="00C178FD">
        <w:rPr>
          <w:szCs w:val="24"/>
        </w:rPr>
        <w:fldChar w:fldCharType="begin"/>
      </w:r>
      <w:r w:rsidR="007B47B5">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56ECC4F5" w14:textId="287DAB33" w:rsidR="004E6FCA" w:rsidRDefault="00E20BFE" w:rsidP="00A10284">
      <w:pPr>
        <w:spacing w:after="0" w:line="480" w:lineRule="auto"/>
        <w:ind w:left="0" w:firstLine="720"/>
        <w:rPr>
          <w:szCs w:val="24"/>
        </w:rPr>
      </w:pPr>
      <w:r>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w:t>
      </w:r>
      <w:r w:rsidR="004E6FCA" w:rsidRPr="004E6FCA">
        <w:rPr>
          <w:szCs w:val="24"/>
        </w:rPr>
        <w:lastRenderedPageBreak/>
        <w:t xml:space="preserve">optimization, and compensation hypothesis </w:t>
      </w:r>
      <w:r w:rsidR="00C178FD">
        <w:rPr>
          <w:szCs w:val="24"/>
        </w:rPr>
        <w:fldChar w:fldCharType="begin"/>
      </w:r>
      <w:r w:rsidR="007B47B5">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Pr>
          <w:szCs w:val="24"/>
        </w:rPr>
        <w:t xml:space="preserve"> For example, if </w:t>
      </w:r>
      <w:del w:id="91" w:author="Billy Mitchell" w:date="2023-11-07T20:55:00Z">
        <w:r w:rsidDel="00EF55CB">
          <w:rPr>
            <w:szCs w:val="24"/>
          </w:rPr>
          <w:delText xml:space="preserve">you </w:delText>
        </w:r>
      </w:del>
      <w:ins w:id="92" w:author="Billy Mitchell" w:date="2023-11-07T20:55:00Z">
        <w:r w:rsidR="00EF55CB">
          <w:rPr>
            <w:szCs w:val="24"/>
          </w:rPr>
          <w:t xml:space="preserve">someone </w:t>
        </w:r>
      </w:ins>
      <w:del w:id="93" w:author="Billy Mitchell" w:date="2023-11-07T20:55:00Z">
        <w:r w:rsidDel="00EF55CB">
          <w:rPr>
            <w:szCs w:val="24"/>
          </w:rPr>
          <w:delText>are</w:delText>
        </w:r>
      </w:del>
      <w:ins w:id="94" w:author="Billy Mitchell" w:date="2023-11-07T20:55:00Z">
        <w:r w:rsidR="00EF55CB">
          <w:rPr>
            <w:szCs w:val="24"/>
          </w:rPr>
          <w:t>were</w:t>
        </w:r>
      </w:ins>
      <w:r>
        <w:rPr>
          <w:szCs w:val="24"/>
        </w:rPr>
        <w:t xml:space="preserve"> watching th</w:t>
      </w:r>
      <w:r w:rsidR="00E07969">
        <w:rPr>
          <w:szCs w:val="24"/>
        </w:rPr>
        <w:t>is</w:t>
      </w:r>
      <w:r>
        <w:rPr>
          <w:szCs w:val="24"/>
        </w:rPr>
        <w:t xml:space="preserve"> horror movie wh</w:t>
      </w:r>
      <w:r w:rsidR="00E07969">
        <w:rPr>
          <w:szCs w:val="24"/>
        </w:rPr>
        <w:t xml:space="preserve">ile </w:t>
      </w:r>
      <w:del w:id="95" w:author="Billy Mitchell" w:date="2023-11-07T20:55:00Z">
        <w:r w:rsidDel="00EF55CB">
          <w:rPr>
            <w:szCs w:val="24"/>
          </w:rPr>
          <w:delText xml:space="preserve">you </w:delText>
        </w:r>
      </w:del>
      <w:ins w:id="96" w:author="Billy Mitchell" w:date="2023-11-07T20:55:00Z">
        <w:r w:rsidR="00EF55CB">
          <w:rPr>
            <w:szCs w:val="24"/>
          </w:rPr>
          <w:t>they were</w:t>
        </w:r>
      </w:ins>
      <w:del w:id="97" w:author="Billy Mitchell" w:date="2023-11-07T20:55:00Z">
        <w:r w:rsidDel="00EF55CB">
          <w:rPr>
            <w:szCs w:val="24"/>
          </w:rPr>
          <w:delText>are</w:delText>
        </w:r>
      </w:del>
      <w:r>
        <w:rPr>
          <w:szCs w:val="24"/>
        </w:rPr>
        <w:t xml:space="preserve"> tired</w:t>
      </w:r>
      <w:ins w:id="98" w:author="Billy Mitchell" w:date="2023-11-07T20:45:00Z">
        <w:r w:rsidR="00B142E7">
          <w:rPr>
            <w:szCs w:val="24"/>
          </w:rPr>
          <w:t xml:space="preserve"> or under high cognitive load</w:t>
        </w:r>
      </w:ins>
      <w:r>
        <w:rPr>
          <w:szCs w:val="24"/>
        </w:rPr>
        <w:t xml:space="preserve">, it may be easier to look away from the screen than generate alternative, less fear-inducing </w:t>
      </w:r>
      <w:r w:rsidR="008C33F4">
        <w:rPr>
          <w:szCs w:val="24"/>
        </w:rPr>
        <w:t xml:space="preserve">perspectives </w:t>
      </w:r>
      <w:r w:rsidR="00E07969">
        <w:rPr>
          <w:szCs w:val="24"/>
        </w:rPr>
        <w:t xml:space="preserve">by which </w:t>
      </w:r>
      <w:r w:rsidR="008C33F4">
        <w:rPr>
          <w:szCs w:val="24"/>
        </w:rPr>
        <w:t>to view the actors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F3F92">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sidR="004F3F92">
        <w:rPr>
          <w:szCs w:val="24"/>
        </w:rPr>
        <w:t xml:space="preserve">. </w:t>
      </w:r>
      <w:r w:rsidR="004E6FCA" w:rsidRPr="004E6FCA">
        <w:rPr>
          <w:szCs w:val="24"/>
        </w:rPr>
        <w:t xml:space="preserve">This </w:t>
      </w:r>
      <w:r w:rsidR="00E07969">
        <w:rPr>
          <w:szCs w:val="24"/>
        </w:rPr>
        <w:t>supposition</w:t>
      </w:r>
      <w:r w:rsidR="00952E8D">
        <w:rPr>
          <w:szCs w:val="24"/>
        </w:rPr>
        <w:t xml:space="preserve"> is bolstered</w:t>
      </w:r>
      <w:r w:rsidR="004E6FCA"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7B47B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7B47B5">
        <w:rPr>
          <w:szCs w:val="24"/>
        </w:rPr>
        <w:instrText xml:space="preserve"> ADDIN ZOTERO_ITEM CSL_CITATION {"citationID":"IIisR5lL","properties":{"formattedCitation":"(Silvers et al., 2014)","plainCitation":"(Silvers et al., 2014)","noteIndex":0},"citationItems":[{"id":11966,"uris":["http://zotero.org/users/6239255/items/NQP59ZKR"],"itemData":{"id":11966,"type":"article-journal","abstract":"Although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004E6FCA" w:rsidRPr="004E6FCA">
        <w:rPr>
          <w:szCs w:val="24"/>
        </w:rPr>
        <w:t>This effect has been thoroughly replicated in lab studies and ecological momentary assessment (EMA) studies (</w:t>
      </w:r>
      <w:r w:rsidR="00C178FD">
        <w:rPr>
          <w:szCs w:val="24"/>
        </w:rPr>
        <w:fldChar w:fldCharType="begin"/>
      </w:r>
      <w:r w:rsidR="007B47B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004E6FCA" w:rsidRPr="004E6FCA">
        <w:rPr>
          <w:szCs w:val="24"/>
        </w:rPr>
        <w:t xml:space="preserve"> may not readily translate to more complex and demanding environments </w:t>
      </w:r>
      <w:r w:rsidR="00C178FD">
        <w:rPr>
          <w:szCs w:val="24"/>
        </w:rPr>
        <w:fldChar w:fldCharType="begin"/>
      </w:r>
      <w:r w:rsidR="007B47B5">
        <w:rPr>
          <w:szCs w:val="24"/>
        </w:rPr>
        <w:instrText xml:space="preserve"> ADDIN ZOTERO_ITEM CSL_CITATION {"citationID":"w2QJnDzm","properties":{"formattedCitation":"(Sheppes, 2020)","plainCitation":"(Sheppes, 2020)","noteIndex":0},"citationItems":[{"id":812,"uris":["http://zotero.org/users/6239255/items/2EI32EWJ"],"itemData":{"id":812,"type":"article-journal","abstract":"Abstract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52E8D">
        <w:rPr>
          <w:szCs w:val="24"/>
        </w:rPr>
        <w:t>which we test directly here</w:t>
      </w:r>
      <w:r w:rsidR="00E07969">
        <w:rPr>
          <w:szCs w:val="24"/>
        </w:rPr>
        <w:t>, due to differences in how we commonly measure and manipulate emotion regulation</w:t>
      </w:r>
      <w:del w:id="99" w:author="Billy Mitchell" w:date="2023-11-07T20:46:00Z">
        <w:r w:rsidR="00E07969" w:rsidDel="00B142E7">
          <w:rPr>
            <w:szCs w:val="24"/>
          </w:rPr>
          <w:delText xml:space="preserve"> </w:delText>
        </w:r>
      </w:del>
      <w:ins w:id="100" w:author="Billy Mitchell" w:date="2023-11-07T20:47:00Z">
        <w:r w:rsidR="00B142E7">
          <w:rPr>
            <w:szCs w:val="24"/>
          </w:rPr>
          <w:t xml:space="preserve"> in these studies</w:t>
        </w:r>
      </w:ins>
      <w:del w:id="101" w:author="Billy Mitchell" w:date="2023-11-07T20:46:00Z">
        <w:r w:rsidR="00E07969" w:rsidDel="00B142E7">
          <w:rPr>
            <w:szCs w:val="24"/>
          </w:rPr>
          <w:delText>in order to study it</w:delText>
        </w:r>
      </w:del>
      <w:r w:rsidR="004E6FCA" w:rsidRPr="004E6FCA">
        <w:rPr>
          <w:szCs w:val="24"/>
        </w:rPr>
        <w:t xml:space="preserve">.   </w:t>
      </w:r>
    </w:p>
    <w:p w14:paraId="29B1E86E" w14:textId="584905F6" w:rsidR="002919B5" w:rsidRDefault="008C33F4" w:rsidP="002919B5">
      <w:pPr>
        <w:spacing w:after="0" w:line="480" w:lineRule="auto"/>
        <w:ind w:left="0" w:firstLine="720"/>
        <w:rPr>
          <w:szCs w:val="24"/>
        </w:rPr>
      </w:pPr>
      <w:r>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key ways. Lab ER paradigms </w:t>
      </w:r>
      <w:r w:rsidR="002919B5" w:rsidRPr="004E6FCA">
        <w:rPr>
          <w:szCs w:val="24"/>
        </w:rPr>
        <w:t xml:space="preserve">(e.g., </w:t>
      </w:r>
      <w:r w:rsidR="002919B5">
        <w:rPr>
          <w:szCs w:val="24"/>
        </w:rPr>
        <w:fldChar w:fldCharType="begin"/>
      </w:r>
      <w:r w:rsidR="007B47B5">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7B47B5">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high-</w:t>
      </w:r>
      <w:proofErr w:type="gramStart"/>
      <w:r w:rsidR="00D12D06">
        <w:rPr>
          <w:szCs w:val="24"/>
        </w:rPr>
        <w:t>intensity,</w:t>
      </w:r>
      <w:proofErr w:type="gramEnd"/>
      <w:r w:rsidR="00D12D06">
        <w:rPr>
          <w:szCs w:val="24"/>
        </w:rPr>
        <w:t xml:space="preserve"> stimulating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w:t>
      </w:r>
      <w:r w:rsidR="002919B5">
        <w:rPr>
          <w:szCs w:val="24"/>
        </w:rPr>
        <w:lastRenderedPageBreak/>
        <w:t xml:space="preserve">everyday life, like erratic driving behavior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1954F5AB" w14:textId="7FD3CDBE" w:rsidR="006D4590" w:rsidRDefault="006D4590" w:rsidP="002919B5">
      <w:pPr>
        <w:spacing w:after="0" w:line="480" w:lineRule="auto"/>
        <w:ind w:left="0" w:firstLine="720"/>
        <w:rPr>
          <w:szCs w:val="24"/>
        </w:rPr>
      </w:pPr>
      <w:r>
        <w:rPr>
          <w:szCs w:val="24"/>
        </w:rPr>
        <w:t>S</w:t>
      </w:r>
      <w:r w:rsidRPr="006D4590">
        <w:rPr>
          <w:szCs w:val="24"/>
        </w:rPr>
        <w:t>elf-report capture of emotion</w:t>
      </w:r>
      <w:r>
        <w:rPr>
          <w:szCs w:val="24"/>
        </w:rPr>
        <w:t xml:space="preserve"> in ER studies</w:t>
      </w:r>
      <w:r w:rsidRPr="006D4590">
        <w:rPr>
          <w:szCs w:val="24"/>
        </w:rPr>
        <w:t xml:space="preserve"> </w:t>
      </w:r>
      <w:r>
        <w:rPr>
          <w:szCs w:val="24"/>
        </w:rPr>
        <w:t xml:space="preserve">is </w:t>
      </w:r>
      <w:r w:rsidRPr="006D4590">
        <w:rPr>
          <w:szCs w:val="24"/>
        </w:rPr>
        <w:t xml:space="preserve">often </w:t>
      </w:r>
      <w:r>
        <w:rPr>
          <w:szCs w:val="24"/>
        </w:rPr>
        <w:t xml:space="preserve">either assumed based upon standardized ratings associated with the stimuli (e.g., IAPS picture set) </w:t>
      </w:r>
      <w:r>
        <w:rPr>
          <w:szCs w:val="24"/>
        </w:rPr>
        <w:fldChar w:fldCharType="begin"/>
      </w:r>
      <w:r w:rsidR="007B47B5">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Pr>
          <w:szCs w:val="24"/>
        </w:rPr>
        <w:fldChar w:fldCharType="separate"/>
      </w:r>
      <w:r w:rsidRPr="006D4590">
        <w:t>(Bradley &amp; Lang, 2007)</w:t>
      </w:r>
      <w:r>
        <w:rPr>
          <w:szCs w:val="24"/>
        </w:rPr>
        <w:fldChar w:fldCharType="end"/>
      </w:r>
      <w:r>
        <w:rPr>
          <w:szCs w:val="24"/>
        </w:rPr>
        <w:t>, measured</w:t>
      </w:r>
      <w:r w:rsidRPr="006D4590">
        <w:rPr>
          <w:szCs w:val="24"/>
        </w:rPr>
        <w:t xml:space="preserve"> through unidimensional </w:t>
      </w:r>
      <w:proofErr w:type="spellStart"/>
      <w:r w:rsidRPr="006D4590">
        <w:rPr>
          <w:szCs w:val="24"/>
        </w:rPr>
        <w:t>likert</w:t>
      </w:r>
      <w:proofErr w:type="spellEnd"/>
      <w:r w:rsidRPr="006D4590">
        <w:rPr>
          <w:szCs w:val="24"/>
        </w:rPr>
        <w:t xml:space="preserve"> scales (</w:t>
      </w:r>
      <w:r>
        <w:rPr>
          <w:szCs w:val="24"/>
        </w:rPr>
        <w:t>e.g., Valence</w:t>
      </w:r>
      <w:ins w:id="102" w:author="Billy Mitchell" w:date="2023-11-07T20:47:00Z">
        <w:r w:rsidR="00B142E7">
          <w:rPr>
            <w:szCs w:val="24"/>
          </w:rPr>
          <w:t>)</w:t>
        </w:r>
      </w:ins>
      <w:del w:id="103" w:author="Billy Mitchell" w:date="2023-11-07T20:47:00Z">
        <w:r w:rsidDel="00B142E7">
          <w:rPr>
            <w:szCs w:val="24"/>
          </w:rPr>
          <w:delText>;</w:delText>
        </w:r>
      </w:del>
      <w:ins w:id="104" w:author="Billy Mitchell" w:date="2023-11-07T20:48:00Z">
        <w:r w:rsidR="00B142E7">
          <w:rPr>
            <w:szCs w:val="24"/>
          </w:rPr>
          <w:t xml:space="preserve"> </w:t>
        </w:r>
      </w:ins>
      <w:del w:id="105" w:author="Billy Mitchell" w:date="2023-11-07T20:48:00Z">
        <w:r w:rsidDel="00B142E7">
          <w:rPr>
            <w:szCs w:val="24"/>
          </w:rPr>
          <w:delText xml:space="preserve"> </w:delText>
        </w:r>
      </w:del>
      <w:r>
        <w:rPr>
          <w:szCs w:val="24"/>
        </w:rPr>
        <w:fldChar w:fldCharType="begin"/>
      </w:r>
      <w:r w:rsidR="007B47B5">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Pr>
          <w:szCs w:val="24"/>
        </w:rPr>
        <w:fldChar w:fldCharType="separate"/>
      </w:r>
      <w:r w:rsidR="00A97406" w:rsidRPr="00A97406">
        <w:t>(Shafir et al., 2016)</w:t>
      </w:r>
      <w:r>
        <w:rPr>
          <w:szCs w:val="24"/>
        </w:rPr>
        <w:fldChar w:fldCharType="end"/>
      </w:r>
      <w:r>
        <w:rPr>
          <w:szCs w:val="24"/>
        </w:rPr>
        <w:t>,</w:t>
      </w:r>
      <w:r w:rsidRPr="006D4590">
        <w:rPr>
          <w:szCs w:val="24"/>
        </w:rPr>
        <w:t xml:space="preserve"> or </w:t>
      </w:r>
      <w:r>
        <w:rPr>
          <w:szCs w:val="24"/>
        </w:rPr>
        <w:t xml:space="preserve">is captured through </w:t>
      </w:r>
      <w:r w:rsidR="008B7F27">
        <w:rPr>
          <w:szCs w:val="24"/>
        </w:rPr>
        <w:t>established</w:t>
      </w:r>
      <w:r w:rsidRPr="006D4590">
        <w:rPr>
          <w:szCs w:val="24"/>
        </w:rPr>
        <w:t xml:space="preserve"> measures (i.e., Positive and Negative Affect Schedule</w:t>
      </w:r>
      <w:del w:id="106" w:author="Billy Mitchell" w:date="2023-11-07T20:48:00Z">
        <w:r w:rsidR="008B7F27" w:rsidDel="00B142E7">
          <w:rPr>
            <w:szCs w:val="24"/>
          </w:rPr>
          <w:delText>;</w:delText>
        </w:r>
      </w:del>
      <w:ins w:id="107" w:author="Billy Mitchell" w:date="2023-11-07T20:48:00Z">
        <w:r w:rsidR="00B142E7">
          <w:rPr>
            <w:szCs w:val="24"/>
          </w:rPr>
          <w:t>)</w:t>
        </w:r>
      </w:ins>
      <w:r w:rsidR="008B7F27">
        <w:rPr>
          <w:szCs w:val="24"/>
        </w:rPr>
        <w:t xml:space="preserve"> </w:t>
      </w:r>
      <w:r>
        <w:rPr>
          <w:szCs w:val="24"/>
        </w:rPr>
        <w:fldChar w:fldCharType="begin"/>
      </w:r>
      <w:r w:rsidR="007B47B5">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Pr>
          <w:szCs w:val="24"/>
        </w:rPr>
        <w:fldChar w:fldCharType="separate"/>
      </w:r>
      <w:r w:rsidR="00A97406" w:rsidRPr="00A97406">
        <w:t>(Watson et al., 1988; Weiss et al., 2021)</w:t>
      </w:r>
      <w:r>
        <w:rPr>
          <w:szCs w:val="24"/>
        </w:rPr>
        <w:fldChar w:fldCharType="end"/>
      </w:r>
      <w:r>
        <w:rPr>
          <w:szCs w:val="24"/>
        </w:rPr>
        <w:t xml:space="preserve">. These approaches </w:t>
      </w:r>
      <w:ins w:id="108" w:author="Billy Mitchell [2]" w:date="2023-11-07T10:40:00Z">
        <w:r w:rsidR="00801A78">
          <w:rPr>
            <w:szCs w:val="24"/>
          </w:rPr>
          <w:t xml:space="preserve">offer an efficient, </w:t>
        </w:r>
      </w:ins>
      <w:ins w:id="109" w:author="Billy Mitchell [2]" w:date="2023-11-07T13:42:00Z">
        <w:r w:rsidR="00801A78">
          <w:rPr>
            <w:szCs w:val="24"/>
          </w:rPr>
          <w:t xml:space="preserve">reliable, and </w:t>
        </w:r>
      </w:ins>
      <w:ins w:id="110" w:author="Billy Mitchell [2]" w:date="2023-11-07T10:40:00Z">
        <w:r w:rsidR="00801A78">
          <w:rPr>
            <w:szCs w:val="24"/>
          </w:rPr>
          <w:t>standardized means of</w:t>
        </w:r>
      </w:ins>
      <w:ins w:id="111" w:author="Billy Mitchell [2]" w:date="2023-11-07T13:41:00Z">
        <w:r w:rsidR="00801A78">
          <w:rPr>
            <w:szCs w:val="24"/>
          </w:rPr>
          <w:t xml:space="preserve"> assessing</w:t>
        </w:r>
      </w:ins>
      <w:ins w:id="112" w:author="Billy Mitchell [2]" w:date="2023-11-07T13:42:00Z">
        <w:r w:rsidR="00801A78">
          <w:rPr>
            <w:szCs w:val="24"/>
          </w:rPr>
          <w:t xml:space="preserve"> self-regulation</w:t>
        </w:r>
      </w:ins>
      <w:ins w:id="113" w:author="Billy Mitchell [2]" w:date="2023-11-07T10:40:00Z">
        <w:r w:rsidR="00260459">
          <w:rPr>
            <w:szCs w:val="24"/>
          </w:rPr>
          <w:t xml:space="preserve"> </w:t>
        </w:r>
      </w:ins>
      <w:del w:id="114" w:author="Billy Mitchell [2]" w:date="2023-11-07T10:40:00Z">
        <w:r w:rsidDel="00260459">
          <w:rPr>
            <w:szCs w:val="24"/>
          </w:rPr>
          <w:delText>offer</w:delText>
        </w:r>
        <w:r w:rsidR="008B7F27" w:rsidDel="00260459">
          <w:rPr>
            <w:szCs w:val="24"/>
          </w:rPr>
          <w:delText xml:space="preserve"> strong-validation and</w:delText>
        </w:r>
        <w:r w:rsidDel="00260459">
          <w:rPr>
            <w:szCs w:val="24"/>
          </w:rPr>
          <w:delText xml:space="preserve"> unparalleled control </w:delText>
        </w:r>
      </w:del>
      <w:r>
        <w:rPr>
          <w:szCs w:val="24"/>
        </w:rPr>
        <w:t xml:space="preserve">but </w:t>
      </w:r>
      <w:r w:rsidRPr="006D4590">
        <w:rPr>
          <w:szCs w:val="24"/>
        </w:rPr>
        <w:t xml:space="preserve">might not accurately reflect the </w:t>
      </w:r>
      <w:r>
        <w:rPr>
          <w:szCs w:val="24"/>
        </w:rPr>
        <w:t>multidimensionality of</w:t>
      </w:r>
      <w:r w:rsidRPr="006D4590">
        <w:rPr>
          <w:szCs w:val="24"/>
        </w:rPr>
        <w:t xml:space="preserve"> emotional experience. </w:t>
      </w:r>
      <w:ins w:id="115" w:author="Billy Mitchell" w:date="2023-11-07T20:56:00Z">
        <w:r w:rsidR="00EF55CB" w:rsidRPr="00EF55CB">
          <w:rPr>
            <w:szCs w:val="24"/>
          </w:rPr>
          <w:t>Contemporary constructivist theories posit that emotions are not fixed reactions but are instead shaped dynamically by cognitive and social processe</w:t>
        </w:r>
      </w:ins>
      <w:ins w:id="116" w:author="Billy Mitchell" w:date="2023-11-07T20:57:00Z">
        <w:r w:rsidR="00EF55CB">
          <w:rPr>
            <w:szCs w:val="24"/>
          </w:rPr>
          <w:t xml:space="preserve">s, </w:t>
        </w:r>
      </w:ins>
      <w:ins w:id="117" w:author="Billy Mitchell" w:date="2023-11-07T20:56:00Z">
        <w:r w:rsidR="00EF55CB" w:rsidRPr="00EF55CB">
          <w:rPr>
            <w:szCs w:val="24"/>
          </w:rPr>
          <w:t>encompass</w:t>
        </w:r>
      </w:ins>
      <w:ins w:id="118" w:author="Billy Mitchell" w:date="2023-11-07T20:57:00Z">
        <w:r w:rsidR="00EF55CB">
          <w:rPr>
            <w:szCs w:val="24"/>
          </w:rPr>
          <w:t>ing</w:t>
        </w:r>
      </w:ins>
      <w:ins w:id="119" w:author="Billy Mitchell" w:date="2023-11-07T20:56:00Z">
        <w:r w:rsidR="00EF55CB" w:rsidRPr="00EF55CB">
          <w:rPr>
            <w:szCs w:val="24"/>
          </w:rPr>
          <w:t xml:space="preserve"> one</w:t>
        </w:r>
      </w:ins>
      <w:ins w:id="120" w:author="Billy Mitchell" w:date="2023-11-07T20:57:00Z">
        <w:r w:rsidR="00EF55CB">
          <w:rPr>
            <w:szCs w:val="24"/>
          </w:rPr>
          <w:t>’</w:t>
        </w:r>
      </w:ins>
      <w:ins w:id="121" w:author="Billy Mitchell" w:date="2023-11-07T20:56:00Z">
        <w:r w:rsidR="00EF55CB" w:rsidRPr="00EF55CB">
          <w:rPr>
            <w:szCs w:val="24"/>
          </w:rPr>
          <w:t>s personal interpretations, beliefs, and social interactions</w:t>
        </w:r>
      </w:ins>
      <w:ins w:id="122" w:author="Billy Mitchell" w:date="2023-11-07T20:57:00Z">
        <w:r w:rsidR="00EF55CB">
          <w:rPr>
            <w:szCs w:val="24"/>
          </w:rPr>
          <w:t xml:space="preserve"> </w:t>
        </w:r>
        <w:r w:rsidR="00EF55CB">
          <w:rPr>
            <w:szCs w:val="24"/>
          </w:rPr>
          <w:fldChar w:fldCharType="begin"/>
        </w:r>
        <w:r w:rsidR="00EF55CB">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ins>
      <w:ins w:id="123" w:author="Billy Mitchell" w:date="2023-11-07T20:56:00Z">
        <w:r w:rsidR="00EF55CB" w:rsidRPr="00EF55CB">
          <w:rPr>
            <w:szCs w:val="24"/>
          </w:rPr>
          <w:t xml:space="preserve">. </w:t>
        </w:r>
      </w:ins>
      <w:ins w:id="124" w:author="Billy Mitchell" w:date="2023-11-07T20:57:00Z">
        <w:r w:rsidR="00EF55CB">
          <w:rPr>
            <w:szCs w:val="24"/>
          </w:rPr>
          <w:t>A</w:t>
        </w:r>
      </w:ins>
      <w:ins w:id="125" w:author="Billy Mitchell" w:date="2023-11-07T21:02:00Z">
        <w:r w:rsidR="00EF55CB">
          <w:rPr>
            <w:szCs w:val="24"/>
          </w:rPr>
          <w:t>ppl</w:t>
        </w:r>
      </w:ins>
      <w:ins w:id="126" w:author="Billy Mitchell" w:date="2023-11-07T21:03:00Z">
        <w:r w:rsidR="00EF55CB">
          <w:rPr>
            <w:szCs w:val="24"/>
          </w:rPr>
          <w:t xml:space="preserve">ying </w:t>
        </w:r>
      </w:ins>
      <w:ins w:id="127" w:author="Billy Mitchell" w:date="2023-11-07T20:56:00Z">
        <w:r w:rsidR="00EF55CB" w:rsidRPr="00EF55CB">
          <w:rPr>
            <w:szCs w:val="24"/>
          </w:rPr>
          <w:t xml:space="preserve">natural language processing </w:t>
        </w:r>
      </w:ins>
      <w:ins w:id="128" w:author="Billy Mitchell" w:date="2023-11-07T21:03:00Z">
        <w:r w:rsidR="00EF55CB">
          <w:rPr>
            <w:szCs w:val="24"/>
          </w:rPr>
          <w:t xml:space="preserve">techniques to free-response data </w:t>
        </w:r>
      </w:ins>
      <w:ins w:id="129" w:author="Billy Mitchell" w:date="2023-11-07T20:58:00Z">
        <w:r w:rsidR="00EF55CB">
          <w:rPr>
            <w:szCs w:val="24"/>
          </w:rPr>
          <w:t>can</w:t>
        </w:r>
      </w:ins>
      <w:ins w:id="130" w:author="Billy Mitchell" w:date="2023-11-07T21:00:00Z">
        <w:r w:rsidR="00EF55CB">
          <w:rPr>
            <w:szCs w:val="24"/>
          </w:rPr>
          <w:t xml:space="preserve"> improve our ability to capture</w:t>
        </w:r>
      </w:ins>
      <w:ins w:id="131" w:author="Billy Mitchell" w:date="2023-11-07T21:03:00Z">
        <w:r w:rsidR="00EF55CB">
          <w:rPr>
            <w:szCs w:val="24"/>
          </w:rPr>
          <w:t xml:space="preserve"> the</w:t>
        </w:r>
      </w:ins>
      <w:ins w:id="132" w:author="Billy Mitchell" w:date="2023-11-07T21:00:00Z">
        <w:r w:rsidR="00EF55CB">
          <w:rPr>
            <w:szCs w:val="24"/>
          </w:rPr>
          <w:t xml:space="preserve"> </w:t>
        </w:r>
      </w:ins>
      <w:ins w:id="133" w:author="Billy Mitchell" w:date="2023-11-07T20:56:00Z">
        <w:r w:rsidR="00EF55CB" w:rsidRPr="00EF55CB">
          <w:rPr>
            <w:szCs w:val="24"/>
          </w:rPr>
          <w:t>multifaceted</w:t>
        </w:r>
      </w:ins>
      <w:ins w:id="134" w:author="Billy Mitchell" w:date="2023-11-07T21:01:00Z">
        <w:r w:rsidR="00EF55CB">
          <w:rPr>
            <w:szCs w:val="24"/>
          </w:rPr>
          <w:t xml:space="preserve">, idiosyncratic </w:t>
        </w:r>
      </w:ins>
      <w:ins w:id="135" w:author="Billy Mitchell" w:date="2023-11-07T20:56:00Z">
        <w:r w:rsidR="00EF55CB" w:rsidRPr="00EF55CB">
          <w:rPr>
            <w:szCs w:val="24"/>
          </w:rPr>
          <w:t>emotional experiences</w:t>
        </w:r>
      </w:ins>
      <w:ins w:id="136" w:author="Billy Mitchell" w:date="2023-11-07T21:01:00Z">
        <w:r w:rsidR="00EF55CB">
          <w:rPr>
            <w:szCs w:val="24"/>
          </w:rPr>
          <w:t xml:space="preserve"> </w:t>
        </w:r>
      </w:ins>
      <w:moveToRangeStart w:id="137" w:author="Billy Mitchell" w:date="2023-11-07T21:04:00Z" w:name="move150283460"/>
      <w:moveTo w:id="138" w:author="Billy Mitchell" w:date="2023-11-07T21:04:00Z">
        <w:r w:rsidR="00EF55CB" w:rsidRPr="006D4590">
          <w:rPr>
            <w:szCs w:val="24"/>
          </w:rPr>
          <w:t>that constructivist frameworks emphasize</w:t>
        </w:r>
        <w:r w:rsidR="00EF55CB">
          <w:rPr>
            <w:szCs w:val="24"/>
          </w:rPr>
          <w:t xml:space="preserve"> </w:t>
        </w:r>
        <w:r w:rsidR="00EF55CB">
          <w:rPr>
            <w:szCs w:val="24"/>
          </w:rPr>
          <w:fldChar w:fldCharType="begin"/>
        </w:r>
        <w:r w:rsidR="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EF55CB">
          <w:rPr>
            <w:szCs w:val="24"/>
          </w:rPr>
          <w:fldChar w:fldCharType="separate"/>
        </w:r>
        <w:r w:rsidR="00EF55CB" w:rsidRPr="002C591D">
          <w:t>(Mohammad, 2018)</w:t>
        </w:r>
        <w:r w:rsidR="00EF55CB">
          <w:rPr>
            <w:szCs w:val="24"/>
          </w:rPr>
          <w:fldChar w:fldCharType="end"/>
        </w:r>
        <w:r w:rsidR="00EF55CB">
          <w:rPr>
            <w:szCs w:val="24"/>
          </w:rPr>
          <w:t xml:space="preserve"> without sacrificing</w:t>
        </w:r>
      </w:moveTo>
      <w:ins w:id="139" w:author="Billy Mitchell" w:date="2023-11-07T21:04:00Z">
        <w:r w:rsidR="00EF55CB">
          <w:rPr>
            <w:szCs w:val="24"/>
          </w:rPr>
          <w:t xml:space="preserve"> accuracy </w:t>
        </w:r>
      </w:ins>
      <w:moveTo w:id="140" w:author="Billy Mitchell" w:date="2023-11-07T21:04:00Z">
        <w:del w:id="141" w:author="Billy Mitchell" w:date="2023-11-07T21:04:00Z">
          <w:r w:rsidR="00EF55CB" w:rsidDel="00EF55CB">
            <w:rPr>
              <w:szCs w:val="24"/>
            </w:rPr>
            <w:delText xml:space="preserve"> reporting accuracy </w:delText>
          </w:r>
        </w:del>
        <w:r w:rsidR="00EF55CB">
          <w:rPr>
            <w:szCs w:val="24"/>
          </w:rPr>
          <w:fldChar w:fldCharType="begin"/>
        </w:r>
        <w:r w:rsidR="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EF55CB">
          <w:rPr>
            <w:szCs w:val="24"/>
          </w:rPr>
          <w:fldChar w:fldCharType="separate"/>
        </w:r>
        <w:r w:rsidR="00EF55CB" w:rsidRPr="004649E5">
          <w:t>(Diamond et al., 2020)</w:t>
        </w:r>
        <w:r w:rsidR="00EF55CB">
          <w:rPr>
            <w:szCs w:val="24"/>
          </w:rPr>
          <w:fldChar w:fldCharType="end"/>
        </w:r>
      </w:moveTo>
      <w:ins w:id="142" w:author="Billy Mitchell" w:date="2023-11-07T21:04:00Z">
        <w:r w:rsidR="00EF55CB">
          <w:rPr>
            <w:szCs w:val="24"/>
          </w:rPr>
          <w:t xml:space="preserve"> or quantifiability.</w:t>
        </w:r>
      </w:ins>
      <w:moveTo w:id="143" w:author="Billy Mitchell" w:date="2023-11-07T21:04:00Z">
        <w:del w:id="144" w:author="Billy Mitchell" w:date="2023-11-07T21:04:00Z">
          <w:r w:rsidR="00EF55CB" w:rsidDel="00EF55CB">
            <w:rPr>
              <w:szCs w:val="24"/>
            </w:rPr>
            <w:delText>.</w:delText>
          </w:r>
        </w:del>
      </w:moveTo>
      <w:moveToRangeEnd w:id="137"/>
      <w:del w:id="145" w:author="Billy Mitchell" w:date="2023-11-07T21:02:00Z">
        <w:r w:rsidRPr="006D4590" w:rsidDel="00EF55CB">
          <w:rPr>
            <w:szCs w:val="24"/>
          </w:rPr>
          <w:delText>Modern constructivist theories of emotion hold that emotional experiences are dynamically constructed by individuals through cognitive and social processes, including personal interpretations, beliefs, and social interactions</w:delText>
        </w:r>
      </w:del>
      <w:del w:id="146" w:author="Billy Mitchell" w:date="2023-11-07T20:56:00Z">
        <w:r w:rsidR="008B7F27" w:rsidDel="00EF55CB">
          <w:rPr>
            <w:szCs w:val="24"/>
          </w:rPr>
          <w:delText xml:space="preserve"> </w:delText>
        </w:r>
        <w:r w:rsidR="002C591D" w:rsidDel="00EF55CB">
          <w:rPr>
            <w:szCs w:val="24"/>
          </w:rPr>
          <w:fldChar w:fldCharType="begin"/>
        </w:r>
        <w:r w:rsidR="007B47B5" w:rsidDel="00EF55CB">
          <w:rPr>
            <w:szCs w:val="24"/>
          </w:rPr>
          <w:del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delInstrText>
        </w:r>
        <w:r w:rsidR="002C591D" w:rsidDel="00EF55CB">
          <w:rPr>
            <w:szCs w:val="24"/>
          </w:rPr>
          <w:fldChar w:fldCharType="separate"/>
        </w:r>
        <w:r w:rsidR="002C591D" w:rsidRPr="002C591D" w:rsidDel="00EF55CB">
          <w:delText>(Lindquist et al., 2012)</w:delText>
        </w:r>
        <w:r w:rsidR="002C591D" w:rsidDel="00EF55CB">
          <w:rPr>
            <w:szCs w:val="24"/>
          </w:rPr>
          <w:fldChar w:fldCharType="end"/>
        </w:r>
      </w:del>
      <w:del w:id="147" w:author="Billy Mitchell" w:date="2023-11-07T21:02:00Z">
        <w:r w:rsidRPr="006D4590" w:rsidDel="00EF55CB">
          <w:rPr>
            <w:szCs w:val="24"/>
          </w:rPr>
          <w:delText>.</w:delText>
        </w:r>
      </w:del>
      <w:ins w:id="148" w:author="Billy Mitchell" w:date="2023-11-07T21:05:00Z">
        <w:r w:rsidR="00EF55CB">
          <w:rPr>
            <w:szCs w:val="24"/>
          </w:rPr>
          <w:t xml:space="preserve"> </w:t>
        </w:r>
      </w:ins>
      <w:del w:id="149" w:author="Billy Mitchell" w:date="2023-11-07T21:05:00Z">
        <w:r w:rsidRPr="006D4590" w:rsidDel="00EF55CB">
          <w:rPr>
            <w:szCs w:val="24"/>
          </w:rPr>
          <w:delText xml:space="preserve"> However, advancements in natural language processing and linguistics make a more flexible and ecologically-valid capture of multidimensional emotional experiences, such as free-response, possible to better represent the idiosyncratic richness </w:delText>
        </w:r>
      </w:del>
      <w:moveFromRangeStart w:id="150" w:author="Billy Mitchell" w:date="2023-11-07T21:04:00Z" w:name="move150283460"/>
      <w:moveFrom w:id="151" w:author="Billy Mitchell" w:date="2023-11-07T21:04:00Z">
        <w:r w:rsidRPr="006D4590" w:rsidDel="00EF55CB">
          <w:rPr>
            <w:szCs w:val="24"/>
          </w:rPr>
          <w:t>that constructivist frameworks emphasize</w:t>
        </w:r>
        <w:r w:rsidR="002C591D" w:rsidDel="00EF55CB">
          <w:rPr>
            <w:szCs w:val="24"/>
          </w:rPr>
          <w:t xml:space="preserve"> </w:t>
        </w:r>
        <w:r w:rsidR="002C591D" w:rsidDel="00EF55CB">
          <w:rPr>
            <w:szCs w:val="24"/>
          </w:rPr>
          <w:fldChar w:fldCharType="begin"/>
        </w:r>
        <w:r w:rsidR="007B47B5" w:rsidDel="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2C591D" w:rsidDel="00EF55CB">
          <w:rPr>
            <w:szCs w:val="24"/>
          </w:rPr>
          <w:fldChar w:fldCharType="separate"/>
        </w:r>
        <w:r w:rsidR="002C591D" w:rsidRPr="002C591D" w:rsidDel="00EF55CB">
          <w:t>(Mohammad, 2018)</w:t>
        </w:r>
        <w:r w:rsidR="002C591D" w:rsidDel="00EF55CB">
          <w:rPr>
            <w:szCs w:val="24"/>
          </w:rPr>
          <w:fldChar w:fldCharType="end"/>
        </w:r>
        <w:r w:rsidR="004649E5" w:rsidDel="00EF55CB">
          <w:rPr>
            <w:szCs w:val="24"/>
          </w:rPr>
          <w:t xml:space="preserve"> without sacrificing reporting accuracy </w:t>
        </w:r>
        <w:r w:rsidR="004649E5" w:rsidDel="00EF55CB">
          <w:rPr>
            <w:szCs w:val="24"/>
          </w:rPr>
          <w:fldChar w:fldCharType="begin"/>
        </w:r>
        <w:r w:rsidR="007B47B5" w:rsidDel="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4649E5" w:rsidDel="00EF55CB">
          <w:rPr>
            <w:szCs w:val="24"/>
          </w:rPr>
          <w:fldChar w:fldCharType="separate"/>
        </w:r>
        <w:r w:rsidR="004649E5" w:rsidRPr="004649E5" w:rsidDel="00EF55CB">
          <w:t>(Diamond et al., 2020)</w:t>
        </w:r>
        <w:r w:rsidR="004649E5" w:rsidDel="00EF55CB">
          <w:rPr>
            <w:szCs w:val="24"/>
          </w:rPr>
          <w:fldChar w:fldCharType="end"/>
        </w:r>
        <w:r w:rsidR="00AD2081" w:rsidDel="00EF55CB">
          <w:rPr>
            <w:szCs w:val="24"/>
          </w:rPr>
          <w:t xml:space="preserve">. </w:t>
        </w:r>
      </w:moveFrom>
      <w:moveFromRangeEnd w:id="150"/>
      <w:del w:id="152" w:author="Billy Mitchell" w:date="2023-11-07T21:05:00Z">
        <w:r w:rsidR="00AD2081" w:rsidDel="00EF55CB">
          <w:rPr>
            <w:szCs w:val="24"/>
          </w:rPr>
          <w:delText>Furthermore, by not limiting participant self-report options to discrete categories or unipolar scales, f</w:delText>
        </w:r>
      </w:del>
      <w:ins w:id="153" w:author="Billy Mitchell" w:date="2023-11-07T21:05:00Z">
        <w:r w:rsidR="00EF55CB">
          <w:rPr>
            <w:szCs w:val="24"/>
          </w:rPr>
          <w:t>F</w:t>
        </w:r>
      </w:ins>
      <w:r w:rsidR="00AD2081">
        <w:rPr>
          <w:szCs w:val="24"/>
        </w:rPr>
        <w:t>ree-response</w:t>
      </w:r>
      <w:ins w:id="154" w:author="Billy Mitchell" w:date="2023-11-07T21:07:00Z">
        <w:r w:rsidR="00EF55CB">
          <w:rPr>
            <w:szCs w:val="24"/>
          </w:rPr>
          <w:t xml:space="preserve"> capture</w:t>
        </w:r>
      </w:ins>
      <w:ins w:id="155" w:author="Billy Mitchell" w:date="2023-11-07T21:06:00Z">
        <w:r w:rsidR="00EF55CB">
          <w:rPr>
            <w:szCs w:val="24"/>
          </w:rPr>
          <w:t xml:space="preserve">, more than discretely categorized self-reports or unipolar scales, </w:t>
        </w:r>
      </w:ins>
      <w:del w:id="156" w:author="Billy Mitchell" w:date="2023-11-07T21:06:00Z">
        <w:r w:rsidR="00AD2081" w:rsidDel="00EF55CB">
          <w:rPr>
            <w:szCs w:val="24"/>
          </w:rPr>
          <w:delText xml:space="preserve"> </w:delText>
        </w:r>
      </w:del>
      <w:ins w:id="157" w:author="Billy Mitchell" w:date="2023-11-07T21:05:00Z">
        <w:r w:rsidR="00EF55CB">
          <w:rPr>
            <w:szCs w:val="24"/>
          </w:rPr>
          <w:t>may also</w:t>
        </w:r>
      </w:ins>
      <w:ins w:id="158" w:author="Billy Mitchell" w:date="2023-11-07T21:08:00Z">
        <w:r w:rsidR="00EF55CB">
          <w:rPr>
            <w:szCs w:val="24"/>
          </w:rPr>
          <w:t xml:space="preserve"> require fewer a priori assumptions from rese</w:t>
        </w:r>
      </w:ins>
      <w:ins w:id="159" w:author="Billy Mitchell" w:date="2023-11-07T21:09:00Z">
        <w:r w:rsidR="00EF55CB">
          <w:rPr>
            <w:szCs w:val="24"/>
          </w:rPr>
          <w:t>archers</w:t>
        </w:r>
      </w:ins>
      <w:ins w:id="160" w:author="Billy Mitchell" w:date="2023-11-07T21:08:00Z">
        <w:r w:rsidR="00EF55CB">
          <w:rPr>
            <w:szCs w:val="24"/>
          </w:rPr>
          <w:t xml:space="preserve"> about </w:t>
        </w:r>
      </w:ins>
      <w:ins w:id="161" w:author="Billy Mitchell" w:date="2023-11-07T21:09:00Z">
        <w:r w:rsidR="00EF55CB">
          <w:rPr>
            <w:szCs w:val="24"/>
          </w:rPr>
          <w:t xml:space="preserve">a participant’s </w:t>
        </w:r>
      </w:ins>
      <w:ins w:id="162" w:author="Billy Mitchell" w:date="2023-11-07T21:08:00Z">
        <w:r w:rsidR="00EF55CB">
          <w:rPr>
            <w:szCs w:val="24"/>
          </w:rPr>
          <w:t xml:space="preserve">emotional experience, thus </w:t>
        </w:r>
      </w:ins>
      <w:del w:id="163" w:author="Billy Mitchell" w:date="2023-11-07T21:05:00Z">
        <w:r w:rsidR="00AD2081" w:rsidDel="00EF55CB">
          <w:rPr>
            <w:szCs w:val="24"/>
          </w:rPr>
          <w:delText xml:space="preserve">can </w:delText>
        </w:r>
      </w:del>
      <w:del w:id="164" w:author="Billy Mitchell" w:date="2023-11-07T21:06:00Z">
        <w:r w:rsidR="00AD2081" w:rsidDel="00EF55CB">
          <w:rPr>
            <w:szCs w:val="24"/>
          </w:rPr>
          <w:delText>capture emotional experiences</w:delText>
        </w:r>
        <w:r w:rsidR="008B7F27" w:rsidDel="00EF55CB">
          <w:rPr>
            <w:szCs w:val="24"/>
          </w:rPr>
          <w:delText xml:space="preserve"> with</w:delText>
        </w:r>
        <w:r w:rsidR="00AD2081" w:rsidDel="00EF55CB">
          <w:rPr>
            <w:szCs w:val="24"/>
          </w:rPr>
          <w:delText xml:space="preserve"> less</w:delText>
        </w:r>
      </w:del>
      <w:ins w:id="165" w:author="Billy Mitchell" w:date="2023-11-07T21:07:00Z">
        <w:r w:rsidR="00EF55CB">
          <w:rPr>
            <w:szCs w:val="24"/>
          </w:rPr>
          <w:t>reduc</w:t>
        </w:r>
      </w:ins>
      <w:ins w:id="166" w:author="Billy Mitchell" w:date="2023-11-07T21:08:00Z">
        <w:r w:rsidR="00EF55CB">
          <w:rPr>
            <w:szCs w:val="24"/>
          </w:rPr>
          <w:t>ing</w:t>
        </w:r>
      </w:ins>
      <w:ins w:id="167" w:author="Billy Mitchell" w:date="2023-11-07T21:06:00Z">
        <w:r w:rsidR="00EF55CB">
          <w:rPr>
            <w:szCs w:val="24"/>
          </w:rPr>
          <w:t xml:space="preserve"> </w:t>
        </w:r>
      </w:ins>
      <w:ins w:id="168" w:author="Billy Mitchell" w:date="2023-11-07T21:09:00Z">
        <w:r w:rsidR="00EF55CB">
          <w:rPr>
            <w:szCs w:val="24"/>
          </w:rPr>
          <w:t xml:space="preserve">unintended </w:t>
        </w:r>
      </w:ins>
      <w:ins w:id="169" w:author="Billy Mitchell" w:date="2023-11-07T21:07:00Z">
        <w:r w:rsidR="00EF55CB">
          <w:rPr>
            <w:szCs w:val="24"/>
          </w:rPr>
          <w:t>researcher</w:t>
        </w:r>
      </w:ins>
      <w:r w:rsidR="008B7F27">
        <w:rPr>
          <w:szCs w:val="24"/>
        </w:rPr>
        <w:t xml:space="preserve"> influence</w:t>
      </w:r>
      <w:del w:id="170" w:author="Billy Mitchell" w:date="2023-11-07T21:08:00Z">
        <w:r w:rsidR="008B7F27" w:rsidDel="00EF55CB">
          <w:rPr>
            <w:szCs w:val="24"/>
          </w:rPr>
          <w:delText xml:space="preserve"> </w:delText>
        </w:r>
      </w:del>
      <w:del w:id="171" w:author="Billy Mitchell" w:date="2023-11-07T21:07:00Z">
        <w:r w:rsidR="008B7F27" w:rsidDel="00EF55CB">
          <w:rPr>
            <w:szCs w:val="24"/>
          </w:rPr>
          <w:delText xml:space="preserve">or </w:delText>
        </w:r>
        <w:r w:rsidR="00AD2081" w:rsidDel="00EF55CB">
          <w:rPr>
            <w:szCs w:val="24"/>
          </w:rPr>
          <w:delText>fewer</w:delText>
        </w:r>
      </w:del>
      <w:del w:id="172" w:author="Billy Mitchell" w:date="2023-11-07T21:08:00Z">
        <w:r w:rsidR="00AD2081" w:rsidDel="00EF55CB">
          <w:rPr>
            <w:szCs w:val="24"/>
          </w:rPr>
          <w:delText xml:space="preserve"> </w:delText>
        </w:r>
        <w:r w:rsidR="008B7F27" w:rsidDel="00EF55CB">
          <w:rPr>
            <w:szCs w:val="24"/>
          </w:rPr>
          <w:delText>assumptions from researchers</w:delText>
        </w:r>
        <w:r w:rsidR="00AD2081" w:rsidDel="00EF55CB">
          <w:rPr>
            <w:szCs w:val="24"/>
          </w:rPr>
          <w:delText xml:space="preserve"> which might color the experience of participants</w:delText>
        </w:r>
      </w:del>
      <w:r w:rsidR="00AD2081">
        <w:rPr>
          <w:szCs w:val="24"/>
        </w:rPr>
        <w:t xml:space="preserve"> </w:t>
      </w:r>
      <w:r w:rsidR="00AD2081">
        <w:rPr>
          <w:szCs w:val="24"/>
        </w:rPr>
        <w:fldChar w:fldCharType="begin"/>
      </w:r>
      <w:r w:rsidR="007B47B5">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AD2081">
        <w:rPr>
          <w:szCs w:val="24"/>
        </w:rPr>
        <w:fldChar w:fldCharType="separate"/>
      </w:r>
      <w:r w:rsidR="00AD2081" w:rsidRPr="00AD2081">
        <w:t>(Gendron et al., 2012; Lindquist et al., 2006)</w:t>
      </w:r>
      <w:r w:rsidR="00AD2081">
        <w:rPr>
          <w:szCs w:val="24"/>
        </w:rPr>
        <w:fldChar w:fldCharType="end"/>
      </w:r>
      <w:r w:rsidRPr="006D4590">
        <w:rPr>
          <w:szCs w:val="24"/>
        </w:rPr>
        <w:t>.</w:t>
      </w:r>
    </w:p>
    <w:p w14:paraId="3799944B" w14:textId="27C7AC69" w:rsidR="00AE5781" w:rsidRDefault="004E6FCA" w:rsidP="002919B5">
      <w:pPr>
        <w:spacing w:after="0" w:line="480" w:lineRule="auto"/>
        <w:ind w:left="0" w:firstLine="720"/>
        <w:rPr>
          <w:szCs w:val="24"/>
        </w:rPr>
      </w:pPr>
      <w:r>
        <w:rPr>
          <w:szCs w:val="24"/>
        </w:rPr>
        <w:t>EMA</w:t>
      </w:r>
      <w:r w:rsidRPr="004E6FCA">
        <w:rPr>
          <w:szCs w:val="24"/>
        </w:rPr>
        <w:t xml:space="preserve"> studies</w:t>
      </w:r>
      <w:ins w:id="173" w:author="Billy Mitchell" w:date="2023-11-07T21:10:00Z">
        <w:r w:rsidR="00EF55CB">
          <w:rPr>
            <w:szCs w:val="24"/>
          </w:rPr>
          <w:t xml:space="preserve"> - another common means of studying emotion regulation - </w:t>
        </w:r>
      </w:ins>
      <w:del w:id="174" w:author="Billy Mitchell" w:date="2023-11-07T21:10:00Z">
        <w:r w:rsidRPr="004E6FCA" w:rsidDel="00EF55CB">
          <w:rPr>
            <w:szCs w:val="24"/>
          </w:rPr>
          <w:delText xml:space="preserve"> </w:delText>
        </w:r>
      </w:del>
      <w:r w:rsidRPr="004E6FCA">
        <w:rPr>
          <w:szCs w:val="24"/>
        </w:rPr>
        <w:t xml:space="preserve">capture </w:t>
      </w:r>
      <w:r w:rsidR="00931006">
        <w:rPr>
          <w:szCs w:val="24"/>
        </w:rPr>
        <w:t xml:space="preserve">emotionally evocative </w:t>
      </w:r>
      <w:r w:rsidRPr="004E6FCA">
        <w:rPr>
          <w:szCs w:val="24"/>
        </w:rPr>
        <w:t xml:space="preserve">events within the daily lives of trained research participants </w:t>
      </w:r>
      <w:r w:rsidR="00C178FD" w:rsidRPr="004E6FCA">
        <w:rPr>
          <w:szCs w:val="24"/>
        </w:rPr>
        <w:t>(e.g.,</w:t>
      </w:r>
      <w:r w:rsidR="00C178FD">
        <w:rPr>
          <w:szCs w:val="24"/>
        </w:rPr>
        <w:t xml:space="preserve"> </w:t>
      </w:r>
      <w:r w:rsidR="00C178FD">
        <w:rPr>
          <w:szCs w:val="24"/>
        </w:rPr>
        <w:fldChar w:fldCharType="begin"/>
      </w:r>
      <w:r w:rsidR="007B47B5">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Pr="004E6FCA">
        <w:rPr>
          <w:szCs w:val="24"/>
        </w:rPr>
        <w:t xml:space="preserve">. However, most people are not trained to consider their emotion regulation strategies in their daily lives and are not prompted or primed to engage regulatory control  before an emotional event occurs </w:t>
      </w:r>
      <w:r w:rsidR="00C178FD">
        <w:rPr>
          <w:szCs w:val="24"/>
        </w:rPr>
        <w:fldChar w:fldCharType="begin"/>
      </w:r>
      <w:r w:rsidR="007B47B5">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C178FD">
        <w:rPr>
          <w:szCs w:val="24"/>
        </w:rPr>
        <w:fldChar w:fldCharType="separate"/>
      </w:r>
      <w:r w:rsidR="00C178FD" w:rsidRPr="00C178FD">
        <w:t>(Friedman &amp; Gustavson, 2022)</w:t>
      </w:r>
      <w:r w:rsidR="00C178FD">
        <w:rPr>
          <w:szCs w:val="24"/>
        </w:rPr>
        <w:fldChar w:fldCharType="end"/>
      </w:r>
      <w:r w:rsidRPr="004E6FCA">
        <w:rPr>
          <w:szCs w:val="24"/>
        </w:rPr>
        <w:t>.</w:t>
      </w:r>
      <w:r w:rsidR="00952E8D">
        <w:rPr>
          <w:szCs w:val="24"/>
        </w:rPr>
        <w:t xml:space="preserve"> </w:t>
      </w:r>
      <w:r w:rsidR="004649E5">
        <w:rPr>
          <w:szCs w:val="24"/>
        </w:rPr>
        <w:t xml:space="preserve">As such, training participants may introduce important but often underappreciated deviations in </w:t>
      </w:r>
      <w:r w:rsidR="004649E5">
        <w:rPr>
          <w:szCs w:val="24"/>
        </w:rPr>
        <w:lastRenderedPageBreak/>
        <w:t xml:space="preserve">regulatory behaviors from how untrained counterparts might </w:t>
      </w:r>
      <w:r w:rsidR="00E07969">
        <w:rPr>
          <w:szCs w:val="24"/>
        </w:rPr>
        <w:t>respond in the same situation</w:t>
      </w:r>
      <w:r w:rsidR="004649E5">
        <w:rPr>
          <w:szCs w:val="24"/>
        </w:rPr>
        <w:t xml:space="preserve">. </w:t>
      </w:r>
      <w:ins w:id="175" w:author="Billy Mitchell" w:date="2023-11-07T21:11:00Z">
        <w:r w:rsidR="00EF55CB">
          <w:rPr>
            <w:szCs w:val="24"/>
          </w:rPr>
          <w:t>R</w:t>
        </w:r>
      </w:ins>
      <w:del w:id="176" w:author="Billy Mitchell" w:date="2023-11-07T21:11:00Z">
        <w:r w:rsidR="00952E8D" w:rsidDel="00EF55CB">
          <w:rPr>
            <w:szCs w:val="24"/>
          </w:rPr>
          <w:delText>Correspondingly</w:delText>
        </w:r>
        <w:r w:rsidRPr="004E6FCA" w:rsidDel="00EF55CB">
          <w:rPr>
            <w:szCs w:val="24"/>
          </w:rPr>
          <w:delText>, r</w:delText>
        </w:r>
      </w:del>
      <w:r w:rsidRPr="004E6FCA">
        <w:rPr>
          <w:szCs w:val="24"/>
        </w:rPr>
        <w:t xml:space="preserve">esearch designs that incorporate more features of </w:t>
      </w:r>
      <w:del w:id="177" w:author="Billy Mitchell" w:date="2023-11-07T21:11:00Z">
        <w:r w:rsidRPr="004E6FCA" w:rsidDel="00EF55CB">
          <w:rPr>
            <w:szCs w:val="24"/>
          </w:rPr>
          <w:delText>real-world</w:delText>
        </w:r>
      </w:del>
      <w:ins w:id="178" w:author="Billy Mitchell" w:date="2023-11-07T21:11:00Z">
        <w:r w:rsidR="00EF55CB">
          <w:rPr>
            <w:szCs w:val="24"/>
          </w:rPr>
          <w:t>naturalistic</w:t>
        </w:r>
      </w:ins>
      <w:r w:rsidRPr="004E6FCA">
        <w:rPr>
          <w:szCs w:val="24"/>
        </w:rPr>
        <w:t xml:space="preserve"> regulation</w:t>
      </w:r>
      <w:r w:rsidR="00931006">
        <w:rPr>
          <w:szCs w:val="24"/>
        </w:rPr>
        <w:t xml:space="preserve">, such as </w:t>
      </w:r>
      <w:r w:rsidR="002919B5">
        <w:rPr>
          <w:szCs w:val="24"/>
        </w:rPr>
        <w:t>not instructing or prompting participants to regulate</w:t>
      </w:r>
      <w:r w:rsidRPr="004E6FCA">
        <w:rPr>
          <w:szCs w:val="24"/>
        </w:rPr>
        <w:t xml:space="preserve"> (e.g.,</w:t>
      </w:r>
      <w:r w:rsidR="00C178FD">
        <w:rPr>
          <w:szCs w:val="24"/>
        </w:rPr>
        <w:t xml:space="preserve"> </w:t>
      </w:r>
      <w:r w:rsidR="00C178FD">
        <w:rPr>
          <w:szCs w:val="24"/>
        </w:rPr>
        <w:fldChar w:fldCharType="begin"/>
      </w:r>
      <w:r w:rsidR="007B47B5">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sidR="00C178FD">
        <w:rPr>
          <w:szCs w:val="24"/>
        </w:rPr>
        <w:fldChar w:fldCharType="separate"/>
      </w:r>
      <w:r w:rsidR="00642A4D" w:rsidRPr="00642A4D">
        <w:t>Heiy &amp; Cheavens, 2014; Opitz et al., 2015)</w:t>
      </w:r>
      <w:r w:rsidR="00C178FD">
        <w:rPr>
          <w:szCs w:val="24"/>
        </w:rPr>
        <w:fldChar w:fldCharType="end"/>
      </w:r>
      <w:r w:rsidRPr="004E6FCA">
        <w:rPr>
          <w:szCs w:val="24"/>
        </w:rPr>
        <w:t xml:space="preserve"> often find people explore and flexibly apply multiple strategies that blur the boundaries of typical strategy classifications </w:t>
      </w:r>
      <w:r w:rsidR="00642A4D">
        <w:rPr>
          <w:szCs w:val="24"/>
        </w:rPr>
        <w:fldChar w:fldCharType="begin"/>
      </w:r>
      <w:r w:rsidR="004F3F92">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sidR="00642A4D">
        <w:rPr>
          <w:szCs w:val="24"/>
        </w:rPr>
        <w:fldChar w:fldCharType="separate"/>
      </w:r>
      <w:r w:rsidR="004F3F92" w:rsidRPr="004F3F92">
        <w:t>(Aldao &amp; Nolen-Hoeksema, 2013; Ford et al., 2019; Heiy &amp; Cheavens, 2014; Opitz et al., 2015; Szasz et al., 2018)</w:t>
      </w:r>
      <w:r w:rsidR="00642A4D">
        <w:rPr>
          <w:szCs w:val="24"/>
        </w:rPr>
        <w:fldChar w:fldCharType="end"/>
      </w:r>
      <w:r w:rsidR="00952E8D">
        <w:rPr>
          <w:szCs w:val="24"/>
        </w:rPr>
        <w:t>. These approaches also</w:t>
      </w:r>
      <w:r w:rsidRPr="004E6FCA">
        <w:rPr>
          <w:szCs w:val="24"/>
        </w:rPr>
        <w:t xml:space="preserve"> capture meaningful variance in self-regulatory behaviors that more controlled designs cannot </w:t>
      </w:r>
      <w:r w:rsidR="00642A4D">
        <w:rPr>
          <w:szCs w:val="24"/>
        </w:rPr>
        <w:fldChar w:fldCharType="begin"/>
      </w:r>
      <w:r w:rsidR="007B47B5">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sidR="00642A4D">
        <w:rPr>
          <w:szCs w:val="24"/>
        </w:rPr>
        <w:fldChar w:fldCharType="separate"/>
      </w:r>
      <w:r w:rsidR="00642A4D" w:rsidRPr="00642A4D">
        <w:t>(Friedman &amp; Gustavson, 2022; Kamradt et al., 2014; Malanchini et al., 2019)</w:t>
      </w:r>
      <w:r w:rsidR="00642A4D">
        <w:rPr>
          <w:szCs w:val="24"/>
        </w:rPr>
        <w:fldChar w:fldCharType="end"/>
      </w:r>
      <w:r w:rsidRPr="004E6FCA">
        <w:rPr>
          <w:szCs w:val="24"/>
        </w:rPr>
        <w:t>. For example, overstimulation from complex, multimodal contexts may simultaneously be aversive</w:t>
      </w:r>
      <w:r w:rsidR="00952E8D">
        <w:rPr>
          <w:szCs w:val="24"/>
        </w:rPr>
        <w:t xml:space="preserve"> and </w:t>
      </w:r>
      <w:r w:rsidRPr="004E6FCA">
        <w:rPr>
          <w:szCs w:val="24"/>
        </w:rPr>
        <w:t>more cognitively demanding (i.e., better suited for disengagement strategies)</w:t>
      </w:r>
      <w:r w:rsidR="00931006">
        <w:rPr>
          <w:szCs w:val="24"/>
        </w:rPr>
        <w:t xml:space="preserve">. </w:t>
      </w:r>
      <w:r w:rsidR="00562C94">
        <w:rPr>
          <w:szCs w:val="24"/>
        </w:rPr>
        <w:t xml:space="preserve">However, </w:t>
      </w:r>
      <w:r w:rsidRPr="004E6FCA">
        <w:rPr>
          <w:szCs w:val="24"/>
        </w:rPr>
        <w:t>attention</w:t>
      </w:r>
      <w:r w:rsidR="00562C94">
        <w:rPr>
          <w:szCs w:val="24"/>
        </w:rPr>
        <w:t xml:space="preserve"> may also be challenging to control in </w:t>
      </w:r>
      <w:r w:rsidR="00E07969">
        <w:rPr>
          <w:szCs w:val="24"/>
        </w:rPr>
        <w:t xml:space="preserve">a </w:t>
      </w:r>
      <w:r w:rsidR="00562C94">
        <w:rPr>
          <w:szCs w:val="24"/>
        </w:rPr>
        <w:t>context with so much attention-demanding stimuli</w:t>
      </w:r>
      <w:r w:rsidR="007B651D">
        <w:rPr>
          <w:szCs w:val="24"/>
        </w:rPr>
        <w:t>, reducing the likelihood of observing the high-intensity-distraction association characterized in laboratory studies</w:t>
      </w:r>
      <w:r w:rsidR="00642A4D">
        <w:rPr>
          <w:szCs w:val="24"/>
        </w:rPr>
        <w:t xml:space="preserve"> </w:t>
      </w:r>
      <w:r w:rsidR="00642A4D">
        <w:rPr>
          <w:szCs w:val="24"/>
        </w:rPr>
        <w:fldChar w:fldCharType="begin"/>
      </w:r>
      <w:r w:rsidR="007B47B5">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sidR="00642A4D">
        <w:rPr>
          <w:szCs w:val="24"/>
        </w:rPr>
        <w:fldChar w:fldCharType="separate"/>
      </w:r>
      <w:r w:rsidR="00642A4D" w:rsidRPr="00642A4D">
        <w:t>(Draheim et al., 2022)</w:t>
      </w:r>
      <w:r w:rsidR="00642A4D">
        <w:rPr>
          <w:szCs w:val="24"/>
        </w:rPr>
        <w:fldChar w:fldCharType="end"/>
      </w:r>
      <w:r w:rsidRPr="004E6FCA">
        <w:rPr>
          <w:szCs w:val="24"/>
        </w:rPr>
        <w:t xml:space="preserve">. Spontaneous or untrained ER in these contexts may rely more heavily on </w:t>
      </w:r>
      <w:r w:rsidR="00952E8D">
        <w:rPr>
          <w:szCs w:val="24"/>
        </w:rPr>
        <w:t>person-level</w:t>
      </w:r>
      <w:r w:rsidRPr="004E6FCA">
        <w:rPr>
          <w:szCs w:val="24"/>
        </w:rPr>
        <w:t xml:space="preserve"> features like habits </w:t>
      </w:r>
      <w:r w:rsidR="00952E8D">
        <w:rPr>
          <w:szCs w:val="24"/>
        </w:rPr>
        <w:t>relative to</w:t>
      </w:r>
      <w:r w:rsidRPr="004E6FCA">
        <w:rPr>
          <w:szCs w:val="24"/>
        </w:rPr>
        <w:t xml:space="preserve"> contextual features like emotional intensity </w:t>
      </w:r>
      <w:r w:rsidR="00642A4D">
        <w:rPr>
          <w:szCs w:val="24"/>
        </w:rPr>
        <w:fldChar w:fldCharType="begin"/>
      </w:r>
      <w:r w:rsidR="007B47B5">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sidR="00642A4D">
        <w:rPr>
          <w:szCs w:val="24"/>
        </w:rPr>
        <w:fldChar w:fldCharType="separate"/>
      </w:r>
      <w:r w:rsidR="00642A4D" w:rsidRPr="00642A4D">
        <w:t>(Christou-Champi et al., 2015; Koole et al., 2015; Norem, 2008)</w:t>
      </w:r>
      <w:r w:rsidR="00642A4D">
        <w:rPr>
          <w:szCs w:val="24"/>
        </w:rPr>
        <w:fldChar w:fldCharType="end"/>
      </w:r>
      <w:r w:rsidRPr="004E6FCA">
        <w:rPr>
          <w:szCs w:val="24"/>
        </w:rPr>
        <w:t>. Yet</w:t>
      </w:r>
      <w:r w:rsidR="007B651D">
        <w:rPr>
          <w:szCs w:val="24"/>
        </w:rPr>
        <w:t>,</w:t>
      </w:r>
      <w:r w:rsidRPr="004E6FCA">
        <w:rPr>
          <w:szCs w:val="24"/>
        </w:rPr>
        <w:t xml:space="preserve"> challenging, high-stimulation situations may be precisely when </w:t>
      </w:r>
      <w:r w:rsidR="00A10284">
        <w:rPr>
          <w:szCs w:val="24"/>
        </w:rPr>
        <w:t xml:space="preserve">adaptive </w:t>
      </w:r>
      <w:r w:rsidRPr="004E6FCA">
        <w:rPr>
          <w:szCs w:val="24"/>
        </w:rPr>
        <w:t>regulatory control is most valuable</w:t>
      </w:r>
      <w:r w:rsidR="00A10284">
        <w:rPr>
          <w:szCs w:val="24"/>
        </w:rPr>
        <w:t>,</w:t>
      </w:r>
      <w:r w:rsidRPr="004E6FCA">
        <w:rPr>
          <w:szCs w:val="24"/>
        </w:rPr>
        <w:t xml:space="preserve"> as maladaptive emotion regulation tendencies predict more severe manifestations of post-traumatic stress disorders </w:t>
      </w:r>
      <w:r w:rsidR="00642A4D">
        <w:rPr>
          <w:szCs w:val="24"/>
        </w:rPr>
        <w:fldChar w:fldCharType="begin"/>
      </w:r>
      <w:r w:rsidR="007B47B5">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sidR="00642A4D">
        <w:rPr>
          <w:szCs w:val="24"/>
        </w:rPr>
        <w:fldChar w:fldCharType="separate"/>
      </w:r>
      <w:r w:rsidR="00642A4D" w:rsidRPr="00642A4D">
        <w:t>(Hannan &amp; Orcutt, 2020)</w:t>
      </w:r>
      <w:r w:rsidR="00642A4D">
        <w:rPr>
          <w:szCs w:val="24"/>
        </w:rPr>
        <w:fldChar w:fldCharType="end"/>
      </w:r>
      <w:r w:rsidRPr="004E6FCA">
        <w:rPr>
          <w:szCs w:val="24"/>
        </w:rPr>
        <w:t xml:space="preserve"> and</w:t>
      </w:r>
      <w:r w:rsidR="00642A4D">
        <w:rPr>
          <w:szCs w:val="24"/>
        </w:rPr>
        <w:t xml:space="preserve"> related</w:t>
      </w:r>
      <w:r w:rsidRPr="004E6FCA">
        <w:rPr>
          <w:szCs w:val="24"/>
        </w:rPr>
        <w:t xml:space="preserve"> post-traumatic stress disorder outcomes </w:t>
      </w:r>
      <w:r w:rsidR="00642A4D">
        <w:rPr>
          <w:szCs w:val="24"/>
        </w:rPr>
        <w:fldChar w:fldCharType="begin"/>
      </w:r>
      <w:r w:rsidR="007B47B5">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sidR="00642A4D">
        <w:rPr>
          <w:szCs w:val="24"/>
        </w:rPr>
        <w:fldChar w:fldCharType="separate"/>
      </w:r>
      <w:r w:rsidR="00642A4D" w:rsidRPr="00642A4D">
        <w:t>(Specker &amp; Nickerson, 2022)</w:t>
      </w:r>
      <w:r w:rsidR="00642A4D">
        <w:rPr>
          <w:szCs w:val="24"/>
        </w:rPr>
        <w:fldChar w:fldCharType="end"/>
      </w:r>
      <w:r w:rsidRPr="004E6FCA">
        <w:rPr>
          <w:szCs w:val="24"/>
        </w:rPr>
        <w:t xml:space="preserve">. </w:t>
      </w:r>
      <w:r w:rsidR="007B651D">
        <w:rPr>
          <w:szCs w:val="24"/>
        </w:rPr>
        <w:t>Thus, identifying whether the established association between intensity and effort-related strategy usage occurs in high stress/stimulation contexts is important for the development of potential interventions.</w:t>
      </w:r>
    </w:p>
    <w:p w14:paraId="2E07F6A3" w14:textId="3C28CF8B"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emotion regulation </w:t>
      </w:r>
      <w:r w:rsidR="00D12D06">
        <w:rPr>
          <w:szCs w:val="24"/>
        </w:rPr>
        <w:lastRenderedPageBreak/>
        <w:t>strategies and no direction to regulate their experiences)</w:t>
      </w:r>
      <w:r w:rsidR="004E6FCA" w:rsidRPr="004E6FCA">
        <w:rPr>
          <w:szCs w:val="24"/>
        </w:rPr>
        <w:t xml:space="preserve">. While affective intensity represents a particularly prominent predictor of ER behavior (i.e., r+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7B47B5">
        <w:rPr>
          <w:szCs w:val="24"/>
        </w:rPr>
        <w:instrText xml:space="preserve"> ADDIN ZOTERO_ITEM CSL_CITATION {"citationID":"fvj8aTn8","properties":{"formattedCitation":"(Matthews et al., 2021)","plainCitation":"(Matthews et al., 2021)","noteIndex":0},"citationItems":[{"id":3760,"uris":["http://zotero.org/users/6239255/items/ATWZDPBA"],"itemData":{"id":3760,"type":"article-journal","abstract":"Day-to-day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ins w:id="179" w:author="Billy Mitchell" w:date="2023-11-07T21:13:00Z">
        <w:r w:rsidR="00B42FE6">
          <w:rPr>
            <w:szCs w:val="24"/>
          </w:rPr>
          <w:t>)</w:t>
        </w:r>
      </w:ins>
      <w:r w:rsidR="004E6FCA" w:rsidRPr="004E6FCA">
        <w:rPr>
          <w:szCs w:val="24"/>
        </w:rPr>
        <w:t>, the extent to which features of a challenging</w:t>
      </w:r>
      <w:r w:rsidR="007B651D">
        <w:rPr>
          <w:szCs w:val="24"/>
        </w:rPr>
        <w:t>, high-stimulation,</w:t>
      </w:r>
      <w:r w:rsidR="004E6FCA" w:rsidRPr="004E6FCA">
        <w:rPr>
          <w:szCs w:val="24"/>
        </w:rPr>
        <w:t xml:space="preserve"> multimodal situation could overshadow this effect remain unclear. The goal of the present research is to examine whether these well-established regulatory patterns emerge in a sample of untrained participants exposed to a controlled but quasi-naturalistic setting high in emotional variability: an immersive haunted house. Haunted house experiences have been used with marked success in recent research to study emotion and self-regulation</w:t>
      </w:r>
      <w:r w:rsidR="00642A4D">
        <w:rPr>
          <w:szCs w:val="24"/>
        </w:rPr>
        <w:t xml:space="preserve"> </w:t>
      </w:r>
      <w:r w:rsidR="00642A4D">
        <w:rPr>
          <w:szCs w:val="24"/>
        </w:rPr>
        <w:fldChar w:fldCharType="begin"/>
      </w:r>
      <w:r w:rsidR="007B47B5">
        <w:rPr>
          <w:szCs w:val="24"/>
        </w:rPr>
        <w:instrText xml:space="preserve"> ADDIN ZOTERO_ITEM CSL_CITATION {"citationID":"jEHro85z","properties":{"formattedCitation":"(Clasen, 2019; Stasiak et al., 2023; Tashjian et al., 2022)","plainCitation":"(Clasen,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use </w:t>
      </w:r>
      <w:r w:rsidR="002013C5">
        <w:rPr>
          <w:szCs w:val="24"/>
        </w:rPr>
        <w:t xml:space="preserve">safe and controlled but </w:t>
      </w:r>
      <w:r w:rsidR="00837CFE">
        <w:rPr>
          <w:szCs w:val="24"/>
        </w:rPr>
        <w:t>highly</w:t>
      </w:r>
      <w:r w:rsidR="002013C5">
        <w:rPr>
          <w:szCs w:val="24"/>
        </w:rPr>
        <w:t>-</w:t>
      </w:r>
      <w:r w:rsidR="00837CFE">
        <w:rPr>
          <w:szCs w:val="24"/>
        </w:rPr>
        <w:t>stimulating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4DBF9554" w14:textId="4043E9A1" w:rsidR="00DA5661" w:rsidRDefault="004E6FCA" w:rsidP="006D4590">
      <w:pPr>
        <w:spacing w:after="0" w:line="480" w:lineRule="auto"/>
        <w:ind w:left="0" w:firstLine="720"/>
        <w:rPr>
          <w:b/>
          <w:szCs w:val="24"/>
        </w:rPr>
      </w:pPr>
      <w:r w:rsidRPr="004E6FCA">
        <w:rPr>
          <w:szCs w:val="24"/>
        </w:rPr>
        <w:t>Because of the near ubiquitous comparison</w:t>
      </w:r>
      <w:ins w:id="180" w:author="Billy Mitchell" w:date="2023-11-07T21:15:00Z">
        <w:r w:rsidR="00B42FE6">
          <w:rPr>
            <w:szCs w:val="24"/>
          </w:rPr>
          <w:t xml:space="preserve">s made in the selection of </w:t>
        </w:r>
      </w:ins>
      <w:del w:id="181" w:author="Billy Mitchell" w:date="2023-11-07T21:15:00Z">
        <w:r w:rsidRPr="004E6FCA" w:rsidDel="00B42FE6">
          <w:rPr>
            <w:szCs w:val="24"/>
          </w:rPr>
          <w:delText xml:space="preserve"> between </w:delText>
        </w:r>
      </w:del>
      <w:r w:rsidRPr="004E6FCA">
        <w:rPr>
          <w:szCs w:val="24"/>
        </w:rPr>
        <w:t xml:space="preserve">reappraisal and distraction </w:t>
      </w:r>
      <w:del w:id="182" w:author="Billy Mitchell" w:date="2023-11-07T21:15:00Z">
        <w:r w:rsidRPr="004E6FCA" w:rsidDel="00B42FE6">
          <w:rPr>
            <w:szCs w:val="24"/>
          </w:rPr>
          <w:delText xml:space="preserve">selection </w:delText>
        </w:r>
      </w:del>
      <w:r w:rsidRPr="004E6FCA">
        <w:rPr>
          <w:szCs w:val="24"/>
        </w:rPr>
        <w:t>in the extant regulation literature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2014), in Experiment 1 we aimed to replicate this effect by having untrained participants navigate a haunted house and report their undirected emotional and regulatory behaviors in a surprise recall task immediately after and one week after exposure, which granted high levels of fidelity in capturing the subjective participant </w:t>
      </w:r>
      <w:r w:rsidR="002C591D">
        <w:rPr>
          <w:szCs w:val="24"/>
        </w:rPr>
        <w:t xml:space="preserve">emotion and </w:t>
      </w:r>
      <w:r w:rsidRPr="004E6FCA">
        <w:rPr>
          <w:szCs w:val="24"/>
        </w:rPr>
        <w:t>experience.</w:t>
      </w:r>
      <w:ins w:id="183" w:author="Billy Mitchell" w:date="2023-11-07T21:16:00Z">
        <w:r w:rsidR="00B42FE6">
          <w:rPr>
            <w:szCs w:val="24"/>
          </w:rPr>
          <w:t xml:space="preserve"> </w:t>
        </w:r>
      </w:ins>
      <w:ins w:id="184" w:author="Billy Mitchell" w:date="2023-11-07T21:18:00Z">
        <w:r w:rsidR="00B42FE6">
          <w:rPr>
            <w:szCs w:val="24"/>
          </w:rPr>
          <w:t>Additionally, w</w:t>
        </w:r>
      </w:ins>
      <w:ins w:id="185" w:author="Billy Mitchell" w:date="2023-11-07T21:16:00Z">
        <w:r w:rsidR="00B42FE6">
          <w:rPr>
            <w:szCs w:val="24"/>
          </w:rPr>
          <w:t xml:space="preserve">e anticipated that </w:t>
        </w:r>
      </w:ins>
      <w:ins w:id="186" w:author="Billy Mitchell" w:date="2023-11-07T21:18:00Z">
        <w:r w:rsidR="00B42FE6">
          <w:rPr>
            <w:szCs w:val="24"/>
          </w:rPr>
          <w:t>participants experiencing high</w:t>
        </w:r>
      </w:ins>
      <w:ins w:id="187" w:author="Billy Mitchell" w:date="2023-11-07T21:16:00Z">
        <w:r w:rsidR="00B42FE6">
          <w:rPr>
            <w:szCs w:val="24"/>
          </w:rPr>
          <w:t xml:space="preserve"> cognitive load </w:t>
        </w:r>
      </w:ins>
      <w:proofErr w:type="gramStart"/>
      <w:ins w:id="188" w:author="Billy Mitchell" w:date="2023-11-07T21:17:00Z">
        <w:r w:rsidR="00B42FE6">
          <w:rPr>
            <w:szCs w:val="24"/>
          </w:rPr>
          <w:t>as a result</w:t>
        </w:r>
        <w:proofErr w:type="gramEnd"/>
        <w:r w:rsidR="00B42FE6">
          <w:rPr>
            <w:szCs w:val="24"/>
          </w:rPr>
          <w:t xml:space="preserve"> of exp</w:t>
        </w:r>
      </w:ins>
      <w:ins w:id="189" w:author="Billy Mitchell" w:date="2023-11-07T21:19:00Z">
        <w:r w:rsidR="00B42FE6">
          <w:rPr>
            <w:szCs w:val="24"/>
          </w:rPr>
          <w:t>osure</w:t>
        </w:r>
      </w:ins>
      <w:ins w:id="190" w:author="Billy Mitchell" w:date="2023-11-07T21:17:00Z">
        <w:r w:rsidR="00B42FE6">
          <w:rPr>
            <w:szCs w:val="24"/>
          </w:rPr>
          <w:t xml:space="preserve"> would </w:t>
        </w:r>
      </w:ins>
      <w:ins w:id="191" w:author="Billy Mitchell" w:date="2023-11-07T21:18:00Z">
        <w:r w:rsidR="00B42FE6">
          <w:rPr>
            <w:szCs w:val="24"/>
          </w:rPr>
          <w:t>more often use distraction</w:t>
        </w:r>
      </w:ins>
      <w:ins w:id="192" w:author="Billy Mitchell" w:date="2023-11-07T21:19:00Z">
        <w:r w:rsidR="00B42FE6">
          <w:rPr>
            <w:szCs w:val="24"/>
          </w:rPr>
          <w:t>, in line with the ER selection, optimization, and compensation hypothesis</w:t>
        </w:r>
      </w:ins>
      <w:ins w:id="193" w:author="Billy Mitchell" w:date="2023-11-07T21:18:00Z">
        <w:r w:rsidR="00B42FE6">
          <w:rPr>
            <w:szCs w:val="24"/>
          </w:rPr>
          <w:t>.</w:t>
        </w:r>
      </w:ins>
      <w:r w:rsidRPr="004E6FCA">
        <w:rPr>
          <w:szCs w:val="24"/>
        </w:rPr>
        <w:t xml:space="preserve"> </w:t>
      </w:r>
      <w:r w:rsidR="007B651D">
        <w:rPr>
          <w:szCs w:val="24"/>
        </w:rPr>
        <w:t xml:space="preserve">Surprisingly, we did not find </w:t>
      </w:r>
      <w:del w:id="194" w:author="Billy Mitchell" w:date="2023-11-07T21:20:00Z">
        <w:r w:rsidR="007B651D" w:rsidDel="00B42FE6">
          <w:rPr>
            <w:szCs w:val="24"/>
          </w:rPr>
          <w:delText>an association between</w:delText>
        </w:r>
      </w:del>
      <w:ins w:id="195" w:author="Billy Mitchell" w:date="2023-11-07T21:20:00Z">
        <w:r w:rsidR="00B42FE6">
          <w:rPr>
            <w:szCs w:val="24"/>
          </w:rPr>
          <w:t xml:space="preserve">that intensity or </w:t>
        </w:r>
        <w:r w:rsidR="00B42FE6">
          <w:rPr>
            <w:szCs w:val="24"/>
          </w:rPr>
          <w:lastRenderedPageBreak/>
          <w:t xml:space="preserve">cognitive load predicted </w:t>
        </w:r>
      </w:ins>
      <w:del w:id="196" w:author="Billy Mitchell" w:date="2023-11-07T21:20:00Z">
        <w:r w:rsidR="007B651D" w:rsidDel="00B42FE6">
          <w:rPr>
            <w:szCs w:val="24"/>
          </w:rPr>
          <w:delText xml:space="preserve"> intensity and </w:delText>
        </w:r>
      </w:del>
      <w:r w:rsidR="007B651D">
        <w:rPr>
          <w:szCs w:val="24"/>
        </w:rPr>
        <w:t>strategy usage.</w:t>
      </w:r>
      <w:ins w:id="197" w:author="Billy Mitchell" w:date="2023-11-07T21:20:00Z">
        <w:r w:rsidR="00B42FE6">
          <w:rPr>
            <w:szCs w:val="24"/>
          </w:rPr>
          <w:t xml:space="preserve"> </w:t>
        </w:r>
      </w:ins>
      <w:ins w:id="198" w:author="Billy Mitchell" w:date="2023-11-07T21:24:00Z">
        <w:r w:rsidR="00CB54A4">
          <w:rPr>
            <w:szCs w:val="24"/>
          </w:rPr>
          <w:t>T</w:t>
        </w:r>
      </w:ins>
      <w:ins w:id="199" w:author="Billy Mitchell" w:date="2023-11-07T21:23:00Z">
        <w:r w:rsidR="00CB54A4">
          <w:rPr>
            <w:szCs w:val="24"/>
          </w:rPr>
          <w:t xml:space="preserve">o minimize </w:t>
        </w:r>
      </w:ins>
      <w:ins w:id="200" w:author="Billy Mitchell" w:date="2023-11-07T21:24:00Z">
        <w:r w:rsidR="00CB54A4">
          <w:rPr>
            <w:szCs w:val="24"/>
          </w:rPr>
          <w:t>bias, w</w:t>
        </w:r>
      </w:ins>
      <w:ins w:id="201" w:author="Billy Mitchell" w:date="2023-11-07T21:22:00Z">
        <w:r w:rsidR="00CB54A4">
          <w:rPr>
            <w:szCs w:val="24"/>
          </w:rPr>
          <w:t>e then used a</w:t>
        </w:r>
      </w:ins>
      <w:ins w:id="202" w:author="Billy Mitchell" w:date="2023-11-07T21:20:00Z">
        <w:r w:rsidR="00B42FE6">
          <w:rPr>
            <w:szCs w:val="24"/>
          </w:rPr>
          <w:t xml:space="preserve"> multiverse approach</w:t>
        </w:r>
      </w:ins>
      <w:ins w:id="203" w:author="Billy Mitchell" w:date="2023-11-07T21:24:00Z">
        <w:r w:rsidR="00CB54A4">
          <w:rPr>
            <w:szCs w:val="24"/>
          </w:rPr>
          <w:t>, s</w:t>
        </w:r>
      </w:ins>
      <w:ins w:id="204" w:author="Billy Mitchell" w:date="2023-11-07T21:21:00Z">
        <w:r w:rsidR="00B42FE6">
          <w:rPr>
            <w:szCs w:val="24"/>
          </w:rPr>
          <w:t>ystematically expand</w:t>
        </w:r>
      </w:ins>
      <w:ins w:id="205" w:author="Billy Mitchell" w:date="2023-11-07T21:24:00Z">
        <w:r w:rsidR="00CB54A4">
          <w:rPr>
            <w:szCs w:val="24"/>
          </w:rPr>
          <w:t>ing</w:t>
        </w:r>
      </w:ins>
      <w:ins w:id="206" w:author="Billy Mitchell" w:date="2023-11-07T21:21:00Z">
        <w:r w:rsidR="00B42FE6">
          <w:rPr>
            <w:szCs w:val="24"/>
          </w:rPr>
          <w:t xml:space="preserve"> </w:t>
        </w:r>
      </w:ins>
      <w:ins w:id="207" w:author="Billy Mitchell" w:date="2023-11-07T21:22:00Z">
        <w:r w:rsidR="00CB54A4">
          <w:rPr>
            <w:szCs w:val="24"/>
          </w:rPr>
          <w:t>or</w:t>
        </w:r>
      </w:ins>
      <w:ins w:id="208" w:author="Billy Mitchell" w:date="2023-11-07T21:21:00Z">
        <w:r w:rsidR="00B42FE6">
          <w:rPr>
            <w:szCs w:val="24"/>
          </w:rPr>
          <w:t xml:space="preserve"> constrai</w:t>
        </w:r>
      </w:ins>
      <w:ins w:id="209" w:author="Billy Mitchell" w:date="2023-11-07T21:24:00Z">
        <w:r w:rsidR="00CB54A4">
          <w:rPr>
            <w:szCs w:val="24"/>
          </w:rPr>
          <w:t>ning</w:t>
        </w:r>
      </w:ins>
      <w:ins w:id="210" w:author="Billy Mitchell" w:date="2023-11-07T21:21:00Z">
        <w:r w:rsidR="00B42FE6">
          <w:rPr>
            <w:szCs w:val="24"/>
          </w:rPr>
          <w:t xml:space="preserve"> </w:t>
        </w:r>
      </w:ins>
      <w:ins w:id="211" w:author="Billy Mitchell" w:date="2023-11-07T21:23:00Z">
        <w:r w:rsidR="00CB54A4">
          <w:rPr>
            <w:szCs w:val="24"/>
          </w:rPr>
          <w:t>our data inclusion criteria</w:t>
        </w:r>
      </w:ins>
      <w:ins w:id="212" w:author="Billy Mitchell" w:date="2023-11-07T21:25:00Z">
        <w:r w:rsidR="00CB54A4">
          <w:rPr>
            <w:szCs w:val="24"/>
          </w:rPr>
          <w:t xml:space="preserve"> and adjusting for important covariates such as </w:t>
        </w:r>
        <w:r w:rsidR="00CB54A4" w:rsidRPr="004E6FCA">
          <w:rPr>
            <w:szCs w:val="24"/>
          </w:rPr>
          <w:t>regulation tendencies and emotional goals</w:t>
        </w:r>
      </w:ins>
      <w:ins w:id="213" w:author="Billy Mitchell" w:date="2023-11-07T21:24:00Z">
        <w:r w:rsidR="00CB54A4">
          <w:rPr>
            <w:szCs w:val="24"/>
          </w:rPr>
          <w:t xml:space="preserve">, in an effort </w:t>
        </w:r>
      </w:ins>
      <w:ins w:id="214" w:author="Billy Mitchell" w:date="2023-11-07T21:25:00Z">
        <w:r w:rsidR="00CB54A4">
          <w:rPr>
            <w:szCs w:val="24"/>
          </w:rPr>
          <w:t>to identify conditions in which the relationship between affect</w:t>
        </w:r>
      </w:ins>
      <w:ins w:id="215" w:author="Billy Mitchell" w:date="2023-11-07T21:26:00Z">
        <w:r w:rsidR="00CB54A4">
          <w:rPr>
            <w:szCs w:val="24"/>
          </w:rPr>
          <w:t>ive intensity and strategy usage might emerge as statistically significant</w:t>
        </w:r>
      </w:ins>
      <w:del w:id="216" w:author="Billy Mitchell" w:date="2023-11-07T21:26:00Z">
        <w:r w:rsidR="007B651D" w:rsidDel="00CB54A4">
          <w:rPr>
            <w:szCs w:val="24"/>
          </w:rPr>
          <w:delText xml:space="preserve"> </w:delText>
        </w:r>
        <w:r w:rsidR="007B651D" w:rsidRPr="004E6FCA" w:rsidDel="00CB54A4">
          <w:rPr>
            <w:szCs w:val="24"/>
          </w:rPr>
          <w:delText xml:space="preserve">Important covariates including </w:delText>
        </w:r>
      </w:del>
      <w:del w:id="217" w:author="Billy Mitchell" w:date="2023-11-07T21:19:00Z">
        <w:r w:rsidR="007B651D" w:rsidRPr="004E6FCA" w:rsidDel="00B42FE6">
          <w:rPr>
            <w:szCs w:val="24"/>
          </w:rPr>
          <w:delText xml:space="preserve">cognitive resources, </w:delText>
        </w:r>
      </w:del>
      <w:del w:id="218" w:author="Billy Mitchell" w:date="2023-11-07T21:25:00Z">
        <w:r w:rsidR="007B651D" w:rsidRPr="004E6FCA" w:rsidDel="00CB54A4">
          <w:rPr>
            <w:szCs w:val="24"/>
          </w:rPr>
          <w:delText xml:space="preserve">regulation tendencies, and emotional goals </w:delText>
        </w:r>
      </w:del>
      <w:del w:id="219" w:author="Billy Mitchell" w:date="2023-11-07T21:26:00Z">
        <w:r w:rsidR="007B651D" w:rsidRPr="004E6FCA" w:rsidDel="00CB54A4">
          <w:rPr>
            <w:szCs w:val="24"/>
          </w:rPr>
          <w:delText xml:space="preserve">were captured and adjusted for </w:delText>
        </w:r>
        <w:r w:rsidR="007B651D" w:rsidDel="00CB54A4">
          <w:rPr>
            <w:szCs w:val="24"/>
          </w:rPr>
          <w:delText>in these</w:delText>
        </w:r>
        <w:r w:rsidR="007B651D" w:rsidRPr="004E6FCA" w:rsidDel="00CB54A4">
          <w:rPr>
            <w:szCs w:val="24"/>
          </w:rPr>
          <w:delText xml:space="preserve"> statistical models</w:delText>
        </w:r>
        <w:r w:rsidR="007B651D" w:rsidDel="00CB54A4">
          <w:rPr>
            <w:szCs w:val="24"/>
          </w:rPr>
          <w:delText>, but still failed to generate significant associations</w:delText>
        </w:r>
      </w:del>
      <w:r w:rsidR="007B651D" w:rsidRPr="004E6FCA">
        <w:rPr>
          <w:szCs w:val="24"/>
        </w:rPr>
        <w:t>.</w:t>
      </w:r>
      <w:ins w:id="220" w:author="Billy Mitchell" w:date="2023-11-07T21:26:00Z">
        <w:r w:rsidR="00CB54A4">
          <w:rPr>
            <w:szCs w:val="24"/>
          </w:rPr>
          <w:t xml:space="preserve"> We again failed to find an</w:t>
        </w:r>
      </w:ins>
      <w:ins w:id="221" w:author="Billy Mitchell" w:date="2023-11-07T21:27:00Z">
        <w:r w:rsidR="00CB54A4">
          <w:rPr>
            <w:szCs w:val="24"/>
          </w:rPr>
          <w:t xml:space="preserve"> association.</w:t>
        </w:r>
      </w:ins>
      <w:r w:rsidR="007B651D" w:rsidRPr="004E6FCA">
        <w:rPr>
          <w:szCs w:val="24"/>
        </w:rPr>
        <w:t xml:space="preserve"> </w:t>
      </w:r>
      <w:r w:rsidR="007B651D">
        <w:rPr>
          <w:szCs w:val="24"/>
        </w:rPr>
        <w:t>This</w:t>
      </w:r>
      <w:r w:rsidRPr="004E6FCA">
        <w:rPr>
          <w:szCs w:val="24"/>
        </w:rPr>
        <w:t xml:space="preserve"> surprising finding</w:t>
      </w:r>
      <w:r w:rsidR="007B651D">
        <w:rPr>
          <w:szCs w:val="24"/>
        </w:rPr>
        <w:t xml:space="preserve"> motivated </w:t>
      </w:r>
      <w:r w:rsidRPr="004E6FCA">
        <w:rPr>
          <w:szCs w:val="24"/>
        </w:rPr>
        <w:t>Experiment 2</w:t>
      </w:r>
      <w:r w:rsidR="007B651D">
        <w:rPr>
          <w:szCs w:val="24"/>
        </w:rPr>
        <w:t>,</w:t>
      </w:r>
      <w:r w:rsidRPr="004E6FCA">
        <w:rPr>
          <w:szCs w:val="24"/>
        </w:rPr>
        <w:t xml:space="preserve"> which aimed to determine whether participants exposed to similar experiences as the haunted house but in a less overwhelming, lower-intensity context would more often </w:t>
      </w:r>
      <w:del w:id="222" w:author="Billy Mitchell" w:date="2023-11-07T21:28:00Z">
        <w:r w:rsidRPr="004E6FCA" w:rsidDel="00CB54A4">
          <w:rPr>
            <w:szCs w:val="24"/>
          </w:rPr>
          <w:delText xml:space="preserve">select </w:delText>
        </w:r>
      </w:del>
      <w:ins w:id="223" w:author="Billy Mitchell" w:date="2023-11-07T21:28:00Z">
        <w:r w:rsidR="00CB54A4">
          <w:rPr>
            <w:szCs w:val="24"/>
          </w:rPr>
          <w:t>forecast selecting</w:t>
        </w:r>
        <w:r w:rsidR="00CB54A4" w:rsidRPr="004E6FCA">
          <w:rPr>
            <w:szCs w:val="24"/>
          </w:rPr>
          <w:t xml:space="preserve"> </w:t>
        </w:r>
      </w:ins>
      <w:r w:rsidRPr="004E6FCA">
        <w:rPr>
          <w:szCs w:val="24"/>
        </w:rPr>
        <w:t xml:space="preserve">distraction in response to high intensity events and reappraisal in response to low intensity events. </w:t>
      </w:r>
      <w:r w:rsidR="002013C5">
        <w:rPr>
          <w:szCs w:val="24"/>
        </w:rPr>
        <w:t>We did observe the canonical association between emotional intensity and regulatory strategy selection with this design</w:t>
      </w:r>
      <w:ins w:id="224" w:author="Billy Mitchell" w:date="2023-11-07T21:28:00Z">
        <w:r w:rsidR="00CB54A4">
          <w:rPr>
            <w:szCs w:val="24"/>
          </w:rPr>
          <w:t>, however, the degree to which forecasting and experiencing</w:t>
        </w:r>
      </w:ins>
      <w:ins w:id="225" w:author="Billy Mitchell" w:date="2023-11-07T21:29:00Z">
        <w:r w:rsidR="00CB54A4">
          <w:rPr>
            <w:szCs w:val="24"/>
          </w:rPr>
          <w:t xml:space="preserve"> emotion regulati</w:t>
        </w:r>
      </w:ins>
      <w:ins w:id="226" w:author="Billy Mitchell" w:date="2023-11-07T21:30:00Z">
        <w:r w:rsidR="00CB54A4">
          <w:rPr>
            <w:szCs w:val="24"/>
          </w:rPr>
          <w:t>on</w:t>
        </w:r>
      </w:ins>
      <w:ins w:id="227" w:author="Billy Mitchell" w:date="2023-11-07T21:28:00Z">
        <w:r w:rsidR="00CB54A4">
          <w:rPr>
            <w:szCs w:val="24"/>
          </w:rPr>
          <w:t xml:space="preserve"> are comparable remained a </w:t>
        </w:r>
      </w:ins>
      <w:ins w:id="228" w:author="Billy Mitchell" w:date="2023-11-07T21:29:00Z">
        <w:r w:rsidR="00CB54A4">
          <w:rPr>
            <w:szCs w:val="24"/>
          </w:rPr>
          <w:t>question</w:t>
        </w:r>
      </w:ins>
      <w:r w:rsidR="002013C5">
        <w:rPr>
          <w:szCs w:val="24"/>
        </w:rPr>
        <w:t>.</w:t>
      </w:r>
      <w:ins w:id="229" w:author="Billy Mitchell" w:date="2023-11-07T21:29:00Z">
        <w:r w:rsidR="00CB54A4">
          <w:rPr>
            <w:szCs w:val="24"/>
          </w:rPr>
          <w:t xml:space="preserve"> Study 3 </w:t>
        </w:r>
      </w:ins>
      <w:ins w:id="230" w:author="Billy Mitchell" w:date="2023-11-07T21:30:00Z">
        <w:r w:rsidR="00CB54A4">
          <w:rPr>
            <w:szCs w:val="24"/>
          </w:rPr>
          <w:t xml:space="preserve">tasked untrained participants with watching </w:t>
        </w:r>
      </w:ins>
      <w:ins w:id="231" w:author="Billy Mitchell" w:date="2023-11-07T21:31:00Z">
        <w:r w:rsidR="00CB54A4">
          <w:rPr>
            <w:szCs w:val="24"/>
          </w:rPr>
          <w:t>videos of varying negative intensity and</w:t>
        </w:r>
      </w:ins>
      <w:ins w:id="232" w:author="Billy Mitchell" w:date="2023-11-07T21:33:00Z">
        <w:r w:rsidR="00DF0574">
          <w:rPr>
            <w:szCs w:val="24"/>
          </w:rPr>
          <w:t xml:space="preserve"> subsequently</w:t>
        </w:r>
      </w:ins>
      <w:ins w:id="233" w:author="Billy Mitchell" w:date="2023-11-07T21:31:00Z">
        <w:r w:rsidR="00CB54A4">
          <w:rPr>
            <w:szCs w:val="24"/>
          </w:rPr>
          <w:t xml:space="preserve"> either </w:t>
        </w:r>
      </w:ins>
      <w:ins w:id="234" w:author="Billy Mitchell" w:date="2023-11-07T21:32:00Z">
        <w:r w:rsidR="00CB54A4">
          <w:rPr>
            <w:szCs w:val="24"/>
          </w:rPr>
          <w:t xml:space="preserve">reporting the regulatory strategies that they </w:t>
        </w:r>
        <w:r w:rsidR="00DF0574">
          <w:rPr>
            <w:szCs w:val="24"/>
          </w:rPr>
          <w:t>used (experienc</w:t>
        </w:r>
      </w:ins>
      <w:ins w:id="235" w:author="Billy Mitchell" w:date="2023-11-07T21:33:00Z">
        <w:r w:rsidR="00DF0574">
          <w:rPr>
            <w:szCs w:val="24"/>
          </w:rPr>
          <w:t>ing</w:t>
        </w:r>
      </w:ins>
      <w:ins w:id="236" w:author="Billy Mitchell" w:date="2023-11-07T21:32:00Z">
        <w:r w:rsidR="00DF0574">
          <w:rPr>
            <w:szCs w:val="24"/>
          </w:rPr>
          <w:t xml:space="preserve">) or the strategies that they predict </w:t>
        </w:r>
      </w:ins>
      <w:ins w:id="237" w:author="Billy Mitchell" w:date="2023-11-07T21:33:00Z">
        <w:r w:rsidR="00DF0574">
          <w:rPr>
            <w:szCs w:val="24"/>
          </w:rPr>
          <w:t>might be used (forecasting)</w:t>
        </w:r>
      </w:ins>
      <w:ins w:id="238" w:author="Billy Mitchell" w:date="2023-11-07T21:34:00Z">
        <w:r w:rsidR="00DF0574">
          <w:rPr>
            <w:szCs w:val="24"/>
          </w:rPr>
          <w:t xml:space="preserve"> to downregulate their negative emotions. </w:t>
        </w:r>
      </w:ins>
      <w:ins w:id="239" w:author="Billy Mitchell" w:date="2023-11-07T21:55:00Z">
        <w:r w:rsidR="00795CB8">
          <w:rPr>
            <w:szCs w:val="24"/>
          </w:rPr>
          <w:t xml:space="preserve">For both forecasters and experiencers, increasing self-reported affective intensity predicted a greater likelihood of using distraction. However, </w:t>
        </w:r>
      </w:ins>
      <w:ins w:id="240" w:author="Billy Mitchell" w:date="2023-11-07T21:57:00Z">
        <w:r w:rsidR="00795CB8">
          <w:rPr>
            <w:szCs w:val="24"/>
          </w:rPr>
          <w:t>forecasters were less likely than regulators to use reappraisal at low intensities.</w:t>
        </w:r>
      </w:ins>
      <w:ins w:id="241" w:author="Billy Mitchell" w:date="2023-11-07T21:56:00Z">
        <w:r w:rsidR="00795CB8">
          <w:rPr>
            <w:szCs w:val="24"/>
          </w:rPr>
          <w:br/>
        </w:r>
      </w:ins>
      <w:ins w:id="242" w:author="Billy Mitchell" w:date="2023-11-07T21:52:00Z">
        <w:r w:rsidR="00795CB8">
          <w:rPr>
            <w:szCs w:val="24"/>
          </w:rPr>
          <w:t>Forecaster were more likely to forecast regulat</w:t>
        </w:r>
      </w:ins>
      <w:ins w:id="243" w:author="Billy Mitchell" w:date="2023-11-07T21:53:00Z">
        <w:r w:rsidR="00795CB8">
          <w:rPr>
            <w:szCs w:val="24"/>
          </w:rPr>
          <w:t xml:space="preserve">ing </w:t>
        </w:r>
      </w:ins>
      <w:ins w:id="244" w:author="Billy Mitchell" w:date="2023-11-07T21:57:00Z">
        <w:r w:rsidR="00795CB8">
          <w:rPr>
            <w:szCs w:val="24"/>
          </w:rPr>
          <w:t xml:space="preserve">at all </w:t>
        </w:r>
      </w:ins>
      <w:ins w:id="245" w:author="Billy Mitchell" w:date="2023-11-07T21:53:00Z">
        <w:r w:rsidR="00795CB8">
          <w:rPr>
            <w:szCs w:val="24"/>
          </w:rPr>
          <w:t>than experiencers were likely to have regulated</w:t>
        </w:r>
      </w:ins>
      <w:ins w:id="246" w:author="Billy Mitchell" w:date="2023-11-07T21:57:00Z">
        <w:r w:rsidR="00795CB8">
          <w:rPr>
            <w:szCs w:val="24"/>
          </w:rPr>
          <w:t xml:space="preserve"> at all</w:t>
        </w:r>
      </w:ins>
      <w:ins w:id="247" w:author="Billy Mitchell" w:date="2023-11-07T21:54:00Z">
        <w:r w:rsidR="00795CB8">
          <w:rPr>
            <w:szCs w:val="24"/>
          </w:rPr>
          <w:t xml:space="preserve">. </w:t>
        </w:r>
      </w:ins>
      <w:del w:id="248" w:author="Billy Mitchell" w:date="2023-11-07T21:30:00Z">
        <w:r w:rsidR="00DA5661" w:rsidDel="00CB54A4">
          <w:rPr>
            <w:b/>
            <w:szCs w:val="24"/>
          </w:rPr>
          <w:br w:type="page"/>
        </w:r>
      </w:del>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758E400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negatively-valenced events was associated with the likelihood of using a low-effort or high-effort regulatory strategy in a</w:t>
      </w:r>
      <w:r>
        <w:rPr>
          <w:szCs w:val="24"/>
        </w:rPr>
        <w:t>n immersive,</w:t>
      </w:r>
      <w:r w:rsidRPr="008C7178">
        <w:rPr>
          <w:szCs w:val="24"/>
        </w:rPr>
        <w:t xml:space="preserve"> </w:t>
      </w:r>
      <w:r>
        <w:rPr>
          <w:szCs w:val="24"/>
        </w:rPr>
        <w:t xml:space="preserve">high-intensity, multimodal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w:t>
      </w:r>
      <w:r w:rsidR="00D92083">
        <w:rPr>
          <w:szCs w:val="24"/>
        </w:rPr>
        <w:lastRenderedPageBreak/>
        <w:t>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w:t>
      </w:r>
      <w:proofErr w:type="gramStart"/>
      <w:r w:rsidR="00D92083">
        <w:rPr>
          <w:szCs w:val="24"/>
        </w:rPr>
        <w:t>no</w:t>
      </w:r>
      <w:proofErr w:type="gramEnd"/>
      <w:r w:rsidR="00D92083">
        <w:rPr>
          <w:szCs w:val="24"/>
        </w:rPr>
        <w:t xml:space="preserve"> regulation), how effective those regulation attempts were, and the means by which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52F64655"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determine the distribution of emotion regulation strategy usage in this context and determine a more appropriate sample size for our primary study, as a review of the extant literature did not yield analogous study designs within the emotion regulation space. A</w:t>
      </w:r>
      <w:r w:rsidRPr="008C7178">
        <w:rPr>
          <w:szCs w:val="24"/>
        </w:rPr>
        <w:t xml:space="preserve"> priori power analyses</w:t>
      </w:r>
      <w:r>
        <w:rPr>
          <w:szCs w:val="24"/>
        </w:rPr>
        <w:t xml:space="preserve"> </w:t>
      </w:r>
      <w:r w:rsidR="009B0A20">
        <w:rPr>
          <w:szCs w:val="24"/>
        </w:rPr>
        <w:t xml:space="preserve">for this pilot </w:t>
      </w:r>
      <w:r>
        <w:rPr>
          <w:szCs w:val="24"/>
        </w:rPr>
        <w:t xml:space="preserve">were conducted using </w:t>
      </w:r>
      <w:r w:rsidRPr="008C7178">
        <w:rPr>
          <w:szCs w:val="24"/>
        </w:rPr>
        <w:t>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w:t>
      </w:r>
      <w:r>
        <w:rPr>
          <w:szCs w:val="24"/>
        </w:rPr>
        <w:t xml:space="preserve"> Using </w:t>
      </w:r>
      <w:proofErr w:type="spellStart"/>
      <w:r w:rsidRPr="008C7178">
        <w:rPr>
          <w:szCs w:val="24"/>
        </w:rPr>
        <w:t>WebPower</w:t>
      </w:r>
      <w:proofErr w:type="spellEnd"/>
      <w:r>
        <w:rPr>
          <w:szCs w:val="24"/>
        </w:rPr>
        <w:t xml:space="preserve"> </w:t>
      </w:r>
      <w:r>
        <w:rPr>
          <w:szCs w:val="24"/>
        </w:rPr>
        <w:fldChar w:fldCharType="begin"/>
      </w:r>
      <w:r w:rsidR="007B47B5">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7B47B5">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9B0A20">
        <w:rPr>
          <w:szCs w:val="24"/>
        </w:rPr>
        <w:t>exploration</w:t>
      </w:r>
      <w:r>
        <w:rPr>
          <w:szCs w:val="24"/>
        </w:rPr>
        <w:t xml:space="preserve"> 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OR </w:t>
      </w:r>
      <w:r>
        <w:rPr>
          <w:szCs w:val="24"/>
        </w:rPr>
        <w:lastRenderedPageBreak/>
        <w:t>= 1.83 (</w:t>
      </w:r>
      <w:r w:rsidRPr="006B0891">
        <w:rPr>
          <w:szCs w:val="24"/>
        </w:rPr>
        <w:t>95% CI = [0.65, 3.2], p = 0.079)</w:t>
      </w:r>
      <w:r>
        <w:rPr>
          <w:szCs w:val="24"/>
        </w:rPr>
        <w:t xml:space="preserve"> </w:t>
      </w:r>
      <w:bookmarkStart w:id="249"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24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a </w:t>
      </w:r>
      <w:proofErr w:type="spellStart"/>
      <w:r w:rsidR="00B501A4">
        <w:rPr>
          <w:szCs w:val="24"/>
        </w:rPr>
        <w:t>prori</w:t>
      </w:r>
      <w:proofErr w:type="spellEnd"/>
      <w:r w:rsidR="00B501A4">
        <w:rPr>
          <w:szCs w:val="24"/>
        </w:rPr>
        <w:t xml:space="preserve"> power curve </w:t>
      </w:r>
      <w:r>
        <w:rPr>
          <w:szCs w:val="24"/>
        </w:rPr>
        <w:t xml:space="preserve">for Experiment </w:t>
      </w:r>
      <w:r w:rsidR="00B501A4">
        <w:rPr>
          <w:szCs w:val="24"/>
        </w:rPr>
        <w:t xml:space="preserve">1 via </w:t>
      </w:r>
      <w:proofErr w:type="spellStart"/>
      <w:r w:rsidR="00B501A4">
        <w:rPr>
          <w:szCs w:val="24"/>
        </w:rPr>
        <w:t>simr</w:t>
      </w:r>
      <w:proofErr w:type="spellEnd"/>
      <w:r w:rsidR="00B501A4">
        <w:rPr>
          <w:szCs w:val="24"/>
        </w:rPr>
        <w:t xml:space="preserve"> </w:t>
      </w:r>
      <w:r w:rsidR="00B501A4">
        <w:rPr>
          <w:szCs w:val="24"/>
        </w:rPr>
        <w:fldChar w:fldCharType="begin"/>
      </w:r>
      <w:r w:rsidR="007B47B5">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r w:rsidRPr="00957D51">
        <w:rPr>
          <w:i/>
          <w:szCs w:val="24"/>
        </w:rPr>
        <w:t>Pr</w:t>
      </w:r>
      <w:proofErr w:type="spell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7B1ECD8C"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range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r w:rsidR="00B720B2" w:rsidRPr="008C7178">
        <w:rPr>
          <w:i/>
          <w:szCs w:val="24"/>
          <w:vertAlign w:val="subscript"/>
        </w:rPr>
        <w:t>age</w:t>
      </w:r>
      <w:proofErr w:type="spellEnd"/>
      <w:r w:rsidR="00B720B2" w:rsidRPr="008C7178">
        <w:rPr>
          <w:szCs w:val="24"/>
        </w:rPr>
        <w:t xml:space="preserve"> = 2.87 </w:t>
      </w:r>
      <w:proofErr w:type="spellStart"/>
      <w:r w:rsidR="00B720B2" w:rsidRPr="008C7178">
        <w:rPr>
          <w:szCs w:val="24"/>
        </w:rPr>
        <w:t>yrs</w:t>
      </w:r>
      <w:proofErr w:type="spellEnd"/>
      <w:r w:rsidR="00B720B2" w:rsidRPr="008C7178">
        <w:rPr>
          <w:szCs w:val="24"/>
        </w:rPr>
        <w:t>, 7</w:t>
      </w:r>
      <w:r w:rsidR="00E37E22">
        <w:rPr>
          <w:szCs w:val="24"/>
        </w:rPr>
        <w:t>3</w:t>
      </w:r>
      <w:r w:rsidR="00B720B2" w:rsidRPr="008C7178">
        <w:rPr>
          <w:szCs w:val="24"/>
        </w:rPr>
        <w:t xml:space="preserve"> female</w:t>
      </w:r>
      <w:r w:rsidR="00E37E22">
        <w:rPr>
          <w:szCs w:val="24"/>
        </w:rPr>
        <w:t>,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EB0294">
        <w:rPr>
          <w:szCs w:val="24"/>
        </w:rPr>
        <w:t xml:space="preserve"> </w:t>
      </w:r>
      <w:r w:rsidR="00EB0294">
        <w:t xml:space="preserve"> (</w:t>
      </w:r>
      <w:r w:rsidR="00EB0294">
        <w:rPr>
          <w:b/>
          <w:bCs/>
        </w:rPr>
        <w:t>Fig. 1</w:t>
      </w:r>
      <w:r w:rsidR="00EB0294" w:rsidRPr="00EB0294">
        <w:t>)</w:t>
      </w:r>
      <w:r>
        <w:rPr>
          <w:szCs w:val="24"/>
        </w:rPr>
        <w:t>.</w:t>
      </w:r>
      <w:r w:rsidR="00234192">
        <w:rPr>
          <w:szCs w:val="24"/>
        </w:rPr>
        <w:t xml:space="preserve"> </w:t>
      </w:r>
      <w:r w:rsidR="00201A98">
        <w:rPr>
          <w:szCs w:val="24"/>
        </w:rPr>
        <w:t>Eligible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w:t>
      </w:r>
      <w:r w:rsidR="00C1208F">
        <w:rPr>
          <w:szCs w:val="24"/>
        </w:rPr>
        <w:lastRenderedPageBreak/>
        <w:t>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mc:AlternateContent>
          <mc:Choice Requires="wpg">
            <w:drawing>
              <wp:anchor distT="0" distB="0" distL="114300" distR="114300" simplePos="0" relativeHeight="251662336" behindDoc="0" locked="0" layoutInCell="1" allowOverlap="1" wp14:anchorId="4A7C07EB" wp14:editId="215DC3F3">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77777777"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11"/>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62336;mso-position-horizontal-relative:margin;mso-width-relative:margin;mso-height-relative:margin" coordorigin="3153" coordsize="60848,260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77777777"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12"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2BCC9DD1"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 5 = ‘A great deal’), and from which sources had they learned information about this specific </w:t>
      </w:r>
      <w:r w:rsidR="00F63EDD">
        <w:rPr>
          <w:szCs w:val="24"/>
        </w:rPr>
        <w:lastRenderedPageBreak/>
        <w:t xml:space="preserve">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7B47B5">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w:t>
      </w:r>
      <w:r w:rsidR="00392022">
        <w:rPr>
          <w:szCs w:val="24"/>
        </w:rPr>
        <w:t xml:space="preserve">, the data from which has been covered in another article </w:t>
      </w:r>
      <w:r w:rsidR="00392022">
        <w:rPr>
          <w:szCs w:val="24"/>
        </w:rPr>
        <w:fldChar w:fldCharType="begin"/>
      </w:r>
      <w:r w:rsidR="007B47B5">
        <w:rPr>
          <w:szCs w:val="24"/>
        </w:rPr>
        <w:instrText xml:space="preserve"> ADDIN ZOTERO_ITEM CSL_CITATION {"citationID":"34sEwdGB","properties":{"formattedCitation":"(Stasiak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392022">
        <w:rPr>
          <w:szCs w:val="24"/>
        </w:rPr>
        <w:fldChar w:fldCharType="separate"/>
      </w:r>
      <w:r w:rsidR="00392022" w:rsidRPr="006A1E84">
        <w:t>(</w:t>
      </w:r>
      <w:r w:rsidR="00392022">
        <w:rPr>
          <w:i/>
          <w:iCs/>
        </w:rPr>
        <w:t xml:space="preserve">See </w:t>
      </w:r>
      <w:r w:rsidR="00392022" w:rsidRPr="006A1E84">
        <w:t>Stasiak et al., 2023)</w:t>
      </w:r>
      <w:r w:rsidR="00392022">
        <w:rPr>
          <w:szCs w:val="24"/>
        </w:rPr>
        <w:fldChar w:fldCharType="end"/>
      </w:r>
      <w:r w:rsidR="00392022">
        <w:rPr>
          <w:szCs w:val="24"/>
        </w:rPr>
        <w:t>,</w:t>
      </w:r>
      <w:r w:rsidR="00B720B2" w:rsidRPr="008C7178">
        <w:rPr>
          <w:szCs w:val="24"/>
        </w:rPr>
        <w:t xml:space="preserve">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r w:rsidR="00B720B2" w:rsidRPr="008C7178">
        <w:rPr>
          <w:szCs w:val="24"/>
          <w:vertAlign w:val="subscript"/>
        </w:rPr>
        <w:t>size</w:t>
      </w:r>
      <w:proofErr w:type="spellEnd"/>
      <w:r w:rsidR="00B720B2" w:rsidRPr="008C7178">
        <w:rPr>
          <w:szCs w:val="24"/>
          <w:vertAlign w:val="subscript"/>
        </w:rPr>
        <w:t xml:space="preserv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w:t>
      </w:r>
      <w:r w:rsidR="00225BAC">
        <w:rPr>
          <w:szCs w:val="24"/>
        </w:rPr>
        <w:lastRenderedPageBreak/>
        <w: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8D6734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ED5394">
        <w:rPr>
          <w:i/>
          <w:iCs/>
          <w:szCs w:val="24"/>
          <w:rPrChange w:id="250" w:author="Billy Mitchell" w:date="2023-11-08T11:09:00Z">
            <w:rPr>
              <w:szCs w:val="24"/>
            </w:rPr>
          </w:rPrChange>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choice (</w:t>
      </w:r>
      <w:r w:rsidR="00790C62" w:rsidRPr="00790C62">
        <w:rPr>
          <w:i/>
          <w:iCs/>
          <w:szCs w:val="24"/>
        </w:rPr>
        <w:t>x</w:t>
      </w:r>
      <w:r w:rsidR="00790C62" w:rsidRPr="00790C62">
        <w:rPr>
          <w:szCs w:val="24"/>
          <w:vertAlign w:val="superscript"/>
        </w:rPr>
        <w:t>2</w:t>
      </w:r>
      <w:r w:rsidR="00790C62">
        <w:rPr>
          <w:szCs w:val="24"/>
        </w:rPr>
        <w:t xml:space="preserve">(2) = 4, </w:t>
      </w:r>
      <w:r w:rsidR="00790C62" w:rsidRPr="00790C62">
        <w:rPr>
          <w:i/>
          <w:iCs/>
          <w:szCs w:val="24"/>
        </w:rPr>
        <w:t>p</w:t>
      </w:r>
      <w:r w:rsidR="00790C62">
        <w:rPr>
          <w:szCs w:val="24"/>
        </w:rPr>
        <w:t xml:space="preserve"> = 0.10),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mixed effects ANOVA and a chi square test.</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12A6435E"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Participants were not trained in emotion regulation strategies, nor were they primed to consider their emotion regulation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w:t>
      </w:r>
      <w:r w:rsidR="00E206EE">
        <w:rPr>
          <w:szCs w:val="24"/>
        </w:rPr>
        <w:lastRenderedPageBreak/>
        <w:t>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7B47B5">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w:t>
      </w:r>
      <w:r w:rsidR="00BF7DA9">
        <w:rPr>
          <w:szCs w:val="24"/>
        </w:rPr>
        <w:t xml:space="preserve"> </w:t>
      </w:r>
      <w:r w:rsidR="000B4EC5">
        <w:rPr>
          <w:szCs w:val="24"/>
        </w:rPr>
        <w:t>: 1)</w:t>
      </w:r>
      <w:r w:rsidR="00A66903">
        <w:rPr>
          <w:szCs w:val="24"/>
        </w:rPr>
        <w:t xml:space="preserve"> </w:t>
      </w:r>
      <w:r w:rsidR="00A66903" w:rsidRPr="00A66903">
        <w:rPr>
          <w:szCs w:val="24"/>
        </w:rPr>
        <w:t>the potential for participant reactivity</w:t>
      </w:r>
      <w:r w:rsidR="00A66903">
        <w:rPr>
          <w:szCs w:val="24"/>
        </w:rPr>
        <w:t xml:space="preserve"> in response to assessing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7B47B5">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would require training in emotion regulation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7B47B5">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ins w:id="251" w:author="Billy Mitchell" w:date="2023-11-08T16:25:00Z">
        <w:r w:rsidR="00937D53">
          <w:rPr>
            <w:szCs w:val="24"/>
          </w:rPr>
          <w:t xml:space="preserve">For each of the three events, </w:t>
        </w:r>
      </w:ins>
      <w:del w:id="252" w:author="Billy Mitchell" w:date="2023-11-08T16:25:00Z">
        <w:r w:rsidR="00E40F37" w:rsidDel="00937D53">
          <w:rPr>
            <w:szCs w:val="24"/>
          </w:rPr>
          <w:delText>P</w:delText>
        </w:r>
      </w:del>
      <w:ins w:id="253" w:author="Billy Mitchell" w:date="2023-11-08T16:25:00Z">
        <w:r w:rsidR="00937D53">
          <w:rPr>
            <w:szCs w:val="24"/>
          </w:rPr>
          <w:t>p</w:t>
        </w:r>
      </w:ins>
      <w:r w:rsidRPr="008C7178">
        <w:rPr>
          <w:szCs w:val="24"/>
        </w:rPr>
        <w:t>articipants</w:t>
      </w:r>
      <w:ins w:id="254" w:author="Billy Mitchell" w:date="2023-11-08T16:25:00Z">
        <w:r w:rsidR="00937D53">
          <w:rPr>
            <w:szCs w:val="24"/>
          </w:rPr>
          <w:t xml:space="preserve"> wrote a detailed description of what occurred. Participants then </w:t>
        </w:r>
      </w:ins>
      <w:del w:id="255" w:author="Billy Mitchell" w:date="2023-11-08T16:25:00Z">
        <w:r w:rsidRPr="008C7178" w:rsidDel="00937D53">
          <w:rPr>
            <w:szCs w:val="24"/>
          </w:rPr>
          <w:delText xml:space="preserve"> described the events</w:delText>
        </w:r>
      </w:del>
      <w:del w:id="256" w:author="Billy Mitchell" w:date="2023-11-08T16:24:00Z">
        <w:r w:rsidRPr="008C7178" w:rsidDel="00937D53">
          <w:rPr>
            <w:szCs w:val="24"/>
          </w:rPr>
          <w:delText>,</w:delText>
        </w:r>
      </w:del>
      <w:del w:id="257" w:author="Billy Mitchell" w:date="2023-11-08T16:25:00Z">
        <w:r w:rsidRPr="008C7178" w:rsidDel="00937D53">
          <w:rPr>
            <w:szCs w:val="24"/>
          </w:rPr>
          <w:delText xml:space="preserve"> </w:delText>
        </w:r>
      </w:del>
      <w:r w:rsidRPr="008C7178">
        <w:rPr>
          <w:szCs w:val="24"/>
        </w:rPr>
        <w:t>noted which emotions</w:t>
      </w:r>
      <w:ins w:id="258" w:author="Billy Mitchell" w:date="2023-11-08T16:25:00Z">
        <w:r w:rsidR="00937D53">
          <w:rPr>
            <w:szCs w:val="24"/>
          </w:rPr>
          <w:t xml:space="preserve"> (up to a total of five)</w:t>
        </w:r>
      </w:ins>
      <w:r w:rsidRPr="008C7178">
        <w:rPr>
          <w:szCs w:val="24"/>
        </w:rPr>
        <w:t xml:space="preserve"> they felt</w:t>
      </w:r>
      <w:ins w:id="259" w:author="Billy Mitchell" w:date="2023-11-08T16:25:00Z">
        <w:r w:rsidR="00937D53">
          <w:rPr>
            <w:szCs w:val="24"/>
          </w:rPr>
          <w:t xml:space="preserve"> during this event</w:t>
        </w:r>
      </w:ins>
      <w:r w:rsidR="00E40F37">
        <w:rPr>
          <w:szCs w:val="24"/>
        </w:rPr>
        <w:t xml:space="preserve"> via free response</w:t>
      </w:r>
      <w:ins w:id="260" w:author="Billy Mitchell" w:date="2023-11-08T16:26:00Z">
        <w:r w:rsidR="00937D53">
          <w:rPr>
            <w:szCs w:val="24"/>
          </w:rPr>
          <w:t xml:space="preserve">. </w:t>
        </w:r>
        <w:r w:rsidR="009E1D91">
          <w:rPr>
            <w:szCs w:val="24"/>
          </w:rPr>
          <w:t>Participants rated</w:t>
        </w:r>
      </w:ins>
      <w:del w:id="261" w:author="Billy Mitchell" w:date="2023-11-08T16:26:00Z">
        <w:r w:rsidRPr="008C7178" w:rsidDel="00937D53">
          <w:rPr>
            <w:szCs w:val="24"/>
          </w:rPr>
          <w:delText>,</w:delText>
        </w:r>
      </w:del>
      <w:r w:rsidRPr="008C7178">
        <w:rPr>
          <w:szCs w:val="24"/>
        </w:rPr>
        <w:t xml:space="preserve"> how intense </w:t>
      </w:r>
      <w:ins w:id="262" w:author="Billy Mitchell" w:date="2023-11-08T16:26:00Z">
        <w:r w:rsidR="009E1D91">
          <w:rPr>
            <w:szCs w:val="24"/>
          </w:rPr>
          <w:t>are</w:t>
        </w:r>
      </w:ins>
      <w:del w:id="263" w:author="Billy Mitchell" w:date="2023-11-08T16:26:00Z">
        <w:r w:rsidRPr="008C7178" w:rsidDel="009E1D91">
          <w:rPr>
            <w:szCs w:val="24"/>
          </w:rPr>
          <w:delText>those</w:delText>
        </w:r>
      </w:del>
      <w:r w:rsidRPr="008C7178">
        <w:rPr>
          <w:szCs w:val="24"/>
        </w:rPr>
        <w:t xml:space="preserve"> emotion</w:t>
      </w:r>
      <w:del w:id="264" w:author="Billy Mitchell" w:date="2023-11-08T16:26:00Z">
        <w:r w:rsidRPr="008C7178" w:rsidDel="009E1D91">
          <w:rPr>
            <w:szCs w:val="24"/>
          </w:rPr>
          <w:delText>s</w:delText>
        </w:r>
      </w:del>
      <w:r w:rsidRPr="008C7178">
        <w:rPr>
          <w:szCs w:val="24"/>
        </w:rPr>
        <w:t xml:space="preserve"> </w:t>
      </w:r>
      <w:ins w:id="265" w:author="Billy Mitchell" w:date="2023-11-08T16:26:00Z">
        <w:r w:rsidR="009E1D91">
          <w:rPr>
            <w:szCs w:val="24"/>
          </w:rPr>
          <w:t>felt</w:t>
        </w:r>
      </w:ins>
      <w:del w:id="266" w:author="Billy Mitchell" w:date="2023-11-08T16:26:00Z">
        <w:r w:rsidRPr="008C7178" w:rsidDel="009E1D91">
          <w:rPr>
            <w:szCs w:val="24"/>
          </w:rPr>
          <w:delText>were</w:delText>
        </w:r>
      </w:del>
      <w:r w:rsidR="00E40F37">
        <w:rPr>
          <w:szCs w:val="24"/>
        </w:rPr>
        <w:t xml:space="preserve"> on a</w:t>
      </w:r>
      <w:r w:rsidR="000967D7">
        <w:rPr>
          <w:szCs w:val="24"/>
        </w:rPr>
        <w:t xml:space="preserve"> 5</w:t>
      </w:r>
      <w:r w:rsidR="00E40F37">
        <w:rPr>
          <w:szCs w:val="24"/>
        </w:rPr>
        <w:t>-point Likert scale</w:t>
      </w:r>
      <w:ins w:id="267" w:author="Billy Mitchell" w:date="2023-11-08T15:41:00Z">
        <w:r w:rsidR="00AA6164">
          <w:rPr>
            <w:szCs w:val="24"/>
          </w:rPr>
          <w:t xml:space="preserve"> (</w:t>
        </w:r>
      </w:ins>
      <w:ins w:id="268" w:author="Billy Mitchell" w:date="2023-11-08T15:44:00Z">
        <w:r w:rsidR="00AA6164">
          <w:rPr>
            <w:szCs w:val="24"/>
          </w:rPr>
          <w:t>labels included</w:t>
        </w:r>
      </w:ins>
      <w:ins w:id="269" w:author="Billy Mitchell" w:date="2023-11-08T15:49:00Z">
        <w:r w:rsidR="00AA6164">
          <w:rPr>
            <w:szCs w:val="24"/>
          </w:rPr>
          <w:t>, in order of increasing intensity</w:t>
        </w:r>
      </w:ins>
      <w:ins w:id="270" w:author="Billy Mitchell" w:date="2023-11-08T15:44:00Z">
        <w:r w:rsidR="00AA6164">
          <w:rPr>
            <w:szCs w:val="24"/>
          </w:rPr>
          <w:t xml:space="preserve">: </w:t>
        </w:r>
      </w:ins>
      <w:ins w:id="271" w:author="Billy Mitchell" w:date="2023-11-08T15:43:00Z">
        <w:r w:rsidR="00AA6164">
          <w:rPr>
            <w:szCs w:val="24"/>
          </w:rPr>
          <w:t>‘None at all’, ‘</w:t>
        </w:r>
      </w:ins>
      <w:ins w:id="272" w:author="Billy Mitchell" w:date="2023-11-08T15:44:00Z">
        <w:r w:rsidR="00AA6164">
          <w:rPr>
            <w:szCs w:val="24"/>
          </w:rPr>
          <w:t>A little’, ‘A moderate amount’, ‘A lot’, and ‘A great deal’</w:t>
        </w:r>
      </w:ins>
      <w:ins w:id="273" w:author="Billy Mitchell" w:date="2023-11-08T15:41:00Z">
        <w:r w:rsidR="00AA6164">
          <w:rPr>
            <w:szCs w:val="24"/>
          </w:rPr>
          <w:t>)</w:t>
        </w:r>
      </w:ins>
      <w:ins w:id="274" w:author="Billy Mitchell" w:date="2023-11-08T16:26:00Z">
        <w:r w:rsidR="009E1D91">
          <w:rPr>
            <w:szCs w:val="24"/>
          </w:rPr>
          <w:t xml:space="preserve">. Participants were also tasked with </w:t>
        </w:r>
      </w:ins>
      <w:del w:id="275" w:author="Billy Mitchell" w:date="2023-11-08T16:26:00Z">
        <w:r w:rsidRPr="008C7178" w:rsidDel="009E1D91">
          <w:rPr>
            <w:szCs w:val="24"/>
          </w:rPr>
          <w:delText>,</w:delText>
        </w:r>
      </w:del>
      <w:del w:id="276" w:author="Billy Mitchell" w:date="2023-11-08T16:27:00Z">
        <w:r w:rsidRPr="008C7178" w:rsidDel="009E1D91">
          <w:rPr>
            <w:szCs w:val="24"/>
          </w:rPr>
          <w:delText xml:space="preserve"> and</w:delText>
        </w:r>
      </w:del>
      <w:del w:id="277" w:author="Billy Mitchell" w:date="2023-11-08T16:28:00Z">
        <w:r w:rsidRPr="008C7178" w:rsidDel="009E1D91">
          <w:rPr>
            <w:szCs w:val="24"/>
          </w:rPr>
          <w:delText xml:space="preserve"> </w:delText>
        </w:r>
      </w:del>
      <w:r w:rsidRPr="008C7178">
        <w:rPr>
          <w:szCs w:val="24"/>
        </w:rPr>
        <w:t>describ</w:t>
      </w:r>
      <w:ins w:id="278" w:author="Billy Mitchell" w:date="2023-11-08T16:28:00Z">
        <w:r w:rsidR="009E1D91">
          <w:rPr>
            <w:szCs w:val="24"/>
          </w:rPr>
          <w:t>ing</w:t>
        </w:r>
      </w:ins>
      <w:del w:id="279" w:author="Billy Mitchell" w:date="2023-11-08T16:28:00Z">
        <w:r w:rsidRPr="008C7178" w:rsidDel="009E1D91">
          <w:rPr>
            <w:szCs w:val="24"/>
          </w:rPr>
          <w:delText>e</w:delText>
        </w:r>
      </w:del>
      <w:del w:id="280" w:author="Billy Mitchell" w:date="2023-11-08T16:27:00Z">
        <w:r w:rsidRPr="008C7178" w:rsidDel="009E1D91">
          <w:rPr>
            <w:szCs w:val="24"/>
          </w:rPr>
          <w:delText>d</w:delText>
        </w:r>
      </w:del>
      <w:r w:rsidRPr="008C7178">
        <w:rPr>
          <w:szCs w:val="24"/>
        </w:rPr>
        <w:t xml:space="preserve"> how they tried to regulate </w:t>
      </w:r>
      <w:ins w:id="281" w:author="Billy Mitchell" w:date="2023-11-08T16:27:00Z">
        <w:r w:rsidR="009E1D91">
          <w:rPr>
            <w:szCs w:val="24"/>
          </w:rPr>
          <w:t>each</w:t>
        </w:r>
      </w:ins>
      <w:del w:id="282" w:author="Billy Mitchell" w:date="2023-11-08T16:27:00Z">
        <w:r w:rsidRPr="008C7178" w:rsidDel="009E1D91">
          <w:rPr>
            <w:szCs w:val="24"/>
          </w:rPr>
          <w:delText>those</w:delText>
        </w:r>
      </w:del>
      <w:r w:rsidRPr="008C7178">
        <w:rPr>
          <w:szCs w:val="24"/>
        </w:rPr>
        <w:t xml:space="preserve"> emotion</w:t>
      </w:r>
      <w:del w:id="283" w:author="Billy Mitchell" w:date="2023-11-08T16:27:00Z">
        <w:r w:rsidRPr="008C7178" w:rsidDel="009E1D91">
          <w:rPr>
            <w:szCs w:val="24"/>
          </w:rPr>
          <w:delText>s</w:delText>
        </w:r>
      </w:del>
      <w:r w:rsidRPr="008C7178">
        <w:rPr>
          <w:szCs w:val="24"/>
        </w:rPr>
        <w:t>,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has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7B47B5">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84" w:name="_Hlk150353977"/>
      <w:ins w:id="285" w:author="Billy Mitchell" w:date="2023-11-08T16:34:00Z">
        <w:r w:rsidR="009E1D91">
          <w:rPr>
            <w:szCs w:val="24"/>
          </w:rPr>
          <w:t>Thus, r</w:t>
        </w:r>
      </w:ins>
      <w:ins w:id="286" w:author="Billy Mitchell" w:date="2023-11-08T16:33:00Z">
        <w:r w:rsidR="009E1D91">
          <w:rPr>
            <w:szCs w:val="24"/>
          </w:rPr>
          <w:t xml:space="preserve">ather than </w:t>
        </w:r>
      </w:ins>
      <w:ins w:id="287" w:author="Billy Mitchell" w:date="2023-11-08T16:34:00Z">
        <w:r w:rsidR="009E1D91">
          <w:rPr>
            <w:szCs w:val="24"/>
          </w:rPr>
          <w:t xml:space="preserve">exploring this phenomena at the event-level, </w:t>
        </w:r>
      </w:ins>
      <w:ins w:id="288" w:author="Billy Mitchell" w:date="2023-11-08T16:35:00Z">
        <w:r w:rsidR="009E1D91">
          <w:rPr>
            <w:szCs w:val="24"/>
          </w:rPr>
          <w:t xml:space="preserve">which </w:t>
        </w:r>
      </w:ins>
      <w:ins w:id="289" w:author="Billy Mitchell" w:date="2023-11-08T16:36:00Z">
        <w:r w:rsidR="00AA7A9A">
          <w:rPr>
            <w:szCs w:val="24"/>
          </w:rPr>
          <w:t>might</w:t>
        </w:r>
      </w:ins>
      <w:ins w:id="290" w:author="Billy Mitchell" w:date="2023-11-08T16:35:00Z">
        <w:r w:rsidR="009E1D91">
          <w:rPr>
            <w:szCs w:val="24"/>
          </w:rPr>
          <w:t xml:space="preserve"> requ</w:t>
        </w:r>
      </w:ins>
      <w:ins w:id="291" w:author="Billy Mitchell" w:date="2023-11-08T16:36:00Z">
        <w:r w:rsidR="009E1D91">
          <w:rPr>
            <w:szCs w:val="24"/>
          </w:rPr>
          <w:t>ire</w:t>
        </w:r>
      </w:ins>
      <w:ins w:id="292" w:author="Billy Mitchell" w:date="2023-11-08T16:41:00Z">
        <w:r w:rsidR="00AA7A9A">
          <w:rPr>
            <w:szCs w:val="24"/>
          </w:rPr>
          <w:t xml:space="preserve"> regressing the probability of using a strategy upon the</w:t>
        </w:r>
      </w:ins>
      <w:ins w:id="293" w:author="Billy Mitchell" w:date="2023-11-08T16:36:00Z">
        <w:r w:rsidR="009E1D91">
          <w:rPr>
            <w:szCs w:val="24"/>
          </w:rPr>
          <w:t xml:space="preserve"> averag</w:t>
        </w:r>
      </w:ins>
      <w:ins w:id="294" w:author="Billy Mitchell" w:date="2023-11-08T16:41:00Z">
        <w:r w:rsidR="00AA7A9A">
          <w:rPr>
            <w:szCs w:val="24"/>
          </w:rPr>
          <w:t>e</w:t>
        </w:r>
      </w:ins>
      <w:ins w:id="295" w:author="Billy Mitchell" w:date="2023-11-08T16:36:00Z">
        <w:r w:rsidR="009E1D91">
          <w:rPr>
            <w:szCs w:val="24"/>
          </w:rPr>
          <w:t xml:space="preserve"> intensit</w:t>
        </w:r>
      </w:ins>
      <w:ins w:id="296" w:author="Billy Mitchell" w:date="2023-11-08T16:41:00Z">
        <w:r w:rsidR="00AA7A9A">
          <w:rPr>
            <w:szCs w:val="24"/>
          </w:rPr>
          <w:t>y</w:t>
        </w:r>
      </w:ins>
      <w:ins w:id="297" w:author="Billy Mitchell" w:date="2023-11-08T16:36:00Z">
        <w:r w:rsidR="009E1D91">
          <w:rPr>
            <w:szCs w:val="24"/>
          </w:rPr>
          <w:t xml:space="preserve"> of </w:t>
        </w:r>
      </w:ins>
      <w:ins w:id="298" w:author="Billy Mitchell" w:date="2023-11-08T16:42:00Z">
        <w:r w:rsidR="00AA7A9A">
          <w:rPr>
            <w:szCs w:val="24"/>
          </w:rPr>
          <w:t xml:space="preserve">all </w:t>
        </w:r>
      </w:ins>
      <w:ins w:id="299" w:author="Billy Mitchell" w:date="2023-11-08T16:36:00Z">
        <w:r w:rsidR="00AA7A9A">
          <w:rPr>
            <w:szCs w:val="24"/>
          </w:rPr>
          <w:t>emotion</w:t>
        </w:r>
      </w:ins>
      <w:ins w:id="300" w:author="Billy Mitchell" w:date="2023-11-08T16:42:00Z">
        <w:r w:rsidR="00AA7A9A">
          <w:rPr>
            <w:szCs w:val="24"/>
          </w:rPr>
          <w:t xml:space="preserve">s experienced in that event </w:t>
        </w:r>
      </w:ins>
      <w:ins w:id="301" w:author="Billy Mitchell" w:date="2023-11-08T16:36:00Z">
        <w:r w:rsidR="00AA7A9A">
          <w:rPr>
            <w:szCs w:val="24"/>
          </w:rPr>
          <w:t xml:space="preserve">– an assumption we </w:t>
        </w:r>
      </w:ins>
      <w:ins w:id="302" w:author="Billy Mitchell" w:date="2023-11-08T16:37:00Z">
        <w:r w:rsidR="00AA7A9A">
          <w:rPr>
            <w:szCs w:val="24"/>
          </w:rPr>
          <w:t>would not make in confidence -</w:t>
        </w:r>
      </w:ins>
      <w:ins w:id="303" w:author="Billy Mitchell" w:date="2023-11-08T16:34:00Z">
        <w:r w:rsidR="009E1D91">
          <w:rPr>
            <w:szCs w:val="24"/>
          </w:rPr>
          <w:t xml:space="preserve"> </w:t>
        </w:r>
      </w:ins>
      <w:ins w:id="304" w:author="Billy Mitchell" w:date="2023-11-08T16:33:00Z">
        <w:r w:rsidR="009E1D91">
          <w:rPr>
            <w:szCs w:val="24"/>
          </w:rPr>
          <w:t>we draw associations b</w:t>
        </w:r>
      </w:ins>
      <w:ins w:id="305" w:author="Billy Mitchell" w:date="2023-11-08T16:34:00Z">
        <w:r w:rsidR="009E1D91">
          <w:rPr>
            <w:szCs w:val="24"/>
          </w:rPr>
          <w:t xml:space="preserve">etween regulation strategy usage and the emotions that participants identify as </w:t>
        </w:r>
      </w:ins>
      <w:ins w:id="306" w:author="Billy Mitchell" w:date="2023-11-08T16:37:00Z">
        <w:r w:rsidR="00AA7A9A">
          <w:rPr>
            <w:szCs w:val="24"/>
          </w:rPr>
          <w:t xml:space="preserve">directly </w:t>
        </w:r>
      </w:ins>
      <w:ins w:id="307" w:author="Billy Mitchell" w:date="2023-11-08T16:34:00Z">
        <w:r w:rsidR="009E1D91">
          <w:rPr>
            <w:szCs w:val="24"/>
          </w:rPr>
          <w:t xml:space="preserve">motivating them. </w:t>
        </w:r>
      </w:ins>
      <w:bookmarkEnd w:id="284"/>
      <w:r w:rsidRPr="008C7178">
        <w:rPr>
          <w:szCs w:val="24"/>
        </w:rPr>
        <w:t xml:space="preserve">We refer to data captured at this time point as being “immediately reported”. Following completion of </w:t>
      </w:r>
      <w:r w:rsidRPr="008C7178">
        <w:rPr>
          <w:szCs w:val="24"/>
        </w:rPr>
        <w:lastRenderedPageBreak/>
        <w:t xml:space="preserve">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r w:rsidRPr="008C7178">
        <w:rPr>
          <w:i/>
          <w:szCs w:val="24"/>
          <w:vertAlign w:val="subscript"/>
        </w:rPr>
        <w:t>delay</w:t>
      </w:r>
      <w:proofErr w:type="spellEnd"/>
      <w:r w:rsidRPr="008C7178">
        <w:rPr>
          <w:i/>
          <w:szCs w:val="24"/>
          <w:vertAlign w:val="subscript"/>
        </w:rPr>
        <w:t xml:space="preserve">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2C10F97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7B47B5">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7B47B5">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Pr="008C7178">
        <w:rPr>
          <w:szCs w:val="24"/>
        </w:rPr>
        <w:t xml:space="preserve">not included in the primary </w:t>
      </w:r>
      <w:r w:rsidR="004D4566">
        <w:rPr>
          <w:szCs w:val="24"/>
        </w:rPr>
        <w:t>data</w:t>
      </w:r>
      <w:r w:rsidRPr="008C7178">
        <w:rPr>
          <w:szCs w:val="24"/>
        </w:rPr>
        <w:t xml:space="preserve"> set. Through the training and classification process, raters were instructed not to collaborate or discuss their ratings with each other during the rating process. After individually classifying each description, </w:t>
      </w:r>
      <w:r w:rsidR="004D4566">
        <w:rPr>
          <w:szCs w:val="24"/>
        </w:rPr>
        <w:t xml:space="preserve">raters emailed their </w:t>
      </w:r>
      <w:r w:rsidR="00F01730">
        <w:rPr>
          <w:szCs w:val="24"/>
        </w:rPr>
        <w:t>assessments to the moderator, who 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w:t>
      </w:r>
      <w:r w:rsidRPr="008C7178">
        <w:rPr>
          <w:szCs w:val="24"/>
        </w:rPr>
        <w:lastRenderedPageBreak/>
        <w:t xml:space="preserve">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44AAEC18" w:rsidR="00EA7DB5" w:rsidRP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ins w:id="308" w:author="Billy Mitchell" w:date="2023-11-07T16:40:00Z">
        <w:r w:rsidR="00B24E27">
          <w:rPr>
            <w:szCs w:val="24"/>
          </w:rPr>
          <w:t xml:space="preserve">downregulated </w:t>
        </w:r>
      </w:ins>
      <w:r w:rsidR="00DC1D9A">
        <w:rPr>
          <w:szCs w:val="24"/>
        </w:rPr>
        <w:t>events</w:t>
      </w:r>
      <w:ins w:id="309" w:author="Billy Mitchell" w:date="2023-11-07T16:39:00Z">
        <w:r w:rsidR="00B24E27">
          <w:rPr>
            <w:szCs w:val="24"/>
          </w:rPr>
          <w:t xml:space="preserve"> </w:t>
        </w:r>
      </w:ins>
      <w:ins w:id="310" w:author="Billy Mitchell" w:date="2023-11-07T16:40:00Z">
        <w:r w:rsidR="00B24E27">
          <w:rPr>
            <w:szCs w:val="24"/>
          </w:rPr>
          <w:t>recorded in t</w:t>
        </w:r>
      </w:ins>
      <w:ins w:id="311" w:author="Billy Mitchell" w:date="2023-11-07T16:39:00Z">
        <w:r w:rsidR="00B24E27">
          <w:rPr>
            <w:szCs w:val="24"/>
          </w:rPr>
          <w:t>he pilot</w:t>
        </w:r>
      </w:ins>
      <w:del w:id="312" w:author="Billy Mitchell" w:date="2023-11-07T16:40:00Z">
        <w:r w:rsidR="00DC1D9A" w:rsidDel="00B24E27">
          <w:rPr>
            <w:szCs w:val="24"/>
          </w:rPr>
          <w:delText xml:space="preserve"> in which a participant indicated they attempted to downregulate their emotions</w:delText>
        </w:r>
      </w:del>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events).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t>
      </w:r>
      <w:proofErr w:type="gramStart"/>
      <w:r w:rsidR="00DA5661">
        <w:rPr>
          <w:szCs w:val="24"/>
        </w:rPr>
        <w:t xml:space="preserve">was </w:t>
      </w:r>
      <w:r w:rsidR="00E42073">
        <w:rPr>
          <w:szCs w:val="24"/>
        </w:rPr>
        <w:t>also used</w:t>
      </w:r>
      <w:proofErr w:type="gramEnd"/>
      <w:r w:rsidR="00E42073">
        <w:rPr>
          <w:szCs w:val="24"/>
        </w:rPr>
        <w:t xml:space="preserve">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t>
      </w:r>
      <w:proofErr w:type="gramStart"/>
      <w:r w:rsidR="00EA7DB5" w:rsidRPr="008C7178">
        <w:rPr>
          <w:szCs w:val="24"/>
        </w:rPr>
        <w:t>were trained</w:t>
      </w:r>
      <w:proofErr w:type="gramEnd"/>
      <w:r w:rsidR="00EA7DB5" w:rsidRPr="008C7178">
        <w:rPr>
          <w:szCs w:val="24"/>
        </w:rPr>
        <w:t xml:space="preserve"> using the same methodology described in </w:t>
      </w:r>
      <w:r w:rsidR="006117C7">
        <w:rPr>
          <w:szCs w:val="24"/>
        </w:rPr>
        <w:t>the pilot study</w:t>
      </w:r>
      <w:r w:rsidR="00500583">
        <w:rPr>
          <w:szCs w:val="24"/>
        </w:rPr>
        <w:t>, but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DDD99A1"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 xml:space="preserve">“annoyed” become </w:t>
      </w:r>
      <w:r w:rsidRPr="008C7178">
        <w:rPr>
          <w:szCs w:val="24"/>
        </w:rPr>
        <w:lastRenderedPageBreak/>
        <w:t>“annoy”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7B47B5">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0D892D2B"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7B47B5">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7B47B5">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376D04E5" w:rsidR="000960FE" w:rsidRDefault="00B720B2" w:rsidP="000960FE">
      <w:pPr>
        <w:spacing w:after="0" w:line="480" w:lineRule="auto"/>
        <w:ind w:left="0" w:firstLine="720"/>
        <w:rPr>
          <w:ins w:id="313" w:author="Billy Mitchell" w:date="2023-11-08T18:58:00Z"/>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del w:id="314" w:author="Billy Mitchell" w:date="2023-11-08T00:13:00Z">
        <w:r w:rsidR="00A10180" w:rsidDel="003E3464">
          <w:rPr>
            <w:szCs w:val="24"/>
          </w:rPr>
          <w:delText>initially</w:delText>
        </w:r>
        <w:r w:rsidRPr="008C7178" w:rsidDel="003E3464">
          <w:rPr>
            <w:szCs w:val="24"/>
          </w:rPr>
          <w:delText xml:space="preserve"> </w:delText>
        </w:r>
      </w:del>
      <w:r w:rsidRPr="008C7178">
        <w:rPr>
          <w:szCs w:val="24"/>
        </w:rPr>
        <w:t xml:space="preserve">used for </w:t>
      </w:r>
      <w:ins w:id="315" w:author="Billy Mitchell" w:date="2023-11-08T00:13:00Z">
        <w:r w:rsidR="003E3464">
          <w:rPr>
            <w:szCs w:val="24"/>
          </w:rPr>
          <w:t xml:space="preserve">analyses related to </w:t>
        </w:r>
      </w:ins>
      <w:del w:id="316" w:author="Jennifer L." w:date="2023-11-07T23:40:00Z">
        <w:r w:rsidRPr="008C7178" w:rsidDel="00967F10">
          <w:rPr>
            <w:szCs w:val="24"/>
          </w:rPr>
          <w:delText xml:space="preserve">these </w:delText>
        </w:r>
      </w:del>
      <w:ins w:id="317" w:author="Jennifer L." w:date="2023-11-07T23:40:00Z">
        <w:r w:rsidR="00967F10">
          <w:rPr>
            <w:szCs w:val="24"/>
          </w:rPr>
          <w:t>our primary</w:t>
        </w:r>
        <w:r w:rsidR="00967F10" w:rsidRPr="008C7178">
          <w:rPr>
            <w:szCs w:val="24"/>
          </w:rPr>
          <w:t xml:space="preserve"> </w:t>
        </w:r>
      </w:ins>
      <w:ins w:id="318" w:author="Billy Mitchell" w:date="2023-11-08T00:13:00Z">
        <w:r w:rsidR="003E3464">
          <w:rPr>
            <w:szCs w:val="24"/>
          </w:rPr>
          <w:t>hypothesis</w:t>
        </w:r>
      </w:ins>
      <w:del w:id="319" w:author="Billy Mitchell" w:date="2023-11-08T00:13:00Z">
        <w:r w:rsidRPr="008C7178" w:rsidDel="003E3464">
          <w:rPr>
            <w:szCs w:val="24"/>
          </w:rPr>
          <w:delText>analyses</w:delText>
        </w:r>
      </w:del>
      <w:r w:rsidRPr="008C7178">
        <w:rPr>
          <w:szCs w:val="24"/>
        </w:rPr>
        <w:t>.</w:t>
      </w:r>
      <w:ins w:id="320" w:author="Billy Mitchell" w:date="2023-11-08T18:57:00Z">
        <w:r w:rsidR="006754EA">
          <w:rPr>
            <w:szCs w:val="24"/>
          </w:rPr>
          <w:t xml:space="preserve"> </w:t>
        </w:r>
      </w:ins>
      <w:del w:id="321" w:author="Billy Mitchell" w:date="2023-11-08T18:57:00Z">
        <w:r w:rsidRPr="008C7178" w:rsidDel="006754EA">
          <w:rPr>
            <w:szCs w:val="24"/>
          </w:rPr>
          <w:delText xml:space="preserve"> </w:delText>
        </w:r>
      </w:del>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del w:id="322" w:author="Billy Mitchell" w:date="2023-11-08T16:18:00Z">
        <w:r w:rsidRPr="008C7178" w:rsidDel="00937D53">
          <w:rPr>
            <w:szCs w:val="24"/>
          </w:rPr>
          <w:delText>4</w:delText>
        </w:r>
      </w:del>
      <w:ins w:id="323" w:author="Billy Mitchell" w:date="2023-11-08T16:18:00Z">
        <w:r w:rsidR="00937D53">
          <w:rPr>
            <w:szCs w:val="24"/>
          </w:rPr>
          <w:t>1</w:t>
        </w:r>
      </w:ins>
      <w:r w:rsidRPr="008C7178">
        <w:rPr>
          <w:szCs w:val="24"/>
        </w:rPr>
        <w:t xml:space="preserve"> (</w:t>
      </w:r>
      <w:ins w:id="324" w:author="Billy Mitchell" w:date="2023-11-08T16:19:00Z">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ins>
      <w:proofErr w:type="spellStart"/>
      <w:ins w:id="325" w:author="Billy Mitchell" w:date="2023-11-08T16:18:00Z">
        <w:r w:rsidR="00937D53" w:rsidRPr="00937D53">
          <w:rPr>
            <w:i/>
            <w:iCs/>
            <w:szCs w:val="24"/>
            <w:rPrChange w:id="326" w:author="Billy Mitchell" w:date="2023-11-08T16:19:00Z">
              <w:rPr>
                <w:szCs w:val="24"/>
              </w:rPr>
            </w:rPrChange>
          </w:rPr>
          <w:t>sd</w:t>
        </w:r>
        <w:proofErr w:type="spellEnd"/>
        <w:r w:rsidR="00937D53">
          <w:rPr>
            <w:szCs w:val="24"/>
          </w:rPr>
          <w:t xml:space="preserve"> = 0.932</w:t>
        </w:r>
      </w:ins>
      <w:del w:id="327" w:author="Billy Mitchell" w:date="2023-11-08T16:19:00Z">
        <w:r w:rsidRPr="007202B0" w:rsidDel="00937D53">
          <w:rPr>
            <w:i/>
            <w:iCs/>
            <w:szCs w:val="24"/>
            <w:rPrChange w:id="328" w:author="Billy Mitchell" w:date="2023-11-08T16:11:00Z">
              <w:rPr>
                <w:szCs w:val="24"/>
              </w:rPr>
            </w:rPrChange>
          </w:rPr>
          <w:delText>range</w:delText>
        </w:r>
      </w:del>
      <w:del w:id="329" w:author="Billy Mitchell" w:date="2023-11-08T16:11:00Z">
        <w:r w:rsidRPr="008C7178" w:rsidDel="007202B0">
          <w:rPr>
            <w:szCs w:val="24"/>
          </w:rPr>
          <w:delText>:</w:delText>
        </w:r>
      </w:del>
      <w:del w:id="330" w:author="Billy Mitchell" w:date="2023-11-08T16:19:00Z">
        <w:r w:rsidRPr="008C7178" w:rsidDel="00937D53">
          <w:rPr>
            <w:szCs w:val="24"/>
          </w:rPr>
          <w:delText xml:space="preserve"> 0 – 4</w:delText>
        </w:r>
      </w:del>
      <w:del w:id="331" w:author="Billy Mitchell" w:date="2023-11-08T16:11:00Z">
        <w:r w:rsidRPr="008C7178" w:rsidDel="007202B0">
          <w:rPr>
            <w:szCs w:val="24"/>
          </w:rPr>
          <w:delText>, Likert scale</w:delText>
        </w:r>
      </w:del>
      <w:r w:rsidRPr="008C7178">
        <w:rPr>
          <w:szCs w:val="24"/>
        </w:rPr>
        <w:t xml:space="preserve">). </w:t>
      </w:r>
      <w:r w:rsidRPr="000967D7">
        <w:rPr>
          <w:vertAlign w:val="superscript"/>
        </w:rPr>
        <w:t xml:space="preserve"> </w:t>
      </w:r>
      <w:ins w:id="332" w:author="Billy Mitchell" w:date="2023-11-08T18:57:00Z">
        <w:r w:rsidR="006754EA">
          <w:rPr>
            <w:b/>
            <w:bCs/>
            <w:szCs w:val="24"/>
          </w:rPr>
          <w:t>Figure 2</w:t>
        </w:r>
      </w:ins>
      <w:ins w:id="333" w:author="Billy Mitchell" w:date="2023-11-08T19:07:00Z">
        <w:r w:rsidR="00372E6A">
          <w:rPr>
            <w:b/>
            <w:bCs/>
            <w:szCs w:val="24"/>
          </w:rPr>
          <w:t>a</w:t>
        </w:r>
      </w:ins>
      <w:ins w:id="334" w:author="Billy Mitchell" w:date="2023-11-08T19:08:00Z">
        <w:r w:rsidR="00372E6A">
          <w:rPr>
            <w:szCs w:val="24"/>
          </w:rPr>
          <w:t xml:space="preserve"> illustrates the variance in all emotions </w:t>
        </w:r>
      </w:ins>
      <w:ins w:id="335" w:author="Billy Mitchell" w:date="2023-11-08T18:57:00Z">
        <w:r w:rsidR="006754EA">
          <w:rPr>
            <w:szCs w:val="24"/>
          </w:rPr>
          <w:t xml:space="preserve"> and </w:t>
        </w:r>
        <w:r w:rsidR="006754EA">
          <w:rPr>
            <w:b/>
            <w:bCs/>
            <w:szCs w:val="24"/>
          </w:rPr>
          <w:t>Figure 2a</w:t>
        </w:r>
      </w:ins>
      <w:ins w:id="336" w:author="Billy Mitchell" w:date="2023-11-08T18:58:00Z">
        <w:r w:rsidR="006754EA">
          <w:rPr>
            <w:szCs w:val="24"/>
          </w:rPr>
          <w:t xml:space="preserve"> illustrates the variance of emotions endorsed through the entire dataset. </w:t>
        </w:r>
      </w:ins>
    </w:p>
    <w:p w14:paraId="4E806252" w14:textId="6F56ED71" w:rsidR="006754EA" w:rsidRPr="00372E6A" w:rsidRDefault="00372E6A">
      <w:pPr>
        <w:spacing w:after="0" w:line="480" w:lineRule="auto"/>
        <w:ind w:left="0" w:firstLine="0"/>
        <w:rPr>
          <w:ins w:id="337" w:author="Jennifer L." w:date="2023-11-07T23:39:00Z"/>
          <w:szCs w:val="24"/>
          <w:rPrChange w:id="338" w:author="Billy Mitchell" w:date="2023-11-08T19:07:00Z">
            <w:rPr>
              <w:ins w:id="339" w:author="Jennifer L." w:date="2023-11-07T23:39:00Z"/>
              <w:vertAlign w:val="superscript"/>
            </w:rPr>
          </w:rPrChange>
        </w:rPr>
        <w:pPrChange w:id="340" w:author="Billy Mitchell" w:date="2023-11-08T19:11:00Z">
          <w:pPr>
            <w:spacing w:after="0" w:line="480" w:lineRule="auto"/>
            <w:ind w:left="0" w:firstLine="720"/>
          </w:pPr>
        </w:pPrChange>
      </w:pPr>
      <w:r>
        <w:rPr>
          <w:noProof/>
          <w:szCs w:val="24"/>
        </w:rPr>
        <w:lastRenderedPageBreak/>
        <mc:AlternateContent>
          <mc:Choice Requires="wpg">
            <w:drawing>
              <wp:anchor distT="0" distB="0" distL="114300" distR="114300" simplePos="0" relativeHeight="251689984" behindDoc="0" locked="0" layoutInCell="1" allowOverlap="1" wp14:anchorId="74E00807" wp14:editId="2ADE0761">
                <wp:simplePos x="0" y="0"/>
                <wp:positionH relativeFrom="column">
                  <wp:posOffset>-419100</wp:posOffset>
                </wp:positionH>
                <wp:positionV relativeFrom="paragraph">
                  <wp:posOffset>85725</wp:posOffset>
                </wp:positionV>
                <wp:extent cx="6764020" cy="2821944"/>
                <wp:effectExtent l="0" t="0" r="0" b="0"/>
                <wp:wrapTopAndBottom/>
                <wp:docPr id="1591713335" name="Group 6"/>
                <wp:cNvGraphicFramePr/>
                <a:graphic xmlns:a="http://schemas.openxmlformats.org/drawingml/2006/main">
                  <a:graphicData uri="http://schemas.microsoft.com/office/word/2010/wordprocessingGroup">
                    <wpg:wgp>
                      <wpg:cNvGrpSpPr/>
                      <wpg:grpSpPr>
                        <a:xfrm>
                          <a:off x="0" y="0"/>
                          <a:ext cx="6764020" cy="2821944"/>
                          <a:chOff x="0" y="0"/>
                          <a:chExt cx="6764020" cy="2821944"/>
                        </a:xfrm>
                      </wpg:grpSpPr>
                      <wpg:grpSp>
                        <wpg:cNvPr id="1910347706" name="Group 5"/>
                        <wpg:cNvGrpSpPr/>
                        <wpg:grpSpPr>
                          <a:xfrm>
                            <a:off x="142875" y="266700"/>
                            <a:ext cx="6621145" cy="2555244"/>
                            <a:chOff x="0" y="0"/>
                            <a:chExt cx="6621145" cy="2555244"/>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70"/>
                              <a:ext cx="6000749" cy="612774"/>
                            </a:xfrm>
                            <a:prstGeom prst="rect">
                              <a:avLst/>
                            </a:prstGeom>
                            <a:solidFill>
                              <a:srgbClr val="FFFFFF"/>
                            </a:solidFill>
                            <a:ln w="9525">
                              <a:noFill/>
                              <a:miter lim="800000"/>
                              <a:headEnd/>
                              <a:tailEnd/>
                            </a:ln>
                          </wps:spPr>
                          <wps:txbx>
                            <w:txbxContent>
                              <w:p w14:paraId="25196BA3" w14:textId="15BD7B51" w:rsidR="00874B89" w:rsidRDefault="00874B89" w:rsidP="006754EA">
                                <w:pPr>
                                  <w:ind w:left="0" w:firstLine="0"/>
                                </w:pPr>
                                <w:r>
                                  <w:rPr>
                                    <w:rFonts w:ascii="Calibri" w:eastAsia="Calibri" w:hAnsi="Calibri" w:cs="Calibri"/>
                                    <w:b/>
                                    <w:sz w:val="20"/>
                                  </w:rPr>
                                  <w:t xml:space="preserve">Fig 2. </w:t>
                                </w:r>
                                <w:ins w:id="341" w:author="Billy Mitchell" w:date="2023-11-08T19:08:00Z">
                                  <w:r>
                                    <w:rPr>
                                      <w:rFonts w:ascii="Calibri" w:eastAsia="Calibri" w:hAnsi="Calibri" w:cs="Calibri"/>
                                      <w:bCs/>
                                      <w:sz w:val="20"/>
                                    </w:rPr>
                                    <w:t>Frequency-weighted word clouds illustrating</w:t>
                                  </w:r>
                                </w:ins>
                                <w:ins w:id="342" w:author="Billy Mitchell" w:date="2023-11-08T19:09:00Z">
                                  <w:r>
                                    <w:rPr>
                                      <w:rFonts w:ascii="Calibri" w:eastAsia="Calibri" w:hAnsi="Calibri" w:cs="Calibri"/>
                                      <w:bCs/>
                                      <w:sz w:val="20"/>
                                    </w:rPr>
                                    <w:t>:</w:t>
                                  </w:r>
                                </w:ins>
                                <w:ins w:id="343" w:author="Billy Mitchell" w:date="2023-11-08T19:08:00Z">
                                  <w:r>
                                    <w:rPr>
                                      <w:rFonts w:ascii="Calibri" w:eastAsia="Calibri" w:hAnsi="Calibri" w:cs="Calibri"/>
                                      <w:bCs/>
                                      <w:sz w:val="20"/>
                                    </w:rPr>
                                    <w:t xml:space="preserve"> </w:t>
                                  </w:r>
                                  <w:r w:rsidRPr="00372E6A">
                                    <w:rPr>
                                      <w:rFonts w:ascii="Calibri" w:eastAsia="Calibri" w:hAnsi="Calibri" w:cs="Calibri"/>
                                      <w:b/>
                                      <w:sz w:val="20"/>
                                      <w:rPrChange w:id="344" w:author="Billy Mitchell" w:date="2023-11-08T19:09:00Z">
                                        <w:rPr>
                                          <w:rFonts w:ascii="Calibri" w:eastAsia="Calibri" w:hAnsi="Calibri" w:cs="Calibri"/>
                                          <w:bCs/>
                                          <w:sz w:val="20"/>
                                        </w:rPr>
                                      </w:rPrChange>
                                    </w:rPr>
                                    <w:t>a.</w:t>
                                  </w:r>
                                </w:ins>
                                <w:ins w:id="345" w:author="Billy Mitchell" w:date="2023-11-08T19:09:00Z">
                                  <w:r>
                                    <w:rPr>
                                      <w:rFonts w:ascii="Calibri" w:eastAsia="Calibri" w:hAnsi="Calibri" w:cs="Calibri"/>
                                      <w:b/>
                                      <w:sz w:val="20"/>
                                    </w:rPr>
                                    <w:t>)</w:t>
                                  </w:r>
                                </w:ins>
                                <w:ins w:id="346" w:author="Billy Mitchell" w:date="2023-11-08T19:08:00Z">
                                  <w:r>
                                    <w:rPr>
                                      <w:rFonts w:ascii="Calibri" w:eastAsia="Calibri" w:hAnsi="Calibri" w:cs="Calibri"/>
                                      <w:bCs/>
                                      <w:sz w:val="20"/>
                                    </w:rPr>
                                    <w:t xml:space="preserve"> </w:t>
                                  </w:r>
                                </w:ins>
                                <w:ins w:id="347" w:author="Billy Mitchell" w:date="2023-11-08T19:09:00Z">
                                  <w:r>
                                    <w:rPr>
                                      <w:rFonts w:ascii="Calibri" w:eastAsia="Calibri" w:hAnsi="Calibri" w:cs="Calibri"/>
                                      <w:bCs/>
                                      <w:sz w:val="20"/>
                                    </w:rPr>
                                    <w:t>a</w:t>
                                  </w:r>
                                </w:ins>
                                <w:ins w:id="348" w:author="Billy Mitchell" w:date="2023-11-08T19:05:00Z">
                                  <w:r w:rsidRPr="00372E6A">
                                    <w:rPr>
                                      <w:rFonts w:ascii="Calibri" w:eastAsia="Calibri" w:hAnsi="Calibri" w:cs="Calibri"/>
                                      <w:bCs/>
                                      <w:sz w:val="20"/>
                                      <w:rPrChange w:id="349" w:author="Billy Mitchell" w:date="2023-11-08T19:05:00Z">
                                        <w:rPr>
                                          <w:rFonts w:ascii="Calibri" w:eastAsia="Calibri" w:hAnsi="Calibri" w:cs="Calibri"/>
                                          <w:b/>
                                          <w:sz w:val="20"/>
                                        </w:rPr>
                                      </w:rPrChange>
                                    </w:rPr>
                                    <w:t>ll</w:t>
                                  </w:r>
                                  <w:r>
                                    <w:rPr>
                                      <w:rFonts w:ascii="Calibri" w:eastAsia="Calibri" w:hAnsi="Calibri" w:cs="Calibri"/>
                                      <w:b/>
                                      <w:sz w:val="20"/>
                                    </w:rPr>
                                    <w:t xml:space="preserve"> </w:t>
                                  </w:r>
                                </w:ins>
                                <w:del w:id="350"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51" w:author="Billy Mitchell" w:date="2023-11-08T19:05:00Z">
                                  <w:r>
                                    <w:rPr>
                                      <w:rFonts w:ascii="Calibri" w:eastAsia="Calibri" w:hAnsi="Calibri" w:cs="Calibri"/>
                                      <w:sz w:val="20"/>
                                    </w:rPr>
                                    <w:t>e</w:t>
                                  </w:r>
                                </w:ins>
                                <w:ins w:id="352" w:author="Billy Mitchell" w:date="2023-11-08T19:04:00Z">
                                  <w:r>
                                    <w:rPr>
                                      <w:rFonts w:ascii="Calibri" w:eastAsia="Calibri" w:hAnsi="Calibri" w:cs="Calibri"/>
                                      <w:sz w:val="20"/>
                                    </w:rPr>
                                    <w:t xml:space="preserve">motions endorsed during Study 1 and </w:t>
                                  </w:r>
                                  <w:r w:rsidRPr="00372E6A">
                                    <w:rPr>
                                      <w:rFonts w:ascii="Calibri" w:eastAsia="Calibri" w:hAnsi="Calibri" w:cs="Calibri"/>
                                      <w:b/>
                                      <w:bCs/>
                                      <w:sz w:val="20"/>
                                      <w:rPrChange w:id="353" w:author="Billy Mitchell" w:date="2023-11-08T19:05:00Z">
                                        <w:rPr>
                                          <w:rFonts w:ascii="Calibri" w:eastAsia="Calibri" w:hAnsi="Calibri" w:cs="Calibri"/>
                                          <w:sz w:val="20"/>
                                        </w:rPr>
                                      </w:rPrChange>
                                    </w:rPr>
                                    <w:t>b.</w:t>
                                  </w:r>
                                </w:ins>
                                <w:ins w:id="354" w:author="Billy Mitchell" w:date="2023-11-08T19:09:00Z">
                                  <w:r>
                                    <w:rPr>
                                      <w:rFonts w:ascii="Calibri" w:eastAsia="Calibri" w:hAnsi="Calibri" w:cs="Calibri"/>
                                      <w:b/>
                                      <w:bCs/>
                                      <w:sz w:val="20"/>
                                    </w:rPr>
                                    <w:t>)</w:t>
                                  </w:r>
                                </w:ins>
                                <w:ins w:id="355" w:author="Billy Mitchell" w:date="2023-11-08T19:04:00Z">
                                  <w:r>
                                    <w:rPr>
                                      <w:rFonts w:ascii="Calibri" w:eastAsia="Calibri" w:hAnsi="Calibri" w:cs="Calibri"/>
                                      <w:sz w:val="20"/>
                                    </w:rPr>
                                    <w:t xml:space="preserve"> </w:t>
                                  </w:r>
                                </w:ins>
                                <w:ins w:id="356" w:author="Billy Mitchell" w:date="2023-11-08T19:09:00Z">
                                  <w:r>
                                    <w:rPr>
                                      <w:rFonts w:ascii="Calibri" w:eastAsia="Calibri" w:hAnsi="Calibri" w:cs="Calibri"/>
                                      <w:sz w:val="20"/>
                                    </w:rPr>
                                    <w:t xml:space="preserve">all </w:t>
                                  </w:r>
                                </w:ins>
                                <w:ins w:id="357" w:author="Billy Mitchell" w:date="2023-11-08T19:04:00Z">
                                  <w:r>
                                    <w:rPr>
                                      <w:rFonts w:ascii="Calibri" w:eastAsia="Calibri" w:hAnsi="Calibri" w:cs="Calibri"/>
                                      <w:sz w:val="20"/>
                                    </w:rPr>
                                    <w:t>negatively</w:t>
                                  </w:r>
                                </w:ins>
                                <w:ins w:id="358" w:author="Billy Mitchell" w:date="2023-11-08T19:05:00Z">
                                  <w:r>
                                    <w:rPr>
                                      <w:rFonts w:ascii="Calibri" w:eastAsia="Calibri" w:hAnsi="Calibri" w:cs="Calibri"/>
                                      <w:sz w:val="20"/>
                                    </w:rPr>
                                    <w:t>-valenced emotions which were downregulate</w:t>
                                  </w:r>
                                </w:ins>
                                <w:ins w:id="359" w:author="Billy Mitchell" w:date="2023-11-08T19:06:00Z">
                                  <w:r>
                                    <w:rPr>
                                      <w:rFonts w:ascii="Calibri" w:eastAsia="Calibri" w:hAnsi="Calibri" w:cs="Calibri"/>
                                      <w:sz w:val="20"/>
                                    </w:rPr>
                                    <w:t xml:space="preserve">d using either reappraisal or distraction during Study 1. </w:t>
                                  </w:r>
                                </w:ins>
                                <w:del w:id="360" w:author="Billy Mitchell" w:date="2023-11-08T19:04:00Z">
                                  <w:r w:rsidDel="00372E6A">
                                    <w:rPr>
                                      <w:rFonts w:ascii="Calibri" w:eastAsia="Calibri" w:hAnsi="Calibri" w:cs="Calibri"/>
                                      <w:sz w:val="20"/>
                                    </w:rPr>
                                    <w:delText>.</w:delText>
                                  </w:r>
                                </w:del>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372E6A" w:rsidRDefault="00874B89">
                              <w:pPr>
                                <w:pStyle w:val="ListParagraph"/>
                                <w:numPr>
                                  <w:ilvl w:val="0"/>
                                  <w:numId w:val="3"/>
                                </w:numPr>
                                <w:rPr>
                                  <w:rFonts w:asciiTheme="minorHAnsi" w:hAnsiTheme="minorHAnsi" w:cstheme="minorHAnsi"/>
                                  <w:b/>
                                  <w:bCs/>
                                  <w:sz w:val="36"/>
                                  <w:szCs w:val="32"/>
                                  <w:rPrChange w:id="361" w:author="Billy Mitchell" w:date="2023-11-08T19:10:00Z">
                                    <w:rPr/>
                                  </w:rPrChange>
                                </w:rPr>
                                <w:pPrChange w:id="362" w:author="Billy Mitchell" w:date="2023-11-08T19:10:00Z">
                                  <w:pPr/>
                                </w:pPrChange>
                              </w:pPr>
                              <w:ins w:id="363" w:author="Billy Mitchell" w:date="2023-11-08T19:10:00Z">
                                <w:r>
                                  <w:rPr>
                                    <w:rFonts w:asciiTheme="minorHAnsi" w:hAnsiTheme="minorHAnsi" w:cstheme="minorHAnsi"/>
                                    <w:b/>
                                    <w:bCs/>
                                    <w:sz w:val="36"/>
                                    <w:szCs w:val="32"/>
                                  </w:rPr>
                                  <w:t xml:space="preserve">                                                          B.</w:t>
                                </w:r>
                              </w:ins>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22.2pt;z-index:251689984" coordsize="67640,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">
                <v:group id="Group 5" o:spid="_x0000_s1030" style="position:absolute;left:1428;top:2667;width:66212;height:25552" coordsize="66211,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">
                      <v:imagedata r:id="rId15" o:title="" croptop="2850f" cropbottom="3799f" cropleft="2065f"/>
                      <v:path arrowok="t"/>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">
                      <v:imagedata r:id="rId16" o:title=""/>
                      <v:path arrowok="t"/>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5BD7B51" w:rsidR="00874B89" w:rsidRDefault="00874B89" w:rsidP="006754EA">
                          <w:pPr>
                            <w:ind w:left="0" w:firstLine="0"/>
                          </w:pPr>
                          <w:r>
                            <w:rPr>
                              <w:rFonts w:ascii="Calibri" w:eastAsia="Calibri" w:hAnsi="Calibri" w:cs="Calibri"/>
                              <w:b/>
                              <w:sz w:val="20"/>
                            </w:rPr>
                            <w:t xml:space="preserve">Fig 2. </w:t>
                          </w:r>
                          <w:ins w:id="364" w:author="Billy Mitchell" w:date="2023-11-08T19:08:00Z">
                            <w:r>
                              <w:rPr>
                                <w:rFonts w:ascii="Calibri" w:eastAsia="Calibri" w:hAnsi="Calibri" w:cs="Calibri"/>
                                <w:bCs/>
                                <w:sz w:val="20"/>
                              </w:rPr>
                              <w:t>Frequency-weighted word clouds illustrating</w:t>
                            </w:r>
                          </w:ins>
                          <w:ins w:id="365" w:author="Billy Mitchell" w:date="2023-11-08T19:09:00Z">
                            <w:r>
                              <w:rPr>
                                <w:rFonts w:ascii="Calibri" w:eastAsia="Calibri" w:hAnsi="Calibri" w:cs="Calibri"/>
                                <w:bCs/>
                                <w:sz w:val="20"/>
                              </w:rPr>
                              <w:t>:</w:t>
                            </w:r>
                          </w:ins>
                          <w:ins w:id="366" w:author="Billy Mitchell" w:date="2023-11-08T19:08:00Z">
                            <w:r>
                              <w:rPr>
                                <w:rFonts w:ascii="Calibri" w:eastAsia="Calibri" w:hAnsi="Calibri" w:cs="Calibri"/>
                                <w:bCs/>
                                <w:sz w:val="20"/>
                              </w:rPr>
                              <w:t xml:space="preserve"> </w:t>
                            </w:r>
                            <w:r w:rsidRPr="00372E6A">
                              <w:rPr>
                                <w:rFonts w:ascii="Calibri" w:eastAsia="Calibri" w:hAnsi="Calibri" w:cs="Calibri"/>
                                <w:b/>
                                <w:sz w:val="20"/>
                                <w:rPrChange w:id="367" w:author="Billy Mitchell" w:date="2023-11-08T19:09:00Z">
                                  <w:rPr>
                                    <w:rFonts w:ascii="Calibri" w:eastAsia="Calibri" w:hAnsi="Calibri" w:cs="Calibri"/>
                                    <w:bCs/>
                                    <w:sz w:val="20"/>
                                  </w:rPr>
                                </w:rPrChange>
                              </w:rPr>
                              <w:t>a.</w:t>
                            </w:r>
                          </w:ins>
                          <w:ins w:id="368" w:author="Billy Mitchell" w:date="2023-11-08T19:09:00Z">
                            <w:r>
                              <w:rPr>
                                <w:rFonts w:ascii="Calibri" w:eastAsia="Calibri" w:hAnsi="Calibri" w:cs="Calibri"/>
                                <w:b/>
                                <w:sz w:val="20"/>
                              </w:rPr>
                              <w:t>)</w:t>
                            </w:r>
                          </w:ins>
                          <w:ins w:id="369" w:author="Billy Mitchell" w:date="2023-11-08T19:08:00Z">
                            <w:r>
                              <w:rPr>
                                <w:rFonts w:ascii="Calibri" w:eastAsia="Calibri" w:hAnsi="Calibri" w:cs="Calibri"/>
                                <w:bCs/>
                                <w:sz w:val="20"/>
                              </w:rPr>
                              <w:t xml:space="preserve"> </w:t>
                            </w:r>
                          </w:ins>
                          <w:ins w:id="370" w:author="Billy Mitchell" w:date="2023-11-08T19:09:00Z">
                            <w:r>
                              <w:rPr>
                                <w:rFonts w:ascii="Calibri" w:eastAsia="Calibri" w:hAnsi="Calibri" w:cs="Calibri"/>
                                <w:bCs/>
                                <w:sz w:val="20"/>
                              </w:rPr>
                              <w:t>a</w:t>
                            </w:r>
                          </w:ins>
                          <w:ins w:id="371" w:author="Billy Mitchell" w:date="2023-11-08T19:05:00Z">
                            <w:r w:rsidRPr="00372E6A">
                              <w:rPr>
                                <w:rFonts w:ascii="Calibri" w:eastAsia="Calibri" w:hAnsi="Calibri" w:cs="Calibri"/>
                                <w:bCs/>
                                <w:sz w:val="20"/>
                                <w:rPrChange w:id="372" w:author="Billy Mitchell" w:date="2023-11-08T19:05:00Z">
                                  <w:rPr>
                                    <w:rFonts w:ascii="Calibri" w:eastAsia="Calibri" w:hAnsi="Calibri" w:cs="Calibri"/>
                                    <w:b/>
                                    <w:sz w:val="20"/>
                                  </w:rPr>
                                </w:rPrChange>
                              </w:rPr>
                              <w:t>ll</w:t>
                            </w:r>
                            <w:r>
                              <w:rPr>
                                <w:rFonts w:ascii="Calibri" w:eastAsia="Calibri" w:hAnsi="Calibri" w:cs="Calibri"/>
                                <w:b/>
                                <w:sz w:val="20"/>
                              </w:rPr>
                              <w:t xml:space="preserve"> </w:t>
                            </w:r>
                          </w:ins>
                          <w:del w:id="373"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74" w:author="Billy Mitchell" w:date="2023-11-08T19:05:00Z">
                            <w:r>
                              <w:rPr>
                                <w:rFonts w:ascii="Calibri" w:eastAsia="Calibri" w:hAnsi="Calibri" w:cs="Calibri"/>
                                <w:sz w:val="20"/>
                              </w:rPr>
                              <w:t>e</w:t>
                            </w:r>
                          </w:ins>
                          <w:ins w:id="375" w:author="Billy Mitchell" w:date="2023-11-08T19:04:00Z">
                            <w:r>
                              <w:rPr>
                                <w:rFonts w:ascii="Calibri" w:eastAsia="Calibri" w:hAnsi="Calibri" w:cs="Calibri"/>
                                <w:sz w:val="20"/>
                              </w:rPr>
                              <w:t xml:space="preserve">motions endorsed during Study 1 and </w:t>
                            </w:r>
                            <w:r w:rsidRPr="00372E6A">
                              <w:rPr>
                                <w:rFonts w:ascii="Calibri" w:eastAsia="Calibri" w:hAnsi="Calibri" w:cs="Calibri"/>
                                <w:b/>
                                <w:bCs/>
                                <w:sz w:val="20"/>
                                <w:rPrChange w:id="376" w:author="Billy Mitchell" w:date="2023-11-08T19:05:00Z">
                                  <w:rPr>
                                    <w:rFonts w:ascii="Calibri" w:eastAsia="Calibri" w:hAnsi="Calibri" w:cs="Calibri"/>
                                    <w:sz w:val="20"/>
                                  </w:rPr>
                                </w:rPrChange>
                              </w:rPr>
                              <w:t>b.</w:t>
                            </w:r>
                          </w:ins>
                          <w:ins w:id="377" w:author="Billy Mitchell" w:date="2023-11-08T19:09:00Z">
                            <w:r>
                              <w:rPr>
                                <w:rFonts w:ascii="Calibri" w:eastAsia="Calibri" w:hAnsi="Calibri" w:cs="Calibri"/>
                                <w:b/>
                                <w:bCs/>
                                <w:sz w:val="20"/>
                              </w:rPr>
                              <w:t>)</w:t>
                            </w:r>
                          </w:ins>
                          <w:ins w:id="378" w:author="Billy Mitchell" w:date="2023-11-08T19:04:00Z">
                            <w:r>
                              <w:rPr>
                                <w:rFonts w:ascii="Calibri" w:eastAsia="Calibri" w:hAnsi="Calibri" w:cs="Calibri"/>
                                <w:sz w:val="20"/>
                              </w:rPr>
                              <w:t xml:space="preserve"> </w:t>
                            </w:r>
                          </w:ins>
                          <w:ins w:id="379" w:author="Billy Mitchell" w:date="2023-11-08T19:09:00Z">
                            <w:r>
                              <w:rPr>
                                <w:rFonts w:ascii="Calibri" w:eastAsia="Calibri" w:hAnsi="Calibri" w:cs="Calibri"/>
                                <w:sz w:val="20"/>
                              </w:rPr>
                              <w:t xml:space="preserve">all </w:t>
                            </w:r>
                          </w:ins>
                          <w:ins w:id="380" w:author="Billy Mitchell" w:date="2023-11-08T19:04:00Z">
                            <w:r>
                              <w:rPr>
                                <w:rFonts w:ascii="Calibri" w:eastAsia="Calibri" w:hAnsi="Calibri" w:cs="Calibri"/>
                                <w:sz w:val="20"/>
                              </w:rPr>
                              <w:t>negatively</w:t>
                            </w:r>
                          </w:ins>
                          <w:ins w:id="381" w:author="Billy Mitchell" w:date="2023-11-08T19:05:00Z">
                            <w:r>
                              <w:rPr>
                                <w:rFonts w:ascii="Calibri" w:eastAsia="Calibri" w:hAnsi="Calibri" w:cs="Calibri"/>
                                <w:sz w:val="20"/>
                              </w:rPr>
                              <w:t>-valenced emotions which were downregulate</w:t>
                            </w:r>
                          </w:ins>
                          <w:ins w:id="382" w:author="Billy Mitchell" w:date="2023-11-08T19:06:00Z">
                            <w:r>
                              <w:rPr>
                                <w:rFonts w:ascii="Calibri" w:eastAsia="Calibri" w:hAnsi="Calibri" w:cs="Calibri"/>
                                <w:sz w:val="20"/>
                              </w:rPr>
                              <w:t xml:space="preserve">d using either reappraisal or distraction during Study 1. </w:t>
                            </w:r>
                          </w:ins>
                          <w:del w:id="383" w:author="Billy Mitchell" w:date="2023-11-08T19:04:00Z">
                            <w:r w:rsidDel="00372E6A">
                              <w:rPr>
                                <w:rFonts w:ascii="Calibri" w:eastAsia="Calibri" w:hAnsi="Calibri" w:cs="Calibri"/>
                                <w:sz w:val="20"/>
                              </w:rPr>
                              <w:delText>.</w:delText>
                            </w:r>
                          </w:del>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372E6A" w:rsidRDefault="00874B89">
                        <w:pPr>
                          <w:pStyle w:val="ListParagraph"/>
                          <w:numPr>
                            <w:ilvl w:val="0"/>
                            <w:numId w:val="3"/>
                          </w:numPr>
                          <w:rPr>
                            <w:rFonts w:asciiTheme="minorHAnsi" w:hAnsiTheme="minorHAnsi" w:cstheme="minorHAnsi"/>
                            <w:b/>
                            <w:bCs/>
                            <w:sz w:val="36"/>
                            <w:szCs w:val="32"/>
                            <w:rPrChange w:id="384" w:author="Billy Mitchell" w:date="2023-11-08T19:10:00Z">
                              <w:rPr/>
                            </w:rPrChange>
                          </w:rPr>
                          <w:pPrChange w:id="385" w:author="Billy Mitchell" w:date="2023-11-08T19:10:00Z">
                            <w:pPr/>
                          </w:pPrChange>
                        </w:pPr>
                        <w:ins w:id="386" w:author="Billy Mitchell" w:date="2023-11-08T19:10:00Z">
                          <w:r>
                            <w:rPr>
                              <w:rFonts w:asciiTheme="minorHAnsi" w:hAnsiTheme="minorHAnsi" w:cstheme="minorHAnsi"/>
                              <w:b/>
                              <w:bCs/>
                              <w:sz w:val="36"/>
                              <w:szCs w:val="32"/>
                            </w:rPr>
                            <w:t xml:space="preserve">                                                          B.</w:t>
                          </w:r>
                        </w:ins>
                      </w:p>
                    </w:txbxContent>
                  </v:textbox>
                </v:shape>
                <w10:wrap type="topAndBottom"/>
              </v:group>
            </w:pict>
          </mc:Fallback>
        </mc:AlternateContent>
      </w:r>
      <w:del w:id="387" w:author="Billy Mitchell" w:date="2023-11-08T19:02:00Z">
        <w:r w:rsidR="006754EA" w:rsidDel="006754EA">
          <w:rPr>
            <w:noProof/>
            <w:szCs w:val="24"/>
          </w:rPr>
          <mc:AlternateContent>
            <mc:Choice Requires="wpg">
              <w:drawing>
                <wp:anchor distT="0" distB="0" distL="114300" distR="114300" simplePos="0" relativeHeight="251681792" behindDoc="0" locked="0" layoutInCell="1" allowOverlap="1" wp14:anchorId="095174ED" wp14:editId="706697E4">
                  <wp:simplePos x="0" y="0"/>
                  <wp:positionH relativeFrom="column">
                    <wp:posOffset>-238125</wp:posOffset>
                  </wp:positionH>
                  <wp:positionV relativeFrom="paragraph">
                    <wp:posOffset>0</wp:posOffset>
                  </wp:positionV>
                  <wp:extent cx="6621145" cy="1857375"/>
                  <wp:effectExtent l="0" t="0" r="8255" b="9525"/>
                  <wp:wrapTopAndBottom/>
                  <wp:docPr id="727395509" name="Group 727395509"/>
                  <wp:cNvGraphicFramePr/>
                  <a:graphic xmlns:a="http://schemas.openxmlformats.org/drawingml/2006/main">
                    <a:graphicData uri="http://schemas.microsoft.com/office/word/2010/wordprocessingGroup">
                      <wpg:wgp>
                        <wpg:cNvGrpSpPr/>
                        <wpg:grpSpPr>
                          <a:xfrm>
                            <a:off x="0" y="0"/>
                            <a:ext cx="6621145" cy="1857375"/>
                            <a:chOff x="0" y="0"/>
                            <a:chExt cx="6621145" cy="1857375"/>
                          </a:xfrm>
                        </wpg:grpSpPr>
                        <pic:pic xmlns:pic="http://schemas.openxmlformats.org/drawingml/2006/picture">
                          <pic:nvPicPr>
                            <pic:cNvPr id="566340507"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9187192" name="Picture 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933657517" name="Straight Connector 3"/>
                          <wps:cNvCnPr/>
                          <wps:spPr>
                            <a:xfrm>
                              <a:off x="3324225" y="0"/>
                              <a:ext cx="0" cy="17240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CF0041" id="Group 727395509" o:spid="_x0000_s1026" style="position:absolute;margin-left:-18.75pt;margin-top:0;width:521.35pt;height:146.25pt;z-index:251681792" coordsize="66211,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">
                  <v:shape id="Picture 1" o:spid="_x0000_s1027"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">
                    <v:imagedata r:id="rId17" o:title="" croptop="2850f" cropbottom="3799f" cropleft="2065f"/>
                  </v:shape>
                  <v:shape id="Picture 2" o:spid="_x0000_s1028"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">
                    <v:imagedata r:id="rId18" o:title=""/>
                  </v:shape>
                  <v:line id="Straight Connector 3" o:spid="_x0000_s1029"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" strokecolor="#0d0d0d [3069]" strokeweight="2.25pt">
                    <v:stroke joinstyle="miter"/>
                  </v:line>
                  <w10:wrap type="topAndBottom"/>
                </v:group>
              </w:pict>
            </mc:Fallback>
          </mc:AlternateContent>
        </w:r>
      </w:del>
    </w:p>
    <w:p w14:paraId="462E6B7F" w14:textId="793C4524" w:rsidR="00967F10" w:rsidRPr="0075725E" w:rsidDel="003E3464" w:rsidRDefault="00967F10" w:rsidP="000960FE">
      <w:pPr>
        <w:spacing w:after="0" w:line="480" w:lineRule="auto"/>
        <w:ind w:left="0" w:firstLine="720"/>
        <w:rPr>
          <w:del w:id="388" w:author="Billy Mitchell" w:date="2023-11-08T00:13:00Z"/>
          <w:b/>
          <w:bCs/>
          <w:rPrChange w:id="389" w:author="Billy Mitchell" w:date="2023-11-08T00:31:00Z">
            <w:rPr>
              <w:del w:id="390" w:author="Billy Mitchell" w:date="2023-11-08T00:13:00Z"/>
              <w:vertAlign w:val="superscript"/>
            </w:rPr>
          </w:rPrChange>
        </w:rPr>
      </w:pPr>
    </w:p>
    <w:p w14:paraId="48DFB473" w14:textId="2FC20FAC" w:rsidR="00E5044A" w:rsidRDefault="00967F10" w:rsidP="007B7431">
      <w:pPr>
        <w:spacing w:after="0" w:line="480" w:lineRule="auto"/>
        <w:ind w:left="0" w:firstLine="720"/>
        <w:rPr>
          <w:ins w:id="391" w:author="Billy Mitchell" w:date="2023-11-08T01:35:00Z"/>
          <w:bCs/>
          <w:szCs w:val="24"/>
        </w:rPr>
      </w:pPr>
      <w:ins w:id="392" w:author="Jennifer L." w:date="2023-11-07T23:41:00Z">
        <w:del w:id="393" w:author="Billy Mitchell" w:date="2023-11-08T00:15:00Z">
          <w:r w:rsidRPr="0075725E" w:rsidDel="003E3464">
            <w:rPr>
              <w:b/>
              <w:szCs w:val="24"/>
            </w:rPr>
            <w:delText>Intensity predicted effort</w:delText>
          </w:r>
        </w:del>
      </w:ins>
      <w:ins w:id="394" w:author="Jennifer L." w:date="2023-11-07T23:42:00Z">
        <w:del w:id="395" w:author="Billy Mitchell" w:date="2023-11-08T00:15:00Z">
          <w:r w:rsidRPr="0075725E" w:rsidDel="003E3464">
            <w:rPr>
              <w:b/>
              <w:szCs w:val="24"/>
            </w:rPr>
            <w:delText xml:space="preserve"> to regulate emotion</w:delText>
          </w:r>
        </w:del>
        <w:del w:id="396" w:author="Billy Mitchell" w:date="2023-11-08T01:41:00Z">
          <w:r w:rsidRPr="0075725E" w:rsidDel="00C0787A">
            <w:rPr>
              <w:b/>
              <w:szCs w:val="24"/>
            </w:rPr>
            <w:delText>.</w:delText>
          </w:r>
          <w:r w:rsidDel="00C0787A">
            <w:rPr>
              <w:b/>
              <w:szCs w:val="24"/>
            </w:rPr>
            <w:delText xml:space="preserve"> </w:delText>
          </w:r>
        </w:del>
      </w:ins>
      <w:ins w:id="397" w:author="Billy Mitchell" w:date="2023-11-08T01:41:00Z">
        <w:r w:rsidR="00C0787A">
          <w:rPr>
            <w:b/>
            <w:szCs w:val="24"/>
          </w:rPr>
          <w:t xml:space="preserve">Thrill-seeking motivated </w:t>
        </w:r>
      </w:ins>
      <w:ins w:id="398" w:author="Billy Mitchell" w:date="2023-11-08T12:33:00Z">
        <w:r w:rsidR="003A18DB">
          <w:rPr>
            <w:b/>
            <w:szCs w:val="24"/>
          </w:rPr>
          <w:t xml:space="preserve">study </w:t>
        </w:r>
      </w:ins>
      <w:ins w:id="399" w:author="Billy Mitchell" w:date="2023-11-08T01:41:00Z">
        <w:r w:rsidR="00C0787A">
          <w:rPr>
            <w:b/>
            <w:szCs w:val="24"/>
          </w:rPr>
          <w:t xml:space="preserve">participation. </w:t>
        </w:r>
      </w:ins>
      <w:ins w:id="400" w:author="Billy Mitchell" w:date="2023-11-08T11:13:00Z">
        <w:r w:rsidR="007B7431" w:rsidRPr="00DD7AA5">
          <w:rPr>
            <w:bCs/>
            <w:szCs w:val="24"/>
          </w:rPr>
          <w:t>Although</w:t>
        </w:r>
        <w:r w:rsidR="007B7431">
          <w:rPr>
            <w:bCs/>
            <w:szCs w:val="24"/>
          </w:rPr>
          <w:t xml:space="preserve"> horror attractions may possess features of emotion regulation experiences that are difficult to capture in more traditional paradigms, they may come with limitations as well. </w:t>
        </w:r>
      </w:ins>
      <w:ins w:id="401" w:author="Billy Mitchell" w:date="2023-11-08T12:31:00Z">
        <w:r w:rsidR="003A18DB">
          <w:rPr>
            <w:bCs/>
            <w:szCs w:val="24"/>
          </w:rPr>
          <w:t xml:space="preserve">First, </w:t>
        </w:r>
      </w:ins>
      <w:proofErr w:type="gramStart"/>
      <w:ins w:id="402" w:author="Billy Mitchell" w:date="2023-11-08T11:13:00Z">
        <w:r w:rsidR="007B7431">
          <w:rPr>
            <w:bCs/>
            <w:szCs w:val="24"/>
          </w:rPr>
          <w:t>U</w:t>
        </w:r>
      </w:ins>
      <w:ins w:id="403" w:author="Billy Mitchell" w:date="2023-11-08T00:22:00Z">
        <w:r w:rsidR="003E3464">
          <w:rPr>
            <w:bCs/>
            <w:szCs w:val="24"/>
          </w:rPr>
          <w:t>sing</w:t>
        </w:r>
        <w:proofErr w:type="gramEnd"/>
        <w:r w:rsidR="003E3464">
          <w:rPr>
            <w:bCs/>
            <w:szCs w:val="24"/>
          </w:rPr>
          <w:t xml:space="preserve"> such a setting may result in self-selection biases.  </w:t>
        </w:r>
      </w:ins>
      <w:moveToRangeStart w:id="404" w:author="Billy Mitchell" w:date="2023-11-08T00:24:00Z" w:name="move150295457"/>
      <w:r w:rsidR="0075725E" w:rsidRPr="0075725E">
        <w:rPr>
          <w:bCs/>
          <w:szCs w:val="24"/>
        </w:rPr>
        <w:t xml:space="preserve">To monitor this, participants were asked </w:t>
      </w:r>
      <w:del w:id="405" w:author="Billy Mitchell" w:date="2023-11-08T00:27:00Z">
        <w:r w:rsidR="0075725E" w:rsidRPr="0075725E" w:rsidDel="0075725E">
          <w:rPr>
            <w:bCs/>
            <w:szCs w:val="24"/>
          </w:rPr>
          <w:delText>several questions regarding</w:delText>
        </w:r>
      </w:del>
      <w:ins w:id="406" w:author="Billy Mitchell" w:date="2023-11-08T00:27:00Z">
        <w:r w:rsidR="0075725E">
          <w:rPr>
            <w:bCs/>
            <w:szCs w:val="24"/>
          </w:rPr>
          <w:t>about</w:t>
        </w:r>
      </w:ins>
      <w:r w:rsidR="0075725E" w:rsidRPr="0075725E">
        <w:rPr>
          <w:bCs/>
          <w:szCs w:val="24"/>
        </w:rPr>
        <w:t xml:space="preserve"> their </w:t>
      </w:r>
      <w:del w:id="407" w:author="Billy Mitchell" w:date="2023-11-08T00:24:00Z">
        <w:r w:rsidR="0075725E" w:rsidRPr="0075725E" w:rsidDel="0075725E">
          <w:rPr>
            <w:bCs/>
            <w:szCs w:val="24"/>
          </w:rPr>
          <w:delText xml:space="preserve">motivations and </w:delText>
        </w:r>
      </w:del>
      <w:r w:rsidR="0075725E" w:rsidRPr="0075725E">
        <w:rPr>
          <w:bCs/>
          <w:szCs w:val="24"/>
        </w:rPr>
        <w:t xml:space="preserve">expectations </w:t>
      </w:r>
      <w:ins w:id="408" w:author="Billy Mitchell" w:date="2023-11-08T00:24:00Z">
        <w:r w:rsidR="0075725E">
          <w:rPr>
            <w:bCs/>
            <w:szCs w:val="24"/>
          </w:rPr>
          <w:t>and motivations to participate</w:t>
        </w:r>
      </w:ins>
      <w:ins w:id="409" w:author="Billy Mitchell" w:date="2023-11-08T00:31:00Z">
        <w:r w:rsidR="0075725E">
          <w:rPr>
            <w:bCs/>
            <w:szCs w:val="24"/>
          </w:rPr>
          <w:t xml:space="preserve"> in this study</w:t>
        </w:r>
      </w:ins>
      <w:del w:id="410" w:author="Billy Mitchell" w:date="2023-11-08T00:24:00Z">
        <w:r w:rsidR="0075725E" w:rsidRPr="0075725E" w:rsidDel="0075725E">
          <w:rPr>
            <w:bCs/>
            <w:szCs w:val="24"/>
          </w:rPr>
          <w:delText>regarding participation</w:delText>
        </w:r>
      </w:del>
      <w:r w:rsidR="0075725E" w:rsidRPr="0075725E">
        <w:rPr>
          <w:bCs/>
          <w:szCs w:val="24"/>
        </w:rPr>
        <w:t>.</w:t>
      </w:r>
      <w:del w:id="411" w:author="Billy Mitchell" w:date="2023-11-08T00:27:00Z">
        <w:r w:rsidR="0075725E" w:rsidRPr="0075725E" w:rsidDel="0075725E">
          <w:rPr>
            <w:bCs/>
            <w:szCs w:val="24"/>
          </w:rPr>
          <w:delText xml:space="preserve"> </w:delText>
        </w:r>
      </w:del>
      <w:ins w:id="412" w:author="Billy Mitchell" w:date="2023-11-08T00:27:00Z">
        <w:r w:rsidR="0075725E">
          <w:rPr>
            <w:bCs/>
            <w:szCs w:val="24"/>
          </w:rPr>
          <w:t xml:space="preserve"> </w:t>
        </w:r>
      </w:ins>
      <w:ins w:id="413" w:author="Billy Mitchell" w:date="2023-11-08T00:59:00Z">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w:t>
        </w:r>
      </w:ins>
      <w:ins w:id="414" w:author="Billy Mitchell" w:date="2023-11-08T01:00:00Z">
        <w:r w:rsidR="00854F72">
          <w:rPr>
            <w:bCs/>
            <w:szCs w:val="24"/>
          </w:rPr>
          <w:t>response sitting above the midpoint of the scale</w:t>
        </w:r>
      </w:ins>
      <w:ins w:id="415" w:author="Billy Mitchell" w:date="2023-11-08T00:59:00Z">
        <w:r w:rsidR="00854F72" w:rsidRPr="0075725E">
          <w:rPr>
            <w:bCs/>
            <w:szCs w:val="24"/>
          </w:rPr>
          <w:t xml:space="preserve"> </w:t>
        </w:r>
        <w:bookmarkStart w:id="416" w:name="_Hlk150356915"/>
        <w:r w:rsidR="00854F72" w:rsidRPr="0075725E">
          <w:rPr>
            <w:bCs/>
            <w:szCs w:val="24"/>
          </w:rPr>
          <w:t>(</w:t>
        </w:r>
        <w:r w:rsidR="00854F72" w:rsidRPr="00ED5394">
          <w:rPr>
            <w:bCs/>
            <w:i/>
            <w:iCs/>
            <w:szCs w:val="24"/>
            <w:rPrChange w:id="417" w:author="Billy Mitchell" w:date="2023-11-08T11:11:00Z">
              <w:rPr>
                <w:bCs/>
                <w:szCs w:val="24"/>
              </w:rPr>
            </w:rPrChange>
          </w:rPr>
          <w:t>x̄</w:t>
        </w:r>
        <w:r w:rsidR="00854F72">
          <w:rPr>
            <w:bCs/>
            <w:szCs w:val="24"/>
          </w:rPr>
          <w:t xml:space="preserve"> = 3.40, </w:t>
        </w:r>
      </w:ins>
      <w:ins w:id="418" w:author="Billy Mitchell" w:date="2023-11-08T11:27:00Z">
        <w:r w:rsidR="00AA18EC" w:rsidRPr="00AA18EC">
          <w:rPr>
            <w:bCs/>
            <w:i/>
            <w:iCs/>
            <w:szCs w:val="24"/>
          </w:rPr>
          <w:t>median</w:t>
        </w:r>
      </w:ins>
      <w:ins w:id="419" w:author="Billy Mitchell" w:date="2023-11-08T00:59:00Z">
        <w:r w:rsidR="00854F72">
          <w:rPr>
            <w:bCs/>
            <w:szCs w:val="24"/>
          </w:rPr>
          <w:t xml:space="preserve"> = 4, </w:t>
        </w:r>
        <w:proofErr w:type="spellStart"/>
        <w:r w:rsidR="00854F72" w:rsidRPr="00ED5394">
          <w:rPr>
            <w:bCs/>
            <w:i/>
            <w:iCs/>
            <w:szCs w:val="24"/>
            <w:rPrChange w:id="420" w:author="Billy Mitchell" w:date="2023-11-08T11:11:00Z">
              <w:rPr>
                <w:bCs/>
                <w:szCs w:val="24"/>
              </w:rPr>
            </w:rPrChange>
          </w:rPr>
          <w:t>sd</w:t>
        </w:r>
        <w:proofErr w:type="spellEnd"/>
        <w:r w:rsidR="00854F72">
          <w:rPr>
            <w:bCs/>
            <w:szCs w:val="24"/>
          </w:rPr>
          <w:t xml:space="preserve"> = 1.82</w:t>
        </w:r>
        <w:r w:rsidR="00854F72" w:rsidRPr="0075725E">
          <w:rPr>
            <w:bCs/>
            <w:szCs w:val="24"/>
          </w:rPr>
          <w:t>)</w:t>
        </w:r>
        <w:bookmarkEnd w:id="416"/>
        <w:r w:rsidR="00854F72" w:rsidRPr="0075725E">
          <w:rPr>
            <w:bCs/>
            <w:szCs w:val="24"/>
          </w:rPr>
          <w:t>.</w:t>
        </w:r>
      </w:ins>
      <w:ins w:id="421" w:author="Billy Mitchell" w:date="2023-11-08T01:00:00Z">
        <w:r w:rsidR="00854F72">
          <w:rPr>
            <w:bCs/>
            <w:szCs w:val="24"/>
          </w:rPr>
          <w:t xml:space="preserve"> P</w:t>
        </w:r>
      </w:ins>
      <w:ins w:id="422" w:author="Billy Mitchell" w:date="2023-11-08T00:28:00Z">
        <w:r w:rsidR="0075725E">
          <w:rPr>
            <w:bCs/>
            <w:szCs w:val="24"/>
          </w:rPr>
          <w:t xml:space="preserve">articipants were </w:t>
        </w:r>
      </w:ins>
      <w:ins w:id="423" w:author="Billy Mitchell" w:date="2023-11-08T01:00:00Z">
        <w:r w:rsidR="00854F72">
          <w:rPr>
            <w:bCs/>
            <w:szCs w:val="24"/>
          </w:rPr>
          <w:t xml:space="preserve">also </w:t>
        </w:r>
      </w:ins>
      <w:ins w:id="424" w:author="Billy Mitchell" w:date="2023-11-08T00:28:00Z">
        <w:r w:rsidR="0075725E">
          <w:rPr>
            <w:bCs/>
            <w:szCs w:val="24"/>
          </w:rPr>
          <w:t>asked</w:t>
        </w:r>
      </w:ins>
      <w:ins w:id="425" w:author="Billy Mitchell" w:date="2023-11-08T00:32:00Z">
        <w:r w:rsidR="0075725E">
          <w:rPr>
            <w:bCs/>
            <w:szCs w:val="24"/>
          </w:rPr>
          <w:t>,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w:t>
        </w:r>
      </w:ins>
      <w:ins w:id="426" w:author="Billy Mitchell" w:date="2023-11-08T00:33:00Z">
        <w:r w:rsidR="00F27AB2">
          <w:rPr>
            <w:bCs/>
            <w:szCs w:val="24"/>
          </w:rPr>
          <w:t>ment received for participating</w:t>
        </w:r>
      </w:ins>
      <w:ins w:id="427" w:author="Billy Mitchell" w:date="2023-11-08T00:36:00Z">
        <w:r w:rsidR="00F27AB2">
          <w:rPr>
            <w:bCs/>
            <w:szCs w:val="24"/>
          </w:rPr>
          <w:t xml:space="preserve"> (</w:t>
        </w:r>
      </w:ins>
      <w:ins w:id="428" w:author="Billy Mitchell" w:date="2023-11-08T00:37:00Z">
        <w:r w:rsidR="00F27AB2" w:rsidRPr="00ED5394">
          <w:rPr>
            <w:bCs/>
            <w:i/>
            <w:iCs/>
            <w:szCs w:val="24"/>
            <w:rPrChange w:id="429" w:author="Billy Mitchell" w:date="2023-11-08T11:11:00Z">
              <w:rPr>
                <w:bCs/>
                <w:szCs w:val="24"/>
              </w:rPr>
            </w:rPrChange>
          </w:rPr>
          <w:t>x̄</w:t>
        </w:r>
        <w:r w:rsidR="00F27AB2">
          <w:rPr>
            <w:bCs/>
            <w:szCs w:val="24"/>
          </w:rPr>
          <w:t xml:space="preserve"> = </w:t>
        </w:r>
      </w:ins>
      <w:ins w:id="430" w:author="Billy Mitchell" w:date="2023-11-08T00:39:00Z">
        <w:r w:rsidR="00F27AB2">
          <w:rPr>
            <w:bCs/>
            <w:szCs w:val="24"/>
          </w:rPr>
          <w:t xml:space="preserve">59.2, </w:t>
        </w:r>
      </w:ins>
      <w:ins w:id="431" w:author="Billy Mitchell" w:date="2023-11-08T11:27:00Z">
        <w:r w:rsidR="00AA18EC" w:rsidRPr="00AA18EC">
          <w:rPr>
            <w:bCs/>
            <w:i/>
            <w:iCs/>
            <w:szCs w:val="24"/>
          </w:rPr>
          <w:t>median</w:t>
        </w:r>
      </w:ins>
      <w:ins w:id="432" w:author="Billy Mitchell" w:date="2023-11-08T00:39:00Z">
        <w:r w:rsidR="00F27AB2">
          <w:rPr>
            <w:bCs/>
            <w:szCs w:val="24"/>
          </w:rPr>
          <w:t xml:space="preserve"> = 59, </w:t>
        </w:r>
        <w:proofErr w:type="spellStart"/>
        <w:r w:rsidR="00F27AB2" w:rsidRPr="00ED5394">
          <w:rPr>
            <w:bCs/>
            <w:i/>
            <w:iCs/>
            <w:szCs w:val="24"/>
            <w:rPrChange w:id="433" w:author="Billy Mitchell" w:date="2023-11-08T11:11:00Z">
              <w:rPr>
                <w:bCs/>
                <w:szCs w:val="24"/>
              </w:rPr>
            </w:rPrChange>
          </w:rPr>
          <w:t>sd</w:t>
        </w:r>
        <w:proofErr w:type="spellEnd"/>
        <w:r w:rsidR="00F27AB2">
          <w:rPr>
            <w:bCs/>
            <w:szCs w:val="24"/>
          </w:rPr>
          <w:t xml:space="preserve"> = </w:t>
        </w:r>
      </w:ins>
      <w:ins w:id="434" w:author="Billy Mitchell" w:date="2023-11-08T00:44:00Z">
        <w:r w:rsidR="00342888">
          <w:rPr>
            <w:bCs/>
            <w:szCs w:val="24"/>
          </w:rPr>
          <w:t>31.1</w:t>
        </w:r>
      </w:ins>
      <w:ins w:id="435" w:author="Billy Mitchell" w:date="2023-11-08T00:39:00Z">
        <w:r w:rsidR="00F27AB2">
          <w:rPr>
            <w:bCs/>
            <w:szCs w:val="24"/>
          </w:rPr>
          <w:t>)</w:t>
        </w:r>
      </w:ins>
      <w:ins w:id="436" w:author="Billy Mitchell" w:date="2023-11-08T00:33:00Z">
        <w:r w:rsidR="00F27AB2">
          <w:rPr>
            <w:bCs/>
            <w:szCs w:val="24"/>
          </w:rPr>
          <w:t>, the thrills they may feel in the haunted house</w:t>
        </w:r>
      </w:ins>
      <w:ins w:id="437" w:author="Billy Mitchell" w:date="2023-11-08T00:40:00Z">
        <w:r w:rsidR="00F27AB2">
          <w:rPr>
            <w:bCs/>
            <w:szCs w:val="24"/>
          </w:rPr>
          <w:t xml:space="preserve"> (</w:t>
        </w:r>
        <w:r w:rsidR="00F27AB2" w:rsidRPr="00ED5394">
          <w:rPr>
            <w:bCs/>
            <w:i/>
            <w:iCs/>
            <w:szCs w:val="24"/>
            <w:rPrChange w:id="438" w:author="Billy Mitchell" w:date="2023-11-08T11:11:00Z">
              <w:rPr>
                <w:bCs/>
                <w:szCs w:val="24"/>
              </w:rPr>
            </w:rPrChange>
          </w:rPr>
          <w:t>x̄</w:t>
        </w:r>
        <w:r w:rsidR="00F27AB2">
          <w:rPr>
            <w:bCs/>
            <w:szCs w:val="24"/>
          </w:rPr>
          <w:t xml:space="preserve"> = </w:t>
        </w:r>
      </w:ins>
      <w:ins w:id="439" w:author="Billy Mitchell" w:date="2023-11-08T00:41:00Z">
        <w:r w:rsidR="00F27AB2">
          <w:rPr>
            <w:bCs/>
            <w:szCs w:val="24"/>
          </w:rPr>
          <w:t>63.3</w:t>
        </w:r>
      </w:ins>
      <w:ins w:id="440" w:author="Billy Mitchell" w:date="2023-11-08T00:40:00Z">
        <w:r w:rsidR="00F27AB2">
          <w:rPr>
            <w:bCs/>
            <w:szCs w:val="24"/>
          </w:rPr>
          <w:t xml:space="preserve">, </w:t>
        </w:r>
      </w:ins>
      <w:ins w:id="441" w:author="Billy Mitchell" w:date="2023-11-08T11:27:00Z">
        <w:r w:rsidR="00AA18EC" w:rsidRPr="00AA18EC">
          <w:rPr>
            <w:bCs/>
            <w:i/>
            <w:iCs/>
            <w:szCs w:val="24"/>
          </w:rPr>
          <w:t>median</w:t>
        </w:r>
      </w:ins>
      <w:ins w:id="442" w:author="Billy Mitchell" w:date="2023-11-08T00:40:00Z">
        <w:r w:rsidR="00F27AB2">
          <w:rPr>
            <w:bCs/>
            <w:szCs w:val="24"/>
          </w:rPr>
          <w:t xml:space="preserve"> = </w:t>
        </w:r>
      </w:ins>
      <w:ins w:id="443" w:author="Billy Mitchell" w:date="2023-11-08T00:41:00Z">
        <w:r w:rsidR="00F27AB2">
          <w:rPr>
            <w:bCs/>
            <w:szCs w:val="24"/>
          </w:rPr>
          <w:t>73</w:t>
        </w:r>
      </w:ins>
      <w:ins w:id="444" w:author="Billy Mitchell" w:date="2023-11-08T00:40:00Z">
        <w:r w:rsidR="00F27AB2">
          <w:rPr>
            <w:bCs/>
            <w:szCs w:val="24"/>
          </w:rPr>
          <w:t xml:space="preserve">, </w:t>
        </w:r>
        <w:proofErr w:type="spellStart"/>
        <w:r w:rsidR="00F27AB2" w:rsidRPr="007B7431">
          <w:rPr>
            <w:bCs/>
            <w:i/>
            <w:iCs/>
            <w:szCs w:val="24"/>
            <w:rPrChange w:id="445" w:author="Billy Mitchell" w:date="2023-11-08T11:12:00Z">
              <w:rPr>
                <w:bCs/>
                <w:szCs w:val="24"/>
              </w:rPr>
            </w:rPrChange>
          </w:rPr>
          <w:t>sd</w:t>
        </w:r>
        <w:proofErr w:type="spellEnd"/>
        <w:r w:rsidR="00F27AB2">
          <w:rPr>
            <w:bCs/>
            <w:szCs w:val="24"/>
          </w:rPr>
          <w:t xml:space="preserve"> = </w:t>
        </w:r>
      </w:ins>
      <w:ins w:id="446" w:author="Billy Mitchell" w:date="2023-11-08T00:44:00Z">
        <w:r w:rsidR="00342888">
          <w:rPr>
            <w:bCs/>
            <w:szCs w:val="24"/>
          </w:rPr>
          <w:t>31.</w:t>
        </w:r>
      </w:ins>
      <w:ins w:id="447" w:author="Billy Mitchell" w:date="2023-11-08T00:46:00Z">
        <w:r w:rsidR="00342888">
          <w:rPr>
            <w:bCs/>
            <w:szCs w:val="24"/>
          </w:rPr>
          <w:t>7</w:t>
        </w:r>
      </w:ins>
      <w:ins w:id="448" w:author="Billy Mitchell" w:date="2023-11-08T00:40:00Z">
        <w:r w:rsidR="00F27AB2">
          <w:rPr>
            <w:bCs/>
            <w:szCs w:val="24"/>
          </w:rPr>
          <w:t>)</w:t>
        </w:r>
      </w:ins>
      <w:ins w:id="449" w:author="Billy Mitchell" w:date="2023-11-08T00:33:00Z">
        <w:r w:rsidR="00F27AB2">
          <w:rPr>
            <w:bCs/>
            <w:szCs w:val="24"/>
          </w:rPr>
          <w:t>, the opportunity for new experiences</w:t>
        </w:r>
      </w:ins>
      <w:ins w:id="450" w:author="Billy Mitchell" w:date="2023-11-08T00:40:00Z">
        <w:r w:rsidR="00F27AB2">
          <w:rPr>
            <w:bCs/>
            <w:szCs w:val="24"/>
          </w:rPr>
          <w:t xml:space="preserve"> (</w:t>
        </w:r>
        <w:r w:rsidR="00F27AB2" w:rsidRPr="007B7431">
          <w:rPr>
            <w:bCs/>
            <w:i/>
            <w:iCs/>
            <w:szCs w:val="24"/>
            <w:rPrChange w:id="451" w:author="Billy Mitchell" w:date="2023-11-08T11:12:00Z">
              <w:rPr>
                <w:bCs/>
                <w:szCs w:val="24"/>
              </w:rPr>
            </w:rPrChange>
          </w:rPr>
          <w:t>x̄</w:t>
        </w:r>
        <w:r w:rsidR="00F27AB2">
          <w:rPr>
            <w:bCs/>
            <w:szCs w:val="24"/>
          </w:rPr>
          <w:t xml:space="preserve"> =</w:t>
        </w:r>
      </w:ins>
      <w:ins w:id="452" w:author="Billy Mitchell" w:date="2023-11-08T00:41:00Z">
        <w:r w:rsidR="00F27AB2">
          <w:rPr>
            <w:bCs/>
            <w:szCs w:val="24"/>
          </w:rPr>
          <w:t xml:space="preserve"> 70.1</w:t>
        </w:r>
      </w:ins>
      <w:ins w:id="453" w:author="Billy Mitchell" w:date="2023-11-08T00:40:00Z">
        <w:r w:rsidR="00F27AB2">
          <w:rPr>
            <w:bCs/>
            <w:szCs w:val="24"/>
          </w:rPr>
          <w:t xml:space="preserve">, </w:t>
        </w:r>
      </w:ins>
      <w:ins w:id="454" w:author="Billy Mitchell" w:date="2023-11-08T11:27:00Z">
        <w:r w:rsidR="00AA18EC" w:rsidRPr="00AA18EC">
          <w:rPr>
            <w:bCs/>
            <w:i/>
            <w:iCs/>
            <w:szCs w:val="24"/>
          </w:rPr>
          <w:t>median</w:t>
        </w:r>
      </w:ins>
      <w:ins w:id="455" w:author="Billy Mitchell" w:date="2023-11-08T00:40:00Z">
        <w:r w:rsidR="00F27AB2">
          <w:rPr>
            <w:bCs/>
            <w:szCs w:val="24"/>
          </w:rPr>
          <w:t xml:space="preserve"> = </w:t>
        </w:r>
      </w:ins>
      <w:ins w:id="456" w:author="Billy Mitchell" w:date="2023-11-08T00:41:00Z">
        <w:r w:rsidR="00F27AB2">
          <w:rPr>
            <w:bCs/>
            <w:szCs w:val="24"/>
          </w:rPr>
          <w:t>78</w:t>
        </w:r>
      </w:ins>
      <w:ins w:id="457" w:author="Billy Mitchell" w:date="2023-11-08T00:40:00Z">
        <w:r w:rsidR="00F27AB2">
          <w:rPr>
            <w:bCs/>
            <w:szCs w:val="24"/>
          </w:rPr>
          <w:t xml:space="preserve">, </w:t>
        </w:r>
        <w:proofErr w:type="spellStart"/>
        <w:r w:rsidR="00F27AB2" w:rsidRPr="007B7431">
          <w:rPr>
            <w:bCs/>
            <w:i/>
            <w:iCs/>
            <w:szCs w:val="24"/>
            <w:rPrChange w:id="458" w:author="Billy Mitchell" w:date="2023-11-08T11:12:00Z">
              <w:rPr>
                <w:bCs/>
                <w:szCs w:val="24"/>
              </w:rPr>
            </w:rPrChange>
          </w:rPr>
          <w:t>sd</w:t>
        </w:r>
        <w:proofErr w:type="spellEnd"/>
        <w:r w:rsidR="00F27AB2">
          <w:rPr>
            <w:bCs/>
            <w:szCs w:val="24"/>
          </w:rPr>
          <w:t xml:space="preserve"> = </w:t>
        </w:r>
      </w:ins>
      <w:ins w:id="459" w:author="Billy Mitchell" w:date="2023-11-08T00:46:00Z">
        <w:r w:rsidR="00342888">
          <w:rPr>
            <w:bCs/>
            <w:szCs w:val="24"/>
          </w:rPr>
          <w:t>28.0</w:t>
        </w:r>
      </w:ins>
      <w:ins w:id="460" w:author="Billy Mitchell" w:date="2023-11-08T00:40:00Z">
        <w:r w:rsidR="00F27AB2">
          <w:rPr>
            <w:bCs/>
            <w:szCs w:val="24"/>
          </w:rPr>
          <w:t>)</w:t>
        </w:r>
      </w:ins>
      <w:ins w:id="461" w:author="Billy Mitchell" w:date="2023-11-08T00:33:00Z">
        <w:r w:rsidR="00F27AB2">
          <w:rPr>
            <w:bCs/>
            <w:szCs w:val="24"/>
          </w:rPr>
          <w:t>, the opportunity for challenging experiences</w:t>
        </w:r>
      </w:ins>
      <w:ins w:id="462" w:author="Billy Mitchell" w:date="2023-11-08T00:40:00Z">
        <w:r w:rsidR="00F27AB2">
          <w:rPr>
            <w:bCs/>
            <w:szCs w:val="24"/>
          </w:rPr>
          <w:t xml:space="preserve"> (</w:t>
        </w:r>
        <w:r w:rsidR="00F27AB2" w:rsidRPr="007B7431">
          <w:rPr>
            <w:bCs/>
            <w:i/>
            <w:iCs/>
            <w:szCs w:val="24"/>
            <w:rPrChange w:id="463" w:author="Billy Mitchell" w:date="2023-11-08T11:12:00Z">
              <w:rPr>
                <w:bCs/>
                <w:szCs w:val="24"/>
              </w:rPr>
            </w:rPrChange>
          </w:rPr>
          <w:t>x̄</w:t>
        </w:r>
        <w:r w:rsidR="00F27AB2">
          <w:rPr>
            <w:bCs/>
            <w:szCs w:val="24"/>
          </w:rPr>
          <w:t xml:space="preserve"> = </w:t>
        </w:r>
      </w:ins>
      <w:ins w:id="464" w:author="Billy Mitchell" w:date="2023-11-08T00:41:00Z">
        <w:r w:rsidR="00F27AB2">
          <w:rPr>
            <w:bCs/>
            <w:szCs w:val="24"/>
          </w:rPr>
          <w:t>53.3</w:t>
        </w:r>
      </w:ins>
      <w:ins w:id="465" w:author="Billy Mitchell" w:date="2023-11-08T00:40:00Z">
        <w:r w:rsidR="00F27AB2">
          <w:rPr>
            <w:bCs/>
            <w:szCs w:val="24"/>
          </w:rPr>
          <w:t xml:space="preserve">, </w:t>
        </w:r>
      </w:ins>
      <w:ins w:id="466" w:author="Billy Mitchell" w:date="2023-11-08T11:27:00Z">
        <w:r w:rsidR="00AA18EC" w:rsidRPr="00AA18EC">
          <w:rPr>
            <w:bCs/>
            <w:i/>
            <w:iCs/>
            <w:szCs w:val="24"/>
          </w:rPr>
          <w:t>median</w:t>
        </w:r>
      </w:ins>
      <w:ins w:id="467" w:author="Billy Mitchell" w:date="2023-11-08T00:40:00Z">
        <w:r w:rsidR="00F27AB2">
          <w:rPr>
            <w:bCs/>
            <w:szCs w:val="24"/>
          </w:rPr>
          <w:t xml:space="preserve"> = </w:t>
        </w:r>
      </w:ins>
      <w:ins w:id="468" w:author="Billy Mitchell" w:date="2023-11-08T00:41:00Z">
        <w:r w:rsidR="00F27AB2">
          <w:rPr>
            <w:bCs/>
            <w:szCs w:val="24"/>
          </w:rPr>
          <w:t>50</w:t>
        </w:r>
      </w:ins>
      <w:ins w:id="469" w:author="Billy Mitchell" w:date="2023-11-08T00:40:00Z">
        <w:r w:rsidR="00F27AB2">
          <w:rPr>
            <w:bCs/>
            <w:szCs w:val="24"/>
          </w:rPr>
          <w:t xml:space="preserve">, </w:t>
        </w:r>
        <w:proofErr w:type="spellStart"/>
        <w:r w:rsidR="00F27AB2" w:rsidRPr="007B7431">
          <w:rPr>
            <w:bCs/>
            <w:i/>
            <w:iCs/>
            <w:szCs w:val="24"/>
            <w:rPrChange w:id="470" w:author="Billy Mitchell" w:date="2023-11-08T11:12:00Z">
              <w:rPr>
                <w:bCs/>
                <w:szCs w:val="24"/>
              </w:rPr>
            </w:rPrChange>
          </w:rPr>
          <w:t>sd</w:t>
        </w:r>
        <w:proofErr w:type="spellEnd"/>
        <w:r w:rsidR="00F27AB2">
          <w:rPr>
            <w:bCs/>
            <w:szCs w:val="24"/>
          </w:rPr>
          <w:t xml:space="preserve"> = </w:t>
        </w:r>
      </w:ins>
      <w:ins w:id="471" w:author="Billy Mitchell" w:date="2023-11-08T00:45:00Z">
        <w:r w:rsidR="00342888">
          <w:rPr>
            <w:bCs/>
            <w:szCs w:val="24"/>
          </w:rPr>
          <w:t>30.3</w:t>
        </w:r>
      </w:ins>
      <w:ins w:id="472" w:author="Billy Mitchell" w:date="2023-11-08T00:40:00Z">
        <w:r w:rsidR="00F27AB2">
          <w:rPr>
            <w:bCs/>
            <w:szCs w:val="24"/>
          </w:rPr>
          <w:t>)</w:t>
        </w:r>
      </w:ins>
      <w:ins w:id="473" w:author="Billy Mitchell" w:date="2023-11-08T00:33:00Z">
        <w:r w:rsidR="00F27AB2">
          <w:rPr>
            <w:bCs/>
            <w:szCs w:val="24"/>
          </w:rPr>
          <w:t>, social pressures</w:t>
        </w:r>
      </w:ins>
      <w:ins w:id="474" w:author="Billy Mitchell" w:date="2023-11-08T00:43:00Z">
        <w:r w:rsidR="00342888">
          <w:rPr>
            <w:bCs/>
            <w:szCs w:val="24"/>
          </w:rPr>
          <w:t xml:space="preserve"> (</w:t>
        </w:r>
        <w:r w:rsidR="00342888" w:rsidRPr="007B7431">
          <w:rPr>
            <w:bCs/>
            <w:i/>
            <w:iCs/>
            <w:szCs w:val="24"/>
            <w:rPrChange w:id="475" w:author="Billy Mitchell" w:date="2023-11-08T11:12:00Z">
              <w:rPr>
                <w:bCs/>
                <w:szCs w:val="24"/>
              </w:rPr>
            </w:rPrChange>
          </w:rPr>
          <w:t>x̄</w:t>
        </w:r>
        <w:r w:rsidR="00342888">
          <w:rPr>
            <w:bCs/>
            <w:szCs w:val="24"/>
          </w:rPr>
          <w:t xml:space="preserve"> = 15.5, </w:t>
        </w:r>
      </w:ins>
      <w:ins w:id="476" w:author="Billy Mitchell" w:date="2023-11-08T11:27:00Z">
        <w:r w:rsidR="00AA18EC" w:rsidRPr="00AA18EC">
          <w:rPr>
            <w:bCs/>
            <w:i/>
            <w:iCs/>
            <w:szCs w:val="24"/>
          </w:rPr>
          <w:t>median</w:t>
        </w:r>
      </w:ins>
      <w:ins w:id="477" w:author="Billy Mitchell" w:date="2023-11-08T00:43:00Z">
        <w:r w:rsidR="00342888">
          <w:rPr>
            <w:bCs/>
            <w:szCs w:val="24"/>
          </w:rPr>
          <w:t xml:space="preserve"> = 02, </w:t>
        </w:r>
        <w:proofErr w:type="spellStart"/>
        <w:r w:rsidR="00342888" w:rsidRPr="007B7431">
          <w:rPr>
            <w:bCs/>
            <w:i/>
            <w:iCs/>
            <w:szCs w:val="24"/>
            <w:rPrChange w:id="478" w:author="Billy Mitchell" w:date="2023-11-08T11:12:00Z">
              <w:rPr>
                <w:bCs/>
                <w:szCs w:val="24"/>
              </w:rPr>
            </w:rPrChange>
          </w:rPr>
          <w:t>sd</w:t>
        </w:r>
        <w:proofErr w:type="spellEnd"/>
        <w:r w:rsidR="00342888" w:rsidRPr="007B7431">
          <w:rPr>
            <w:bCs/>
            <w:i/>
            <w:iCs/>
            <w:szCs w:val="24"/>
            <w:rPrChange w:id="479" w:author="Billy Mitchell" w:date="2023-11-08T11:12:00Z">
              <w:rPr>
                <w:bCs/>
                <w:szCs w:val="24"/>
              </w:rPr>
            </w:rPrChange>
          </w:rPr>
          <w:t xml:space="preserve"> </w:t>
        </w:r>
        <w:r w:rsidR="00342888">
          <w:rPr>
            <w:bCs/>
            <w:szCs w:val="24"/>
          </w:rPr>
          <w:t xml:space="preserve">= </w:t>
        </w:r>
      </w:ins>
      <w:ins w:id="480" w:author="Billy Mitchell" w:date="2023-11-08T00:45:00Z">
        <w:r w:rsidR="00342888">
          <w:rPr>
            <w:bCs/>
            <w:szCs w:val="24"/>
          </w:rPr>
          <w:t>25.7</w:t>
        </w:r>
      </w:ins>
      <w:ins w:id="481" w:author="Billy Mitchell" w:date="2023-11-08T00:43:00Z">
        <w:r w:rsidR="00342888">
          <w:rPr>
            <w:bCs/>
            <w:szCs w:val="24"/>
          </w:rPr>
          <w:t>)</w:t>
        </w:r>
      </w:ins>
      <w:ins w:id="482" w:author="Billy Mitchell" w:date="2023-11-08T00:33:00Z">
        <w:r w:rsidR="00F27AB2">
          <w:rPr>
            <w:bCs/>
            <w:szCs w:val="24"/>
          </w:rPr>
          <w:t>, a desire to help science</w:t>
        </w:r>
      </w:ins>
      <w:ins w:id="483" w:author="Billy Mitchell" w:date="2023-11-08T00:40:00Z">
        <w:r w:rsidR="00F27AB2">
          <w:rPr>
            <w:bCs/>
            <w:szCs w:val="24"/>
          </w:rPr>
          <w:t xml:space="preserve"> (</w:t>
        </w:r>
        <w:r w:rsidR="00F27AB2" w:rsidRPr="007B7431">
          <w:rPr>
            <w:bCs/>
            <w:i/>
            <w:iCs/>
            <w:szCs w:val="24"/>
            <w:rPrChange w:id="484" w:author="Billy Mitchell" w:date="2023-11-08T11:12:00Z">
              <w:rPr>
                <w:bCs/>
                <w:szCs w:val="24"/>
              </w:rPr>
            </w:rPrChange>
          </w:rPr>
          <w:t>x̄</w:t>
        </w:r>
        <w:r w:rsidR="00F27AB2">
          <w:rPr>
            <w:bCs/>
            <w:szCs w:val="24"/>
          </w:rPr>
          <w:t xml:space="preserve"> = </w:t>
        </w:r>
      </w:ins>
      <w:ins w:id="485" w:author="Billy Mitchell" w:date="2023-11-08T00:43:00Z">
        <w:r w:rsidR="00342888">
          <w:rPr>
            <w:bCs/>
            <w:szCs w:val="24"/>
          </w:rPr>
          <w:t>59.4</w:t>
        </w:r>
      </w:ins>
      <w:ins w:id="486" w:author="Billy Mitchell" w:date="2023-11-08T00:40:00Z">
        <w:r w:rsidR="00F27AB2">
          <w:rPr>
            <w:bCs/>
            <w:szCs w:val="24"/>
          </w:rPr>
          <w:t xml:space="preserve">, </w:t>
        </w:r>
      </w:ins>
      <w:ins w:id="487" w:author="Billy Mitchell" w:date="2023-11-08T11:27:00Z">
        <w:r w:rsidR="00AA18EC" w:rsidRPr="00AA18EC">
          <w:rPr>
            <w:bCs/>
            <w:i/>
            <w:iCs/>
            <w:szCs w:val="24"/>
          </w:rPr>
          <w:t>median</w:t>
        </w:r>
      </w:ins>
      <w:ins w:id="488" w:author="Billy Mitchell" w:date="2023-11-08T00:40:00Z">
        <w:r w:rsidR="00F27AB2">
          <w:rPr>
            <w:bCs/>
            <w:szCs w:val="24"/>
          </w:rPr>
          <w:t xml:space="preserve"> = </w:t>
        </w:r>
      </w:ins>
      <w:ins w:id="489" w:author="Billy Mitchell" w:date="2023-11-08T00:43:00Z">
        <w:r w:rsidR="00342888">
          <w:rPr>
            <w:bCs/>
            <w:szCs w:val="24"/>
          </w:rPr>
          <w:t>58</w:t>
        </w:r>
      </w:ins>
      <w:ins w:id="490" w:author="Billy Mitchell" w:date="2023-11-08T00:40:00Z">
        <w:r w:rsidR="00F27AB2">
          <w:rPr>
            <w:bCs/>
            <w:szCs w:val="24"/>
          </w:rPr>
          <w:t xml:space="preserve">, </w:t>
        </w:r>
        <w:proofErr w:type="spellStart"/>
        <w:r w:rsidR="00F27AB2" w:rsidRPr="007B7431">
          <w:rPr>
            <w:bCs/>
            <w:i/>
            <w:iCs/>
            <w:szCs w:val="24"/>
            <w:rPrChange w:id="491" w:author="Billy Mitchell" w:date="2023-11-08T11:12:00Z">
              <w:rPr>
                <w:bCs/>
                <w:szCs w:val="24"/>
              </w:rPr>
            </w:rPrChange>
          </w:rPr>
          <w:t>sd</w:t>
        </w:r>
        <w:proofErr w:type="spellEnd"/>
        <w:r w:rsidR="00F27AB2" w:rsidRPr="007B7431">
          <w:rPr>
            <w:bCs/>
            <w:i/>
            <w:iCs/>
            <w:szCs w:val="24"/>
            <w:rPrChange w:id="492" w:author="Billy Mitchell" w:date="2023-11-08T11:12:00Z">
              <w:rPr>
                <w:bCs/>
                <w:szCs w:val="24"/>
              </w:rPr>
            </w:rPrChange>
          </w:rPr>
          <w:t xml:space="preserve"> </w:t>
        </w:r>
        <w:r w:rsidR="00F27AB2">
          <w:rPr>
            <w:bCs/>
            <w:szCs w:val="24"/>
          </w:rPr>
          <w:t xml:space="preserve">= </w:t>
        </w:r>
      </w:ins>
      <w:ins w:id="493" w:author="Billy Mitchell" w:date="2023-11-08T00:45:00Z">
        <w:r w:rsidR="00342888">
          <w:rPr>
            <w:bCs/>
            <w:szCs w:val="24"/>
          </w:rPr>
          <w:t>29.9</w:t>
        </w:r>
      </w:ins>
      <w:ins w:id="494" w:author="Billy Mitchell" w:date="2023-11-08T00:40:00Z">
        <w:r w:rsidR="00F27AB2">
          <w:rPr>
            <w:bCs/>
            <w:szCs w:val="24"/>
          </w:rPr>
          <w:t>)</w:t>
        </w:r>
      </w:ins>
      <w:ins w:id="495" w:author="Billy Mitchell" w:date="2023-11-08T00:33:00Z">
        <w:r w:rsidR="00F27AB2">
          <w:rPr>
            <w:bCs/>
            <w:szCs w:val="24"/>
          </w:rPr>
          <w:t>, and boredom</w:t>
        </w:r>
      </w:ins>
      <w:ins w:id="496" w:author="Billy Mitchell" w:date="2023-11-08T00:40:00Z">
        <w:r w:rsidR="00F27AB2">
          <w:rPr>
            <w:bCs/>
            <w:szCs w:val="24"/>
          </w:rPr>
          <w:t xml:space="preserve"> (</w:t>
        </w:r>
        <w:r w:rsidR="00F27AB2" w:rsidRPr="007B7431">
          <w:rPr>
            <w:bCs/>
            <w:i/>
            <w:iCs/>
            <w:szCs w:val="24"/>
            <w:rPrChange w:id="497" w:author="Billy Mitchell" w:date="2023-11-08T11:12:00Z">
              <w:rPr>
                <w:bCs/>
                <w:szCs w:val="24"/>
              </w:rPr>
            </w:rPrChange>
          </w:rPr>
          <w:t>x̄</w:t>
        </w:r>
        <w:r w:rsidR="00F27AB2">
          <w:rPr>
            <w:bCs/>
            <w:szCs w:val="24"/>
          </w:rPr>
          <w:t xml:space="preserve"> = </w:t>
        </w:r>
      </w:ins>
      <w:ins w:id="498" w:author="Billy Mitchell" w:date="2023-11-08T00:42:00Z">
        <w:r w:rsidR="00342888">
          <w:rPr>
            <w:bCs/>
            <w:szCs w:val="24"/>
          </w:rPr>
          <w:t>28.0</w:t>
        </w:r>
      </w:ins>
      <w:ins w:id="499" w:author="Billy Mitchell" w:date="2023-11-08T00:40:00Z">
        <w:r w:rsidR="00F27AB2">
          <w:rPr>
            <w:bCs/>
            <w:szCs w:val="24"/>
          </w:rPr>
          <w:t xml:space="preserve">, </w:t>
        </w:r>
      </w:ins>
      <w:ins w:id="500" w:author="Billy Mitchell" w:date="2023-11-08T11:27:00Z">
        <w:r w:rsidR="00AA18EC" w:rsidRPr="00AA18EC">
          <w:rPr>
            <w:bCs/>
            <w:i/>
            <w:iCs/>
            <w:szCs w:val="24"/>
          </w:rPr>
          <w:t>median</w:t>
        </w:r>
      </w:ins>
      <w:ins w:id="501" w:author="Billy Mitchell" w:date="2023-11-08T00:40:00Z">
        <w:r w:rsidR="00F27AB2">
          <w:rPr>
            <w:bCs/>
            <w:szCs w:val="24"/>
          </w:rPr>
          <w:t xml:space="preserve"> = </w:t>
        </w:r>
      </w:ins>
      <w:ins w:id="502" w:author="Billy Mitchell" w:date="2023-11-08T00:42:00Z">
        <w:r w:rsidR="00342888">
          <w:rPr>
            <w:bCs/>
            <w:szCs w:val="24"/>
          </w:rPr>
          <w:t>15</w:t>
        </w:r>
      </w:ins>
      <w:ins w:id="503" w:author="Billy Mitchell" w:date="2023-11-08T00:40:00Z">
        <w:r w:rsidR="00F27AB2">
          <w:rPr>
            <w:bCs/>
            <w:szCs w:val="24"/>
          </w:rPr>
          <w:t xml:space="preserve">, </w:t>
        </w:r>
        <w:proofErr w:type="spellStart"/>
        <w:r w:rsidR="00F27AB2" w:rsidRPr="007B7431">
          <w:rPr>
            <w:bCs/>
            <w:i/>
            <w:iCs/>
            <w:szCs w:val="24"/>
            <w:rPrChange w:id="504" w:author="Billy Mitchell" w:date="2023-11-08T11:12:00Z">
              <w:rPr>
                <w:bCs/>
                <w:szCs w:val="24"/>
              </w:rPr>
            </w:rPrChange>
          </w:rPr>
          <w:t>sd</w:t>
        </w:r>
        <w:proofErr w:type="spellEnd"/>
        <w:r w:rsidR="00F27AB2" w:rsidRPr="007B7431">
          <w:rPr>
            <w:bCs/>
            <w:i/>
            <w:iCs/>
            <w:szCs w:val="24"/>
            <w:rPrChange w:id="505" w:author="Billy Mitchell" w:date="2023-11-08T11:12:00Z">
              <w:rPr>
                <w:bCs/>
                <w:szCs w:val="24"/>
              </w:rPr>
            </w:rPrChange>
          </w:rPr>
          <w:t xml:space="preserve"> </w:t>
        </w:r>
        <w:r w:rsidR="00F27AB2">
          <w:rPr>
            <w:bCs/>
            <w:szCs w:val="24"/>
          </w:rPr>
          <w:t xml:space="preserve">= </w:t>
        </w:r>
      </w:ins>
      <w:ins w:id="506" w:author="Billy Mitchell" w:date="2023-11-08T00:45:00Z">
        <w:r w:rsidR="00342888">
          <w:rPr>
            <w:bCs/>
            <w:szCs w:val="24"/>
          </w:rPr>
          <w:t>31.4</w:t>
        </w:r>
      </w:ins>
      <w:ins w:id="507" w:author="Billy Mitchell" w:date="2023-11-08T00:40:00Z">
        <w:r w:rsidR="00F27AB2">
          <w:rPr>
            <w:bCs/>
            <w:szCs w:val="24"/>
          </w:rPr>
          <w:t>)</w:t>
        </w:r>
      </w:ins>
      <w:ins w:id="508" w:author="Billy Mitchell" w:date="2023-11-08T00:33:00Z">
        <w:r w:rsidR="00F27AB2">
          <w:rPr>
            <w:bCs/>
            <w:szCs w:val="24"/>
          </w:rPr>
          <w:t>.</w:t>
        </w:r>
      </w:ins>
      <w:ins w:id="509" w:author="Billy Mitchell" w:date="2023-11-08T01:01:00Z">
        <w:r w:rsidR="00854F72">
          <w:rPr>
            <w:bCs/>
            <w:szCs w:val="24"/>
          </w:rPr>
          <w:t xml:space="preserve"> The thrill-seeking motivation strongly correlated with fear enjoyment (</w:t>
        </w:r>
        <w:r w:rsidR="00854F72" w:rsidRPr="007B7431">
          <w:rPr>
            <w:bCs/>
            <w:i/>
            <w:iCs/>
            <w:szCs w:val="24"/>
            <w:rPrChange w:id="510" w:author="Billy Mitchell" w:date="2023-11-08T11:12:00Z">
              <w:rPr>
                <w:bCs/>
                <w:szCs w:val="24"/>
              </w:rPr>
            </w:rPrChange>
          </w:rPr>
          <w:t xml:space="preserve">r </w:t>
        </w:r>
        <w:r w:rsidR="00854F72">
          <w:rPr>
            <w:bCs/>
            <w:szCs w:val="24"/>
          </w:rPr>
          <w:t xml:space="preserve">= 0.582, </w:t>
        </w:r>
        <w:r w:rsidR="00854F72" w:rsidRPr="007B7431">
          <w:rPr>
            <w:bCs/>
            <w:i/>
            <w:iCs/>
            <w:szCs w:val="24"/>
            <w:rPrChange w:id="511" w:author="Billy Mitchell" w:date="2023-11-08T11:12:00Z">
              <w:rPr>
                <w:bCs/>
                <w:szCs w:val="24"/>
              </w:rPr>
            </w:rPrChange>
          </w:rPr>
          <w:t>p</w:t>
        </w:r>
        <w:r w:rsidR="00854F72">
          <w:rPr>
            <w:bCs/>
            <w:szCs w:val="24"/>
          </w:rPr>
          <w:t xml:space="preserve"> &lt; 0.001)</w:t>
        </w:r>
      </w:ins>
      <w:ins w:id="512" w:author="Billy Mitchell" w:date="2023-11-08T01:02:00Z">
        <w:r w:rsidR="00854F72">
          <w:rPr>
            <w:bCs/>
            <w:szCs w:val="24"/>
          </w:rPr>
          <w:t xml:space="preserve"> and</w:t>
        </w:r>
      </w:ins>
      <w:ins w:id="513" w:author="Billy Mitchell" w:date="2023-11-08T01:26:00Z">
        <w:r w:rsidR="00E5044A">
          <w:rPr>
            <w:bCs/>
            <w:szCs w:val="24"/>
          </w:rPr>
          <w:t xml:space="preserve"> </w:t>
        </w:r>
      </w:ins>
      <w:ins w:id="514" w:author="Billy Mitchell" w:date="2023-11-08T01:27:00Z">
        <w:r w:rsidR="00E5044A">
          <w:rPr>
            <w:bCs/>
            <w:szCs w:val="24"/>
          </w:rPr>
          <w:t>Bonferroni</w:t>
        </w:r>
      </w:ins>
      <w:ins w:id="515" w:author="Billy Mitchell" w:date="2023-11-08T01:26:00Z">
        <w:r w:rsidR="00E5044A">
          <w:rPr>
            <w:bCs/>
            <w:szCs w:val="24"/>
          </w:rPr>
          <w:t>-adjusted</w:t>
        </w:r>
      </w:ins>
      <w:ins w:id="516" w:author="Billy Mitchell" w:date="2023-11-08T01:27:00Z">
        <w:r w:rsidR="00E5044A">
          <w:rPr>
            <w:bCs/>
            <w:szCs w:val="24"/>
          </w:rPr>
          <w:t xml:space="preserve"> contrast</w:t>
        </w:r>
      </w:ins>
      <w:ins w:id="517" w:author="Billy Mitchell" w:date="2023-11-08T01:28:00Z">
        <w:r w:rsidR="00E5044A">
          <w:rPr>
            <w:bCs/>
            <w:szCs w:val="24"/>
          </w:rPr>
          <w:t>s</w:t>
        </w:r>
      </w:ins>
      <w:ins w:id="518" w:author="Billy Mitchell" w:date="2023-11-08T01:27:00Z">
        <w:r w:rsidR="00E5044A">
          <w:rPr>
            <w:bCs/>
            <w:szCs w:val="24"/>
          </w:rPr>
          <w:t xml:space="preserve"> did determine that thrill-</w:t>
        </w:r>
        <w:r w:rsidR="00E5044A">
          <w:rPr>
            <w:bCs/>
            <w:szCs w:val="24"/>
          </w:rPr>
          <w:lastRenderedPageBreak/>
          <w:t xml:space="preserve">seeking </w:t>
        </w:r>
      </w:ins>
      <w:ins w:id="519" w:author="Billy Mitchell" w:date="2023-11-08T01:28:00Z">
        <w:r w:rsidR="00E5044A">
          <w:rPr>
            <w:bCs/>
            <w:szCs w:val="24"/>
          </w:rPr>
          <w:t xml:space="preserve">as a motivation </w:t>
        </w:r>
      </w:ins>
      <w:ins w:id="520" w:author="Billy Mitchell" w:date="2023-11-08T01:27:00Z">
        <w:r w:rsidR="00E5044A">
          <w:rPr>
            <w:bCs/>
            <w:szCs w:val="24"/>
          </w:rPr>
          <w:t>was significantly greater than</w:t>
        </w:r>
      </w:ins>
      <w:ins w:id="521" w:author="Billy Mitchell" w:date="2023-11-08T01:28:00Z">
        <w:r w:rsidR="00E5044A">
          <w:rPr>
            <w:bCs/>
            <w:szCs w:val="24"/>
          </w:rPr>
          <w:t xml:space="preserve"> boredom (</w:t>
        </w:r>
        <w:r w:rsidR="00E5044A" w:rsidRPr="007B7431">
          <w:rPr>
            <w:bCs/>
            <w:i/>
            <w:iCs/>
            <w:szCs w:val="24"/>
            <w:rPrChange w:id="522" w:author="Billy Mitchell" w:date="2023-11-08T11:12:00Z">
              <w:rPr>
                <w:bCs/>
                <w:szCs w:val="24"/>
              </w:rPr>
            </w:rPrChange>
          </w:rPr>
          <w:t>t</w:t>
        </w:r>
        <w:r w:rsidR="00E5044A">
          <w:rPr>
            <w:bCs/>
            <w:szCs w:val="24"/>
          </w:rPr>
          <w:t>(</w:t>
        </w:r>
      </w:ins>
      <w:ins w:id="523" w:author="Billy Mitchell" w:date="2023-11-08T01:29:00Z">
        <w:r w:rsidR="00E5044A">
          <w:rPr>
            <w:bCs/>
            <w:szCs w:val="24"/>
          </w:rPr>
          <w:t>144</w:t>
        </w:r>
      </w:ins>
      <w:ins w:id="524" w:author="Billy Mitchell" w:date="2023-11-08T01:28:00Z">
        <w:r w:rsidR="00E5044A">
          <w:rPr>
            <w:bCs/>
            <w:szCs w:val="24"/>
          </w:rPr>
          <w:t>)</w:t>
        </w:r>
      </w:ins>
      <w:ins w:id="525" w:author="Billy Mitchell" w:date="2023-11-08T01:29:00Z">
        <w:r w:rsidR="00E5044A">
          <w:rPr>
            <w:bCs/>
            <w:szCs w:val="24"/>
          </w:rPr>
          <w:t xml:space="preserve"> = 7.17, </w:t>
        </w:r>
        <w:r w:rsidR="00E5044A" w:rsidRPr="007B7431">
          <w:rPr>
            <w:bCs/>
            <w:i/>
            <w:iCs/>
            <w:szCs w:val="24"/>
            <w:rPrChange w:id="526" w:author="Billy Mitchell" w:date="2023-11-08T11:12:00Z">
              <w:rPr>
                <w:bCs/>
                <w:szCs w:val="24"/>
              </w:rPr>
            </w:rPrChange>
          </w:rPr>
          <w:t>p</w:t>
        </w:r>
        <w:r w:rsidR="00E5044A">
          <w:rPr>
            <w:bCs/>
            <w:szCs w:val="24"/>
          </w:rPr>
          <w:t xml:space="preserve"> &lt; 0.001), social pressure (</w:t>
        </w:r>
        <w:r w:rsidR="00E5044A" w:rsidRPr="007B7431">
          <w:rPr>
            <w:bCs/>
            <w:i/>
            <w:iCs/>
            <w:szCs w:val="24"/>
            <w:rPrChange w:id="527" w:author="Billy Mitchell" w:date="2023-11-08T11:12:00Z">
              <w:rPr>
                <w:bCs/>
                <w:szCs w:val="24"/>
              </w:rPr>
            </w:rPrChange>
          </w:rPr>
          <w:t>t</w:t>
        </w:r>
        <w:r w:rsidR="00E5044A">
          <w:rPr>
            <w:bCs/>
            <w:szCs w:val="24"/>
          </w:rPr>
          <w:t xml:space="preserve">(144) = </w:t>
        </w:r>
      </w:ins>
      <w:ins w:id="528" w:author="Billy Mitchell" w:date="2023-11-08T01:30:00Z">
        <w:r w:rsidR="00E5044A">
          <w:rPr>
            <w:bCs/>
            <w:szCs w:val="24"/>
          </w:rPr>
          <w:t>9.70</w:t>
        </w:r>
      </w:ins>
      <w:ins w:id="529" w:author="Billy Mitchell" w:date="2023-11-08T01:29:00Z">
        <w:r w:rsidR="00E5044A">
          <w:rPr>
            <w:bCs/>
            <w:szCs w:val="24"/>
          </w:rPr>
          <w:t xml:space="preserve">, </w:t>
        </w:r>
        <w:r w:rsidR="00E5044A" w:rsidRPr="007B7431">
          <w:rPr>
            <w:bCs/>
            <w:i/>
            <w:iCs/>
            <w:szCs w:val="24"/>
            <w:rPrChange w:id="530" w:author="Billy Mitchell" w:date="2023-11-08T11:12:00Z">
              <w:rPr>
                <w:bCs/>
                <w:szCs w:val="24"/>
              </w:rPr>
            </w:rPrChange>
          </w:rPr>
          <w:t>p</w:t>
        </w:r>
        <w:r w:rsidR="00E5044A">
          <w:rPr>
            <w:bCs/>
            <w:szCs w:val="24"/>
          </w:rPr>
          <w:t xml:space="preserve"> &lt; 0.001)</w:t>
        </w:r>
      </w:ins>
      <w:ins w:id="531" w:author="Billy Mitchell" w:date="2023-11-08T01:30:00Z">
        <w:r w:rsidR="00E5044A">
          <w:rPr>
            <w:bCs/>
            <w:szCs w:val="24"/>
          </w:rPr>
          <w:t>, and the pooled average of all motivations (</w:t>
        </w:r>
        <w:r w:rsidR="00E5044A" w:rsidRPr="007B7431">
          <w:rPr>
            <w:bCs/>
            <w:i/>
            <w:iCs/>
            <w:szCs w:val="24"/>
            <w:rPrChange w:id="532" w:author="Billy Mitchell" w:date="2023-11-08T11:13:00Z">
              <w:rPr>
                <w:bCs/>
                <w:szCs w:val="24"/>
              </w:rPr>
            </w:rPrChange>
          </w:rPr>
          <w:t>t</w:t>
        </w:r>
        <w:r w:rsidR="00E5044A">
          <w:rPr>
            <w:bCs/>
            <w:szCs w:val="24"/>
          </w:rPr>
          <w:t xml:space="preserve">(504) = 4.19, </w:t>
        </w:r>
        <w:r w:rsidR="00E5044A" w:rsidRPr="007B7431">
          <w:rPr>
            <w:bCs/>
            <w:i/>
            <w:iCs/>
            <w:szCs w:val="24"/>
            <w:rPrChange w:id="533" w:author="Billy Mitchell" w:date="2023-11-08T11:13:00Z">
              <w:rPr>
                <w:bCs/>
                <w:szCs w:val="24"/>
              </w:rPr>
            </w:rPrChange>
          </w:rPr>
          <w:t>p</w:t>
        </w:r>
        <w:r w:rsidR="00E5044A">
          <w:rPr>
            <w:bCs/>
            <w:szCs w:val="24"/>
          </w:rPr>
          <w:t xml:space="preserve"> &lt; 0.001), but not challenge-seeking</w:t>
        </w:r>
      </w:ins>
      <w:ins w:id="534" w:author="Billy Mitchell" w:date="2023-11-08T01:31:00Z">
        <w:r w:rsidR="00E5044A">
          <w:rPr>
            <w:bCs/>
            <w:szCs w:val="24"/>
          </w:rPr>
          <w:t xml:space="preserve"> (</w:t>
        </w:r>
        <w:r w:rsidR="00E5044A" w:rsidRPr="007B7431">
          <w:rPr>
            <w:bCs/>
            <w:i/>
            <w:iCs/>
            <w:szCs w:val="24"/>
            <w:rPrChange w:id="535" w:author="Billy Mitchell" w:date="2023-11-08T11:13:00Z">
              <w:rPr>
                <w:bCs/>
                <w:szCs w:val="24"/>
              </w:rPr>
            </w:rPrChange>
          </w:rPr>
          <w:t>t</w:t>
        </w:r>
        <w:r w:rsidR="00E5044A">
          <w:rPr>
            <w:bCs/>
            <w:szCs w:val="24"/>
          </w:rPr>
          <w:t xml:space="preserve">(144) = </w:t>
        </w:r>
      </w:ins>
      <w:ins w:id="536" w:author="Billy Mitchell" w:date="2023-11-08T01:32:00Z">
        <w:r w:rsidR="00E5044A">
          <w:rPr>
            <w:bCs/>
            <w:szCs w:val="24"/>
          </w:rPr>
          <w:t>2.05</w:t>
        </w:r>
      </w:ins>
      <w:ins w:id="537" w:author="Billy Mitchell" w:date="2023-11-08T01:31:00Z">
        <w:r w:rsidR="00E5044A">
          <w:rPr>
            <w:bCs/>
            <w:szCs w:val="24"/>
          </w:rPr>
          <w:t xml:space="preserve">, </w:t>
        </w:r>
        <w:r w:rsidR="00E5044A" w:rsidRPr="007B7431">
          <w:rPr>
            <w:bCs/>
            <w:i/>
            <w:iCs/>
            <w:szCs w:val="24"/>
            <w:rPrChange w:id="538" w:author="Billy Mitchell" w:date="2023-11-08T11:13:00Z">
              <w:rPr>
                <w:bCs/>
                <w:szCs w:val="24"/>
              </w:rPr>
            </w:rPrChange>
          </w:rPr>
          <w:t>p</w:t>
        </w:r>
        <w:r w:rsidR="00E5044A">
          <w:rPr>
            <w:bCs/>
            <w:szCs w:val="24"/>
          </w:rPr>
          <w:t xml:space="preserve"> </w:t>
        </w:r>
      </w:ins>
      <w:ins w:id="539" w:author="Billy Mitchell" w:date="2023-11-08T01:32:00Z">
        <w:r w:rsidR="00E5044A">
          <w:rPr>
            <w:bCs/>
            <w:szCs w:val="24"/>
          </w:rPr>
          <w:t>=0.289</w:t>
        </w:r>
      </w:ins>
      <w:ins w:id="540" w:author="Billy Mitchell" w:date="2023-11-08T01:31:00Z">
        <w:r w:rsidR="00E5044A">
          <w:rPr>
            <w:bCs/>
            <w:szCs w:val="24"/>
          </w:rPr>
          <w:t>)</w:t>
        </w:r>
      </w:ins>
      <w:ins w:id="541" w:author="Billy Mitchell" w:date="2023-11-08T01:30:00Z">
        <w:r w:rsidR="00E5044A">
          <w:rPr>
            <w:bCs/>
            <w:szCs w:val="24"/>
          </w:rPr>
          <w:t>, novelty-seeking</w:t>
        </w:r>
      </w:ins>
      <w:ins w:id="542" w:author="Billy Mitchell" w:date="2023-11-08T01:31:00Z">
        <w:r w:rsidR="00E5044A">
          <w:rPr>
            <w:bCs/>
            <w:szCs w:val="24"/>
          </w:rPr>
          <w:t xml:space="preserve"> (</w:t>
        </w:r>
        <w:r w:rsidR="00E5044A" w:rsidRPr="007B7431">
          <w:rPr>
            <w:bCs/>
            <w:i/>
            <w:iCs/>
            <w:szCs w:val="24"/>
            <w:rPrChange w:id="543" w:author="Billy Mitchell" w:date="2023-11-08T11:13:00Z">
              <w:rPr>
                <w:bCs/>
                <w:szCs w:val="24"/>
              </w:rPr>
            </w:rPrChange>
          </w:rPr>
          <w:t>t</w:t>
        </w:r>
        <w:r w:rsidR="00E5044A">
          <w:rPr>
            <w:bCs/>
            <w:szCs w:val="24"/>
          </w:rPr>
          <w:t xml:space="preserve">(144) = </w:t>
        </w:r>
      </w:ins>
      <w:ins w:id="544" w:author="Billy Mitchell" w:date="2023-11-08T01:32:00Z">
        <w:r w:rsidR="00E5044A">
          <w:rPr>
            <w:bCs/>
            <w:szCs w:val="24"/>
          </w:rPr>
          <w:t>-1.38</w:t>
        </w:r>
      </w:ins>
      <w:ins w:id="545" w:author="Billy Mitchell" w:date="2023-11-08T01:31:00Z">
        <w:r w:rsidR="00E5044A">
          <w:rPr>
            <w:bCs/>
            <w:szCs w:val="24"/>
          </w:rPr>
          <w:t xml:space="preserve">, </w:t>
        </w:r>
        <w:r w:rsidR="00E5044A" w:rsidRPr="007B7431">
          <w:rPr>
            <w:bCs/>
            <w:i/>
            <w:iCs/>
            <w:szCs w:val="24"/>
            <w:rPrChange w:id="546" w:author="Billy Mitchell" w:date="2023-11-08T11:13:00Z">
              <w:rPr>
                <w:bCs/>
                <w:szCs w:val="24"/>
              </w:rPr>
            </w:rPrChange>
          </w:rPr>
          <w:t>p</w:t>
        </w:r>
        <w:r w:rsidR="00E5044A">
          <w:rPr>
            <w:bCs/>
            <w:szCs w:val="24"/>
          </w:rPr>
          <w:t xml:space="preserve"> </w:t>
        </w:r>
      </w:ins>
      <w:ins w:id="547" w:author="Billy Mitchell" w:date="2023-11-08T01:32:00Z">
        <w:r w:rsidR="00E5044A">
          <w:rPr>
            <w:bCs/>
            <w:szCs w:val="24"/>
          </w:rPr>
          <w:t>=</w:t>
        </w:r>
      </w:ins>
      <w:ins w:id="548" w:author="Billy Mitchell" w:date="2023-11-08T01:31:00Z">
        <w:r w:rsidR="00E5044A">
          <w:rPr>
            <w:bCs/>
            <w:szCs w:val="24"/>
          </w:rPr>
          <w:t xml:space="preserve"> </w:t>
        </w:r>
      </w:ins>
      <w:ins w:id="549" w:author="Billy Mitchell" w:date="2023-11-08T01:32:00Z">
        <w:r w:rsidR="00E5044A">
          <w:rPr>
            <w:bCs/>
            <w:szCs w:val="24"/>
          </w:rPr>
          <w:t>1.000</w:t>
        </w:r>
      </w:ins>
      <w:ins w:id="550" w:author="Billy Mitchell" w:date="2023-11-08T01:31:00Z">
        <w:r w:rsidR="00E5044A">
          <w:rPr>
            <w:bCs/>
            <w:szCs w:val="24"/>
          </w:rPr>
          <w:t>)</w:t>
        </w:r>
      </w:ins>
      <w:ins w:id="551" w:author="Billy Mitchell" w:date="2023-11-08T01:30:00Z">
        <w:r w:rsidR="00E5044A">
          <w:rPr>
            <w:bCs/>
            <w:szCs w:val="24"/>
          </w:rPr>
          <w:t>, payment</w:t>
        </w:r>
      </w:ins>
      <w:ins w:id="552" w:author="Billy Mitchell" w:date="2023-11-08T01:31:00Z">
        <w:r w:rsidR="00E5044A">
          <w:rPr>
            <w:bCs/>
            <w:szCs w:val="24"/>
          </w:rPr>
          <w:t xml:space="preserve"> (</w:t>
        </w:r>
        <w:r w:rsidR="00E5044A" w:rsidRPr="007B7431">
          <w:rPr>
            <w:bCs/>
            <w:i/>
            <w:iCs/>
            <w:szCs w:val="24"/>
            <w:rPrChange w:id="553" w:author="Billy Mitchell" w:date="2023-11-08T11:13:00Z">
              <w:rPr>
                <w:bCs/>
                <w:szCs w:val="24"/>
              </w:rPr>
            </w:rPrChange>
          </w:rPr>
          <w:t>t</w:t>
        </w:r>
        <w:r w:rsidR="00E5044A">
          <w:rPr>
            <w:bCs/>
            <w:szCs w:val="24"/>
          </w:rPr>
          <w:t xml:space="preserve">(144) = </w:t>
        </w:r>
      </w:ins>
      <w:ins w:id="554" w:author="Billy Mitchell" w:date="2023-11-08T01:32:00Z">
        <w:r w:rsidR="00E5044A">
          <w:rPr>
            <w:bCs/>
            <w:szCs w:val="24"/>
          </w:rPr>
          <w:t>0.84</w:t>
        </w:r>
      </w:ins>
      <w:ins w:id="555" w:author="Billy Mitchell" w:date="2023-11-08T01:31:00Z">
        <w:r w:rsidR="00E5044A">
          <w:rPr>
            <w:bCs/>
            <w:szCs w:val="24"/>
          </w:rPr>
          <w:t xml:space="preserve">, </w:t>
        </w:r>
        <w:r w:rsidR="00E5044A" w:rsidRPr="007B7431">
          <w:rPr>
            <w:bCs/>
            <w:i/>
            <w:iCs/>
            <w:szCs w:val="24"/>
            <w:rPrChange w:id="556" w:author="Billy Mitchell" w:date="2023-11-08T11:13:00Z">
              <w:rPr>
                <w:bCs/>
                <w:szCs w:val="24"/>
              </w:rPr>
            </w:rPrChange>
          </w:rPr>
          <w:t>p</w:t>
        </w:r>
        <w:r w:rsidR="00E5044A">
          <w:rPr>
            <w:bCs/>
            <w:szCs w:val="24"/>
          </w:rPr>
          <w:t xml:space="preserve"> </w:t>
        </w:r>
      </w:ins>
      <w:ins w:id="557" w:author="Billy Mitchell" w:date="2023-11-08T01:32:00Z">
        <w:r w:rsidR="00E5044A">
          <w:rPr>
            <w:bCs/>
            <w:szCs w:val="24"/>
          </w:rPr>
          <w:t>= 1.000</w:t>
        </w:r>
      </w:ins>
      <w:ins w:id="558" w:author="Billy Mitchell" w:date="2023-11-08T01:31:00Z">
        <w:r w:rsidR="00E5044A">
          <w:rPr>
            <w:bCs/>
            <w:szCs w:val="24"/>
          </w:rPr>
          <w:t>)</w:t>
        </w:r>
      </w:ins>
      <w:ins w:id="559" w:author="Billy Mitchell" w:date="2023-11-08T01:30:00Z">
        <w:r w:rsidR="00E5044A">
          <w:rPr>
            <w:bCs/>
            <w:szCs w:val="24"/>
          </w:rPr>
          <w:t xml:space="preserve">, </w:t>
        </w:r>
      </w:ins>
      <w:ins w:id="560" w:author="Billy Mitchell" w:date="2023-11-08T01:31:00Z">
        <w:r w:rsidR="00E5044A">
          <w:rPr>
            <w:bCs/>
            <w:szCs w:val="24"/>
          </w:rPr>
          <w:t>or science participation</w:t>
        </w:r>
      </w:ins>
      <w:ins w:id="561" w:author="Billy Mitchell" w:date="2023-11-08T01:32:00Z">
        <w:r w:rsidR="00E5044A">
          <w:rPr>
            <w:bCs/>
            <w:szCs w:val="24"/>
          </w:rPr>
          <w:t xml:space="preserve"> </w:t>
        </w:r>
      </w:ins>
      <w:ins w:id="562" w:author="Billy Mitchell" w:date="2023-11-08T01:31:00Z">
        <w:r w:rsidR="00E5044A">
          <w:rPr>
            <w:bCs/>
            <w:szCs w:val="24"/>
          </w:rPr>
          <w:t>(</w:t>
        </w:r>
        <w:r w:rsidR="00E5044A" w:rsidRPr="007B7431">
          <w:rPr>
            <w:bCs/>
            <w:i/>
            <w:iCs/>
            <w:szCs w:val="24"/>
            <w:rPrChange w:id="563" w:author="Billy Mitchell" w:date="2023-11-08T11:13:00Z">
              <w:rPr>
                <w:bCs/>
                <w:szCs w:val="24"/>
              </w:rPr>
            </w:rPrChange>
          </w:rPr>
          <w:t>t</w:t>
        </w:r>
        <w:r w:rsidR="00E5044A">
          <w:rPr>
            <w:bCs/>
            <w:szCs w:val="24"/>
          </w:rPr>
          <w:t xml:space="preserve">(144) = </w:t>
        </w:r>
      </w:ins>
      <w:ins w:id="564" w:author="Billy Mitchell" w:date="2023-11-08T01:33:00Z">
        <w:r w:rsidR="00E5044A">
          <w:rPr>
            <w:bCs/>
            <w:szCs w:val="24"/>
          </w:rPr>
          <w:t>0.81</w:t>
        </w:r>
      </w:ins>
      <w:ins w:id="565" w:author="Billy Mitchell" w:date="2023-11-08T01:31:00Z">
        <w:r w:rsidR="00E5044A">
          <w:rPr>
            <w:bCs/>
            <w:szCs w:val="24"/>
          </w:rPr>
          <w:t xml:space="preserve">, </w:t>
        </w:r>
        <w:r w:rsidR="00E5044A" w:rsidRPr="007B7431">
          <w:rPr>
            <w:bCs/>
            <w:i/>
            <w:iCs/>
            <w:szCs w:val="24"/>
            <w:rPrChange w:id="566" w:author="Billy Mitchell" w:date="2023-11-08T11:13:00Z">
              <w:rPr>
                <w:bCs/>
                <w:szCs w:val="24"/>
              </w:rPr>
            </w:rPrChange>
          </w:rPr>
          <w:t>p</w:t>
        </w:r>
        <w:r w:rsidR="00E5044A">
          <w:rPr>
            <w:bCs/>
            <w:szCs w:val="24"/>
          </w:rPr>
          <w:t xml:space="preserve"> </w:t>
        </w:r>
      </w:ins>
      <w:ins w:id="567" w:author="Billy Mitchell" w:date="2023-11-08T01:33:00Z">
        <w:r w:rsidR="00E5044A">
          <w:rPr>
            <w:bCs/>
            <w:szCs w:val="24"/>
          </w:rPr>
          <w:t>= 1.000</w:t>
        </w:r>
      </w:ins>
      <w:ins w:id="568" w:author="Billy Mitchell" w:date="2023-11-08T01:31:00Z">
        <w:r w:rsidR="00E5044A">
          <w:rPr>
            <w:bCs/>
            <w:szCs w:val="24"/>
          </w:rPr>
          <w:t>).</w:t>
        </w:r>
      </w:ins>
      <w:ins w:id="569" w:author="Billy Mitchell" w:date="2023-11-08T01:28:00Z">
        <w:r w:rsidR="00E5044A">
          <w:rPr>
            <w:bCs/>
            <w:szCs w:val="24"/>
          </w:rPr>
          <w:t xml:space="preserve"> </w:t>
        </w:r>
      </w:ins>
      <w:del w:id="570" w:author="Billy Mitchell" w:date="2023-11-08T00:56:00Z">
        <w:r w:rsidR="0075725E" w:rsidRPr="0075725E" w:rsidDel="00854F72">
          <w:rPr>
            <w:bCs/>
            <w:szCs w:val="24"/>
          </w:rPr>
          <w:delText xml:space="preserve">When asked about motivations for participating, thrill seeking (x = 65.7, 0 – 100 scale) was slightly above the average of all motivations (x = 52.0, sd = 28.5) and enjoyment of </w:delText>
        </w:r>
      </w:del>
      <w:del w:id="571" w:author="Billy Mitchell" w:date="2023-11-08T00:59:00Z">
        <w:r w:rsidR="0075725E" w:rsidRPr="0075725E" w:rsidDel="00854F72">
          <w:rPr>
            <w:bCs/>
            <w:szCs w:val="24"/>
          </w:rPr>
          <w:delText xml:space="preserve">fear </w:delText>
        </w:r>
      </w:del>
      <w:del w:id="572" w:author="Billy Mitchell" w:date="2023-11-08T00:58:00Z">
        <w:r w:rsidR="0075725E" w:rsidRPr="0075725E" w:rsidDel="00854F72">
          <w:rPr>
            <w:bCs/>
            <w:szCs w:val="24"/>
          </w:rPr>
          <w:delText xml:space="preserve">was just above the scale midpoint </w:delText>
        </w:r>
      </w:del>
      <w:del w:id="573" w:author="Billy Mitchell" w:date="2023-11-08T00:59:00Z">
        <w:r w:rsidR="0075725E" w:rsidRPr="0075725E" w:rsidDel="00854F72">
          <w:rPr>
            <w:bCs/>
            <w:szCs w:val="24"/>
          </w:rPr>
          <w:delText>(</w:delText>
        </w:r>
      </w:del>
      <w:del w:id="574" w:author="Billy Mitchell" w:date="2023-11-08T00:58:00Z">
        <w:r w:rsidR="0075725E" w:rsidRPr="0075725E" w:rsidDel="00854F72">
          <w:rPr>
            <w:bCs/>
            <w:szCs w:val="24"/>
          </w:rPr>
          <w:delText>x = 3.</w:delText>
        </w:r>
      </w:del>
      <w:del w:id="575" w:author="Billy Mitchell" w:date="2023-11-08T00:57:00Z">
        <w:r w:rsidR="0075725E" w:rsidRPr="0075725E" w:rsidDel="00854F72">
          <w:rPr>
            <w:bCs/>
            <w:szCs w:val="24"/>
          </w:rPr>
          <w:delText>88</w:delText>
        </w:r>
      </w:del>
      <w:del w:id="576" w:author="Billy Mitchell" w:date="2023-11-08T00:58:00Z">
        <w:r w:rsidR="0075725E" w:rsidRPr="0075725E" w:rsidDel="00854F72">
          <w:rPr>
            <w:bCs/>
            <w:szCs w:val="24"/>
          </w:rPr>
          <w:delText>, 0 – 6 scale</w:delText>
        </w:r>
      </w:del>
      <w:del w:id="577" w:author="Billy Mitchell" w:date="2023-11-08T00:59:00Z">
        <w:r w:rsidR="0075725E" w:rsidRPr="0075725E" w:rsidDel="00854F72">
          <w:rPr>
            <w:bCs/>
            <w:szCs w:val="24"/>
          </w:rPr>
          <w:delText xml:space="preserve">). </w:delText>
        </w:r>
      </w:del>
      <w:r w:rsidR="0075725E" w:rsidRPr="0075725E">
        <w:rPr>
          <w:bCs/>
          <w:szCs w:val="24"/>
        </w:rPr>
        <w:t>This</w:t>
      </w:r>
      <w:ins w:id="578" w:author="Billy Mitchell" w:date="2023-11-08T01:33:00Z">
        <w:r w:rsidR="00E5044A">
          <w:rPr>
            <w:bCs/>
            <w:szCs w:val="24"/>
          </w:rPr>
          <w:t xml:space="preserve"> may suggest that </w:t>
        </w:r>
      </w:ins>
      <w:del w:id="579" w:author="Billy Mitchell" w:date="2023-11-08T01:33:00Z">
        <w:r w:rsidR="0075725E" w:rsidRPr="0075725E" w:rsidDel="00E5044A">
          <w:rPr>
            <w:bCs/>
            <w:szCs w:val="24"/>
          </w:rPr>
          <w:delText xml:space="preserve"> means that </w:delText>
        </w:r>
      </w:del>
      <w:r w:rsidR="0075725E" w:rsidRPr="0075725E">
        <w:rPr>
          <w:bCs/>
          <w:szCs w:val="24"/>
        </w:rPr>
        <w:t xml:space="preserve">our participants </w:t>
      </w:r>
      <w:del w:id="580" w:author="Billy Mitchell" w:date="2023-11-08T01:34:00Z">
        <w:r w:rsidR="0075725E" w:rsidRPr="0075725E" w:rsidDel="00E5044A">
          <w:rPr>
            <w:bCs/>
            <w:szCs w:val="24"/>
          </w:rPr>
          <w:delText>may have</w:delText>
        </w:r>
      </w:del>
      <w:del w:id="581" w:author="Billy Mitchell" w:date="2023-11-08T01:33:00Z">
        <w:r w:rsidR="0075725E" w:rsidRPr="0075725E" w:rsidDel="00E5044A">
          <w:rPr>
            <w:bCs/>
            <w:szCs w:val="24"/>
          </w:rPr>
          <w:delText xml:space="preserve"> had</w:delText>
        </w:r>
      </w:del>
      <w:ins w:id="582" w:author="Billy Mitchell" w:date="2023-11-08T01:35:00Z">
        <w:r w:rsidR="00E5044A">
          <w:rPr>
            <w:bCs/>
            <w:szCs w:val="24"/>
          </w:rPr>
          <w:t>were</w:t>
        </w:r>
      </w:ins>
      <w:ins w:id="583" w:author="Billy Mitchell" w:date="2023-11-08T01:34:00Z">
        <w:r w:rsidR="00E5044A">
          <w:rPr>
            <w:bCs/>
            <w:szCs w:val="24"/>
          </w:rPr>
          <w:t xml:space="preserve"> slightly </w:t>
        </w:r>
      </w:ins>
      <w:ins w:id="584" w:author="Billy Mitchell" w:date="2023-11-08T01:35:00Z">
        <w:r w:rsidR="00E5044A">
          <w:rPr>
            <w:bCs/>
            <w:szCs w:val="24"/>
          </w:rPr>
          <w:t xml:space="preserve">higher in </w:t>
        </w:r>
      </w:ins>
      <w:ins w:id="585" w:author="Billy Mitchell" w:date="2023-11-08T01:34:00Z">
        <w:r w:rsidR="00E5044A">
          <w:rPr>
            <w:bCs/>
            <w:szCs w:val="24"/>
          </w:rPr>
          <w:t xml:space="preserve">thrill-seeking </w:t>
        </w:r>
      </w:ins>
      <w:ins w:id="586" w:author="Billy Mitchell" w:date="2023-11-08T01:35:00Z">
        <w:r w:rsidR="00E5044A">
          <w:rPr>
            <w:bCs/>
            <w:szCs w:val="24"/>
          </w:rPr>
          <w:t xml:space="preserve">motivations </w:t>
        </w:r>
      </w:ins>
      <w:ins w:id="587" w:author="Billy Mitchell" w:date="2023-11-08T01:34:00Z">
        <w:r w:rsidR="00E5044A">
          <w:rPr>
            <w:bCs/>
            <w:szCs w:val="24"/>
          </w:rPr>
          <w:t>relative</w:t>
        </w:r>
      </w:ins>
      <w:del w:id="588" w:author="Billy Mitchell" w:date="2023-11-08T01:34:00Z">
        <w:r w:rsidR="0075725E" w:rsidRPr="0075725E" w:rsidDel="00E5044A">
          <w:rPr>
            <w:bCs/>
            <w:szCs w:val="24"/>
          </w:rPr>
          <w:delText xml:space="preserve"> somewhat atypical </w:delText>
        </w:r>
      </w:del>
      <w:del w:id="589" w:author="Billy Mitchell" w:date="2023-11-08T01:33:00Z">
        <w:r w:rsidR="0075725E" w:rsidRPr="0075725E" w:rsidDel="00E5044A">
          <w:rPr>
            <w:bCs/>
            <w:szCs w:val="24"/>
          </w:rPr>
          <w:delText xml:space="preserve">regulatory motivations </w:delText>
        </w:r>
      </w:del>
      <w:del w:id="590" w:author="Billy Mitchell" w:date="2023-11-08T01:34:00Z">
        <w:r w:rsidR="0075725E" w:rsidRPr="0075725E" w:rsidDel="00E5044A">
          <w:rPr>
            <w:bCs/>
            <w:szCs w:val="24"/>
          </w:rPr>
          <w:delText>relative</w:delText>
        </w:r>
      </w:del>
      <w:r w:rsidR="0075725E" w:rsidRPr="0075725E">
        <w:rPr>
          <w:bCs/>
          <w:szCs w:val="24"/>
        </w:rPr>
        <w:t xml:space="preserve"> to </w:t>
      </w:r>
      <w:ins w:id="591" w:author="Billy Mitchell" w:date="2023-11-08T01:36:00Z">
        <w:r w:rsidR="00E5044A">
          <w:rPr>
            <w:bCs/>
            <w:szCs w:val="24"/>
          </w:rPr>
          <w:t xml:space="preserve">what we might expect to find in </w:t>
        </w:r>
      </w:ins>
      <w:del w:id="592" w:author="Billy Mitchell" w:date="2023-11-08T01:34:00Z">
        <w:r w:rsidR="0075725E" w:rsidRPr="0075725E" w:rsidDel="00E5044A">
          <w:rPr>
            <w:bCs/>
            <w:szCs w:val="24"/>
          </w:rPr>
          <w:delText>individuals who do not willingly sign up for haunted house studies</w:delText>
        </w:r>
      </w:del>
      <w:ins w:id="593" w:author="Billy Mitchell" w:date="2023-11-08T01:34:00Z">
        <w:r w:rsidR="00E5044A">
          <w:rPr>
            <w:bCs/>
            <w:szCs w:val="24"/>
          </w:rPr>
          <w:t>an average population</w:t>
        </w:r>
      </w:ins>
      <w:r w:rsidR="0075725E" w:rsidRPr="0075725E">
        <w:rPr>
          <w:bCs/>
          <w:szCs w:val="24"/>
        </w:rPr>
        <w:t>.</w:t>
      </w:r>
      <w:moveToRangeEnd w:id="404"/>
      <w:ins w:id="594" w:author="Billy Mitchell" w:date="2023-11-08T01:35:00Z">
        <w:r w:rsidR="00E5044A">
          <w:rPr>
            <w:bCs/>
            <w:szCs w:val="24"/>
          </w:rPr>
          <w:t xml:space="preserve"> </w:t>
        </w:r>
      </w:ins>
    </w:p>
    <w:p w14:paraId="3B9DD7BD" w14:textId="35F86BFE" w:rsidR="00967F10" w:rsidRPr="003E3464" w:rsidRDefault="00C0787A" w:rsidP="000967D7">
      <w:pPr>
        <w:spacing w:after="0" w:line="480" w:lineRule="auto"/>
        <w:ind w:left="0" w:firstLine="720"/>
        <w:rPr>
          <w:ins w:id="595" w:author="Jennifer L." w:date="2023-11-07T23:42:00Z"/>
          <w:bCs/>
          <w:szCs w:val="24"/>
          <w:rPrChange w:id="596" w:author="Billy Mitchell" w:date="2023-11-08T00:13:00Z">
            <w:rPr>
              <w:ins w:id="597" w:author="Jennifer L." w:date="2023-11-07T23:42:00Z"/>
              <w:b/>
              <w:szCs w:val="24"/>
            </w:rPr>
          </w:rPrChange>
        </w:rPr>
      </w:pPr>
      <w:commentRangeStart w:id="598"/>
      <w:ins w:id="599" w:author="Billy Mitchell" w:date="2023-11-08T01:42:00Z">
        <w:r>
          <w:rPr>
            <w:b/>
            <w:szCs w:val="24"/>
          </w:rPr>
          <w:t xml:space="preserve">Study </w:t>
        </w:r>
      </w:ins>
      <w:ins w:id="600" w:author="Billy Mitchell" w:date="2023-11-08T12:33:00Z">
        <w:r w:rsidR="003A18DB">
          <w:rPr>
            <w:b/>
            <w:szCs w:val="24"/>
          </w:rPr>
          <w:t>participants regulated their emotions without prompt</w:t>
        </w:r>
      </w:ins>
      <w:ins w:id="601" w:author="Billy Mitchell" w:date="2023-11-08T01:42:00Z">
        <w:r>
          <w:rPr>
            <w:b/>
            <w:szCs w:val="24"/>
          </w:rPr>
          <w:t xml:space="preserve">. </w:t>
        </w:r>
      </w:ins>
      <w:ins w:id="602" w:author="Billy Mitchell" w:date="2023-11-08T11:14:00Z">
        <w:r w:rsidR="007B7431">
          <w:rPr>
            <w:bCs/>
            <w:szCs w:val="24"/>
          </w:rPr>
          <w:t>Another limitation may be a lack of motivation to self-regulate. B</w:t>
        </w:r>
      </w:ins>
      <w:ins w:id="603" w:author="Billy Mitchell" w:date="2023-11-08T01:37:00Z">
        <w:r>
          <w:rPr>
            <w:bCs/>
            <w:szCs w:val="24"/>
          </w:rPr>
          <w:t xml:space="preserve">ecause haunted houses are </w:t>
        </w:r>
      </w:ins>
      <w:ins w:id="604" w:author="Billy Mitchell" w:date="2023-11-08T11:14:00Z">
        <w:r w:rsidR="007B7431">
          <w:rPr>
            <w:bCs/>
            <w:szCs w:val="24"/>
          </w:rPr>
          <w:t xml:space="preserve">often </w:t>
        </w:r>
      </w:ins>
      <w:ins w:id="605" w:author="Billy Mitchell" w:date="2023-11-08T01:42:00Z">
        <w:r>
          <w:rPr>
            <w:bCs/>
            <w:szCs w:val="24"/>
          </w:rPr>
          <w:t>e</w:t>
        </w:r>
      </w:ins>
      <w:ins w:id="606" w:author="Billy Mitchell" w:date="2023-11-08T11:14:00Z">
        <w:r w:rsidR="007B7431">
          <w:rPr>
            <w:bCs/>
            <w:szCs w:val="24"/>
          </w:rPr>
          <w:t>xperienced</w:t>
        </w:r>
      </w:ins>
      <w:ins w:id="607" w:author="Billy Mitchell" w:date="2023-11-08T01:37:00Z">
        <w:r>
          <w:rPr>
            <w:bCs/>
            <w:szCs w:val="24"/>
          </w:rPr>
          <w:t xml:space="preserve"> as entertainment, </w:t>
        </w:r>
      </w:ins>
      <w:ins w:id="608" w:author="Billy Mitchell" w:date="2023-11-08T00:19:00Z">
        <w:r w:rsidR="003E3464">
          <w:rPr>
            <w:bCs/>
            <w:szCs w:val="24"/>
          </w:rPr>
          <w:t>participants may be less inclined to self-regulate</w:t>
        </w:r>
      </w:ins>
      <w:ins w:id="609" w:author="Billy Mitchell" w:date="2023-11-08T00:20:00Z">
        <w:r w:rsidR="003E3464">
          <w:rPr>
            <w:bCs/>
            <w:szCs w:val="24"/>
          </w:rPr>
          <w:t xml:space="preserve">, regardless of </w:t>
        </w:r>
      </w:ins>
      <w:ins w:id="610" w:author="Billy Mitchell" w:date="2023-11-08T01:42:00Z">
        <w:r>
          <w:rPr>
            <w:bCs/>
            <w:szCs w:val="24"/>
          </w:rPr>
          <w:t xml:space="preserve">which </w:t>
        </w:r>
      </w:ins>
      <w:ins w:id="611" w:author="Billy Mitchell" w:date="2023-11-08T00:20:00Z">
        <w:r w:rsidR="003E3464">
          <w:rPr>
            <w:bCs/>
            <w:szCs w:val="24"/>
          </w:rPr>
          <w:t>strategy</w:t>
        </w:r>
      </w:ins>
      <w:ins w:id="612" w:author="Billy Mitchell" w:date="2023-11-08T01:42:00Z">
        <w:r>
          <w:rPr>
            <w:bCs/>
            <w:szCs w:val="24"/>
          </w:rPr>
          <w:t xml:space="preserve"> they use</w:t>
        </w:r>
      </w:ins>
      <w:ins w:id="613" w:author="Billy Mitchell" w:date="2023-11-08T01:43:00Z">
        <w:r>
          <w:rPr>
            <w:bCs/>
            <w:szCs w:val="24"/>
          </w:rPr>
          <w:t>,</w:t>
        </w:r>
      </w:ins>
      <w:ins w:id="614" w:author="Billy Mitchell" w:date="2023-11-08T11:51:00Z">
        <w:r w:rsidR="009B06C2">
          <w:rPr>
            <w:bCs/>
            <w:szCs w:val="24"/>
          </w:rPr>
          <w:t xml:space="preserve"> or </w:t>
        </w:r>
      </w:ins>
      <w:ins w:id="615" w:author="Billy Mitchell" w:date="2023-11-08T01:43:00Z">
        <w:r>
          <w:rPr>
            <w:bCs/>
            <w:szCs w:val="24"/>
          </w:rPr>
          <w:t xml:space="preserve"> which would pose an issue for our primary analysis</w:t>
        </w:r>
      </w:ins>
      <w:ins w:id="616" w:author="Billy Mitchell" w:date="2023-11-08T00:19:00Z">
        <w:r w:rsidR="003E3464">
          <w:rPr>
            <w:bCs/>
            <w:szCs w:val="24"/>
          </w:rPr>
          <w:t xml:space="preserve">. </w:t>
        </w:r>
      </w:ins>
      <w:ins w:id="617" w:author="Billy Mitchell" w:date="2023-11-08T01:59:00Z">
        <w:r w:rsidR="00D124F4">
          <w:rPr>
            <w:bCs/>
            <w:szCs w:val="24"/>
          </w:rPr>
          <w:t>Within the pilot</w:t>
        </w:r>
      </w:ins>
      <w:ins w:id="618" w:author="Billy Mitchell" w:date="2023-11-08T02:00:00Z">
        <w:r w:rsidR="00D124F4">
          <w:rPr>
            <w:bCs/>
            <w:szCs w:val="24"/>
          </w:rPr>
          <w:t xml:space="preserve"> study</w:t>
        </w:r>
      </w:ins>
      <w:ins w:id="619" w:author="Billy Mitchell" w:date="2023-11-08T01:59:00Z">
        <w:r w:rsidR="00D124F4">
          <w:rPr>
            <w:bCs/>
            <w:szCs w:val="24"/>
          </w:rPr>
          <w:t>, we</w:t>
        </w:r>
      </w:ins>
      <w:ins w:id="620" w:author="Billy Mitchell" w:date="2023-11-08T02:00:00Z">
        <w:r w:rsidR="00D124F4">
          <w:rPr>
            <w:bCs/>
            <w:szCs w:val="24"/>
          </w:rPr>
          <w:t xml:space="preserve"> </w:t>
        </w:r>
      </w:ins>
      <w:ins w:id="621" w:author="Billy Mitchell" w:date="2023-11-08T02:01:00Z">
        <w:r w:rsidR="00D124F4">
          <w:rPr>
            <w:bCs/>
            <w:szCs w:val="24"/>
          </w:rPr>
          <w:t>found</w:t>
        </w:r>
      </w:ins>
      <w:ins w:id="622" w:author="Billy Mitchell" w:date="2023-11-08T02:00:00Z">
        <w:r w:rsidR="00D124F4">
          <w:rPr>
            <w:bCs/>
            <w:szCs w:val="24"/>
          </w:rPr>
          <w:t xml:space="preserve"> a positive association between state anxiety measured immediately before the haunted house and the </w:t>
        </w:r>
      </w:ins>
      <w:ins w:id="623" w:author="Billy Mitchell" w:date="2023-11-08T11:29:00Z">
        <w:r w:rsidR="00AA18EC">
          <w:rPr>
            <w:bCs/>
            <w:szCs w:val="24"/>
          </w:rPr>
          <w:t xml:space="preserve">average </w:t>
        </w:r>
      </w:ins>
      <w:ins w:id="624" w:author="Billy Mitchell" w:date="2023-11-08T02:00:00Z">
        <w:r w:rsidR="00D124F4">
          <w:rPr>
            <w:bCs/>
            <w:szCs w:val="24"/>
          </w:rPr>
          <w:t>amount of effort</w:t>
        </w:r>
      </w:ins>
      <w:ins w:id="625" w:author="Billy Mitchell" w:date="2023-11-08T02:01:00Z">
        <w:r w:rsidR="00D124F4">
          <w:rPr>
            <w:bCs/>
            <w:szCs w:val="24"/>
          </w:rPr>
          <w:t xml:space="preserve"> that participants devoted</w:t>
        </w:r>
      </w:ins>
      <w:ins w:id="626" w:author="Billy Mitchell" w:date="2023-11-08T02:00:00Z">
        <w:r w:rsidR="00D124F4">
          <w:rPr>
            <w:bCs/>
            <w:szCs w:val="24"/>
          </w:rPr>
          <w:t xml:space="preserve"> to self-regulat</w:t>
        </w:r>
      </w:ins>
      <w:ins w:id="627" w:author="Billy Mitchell" w:date="2023-11-08T02:01:00Z">
        <w:r w:rsidR="00D124F4">
          <w:rPr>
            <w:bCs/>
            <w:szCs w:val="24"/>
          </w:rPr>
          <w:t>ing</w:t>
        </w:r>
      </w:ins>
      <w:ins w:id="628" w:author="Billy Mitchell" w:date="2023-11-08T02:00:00Z">
        <w:r w:rsidR="00D124F4">
          <w:rPr>
            <w:bCs/>
            <w:szCs w:val="24"/>
          </w:rPr>
          <w:t xml:space="preserve"> </w:t>
        </w:r>
      </w:ins>
      <w:ins w:id="629" w:author="Billy Mitchell" w:date="2023-11-08T11:29:00Z">
        <w:r w:rsidR="00AA18EC">
          <w:rPr>
            <w:bCs/>
            <w:szCs w:val="24"/>
          </w:rPr>
          <w:t>across events</w:t>
        </w:r>
      </w:ins>
      <w:ins w:id="630" w:author="Billy Mitchell" w:date="2023-11-08T02:04:00Z">
        <w:r w:rsidR="00D124F4">
          <w:rPr>
            <w:bCs/>
            <w:szCs w:val="24"/>
          </w:rPr>
          <w:t xml:space="preserve"> </w:t>
        </w:r>
      </w:ins>
      <w:ins w:id="631" w:author="Billy Mitchell" w:date="2023-11-08T11:54:00Z">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ins>
      <w:ins w:id="632" w:author="Billy Mitchell" w:date="2023-11-08T02:00:00Z">
        <w:r w:rsidR="00D124F4">
          <w:rPr>
            <w:bCs/>
            <w:szCs w:val="24"/>
          </w:rPr>
          <w:t>,</w:t>
        </w:r>
      </w:ins>
      <w:ins w:id="633" w:author="Billy Mitchell" w:date="2023-11-08T02:01:00Z">
        <w:r w:rsidR="00D124F4">
          <w:rPr>
            <w:bCs/>
            <w:szCs w:val="24"/>
          </w:rPr>
          <w:t xml:space="preserve"> as well as a p</w:t>
        </w:r>
      </w:ins>
      <w:ins w:id="634" w:author="Billy Mitchell" w:date="2023-11-08T02:02:00Z">
        <w:r w:rsidR="00D124F4">
          <w:rPr>
            <w:bCs/>
            <w:szCs w:val="24"/>
          </w:rPr>
          <w:t>ositive association between the</w:t>
        </w:r>
      </w:ins>
      <w:ins w:id="635" w:author="Billy Mitchell" w:date="2023-11-08T02:00:00Z">
        <w:r w:rsidR="00D124F4">
          <w:rPr>
            <w:bCs/>
            <w:szCs w:val="24"/>
          </w:rPr>
          <w:t xml:space="preserve"> average negative affective intensity</w:t>
        </w:r>
      </w:ins>
      <w:ins w:id="636" w:author="Billy Mitchell" w:date="2023-11-08T02:02:00Z">
        <w:r w:rsidR="00D124F4">
          <w:rPr>
            <w:bCs/>
            <w:szCs w:val="24"/>
          </w:rPr>
          <w:t xml:space="preserve"> of an event</w:t>
        </w:r>
      </w:ins>
      <w:ins w:id="637" w:author="Billy Mitchell" w:date="2023-11-08T02:00:00Z">
        <w:r w:rsidR="00D124F4">
          <w:rPr>
            <w:bCs/>
            <w:szCs w:val="24"/>
          </w:rPr>
          <w:t xml:space="preserve"> and</w:t>
        </w:r>
      </w:ins>
      <w:ins w:id="638" w:author="Billy Mitchell" w:date="2023-11-08T02:02:00Z">
        <w:r w:rsidR="00D124F4">
          <w:rPr>
            <w:bCs/>
            <w:szCs w:val="24"/>
          </w:rPr>
          <w:t xml:space="preserve"> how much effort participants devoted to self-regulating that event</w:t>
        </w:r>
      </w:ins>
      <w:ins w:id="639" w:author="Billy Mitchell" w:date="2023-11-08T02:05:00Z">
        <w:r w:rsidR="00D124F4">
          <w:rPr>
            <w:bCs/>
            <w:szCs w:val="24"/>
          </w:rPr>
          <w:t xml:space="preserve"> (</w:t>
        </w:r>
      </w:ins>
      <w:ins w:id="640" w:author="Billy Mitchell" w:date="2023-11-08T11:17:00Z">
        <w:r w:rsidR="007B7431" w:rsidRPr="00AA18EC">
          <w:rPr>
            <w:i/>
            <w:iCs/>
            <w:szCs w:val="24"/>
            <w:rPrChange w:id="641" w:author="Billy Mitchell" w:date="2023-11-08T11:27:00Z">
              <w:rPr>
                <w:szCs w:val="24"/>
              </w:rPr>
            </w:rPrChange>
          </w:rPr>
          <w:t>β</w:t>
        </w:r>
        <w:r w:rsidR="007B7431" w:rsidRPr="008C7178">
          <w:rPr>
            <w:szCs w:val="24"/>
          </w:rPr>
          <w:t xml:space="preserve"> = 0.31, </w:t>
        </w:r>
        <w:r w:rsidR="007B7431" w:rsidRPr="00AA18EC">
          <w:rPr>
            <w:i/>
            <w:iCs/>
            <w:szCs w:val="24"/>
            <w:rPrChange w:id="642" w:author="Billy Mitchell" w:date="2023-11-08T11:27:00Z">
              <w:rPr>
                <w:szCs w:val="24"/>
              </w:rPr>
            </w:rPrChange>
          </w:rPr>
          <w:t>95% CI</w:t>
        </w:r>
        <w:r w:rsidR="007B7431" w:rsidRPr="008C7178">
          <w:rPr>
            <w:szCs w:val="24"/>
          </w:rPr>
          <w:t xml:space="preserve"> = [0.17, 0.46], </w:t>
        </w:r>
        <w:r w:rsidR="007B7431" w:rsidRPr="00AA18EC">
          <w:rPr>
            <w:i/>
            <w:iCs/>
            <w:szCs w:val="24"/>
            <w:rPrChange w:id="643" w:author="Billy Mitchell" w:date="2023-11-08T11:26:00Z">
              <w:rPr>
                <w:szCs w:val="24"/>
              </w:rPr>
            </w:rPrChange>
          </w:rPr>
          <w:t>p</w:t>
        </w:r>
        <w:r w:rsidR="007B7431" w:rsidRPr="008C7178">
          <w:rPr>
            <w:szCs w:val="24"/>
          </w:rPr>
          <w:t xml:space="preserve"> &lt; 0.001</w:t>
        </w:r>
      </w:ins>
      <w:ins w:id="644" w:author="Billy Mitchell" w:date="2023-11-08T02:05:00Z">
        <w:r w:rsidR="00D124F4">
          <w:rPr>
            <w:bCs/>
            <w:szCs w:val="24"/>
          </w:rPr>
          <w:t>)</w:t>
        </w:r>
      </w:ins>
      <w:ins w:id="645" w:author="Billy Mitchell" w:date="2023-11-08T11:11:00Z">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ins>
      <w:ins w:id="646" w:author="Billy Mitchell" w:date="2023-11-08T02:00:00Z">
        <w:r w:rsidR="00D124F4">
          <w:rPr>
            <w:bCs/>
            <w:szCs w:val="24"/>
          </w:rPr>
          <w:t>.</w:t>
        </w:r>
      </w:ins>
      <w:ins w:id="647" w:author="Billy Mitchell" w:date="2023-11-08T02:03:00Z">
        <w:r w:rsidR="00D124F4">
          <w:rPr>
            <w:bCs/>
            <w:szCs w:val="24"/>
          </w:rPr>
          <w:t xml:space="preserve"> Both suggest, as expected, that participants</w:t>
        </w:r>
      </w:ins>
      <w:ins w:id="648" w:author="Billy Mitchell" w:date="2023-11-08T11:15:00Z">
        <w:r w:rsidR="007B7431">
          <w:rPr>
            <w:bCs/>
            <w:szCs w:val="24"/>
          </w:rPr>
          <w:t xml:space="preserve"> within this setting</w:t>
        </w:r>
      </w:ins>
      <w:ins w:id="649" w:author="Billy Mitchell" w:date="2023-11-08T02:03:00Z">
        <w:r w:rsidR="00D124F4">
          <w:rPr>
            <w:bCs/>
            <w:szCs w:val="24"/>
          </w:rPr>
          <w:t xml:space="preserve"> </w:t>
        </w:r>
      </w:ins>
      <w:ins w:id="650" w:author="Billy Mitchell" w:date="2023-11-08T11:55:00Z">
        <w:r w:rsidR="009B06C2">
          <w:rPr>
            <w:bCs/>
            <w:szCs w:val="24"/>
          </w:rPr>
          <w:t xml:space="preserve">experiencing negative emotions </w:t>
        </w:r>
      </w:ins>
      <w:ins w:id="651" w:author="Billy Mitchell" w:date="2023-11-08T02:03:00Z">
        <w:r w:rsidR="00D124F4">
          <w:rPr>
            <w:bCs/>
            <w:szCs w:val="24"/>
          </w:rPr>
          <w:t xml:space="preserve">do </w:t>
        </w:r>
      </w:ins>
      <w:ins w:id="652" w:author="Billy Mitchell" w:date="2023-11-08T02:04:00Z">
        <w:r w:rsidR="00D124F4">
          <w:rPr>
            <w:bCs/>
            <w:szCs w:val="24"/>
          </w:rPr>
          <w:t>self-regulate the</w:t>
        </w:r>
      </w:ins>
      <w:ins w:id="653" w:author="Billy Mitchell" w:date="2023-11-08T11:55:00Z">
        <w:r w:rsidR="009B06C2">
          <w:rPr>
            <w:bCs/>
            <w:szCs w:val="24"/>
          </w:rPr>
          <w:t>se</w:t>
        </w:r>
      </w:ins>
      <w:ins w:id="654" w:author="Billy Mitchell" w:date="2023-11-08T02:04:00Z">
        <w:r w:rsidR="00D124F4">
          <w:rPr>
            <w:bCs/>
            <w:szCs w:val="24"/>
          </w:rPr>
          <w:t xml:space="preserve"> emotions without researcher</w:t>
        </w:r>
      </w:ins>
      <w:ins w:id="655" w:author="Billy Mitchell" w:date="2023-11-08T02:05:00Z">
        <w:r w:rsidR="00D124F4">
          <w:rPr>
            <w:bCs/>
            <w:szCs w:val="24"/>
          </w:rPr>
          <w:t>-</w:t>
        </w:r>
      </w:ins>
      <w:ins w:id="656" w:author="Billy Mitchell" w:date="2023-11-08T02:04:00Z">
        <w:r w:rsidR="00D124F4">
          <w:rPr>
            <w:bCs/>
            <w:szCs w:val="24"/>
          </w:rPr>
          <w:t>promptin</w:t>
        </w:r>
      </w:ins>
      <w:ins w:id="657" w:author="Billy Mitchell" w:date="2023-11-08T11:15:00Z">
        <w:r w:rsidR="007B7431">
          <w:rPr>
            <w:bCs/>
            <w:szCs w:val="24"/>
          </w:rPr>
          <w:t>g</w:t>
        </w:r>
      </w:ins>
      <w:ins w:id="658" w:author="Billy Mitchell" w:date="2023-11-08T02:04:00Z">
        <w:r w:rsidR="00D124F4">
          <w:rPr>
            <w:bCs/>
            <w:szCs w:val="24"/>
          </w:rPr>
          <w:t>.</w:t>
        </w:r>
      </w:ins>
      <w:ins w:id="659" w:author="Billy Mitchell" w:date="2023-11-08T12:08:00Z">
        <w:r w:rsidR="00D02068">
          <w:rPr>
            <w:bCs/>
            <w:szCs w:val="24"/>
          </w:rPr>
          <w:t xml:space="preserve"> S</w:t>
        </w:r>
      </w:ins>
      <w:ins w:id="660" w:author="Billy Mitchell" w:date="2023-11-08T02:02:00Z">
        <w:r w:rsidR="00D124F4">
          <w:rPr>
            <w:bCs/>
            <w:szCs w:val="24"/>
          </w:rPr>
          <w:t>elf-regulation effort was not assessed</w:t>
        </w:r>
      </w:ins>
      <w:ins w:id="661" w:author="Billy Mitchell" w:date="2023-11-08T02:03:00Z">
        <w:r w:rsidR="00D124F4">
          <w:rPr>
            <w:bCs/>
            <w:szCs w:val="24"/>
          </w:rPr>
          <w:t xml:space="preserve"> within Study </w:t>
        </w:r>
      </w:ins>
      <w:ins w:id="662" w:author="Billy Mitchell" w:date="2023-11-08T12:09:00Z">
        <w:r w:rsidR="00D02068">
          <w:rPr>
            <w:bCs/>
            <w:szCs w:val="24"/>
          </w:rPr>
          <w:t>1</w:t>
        </w:r>
      </w:ins>
      <w:ins w:id="663" w:author="Billy Mitchell" w:date="2023-11-08T12:29:00Z">
        <w:r w:rsidR="003A18DB">
          <w:rPr>
            <w:bCs/>
            <w:szCs w:val="24"/>
          </w:rPr>
          <w:t>.</w:t>
        </w:r>
      </w:ins>
      <w:ins w:id="664" w:author="Billy Mitchell" w:date="2023-11-08T02:07:00Z">
        <w:r w:rsidR="00D124F4">
          <w:rPr>
            <w:bCs/>
            <w:szCs w:val="24"/>
          </w:rPr>
          <w:t xml:space="preserve"> </w:t>
        </w:r>
      </w:ins>
      <w:commentRangeEnd w:id="598"/>
      <w:ins w:id="665" w:author="Billy Mitchell" w:date="2023-11-08T12:32:00Z">
        <w:r w:rsidR="003A18DB">
          <w:rPr>
            <w:rStyle w:val="CommentReference"/>
          </w:rPr>
          <w:commentReference w:id="598"/>
        </w:r>
      </w:ins>
    </w:p>
    <w:p w14:paraId="6A328CD0" w14:textId="34BFBE2A" w:rsidR="00B468B9" w:rsidDel="003A18DB" w:rsidRDefault="000960FE" w:rsidP="000967D7">
      <w:pPr>
        <w:spacing w:after="0" w:line="480" w:lineRule="auto"/>
        <w:ind w:left="0" w:firstLine="720"/>
        <w:rPr>
          <w:ins w:id="666" w:author="Jennifer L." w:date="2023-11-07T22:47:00Z"/>
          <w:del w:id="667" w:author="Billy Mitchell" w:date="2023-11-08T12:34:00Z"/>
          <w:bCs/>
          <w:szCs w:val="24"/>
        </w:rPr>
      </w:pPr>
      <w:del w:id="668" w:author="Billy Mitchell" w:date="2023-11-07T19:34:00Z">
        <w:r w:rsidDel="00C22311">
          <w:rPr>
            <w:b/>
            <w:szCs w:val="24"/>
          </w:rPr>
          <w:delText>Covariates</w:delText>
        </w:r>
      </w:del>
      <w:del w:id="669" w:author="Billy Mitchell" w:date="2023-11-08T12:34:00Z">
        <w:r w:rsidDel="003A18DB">
          <w:rPr>
            <w:b/>
            <w:szCs w:val="24"/>
          </w:rPr>
          <w:delText>.</w:delText>
        </w:r>
        <w:r w:rsidDel="003A18DB">
          <w:rPr>
            <w:bCs/>
            <w:szCs w:val="24"/>
          </w:rPr>
          <w:delText xml:space="preserve"> </w:delText>
        </w:r>
      </w:del>
      <w:del w:id="670" w:author="Billy Mitchell" w:date="2023-11-07T19:38:00Z">
        <w:r w:rsidR="00A05EDA" w:rsidDel="00C22311">
          <w:rPr>
            <w:bCs/>
            <w:szCs w:val="24"/>
          </w:rPr>
          <w:delText xml:space="preserve">Given the variance in experience </w:delText>
        </w:r>
      </w:del>
      <w:del w:id="671" w:author="Billy Mitchell" w:date="2023-11-07T19:37:00Z">
        <w:r w:rsidR="00A05EDA" w:rsidDel="00C22311">
          <w:rPr>
            <w:bCs/>
            <w:szCs w:val="24"/>
          </w:rPr>
          <w:delText>granted to participants</w:delText>
        </w:r>
      </w:del>
      <w:del w:id="672" w:author="Billy Mitchell" w:date="2023-11-07T19:38:00Z">
        <w:r w:rsidR="00A05EDA" w:rsidDel="00C22311">
          <w:rPr>
            <w:bCs/>
            <w:szCs w:val="24"/>
          </w:rPr>
          <w:delText xml:space="preserve"> in pursuit of greater ecological validity, w</w:delText>
        </w:r>
      </w:del>
      <w:del w:id="673" w:author="Billy Mitchell" w:date="2023-11-07T19:43:00Z">
        <w:r w:rsidR="00A05EDA" w:rsidDel="00715EC3">
          <w:rPr>
            <w:bCs/>
            <w:szCs w:val="24"/>
          </w:rPr>
          <w:delText xml:space="preserve">e </w:delText>
        </w:r>
      </w:del>
      <w:del w:id="674" w:author="Billy Mitchell" w:date="2023-11-07T19:38:00Z">
        <w:r w:rsidR="00A05EDA" w:rsidDel="00C22311">
          <w:rPr>
            <w:bCs/>
            <w:szCs w:val="24"/>
          </w:rPr>
          <w:delText xml:space="preserve">anticipated that </w:delText>
        </w:r>
      </w:del>
      <w:del w:id="675" w:author="Billy Mitchell" w:date="2023-11-07T19:43:00Z">
        <w:r w:rsidR="00A05EDA" w:rsidDel="00715EC3">
          <w:rPr>
            <w:bCs/>
            <w:szCs w:val="24"/>
          </w:rPr>
          <w:delText xml:space="preserve">several </w:delText>
        </w:r>
      </w:del>
      <w:del w:id="676" w:author="Billy Mitchell" w:date="2023-11-07T19:34:00Z">
        <w:r w:rsidR="00A05EDA" w:rsidDel="00C22311">
          <w:rPr>
            <w:bCs/>
            <w:szCs w:val="24"/>
          </w:rPr>
          <w:delText xml:space="preserve">covariates </w:delText>
        </w:r>
      </w:del>
      <w:del w:id="677" w:author="Billy Mitchell" w:date="2023-11-07T19:36:00Z">
        <w:r w:rsidR="00A05EDA" w:rsidDel="00C22311">
          <w:rPr>
            <w:bCs/>
            <w:szCs w:val="24"/>
          </w:rPr>
          <w:delText>would be important to measure and adjust for within our models</w:delText>
        </w:r>
      </w:del>
      <w:del w:id="678" w:author="Billy Mitchell" w:date="2023-11-07T19:43:00Z">
        <w:r w:rsidR="00A05EDA" w:rsidDel="00715EC3">
          <w:rPr>
            <w:bCs/>
            <w:szCs w:val="24"/>
          </w:rPr>
          <w:delText>.</w:delText>
        </w:r>
        <w:r w:rsidR="000E25CD" w:rsidDel="00715EC3">
          <w:rPr>
            <w:bCs/>
            <w:szCs w:val="24"/>
          </w:rPr>
          <w:delText xml:space="preserve"> </w:delText>
        </w:r>
      </w:del>
      <w:del w:id="679" w:author="Billy Mitchell" w:date="2023-11-07T19:44:00Z">
        <w:r w:rsidR="000E25CD" w:rsidDel="00715EC3">
          <w:rPr>
            <w:bCs/>
            <w:szCs w:val="24"/>
          </w:rPr>
          <w:delText xml:space="preserve">These included </w:delText>
        </w:r>
      </w:del>
      <w:del w:id="680" w:author="Billy Mitchell" w:date="2023-11-08T12:34:00Z">
        <w:r w:rsidR="000E25CD" w:rsidDel="003A18DB">
          <w:rPr>
            <w:bCs/>
            <w:szCs w:val="24"/>
          </w:rPr>
          <w:delText>cognitive load (RAT)</w:delText>
        </w:r>
        <w:r w:rsidR="00081E78"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R="00FC686E" w:rsidDel="003A18DB">
          <w:rPr>
            <w:bCs/>
            <w:szCs w:val="24"/>
          </w:rPr>
          <w:fldChar w:fldCharType="separate"/>
        </w:r>
        <w:r w:rsidR="00FC686E" w:rsidRPr="00FC686E" w:rsidDel="003A18DB">
          <w:delText>(Dorman Ilan et al., 2019)</w:delText>
        </w:r>
        <w:r w:rsidR="00FC686E" w:rsidDel="003A18DB">
          <w:rPr>
            <w:bCs/>
            <w:szCs w:val="24"/>
          </w:rPr>
          <w:fldChar w:fldCharType="end"/>
        </w:r>
        <w:r w:rsidR="000E25CD" w:rsidDel="003A18DB">
          <w:rPr>
            <w:bCs/>
            <w:szCs w:val="24"/>
          </w:rPr>
          <w:delText>, emotion expectations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delInstrText>
        </w:r>
        <w:r w:rsidR="00FC686E" w:rsidDel="003A18DB">
          <w:rPr>
            <w:bCs/>
            <w:szCs w:val="24"/>
          </w:rPr>
          <w:fldChar w:fldCharType="separate"/>
        </w:r>
        <w:r w:rsidR="00FC686E" w:rsidRPr="00FC686E" w:rsidDel="003A18DB">
          <w:delText>(Denny et al., 2014)</w:delText>
        </w:r>
        <w:r w:rsidR="00FC686E" w:rsidDel="003A18DB">
          <w:rPr>
            <w:bCs/>
            <w:szCs w:val="24"/>
          </w:rPr>
          <w:fldChar w:fldCharType="end"/>
        </w:r>
      </w:del>
      <w:ins w:id="681" w:author="Jennifer L." w:date="2023-11-07T22:30:00Z">
        <w:del w:id="682" w:author="Billy Mitchell" w:date="2023-11-08T12:34:00Z">
          <w:r w:rsidR="0095040B" w:rsidDel="003A18DB">
            <w:rPr>
              <w:bCs/>
              <w:szCs w:val="24"/>
            </w:rPr>
            <w:delText>,</w:delText>
          </w:r>
        </w:del>
      </w:ins>
      <w:del w:id="683" w:author="Billy Mitchell" w:date="2023-11-08T12:34:00Z">
        <w:r w:rsidR="000E25CD" w:rsidDel="003A18DB">
          <w:rPr>
            <w:bCs/>
            <w:szCs w:val="24"/>
          </w:rPr>
          <w:delText xml:space="preserve"> motivations to participate</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delInstrText>
        </w:r>
        <w:r w:rsidR="00FC686E" w:rsidDel="003A18DB">
          <w:rPr>
            <w:bCs/>
            <w:szCs w:val="24"/>
          </w:rPr>
          <w:fldChar w:fldCharType="separate"/>
        </w:r>
        <w:r w:rsidR="00FC686E" w:rsidRPr="00FC686E" w:rsidDel="003A18DB">
          <w:delText>(Tamir, 2016)</w:delText>
        </w:r>
        <w:r w:rsidR="00FC686E" w:rsidDel="003A18DB">
          <w:rPr>
            <w:bCs/>
            <w:szCs w:val="24"/>
          </w:rPr>
          <w:fldChar w:fldCharType="end"/>
        </w:r>
        <w:r w:rsidR="000E25CD" w:rsidDel="003A18DB">
          <w:rPr>
            <w:bCs/>
            <w:szCs w:val="24"/>
          </w:rPr>
          <w:delText>, attitudes towards fear and haunted houses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delInstrText>
        </w:r>
        <w:r w:rsidR="00FC686E" w:rsidDel="003A18DB">
          <w:rPr>
            <w:bCs/>
            <w:szCs w:val="24"/>
          </w:rPr>
          <w:fldChar w:fldCharType="separate"/>
        </w:r>
        <w:r w:rsidR="00FC686E" w:rsidRPr="00FC686E" w:rsidDel="003A18DB">
          <w:delText>(Argyriou &amp; Lee, 2020)</w:delText>
        </w:r>
        <w:r w:rsidR="00FC686E" w:rsidDel="003A18DB">
          <w:rPr>
            <w:bCs/>
            <w:szCs w:val="24"/>
          </w:rPr>
          <w:fldChar w:fldCharType="end"/>
        </w:r>
        <w:r w:rsidR="000E25CD" w:rsidDel="003A18DB">
          <w:rPr>
            <w:bCs/>
            <w:szCs w:val="24"/>
          </w:rPr>
          <w:delText>, sex</w:delText>
        </w:r>
        <w:r w:rsidR="00FC686E"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delInstrText>
        </w:r>
        <w:r w:rsidR="0067300A" w:rsidDel="003A18DB">
          <w:rPr>
            <w:bCs/>
            <w:szCs w:val="24"/>
          </w:rPr>
          <w:fldChar w:fldCharType="separate"/>
        </w:r>
        <w:r w:rsidR="0067300A" w:rsidRPr="0067300A" w:rsidDel="003A18DB">
          <w:delText>(McRae et al., 2008)</w:delText>
        </w:r>
        <w:r w:rsidR="0067300A" w:rsidDel="003A18DB">
          <w:rPr>
            <w:bCs/>
            <w:szCs w:val="24"/>
          </w:rPr>
          <w:fldChar w:fldCharType="end"/>
        </w:r>
        <w:r w:rsidR="000E25CD" w:rsidDel="003A18DB">
          <w:rPr>
            <w:bCs/>
            <w:szCs w:val="24"/>
          </w:rPr>
          <w:delText>, age</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delInstrText>
        </w:r>
        <w:r w:rsidR="0067300A" w:rsidDel="003A18DB">
          <w:rPr>
            <w:bCs/>
            <w:szCs w:val="24"/>
          </w:rPr>
          <w:fldChar w:fldCharType="separate"/>
        </w:r>
        <w:r w:rsidR="0067300A" w:rsidRPr="0067300A" w:rsidDel="003A18DB">
          <w:delText>(Blanchard-Fields et al., 2004)</w:delText>
        </w:r>
        <w:r w:rsidR="0067300A" w:rsidDel="003A18DB">
          <w:rPr>
            <w:bCs/>
            <w:szCs w:val="24"/>
          </w:rPr>
          <w:fldChar w:fldCharType="end"/>
        </w:r>
        <w:r w:rsidR="000E25CD" w:rsidDel="003A18DB">
          <w:rPr>
            <w:bCs/>
            <w:szCs w:val="24"/>
          </w:rPr>
          <w:delText>, depression (BDI-II), anxiety (STAI), intolerance of uncertainty (IUS)</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delInstrText>
        </w:r>
        <w:r w:rsidR="0067300A" w:rsidDel="003A18DB">
          <w:rPr>
            <w:bCs/>
            <w:szCs w:val="24"/>
          </w:rPr>
          <w:fldChar w:fldCharType="separate"/>
        </w:r>
        <w:r w:rsidR="0067300A" w:rsidRPr="0067300A" w:rsidDel="003A18DB">
          <w:delText>(Aldao et al., 2010)</w:delText>
        </w:r>
        <w:r w:rsidR="0067300A" w:rsidDel="003A18DB">
          <w:rPr>
            <w:bCs/>
            <w:szCs w:val="24"/>
          </w:rPr>
          <w:fldChar w:fldCharType="end"/>
        </w:r>
        <w:r w:rsidR="000E25CD" w:rsidDel="003A18DB">
          <w:rPr>
            <w:bCs/>
            <w:szCs w:val="24"/>
          </w:rPr>
          <w:delText xml:space="preserve">, </w:delText>
        </w:r>
        <w:r w:rsidR="0067300A" w:rsidDel="003A18DB">
          <w:rPr>
            <w:bCs/>
            <w:szCs w:val="24"/>
          </w:rPr>
          <w:delText>regulation tendencies (ERQ)</w:delText>
        </w:r>
        <w:r w:rsidR="00D656A0" w:rsidDel="003A18DB">
          <w:rPr>
            <w:bCs/>
            <w:szCs w:val="24"/>
          </w:rPr>
          <w:delText xml:space="preserve"> </w:delText>
        </w:r>
        <w:r w:rsidR="00D656A0" w:rsidDel="003A18DB">
          <w:rPr>
            <w:bCs/>
            <w:szCs w:val="24"/>
          </w:rPr>
          <w:fldChar w:fldCharType="begin"/>
        </w:r>
        <w:r w:rsidR="007B47B5" w:rsidDel="003A18DB">
          <w:rPr>
            <w:bCs/>
            <w:szCs w:val="24"/>
          </w:rPr>
          <w:del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delInstrText>
        </w:r>
        <w:r w:rsidR="00D656A0" w:rsidDel="003A18DB">
          <w:rPr>
            <w:bCs/>
            <w:szCs w:val="24"/>
          </w:rPr>
          <w:fldChar w:fldCharType="separate"/>
        </w:r>
        <w:r w:rsidR="00D656A0" w:rsidRPr="00D656A0" w:rsidDel="003A18DB">
          <w:delText>(Gross &amp; John, 2003)</w:delText>
        </w:r>
        <w:r w:rsidR="00D656A0" w:rsidDel="003A18DB">
          <w:rPr>
            <w:bCs/>
            <w:szCs w:val="24"/>
          </w:rPr>
          <w:fldChar w:fldCharType="end"/>
        </w:r>
        <w:r w:rsidR="0067300A" w:rsidDel="003A18DB">
          <w:rPr>
            <w:bCs/>
            <w:szCs w:val="24"/>
          </w:rPr>
          <w:delText xml:space="preserve">, </w:delText>
        </w:r>
        <w:r w:rsidR="000E25CD" w:rsidDel="003A18DB">
          <w:rPr>
            <w:bCs/>
            <w:szCs w:val="24"/>
          </w:rPr>
          <w:delText xml:space="preserve">time of day, </w:delText>
        </w:r>
      </w:del>
      <w:ins w:id="684" w:author="Jennifer L." w:date="2023-11-07T22:32:00Z">
        <w:del w:id="685" w:author="Billy Mitchell" w:date="2023-11-08T12:34:00Z">
          <w:r w:rsidR="0095040B" w:rsidDel="003A18DB">
            <w:rPr>
              <w:bCs/>
              <w:szCs w:val="24"/>
            </w:rPr>
            <w:delText xml:space="preserve">and </w:delText>
          </w:r>
        </w:del>
      </w:ins>
      <w:del w:id="686" w:author="Billy Mitchell" w:date="2023-11-08T12:34:00Z">
        <w:r w:rsidR="0067300A" w:rsidDel="003A18DB">
          <w:rPr>
            <w:bCs/>
            <w:szCs w:val="24"/>
          </w:rPr>
          <w:delText xml:space="preserve">presence of peers, </w:delText>
        </w:r>
        <w:r w:rsidR="000E25CD" w:rsidDel="003A18DB">
          <w:rPr>
            <w:bCs/>
            <w:szCs w:val="24"/>
          </w:rPr>
          <w:delText>and group member</w:delText>
        </w:r>
      </w:del>
      <w:del w:id="687" w:author="Billy Mitchell" w:date="2023-11-07T19:50:00Z">
        <w:r w:rsidR="000E25CD" w:rsidDel="00715EC3">
          <w:rPr>
            <w:bCs/>
            <w:szCs w:val="24"/>
          </w:rPr>
          <w:delText xml:space="preserve"> influence, among a few other variables</w:delText>
        </w:r>
      </w:del>
      <w:del w:id="688" w:author="Billy Mitchell" w:date="2023-11-08T12:34:00Z">
        <w:r w:rsidR="000E25CD" w:rsidDel="003A18DB">
          <w:rPr>
            <w:bCs/>
            <w:szCs w:val="24"/>
          </w:rPr>
          <w:delText>.</w:delText>
        </w:r>
      </w:del>
    </w:p>
    <w:p w14:paraId="6D2B9699" w14:textId="51AB4B44" w:rsidR="00F80AE3" w:rsidRPr="000960FE" w:rsidDel="003A18DB" w:rsidRDefault="000E25CD" w:rsidP="00F80AE3">
      <w:pPr>
        <w:spacing w:after="0" w:line="480" w:lineRule="auto"/>
        <w:ind w:left="0" w:firstLine="720"/>
        <w:rPr>
          <w:del w:id="689" w:author="Billy Mitchell" w:date="2023-11-08T12:34:00Z"/>
          <w:bCs/>
          <w:szCs w:val="24"/>
        </w:rPr>
      </w:pPr>
      <w:del w:id="690" w:author="Billy Mitchell" w:date="2023-11-08T12:34:00Z">
        <w:r w:rsidDel="003A18DB">
          <w:rPr>
            <w:bCs/>
            <w:szCs w:val="24"/>
          </w:rPr>
          <w:delText xml:space="preserve"> We employed a variety of statistical approaches to assess </w:delText>
        </w:r>
        <w:r w:rsidR="00F01C0B" w:rsidDel="003A18DB">
          <w:rPr>
            <w:bCs/>
            <w:szCs w:val="24"/>
          </w:rPr>
          <w:delText xml:space="preserve">each variable’s </w:delText>
        </w:r>
        <w:r w:rsidDel="003A18DB">
          <w:rPr>
            <w:bCs/>
            <w:szCs w:val="24"/>
          </w:rPr>
          <w:delText>potential covariation</w:delText>
        </w:r>
        <w:r w:rsidR="00F01C0B" w:rsidDel="003A18DB">
          <w:rPr>
            <w:bCs/>
            <w:szCs w:val="24"/>
          </w:rPr>
          <w:delText xml:space="preserve"> with affective intensity</w:delText>
        </w:r>
        <w:r w:rsidDel="003A18DB">
          <w:rPr>
            <w:bCs/>
            <w:szCs w:val="24"/>
          </w:rPr>
          <w:delText xml:space="preserve"> in predicti</w:delText>
        </w:r>
        <w:r w:rsidR="00F01C0B" w:rsidDel="003A18DB">
          <w:rPr>
            <w:bCs/>
            <w:szCs w:val="24"/>
          </w:rPr>
          <w:delText>ng</w:delText>
        </w:r>
        <w:r w:rsidDel="003A18DB">
          <w:rPr>
            <w:bCs/>
            <w:szCs w:val="24"/>
          </w:rPr>
          <w:delText xml:space="preserve"> regulation usage</w:delText>
        </w:r>
        <w:r w:rsidR="00F01C0B" w:rsidDel="003A18DB">
          <w:rPr>
            <w:bCs/>
            <w:szCs w:val="24"/>
          </w:rPr>
          <w:delText xml:space="preserve">, as well as </w:delText>
        </w:r>
        <w:r w:rsidR="00F01C0B" w:rsidRPr="000E25CD" w:rsidDel="003A18DB">
          <w:rPr>
            <w:bCs/>
            <w:szCs w:val="24"/>
          </w:rPr>
          <w:delText>collinearity</w:delText>
        </w:r>
        <w:r w:rsidR="00F01C0B" w:rsidDel="003A18DB">
          <w:rPr>
            <w:bCs/>
            <w:szCs w:val="24"/>
          </w:rPr>
          <w:delText xml:space="preserve"> with affective intensity</w:delText>
        </w:r>
        <w:r w:rsidDel="003A18DB">
          <w:rPr>
            <w:bCs/>
            <w:szCs w:val="24"/>
          </w:rPr>
          <w:delText>.</w:delText>
        </w:r>
        <w:r w:rsidR="00F01C0B" w:rsidDel="003A18DB">
          <w:rPr>
            <w:bCs/>
            <w:szCs w:val="24"/>
          </w:rPr>
          <w:delText xml:space="preserve"> In summary, cognitive load</w:delText>
        </w:r>
        <w:r w:rsidR="0043765F" w:rsidDel="003A18DB">
          <w:rPr>
            <w:bCs/>
            <w:szCs w:val="24"/>
          </w:rPr>
          <w:delText xml:space="preserve"> post-exposure</w:delText>
        </w:r>
        <w:r w:rsidR="00F01C0B" w:rsidDel="003A18DB">
          <w:rPr>
            <w:bCs/>
            <w:szCs w:val="24"/>
          </w:rPr>
          <w:delText xml:space="preserve"> failed to predict </w:delText>
        </w:r>
        <w:r w:rsidR="0043765F" w:rsidDel="003A18DB">
          <w:rPr>
            <w:bCs/>
            <w:szCs w:val="24"/>
          </w:rPr>
          <w:delText>usage of distraction versus reappraisal during exposure (b = - 0.02, se = 0.01, t(74) = -1.26, p = 0.21), which was contrary to our predictions. No associations between strategy usage and other covariates were found</w:delText>
        </w:r>
        <w:r w:rsidR="00F01C0B" w:rsidDel="003A18DB">
          <w:rPr>
            <w:bCs/>
            <w:szCs w:val="24"/>
          </w:rPr>
          <w:delText>.</w:delText>
        </w:r>
        <w:r w:rsidDel="003A18DB">
          <w:rPr>
            <w:bCs/>
            <w:szCs w:val="24"/>
          </w:rPr>
          <w:delText xml:space="preserve">  </w:delText>
        </w:r>
        <w:r w:rsidR="00A05EDA" w:rsidDel="003A18DB">
          <w:rPr>
            <w:bCs/>
            <w:szCs w:val="24"/>
          </w:rPr>
          <w:delText xml:space="preserve"> </w:delText>
        </w:r>
      </w:del>
      <w:ins w:id="691" w:author="Jennifer L." w:date="2023-11-07T22:30:00Z">
        <w:del w:id="692" w:author="Billy Mitchell" w:date="2023-11-08T12:34:00Z">
          <w:r w:rsidR="0095040B" w:rsidDel="003A18DB">
            <w:rPr>
              <w:bCs/>
              <w:szCs w:val="24"/>
            </w:rPr>
            <w:delText xml:space="preserve">We did not find significant associations between </w:delText>
          </w:r>
        </w:del>
      </w:ins>
      <w:ins w:id="693" w:author="Jennifer L." w:date="2023-11-07T22:45:00Z">
        <w:del w:id="694" w:author="Billy Mitchell" w:date="2023-11-08T12:34:00Z">
          <w:r w:rsidR="00924270" w:rsidDel="003A18DB">
            <w:rPr>
              <w:bCs/>
              <w:szCs w:val="24"/>
            </w:rPr>
            <w:delText>the proportion of events in which distraction was used</w:delText>
          </w:r>
        </w:del>
      </w:ins>
      <w:ins w:id="695" w:author="Jennifer L." w:date="2023-11-07T22:30:00Z">
        <w:del w:id="696" w:author="Billy Mitchell" w:date="2023-11-08T12:34:00Z">
          <w:r w:rsidR="0095040B" w:rsidDel="003A18DB">
            <w:rPr>
              <w:bCs/>
              <w:szCs w:val="24"/>
            </w:rPr>
            <w:delText xml:space="preserve"> and </w:delText>
          </w:r>
        </w:del>
      </w:ins>
      <w:ins w:id="697" w:author="Jennifer L." w:date="2023-11-07T22:41:00Z">
        <w:del w:id="698" w:author="Billy Mitchell" w:date="2023-11-08T12:34:00Z">
          <w:r w:rsidR="00924270" w:rsidDel="003A18DB">
            <w:rPr>
              <w:bCs/>
              <w:szCs w:val="24"/>
            </w:rPr>
            <w:delText>how positively</w:delText>
          </w:r>
        </w:del>
      </w:ins>
      <w:ins w:id="699" w:author="Jennifer L." w:date="2023-11-07T22:42:00Z">
        <w:del w:id="700" w:author="Billy Mitchell" w:date="2023-11-08T12:34:00Z">
          <w:r w:rsidR="00924270" w:rsidDel="003A18DB">
            <w:rPr>
              <w:bCs/>
              <w:szCs w:val="24"/>
            </w:rPr>
            <w:delText xml:space="preserve"> (</w:delText>
          </w:r>
        </w:del>
      </w:ins>
      <w:ins w:id="701" w:author="Jennifer L." w:date="2023-11-07T22:43:00Z">
        <w:del w:id="702" w:author="Billy Mitchell" w:date="2023-11-08T12:34:00Z">
          <w:r w:rsidR="00924270" w:rsidDel="003A18DB">
            <w:rPr>
              <w:bCs/>
              <w:szCs w:val="24"/>
            </w:rPr>
            <w:delText xml:space="preserve">b = 0.035, se = 0.033, t(72) = </w:delText>
          </w:r>
        </w:del>
      </w:ins>
      <w:ins w:id="703" w:author="Jennifer L." w:date="2023-11-07T22:44:00Z">
        <w:del w:id="704" w:author="Billy Mitchell" w:date="2023-11-08T12:34:00Z">
          <w:r w:rsidR="00924270" w:rsidDel="003A18DB">
            <w:rPr>
              <w:bCs/>
              <w:szCs w:val="24"/>
            </w:rPr>
            <w:delText>1.05, p = 0.3</w:delText>
          </w:r>
        </w:del>
      </w:ins>
      <w:ins w:id="705" w:author="Jennifer L." w:date="2023-11-07T22:42:00Z">
        <w:del w:id="706" w:author="Billy Mitchell" w:date="2023-11-08T12:34:00Z">
          <w:r w:rsidR="00924270" w:rsidDel="003A18DB">
            <w:rPr>
              <w:bCs/>
              <w:szCs w:val="24"/>
            </w:rPr>
            <w:delText>)</w:delText>
          </w:r>
        </w:del>
      </w:ins>
      <w:ins w:id="707" w:author="Jennifer L." w:date="2023-11-07T22:41:00Z">
        <w:del w:id="708" w:author="Billy Mitchell" w:date="2023-11-08T12:34:00Z">
          <w:r w:rsidR="00924270" w:rsidDel="003A18DB">
            <w:rPr>
              <w:bCs/>
              <w:szCs w:val="24"/>
            </w:rPr>
            <w:delText xml:space="preserve"> or negatively</w:delText>
          </w:r>
        </w:del>
      </w:ins>
      <w:ins w:id="709" w:author="Jennifer L." w:date="2023-11-07T22:42:00Z">
        <w:del w:id="710" w:author="Billy Mitchell" w:date="2023-11-08T12:34:00Z">
          <w:r w:rsidR="00924270" w:rsidDel="003A18DB">
            <w:rPr>
              <w:bCs/>
              <w:szCs w:val="24"/>
            </w:rPr>
            <w:delText xml:space="preserve"> (</w:delText>
          </w:r>
        </w:del>
      </w:ins>
      <w:ins w:id="711" w:author="Jennifer L." w:date="2023-11-07T22:44:00Z">
        <w:del w:id="712" w:author="Billy Mitchell" w:date="2023-11-08T12:34:00Z">
          <w:r w:rsidR="00924270" w:rsidDel="003A18DB">
            <w:rPr>
              <w:bCs/>
              <w:szCs w:val="24"/>
            </w:rPr>
            <w:delText>b = 0.047, se = 0.032, t(72) = 1.48, p = 0.14</w:delText>
          </w:r>
        </w:del>
      </w:ins>
      <w:ins w:id="713" w:author="Jennifer L." w:date="2023-11-07T22:42:00Z">
        <w:del w:id="714" w:author="Billy Mitchell" w:date="2023-11-08T12:34:00Z">
          <w:r w:rsidR="00924270" w:rsidDel="003A18DB">
            <w:rPr>
              <w:bCs/>
              <w:szCs w:val="24"/>
            </w:rPr>
            <w:delText>)</w:delText>
          </w:r>
        </w:del>
      </w:ins>
      <w:ins w:id="715" w:author="Jennifer L." w:date="2023-11-07T22:41:00Z">
        <w:del w:id="716" w:author="Billy Mitchell" w:date="2023-11-08T12:34:00Z">
          <w:r w:rsidR="00924270" w:rsidDel="003A18DB">
            <w:rPr>
              <w:bCs/>
              <w:szCs w:val="24"/>
            </w:rPr>
            <w:delText xml:space="preserve"> participants expected </w:delText>
          </w:r>
        </w:del>
      </w:ins>
      <w:ins w:id="717" w:author="Jennifer L." w:date="2023-11-07T22:43:00Z">
        <w:del w:id="718" w:author="Billy Mitchell" w:date="2023-11-08T12:34:00Z">
          <w:r w:rsidR="00924270" w:rsidDel="003A18DB">
            <w:rPr>
              <w:bCs/>
              <w:szCs w:val="24"/>
            </w:rPr>
            <w:delText>to feel during the study</w:delText>
          </w:r>
        </w:del>
      </w:ins>
      <w:ins w:id="719" w:author="Jennifer L." w:date="2023-11-07T22:47:00Z">
        <w:del w:id="720" w:author="Billy Mitchell" w:date="2023-11-08T12:34:00Z">
          <w:r w:rsidR="00B468B9" w:rsidDel="003A18DB">
            <w:rPr>
              <w:bCs/>
              <w:szCs w:val="24"/>
            </w:rPr>
            <w:delText>. We also did</w:delText>
          </w:r>
        </w:del>
      </w:ins>
      <w:ins w:id="721" w:author="Jennifer L." w:date="2023-11-07T23:11:00Z">
        <w:del w:id="722" w:author="Billy Mitchell" w:date="2023-11-08T12:34:00Z">
          <w:r w:rsidR="00F80AE3" w:rsidDel="003A18DB">
            <w:rPr>
              <w:bCs/>
              <w:szCs w:val="24"/>
            </w:rPr>
            <w:delText xml:space="preserve"> not</w:delText>
          </w:r>
        </w:del>
      </w:ins>
      <w:ins w:id="723" w:author="Jennifer L." w:date="2023-11-07T22:47:00Z">
        <w:del w:id="724" w:author="Billy Mitchell" w:date="2023-11-08T12:34:00Z">
          <w:r w:rsidR="00B468B9" w:rsidDel="003A18DB">
            <w:rPr>
              <w:bCs/>
              <w:szCs w:val="24"/>
            </w:rPr>
            <w:delText xml:space="preserve"> find an association between </w:delText>
          </w:r>
        </w:del>
      </w:ins>
      <w:ins w:id="725" w:author="Jennifer L." w:date="2023-11-07T22:48:00Z">
        <w:del w:id="726" w:author="Billy Mitchell" w:date="2023-11-08T12:34:00Z">
          <w:r w:rsidR="00B468B9" w:rsidDel="003A18DB">
            <w:rPr>
              <w:bCs/>
              <w:szCs w:val="24"/>
            </w:rPr>
            <w:delText>distraction</w:delText>
          </w:r>
        </w:del>
      </w:ins>
      <w:ins w:id="727" w:author="Jennifer L." w:date="2023-11-07T22:52:00Z">
        <w:del w:id="728" w:author="Billy Mitchell" w:date="2023-11-08T12:34:00Z">
          <w:r w:rsidR="00B468B9" w:rsidDel="003A18DB">
            <w:rPr>
              <w:bCs/>
              <w:szCs w:val="24"/>
            </w:rPr>
            <w:delText xml:space="preserve"> versus reappraisal</w:delText>
          </w:r>
        </w:del>
      </w:ins>
      <w:ins w:id="729" w:author="Jennifer L." w:date="2023-11-07T22:47:00Z">
        <w:del w:id="730" w:author="Billy Mitchell" w:date="2023-11-08T12:34:00Z">
          <w:r w:rsidR="00B468B9" w:rsidDel="003A18DB">
            <w:rPr>
              <w:bCs/>
              <w:szCs w:val="24"/>
            </w:rPr>
            <w:delText xml:space="preserve"> usage and</w:delText>
          </w:r>
        </w:del>
      </w:ins>
      <w:ins w:id="731" w:author="Jennifer L." w:date="2023-11-07T22:45:00Z">
        <w:del w:id="732" w:author="Billy Mitchell" w:date="2023-11-08T12:34:00Z">
          <w:r w:rsidR="00924270" w:rsidDel="003A18DB">
            <w:rPr>
              <w:bCs/>
              <w:szCs w:val="24"/>
            </w:rPr>
            <w:delText xml:space="preserve"> the</w:delText>
          </w:r>
        </w:del>
      </w:ins>
      <w:ins w:id="733" w:author="Jennifer L." w:date="2023-11-07T22:30:00Z">
        <w:del w:id="734" w:author="Billy Mitchell" w:date="2023-11-08T12:34:00Z">
          <w:r w:rsidR="0095040B" w:rsidDel="003A18DB">
            <w:rPr>
              <w:bCs/>
              <w:szCs w:val="24"/>
            </w:rPr>
            <w:delText xml:space="preserve"> </w:delText>
          </w:r>
          <w:r w:rsidR="0095040B" w:rsidRPr="0095040B" w:rsidDel="003A18DB">
            <w:rPr>
              <w:bCs/>
              <w:szCs w:val="24"/>
            </w:rPr>
            <w:delText>motivations</w:delText>
          </w:r>
        </w:del>
      </w:ins>
      <w:ins w:id="735" w:author="Jennifer L." w:date="2023-11-07T22:45:00Z">
        <w:del w:id="736" w:author="Billy Mitchell" w:date="2023-11-08T12:34:00Z">
          <w:r w:rsidR="00924270" w:rsidDel="003A18DB">
            <w:rPr>
              <w:bCs/>
              <w:szCs w:val="24"/>
            </w:rPr>
            <w:delText xml:space="preserve"> cited </w:delText>
          </w:r>
          <w:r w:rsidR="00B468B9" w:rsidDel="003A18DB">
            <w:rPr>
              <w:bCs/>
              <w:szCs w:val="24"/>
            </w:rPr>
            <w:delText xml:space="preserve">for </w:delText>
          </w:r>
        </w:del>
      </w:ins>
      <w:ins w:id="737" w:author="Jennifer L." w:date="2023-11-07T22:30:00Z">
        <w:del w:id="738" w:author="Billy Mitchell" w:date="2023-11-08T12:34:00Z">
          <w:r w:rsidR="0095040B" w:rsidRPr="0095040B" w:rsidDel="003A18DB">
            <w:rPr>
              <w:bCs/>
              <w:szCs w:val="24"/>
            </w:rPr>
            <w:delText>participat</w:delText>
          </w:r>
        </w:del>
      </w:ins>
      <w:ins w:id="739" w:author="Jennifer L." w:date="2023-11-07T22:45:00Z">
        <w:del w:id="740" w:author="Billy Mitchell" w:date="2023-11-08T12:34:00Z">
          <w:r w:rsidR="00B468B9" w:rsidDel="003A18DB">
            <w:rPr>
              <w:bCs/>
              <w:szCs w:val="24"/>
            </w:rPr>
            <w:delText>ion</w:delText>
          </w:r>
        </w:del>
      </w:ins>
      <w:ins w:id="741" w:author="Jennifer L." w:date="2023-11-07T22:30:00Z">
        <w:del w:id="742" w:author="Billy Mitchell" w:date="2023-11-08T12:34:00Z">
          <w:r w:rsidR="0095040B" w:rsidRPr="0095040B" w:rsidDel="003A18DB">
            <w:rPr>
              <w:bCs/>
              <w:szCs w:val="24"/>
            </w:rPr>
            <w:delText>,</w:delText>
          </w:r>
        </w:del>
      </w:ins>
      <w:ins w:id="743" w:author="Jennifer L." w:date="2023-11-07T22:46:00Z">
        <w:del w:id="744" w:author="Billy Mitchell" w:date="2023-11-08T12:34:00Z">
          <w:r w:rsidR="00B468B9" w:rsidDel="003A18DB">
            <w:rPr>
              <w:bCs/>
              <w:szCs w:val="24"/>
            </w:rPr>
            <w:delText xml:space="preserve"> including payment</w:delText>
          </w:r>
        </w:del>
      </w:ins>
      <w:ins w:id="745" w:author="Jennifer L." w:date="2023-11-07T22:47:00Z">
        <w:del w:id="746" w:author="Billy Mitchell" w:date="2023-11-08T12:34:00Z">
          <w:r w:rsidR="00B468B9" w:rsidDel="003A18DB">
            <w:rPr>
              <w:bCs/>
              <w:szCs w:val="24"/>
            </w:rPr>
            <w:delText xml:space="preserve"> (b = </w:delText>
          </w:r>
        </w:del>
      </w:ins>
      <w:ins w:id="747" w:author="Jennifer L." w:date="2023-11-07T22:48:00Z">
        <w:del w:id="748" w:author="Billy Mitchell" w:date="2023-11-08T12:34:00Z">
          <w:r w:rsidR="00B468B9" w:rsidDel="003A18DB">
            <w:rPr>
              <w:bCs/>
              <w:szCs w:val="24"/>
            </w:rPr>
            <w:delText>-0.00</w:delText>
          </w:r>
        </w:del>
      </w:ins>
      <w:ins w:id="749" w:author="Jennifer L." w:date="2023-11-07T22:49:00Z">
        <w:del w:id="750" w:author="Billy Mitchell" w:date="2023-11-08T12:34:00Z">
          <w:r w:rsidR="00B468B9" w:rsidDel="003A18DB">
            <w:rPr>
              <w:bCs/>
              <w:szCs w:val="24"/>
            </w:rPr>
            <w:delText>0</w:delText>
          </w:r>
        </w:del>
      </w:ins>
      <w:ins w:id="751" w:author="Jennifer L." w:date="2023-11-07T22:47:00Z">
        <w:del w:id="752" w:author="Billy Mitchell" w:date="2023-11-08T12:34:00Z">
          <w:r w:rsidR="00B468B9" w:rsidDel="003A18DB">
            <w:rPr>
              <w:bCs/>
              <w:szCs w:val="24"/>
            </w:rPr>
            <w:delText>, se = 0.0</w:delText>
          </w:r>
        </w:del>
      </w:ins>
      <w:ins w:id="753" w:author="Jennifer L." w:date="2023-11-07T22:48:00Z">
        <w:del w:id="754" w:author="Billy Mitchell" w:date="2023-11-08T12:34:00Z">
          <w:r w:rsidR="00B468B9" w:rsidDel="003A18DB">
            <w:rPr>
              <w:bCs/>
              <w:szCs w:val="24"/>
            </w:rPr>
            <w:delText>01</w:delText>
          </w:r>
        </w:del>
      </w:ins>
      <w:ins w:id="755" w:author="Jennifer L." w:date="2023-11-07T22:47:00Z">
        <w:del w:id="756" w:author="Billy Mitchell" w:date="2023-11-08T12:34:00Z">
          <w:r w:rsidR="00B468B9" w:rsidDel="003A18DB">
            <w:rPr>
              <w:bCs/>
              <w:szCs w:val="24"/>
            </w:rPr>
            <w:delText>, t(</w:delText>
          </w:r>
        </w:del>
      </w:ins>
      <w:ins w:id="757" w:author="Jennifer L." w:date="2023-11-07T22:48:00Z">
        <w:del w:id="758" w:author="Billy Mitchell" w:date="2023-11-08T12:34:00Z">
          <w:r w:rsidR="00B468B9" w:rsidDel="003A18DB">
            <w:rPr>
              <w:bCs/>
              <w:szCs w:val="24"/>
            </w:rPr>
            <w:delText>65</w:delText>
          </w:r>
        </w:del>
      </w:ins>
      <w:ins w:id="759" w:author="Jennifer L." w:date="2023-11-07T22:47:00Z">
        <w:del w:id="760" w:author="Billy Mitchell" w:date="2023-11-08T12:34:00Z">
          <w:r w:rsidR="00B468B9" w:rsidDel="003A18DB">
            <w:rPr>
              <w:bCs/>
              <w:szCs w:val="24"/>
            </w:rPr>
            <w:delText xml:space="preserve">) = </w:delText>
          </w:r>
        </w:del>
      </w:ins>
      <w:ins w:id="761" w:author="Jennifer L." w:date="2023-11-07T22:48:00Z">
        <w:del w:id="762" w:author="Billy Mitchell" w:date="2023-11-08T12:34:00Z">
          <w:r w:rsidR="00B468B9" w:rsidDel="003A18DB">
            <w:rPr>
              <w:bCs/>
              <w:szCs w:val="24"/>
            </w:rPr>
            <w:delText>-0.49</w:delText>
          </w:r>
        </w:del>
      </w:ins>
      <w:ins w:id="763" w:author="Jennifer L." w:date="2023-11-07T22:47:00Z">
        <w:del w:id="764" w:author="Billy Mitchell" w:date="2023-11-08T12:34:00Z">
          <w:r w:rsidR="00B468B9" w:rsidDel="003A18DB">
            <w:rPr>
              <w:bCs/>
              <w:szCs w:val="24"/>
            </w:rPr>
            <w:delText>, p = 0</w:delText>
          </w:r>
        </w:del>
      </w:ins>
      <w:ins w:id="765" w:author="Jennifer L." w:date="2023-11-07T22:48:00Z">
        <w:del w:id="766" w:author="Billy Mitchell" w:date="2023-11-08T12:34:00Z">
          <w:r w:rsidR="00B468B9" w:rsidDel="003A18DB">
            <w:rPr>
              <w:bCs/>
              <w:szCs w:val="24"/>
            </w:rPr>
            <w:delText>.629</w:delText>
          </w:r>
        </w:del>
      </w:ins>
      <w:ins w:id="767" w:author="Jennifer L." w:date="2023-11-07T22:47:00Z">
        <w:del w:id="768" w:author="Billy Mitchell" w:date="2023-11-08T12:34:00Z">
          <w:r w:rsidR="00B468B9" w:rsidDel="003A18DB">
            <w:rPr>
              <w:bCs/>
              <w:szCs w:val="24"/>
            </w:rPr>
            <w:delText>)</w:delText>
          </w:r>
        </w:del>
      </w:ins>
      <w:ins w:id="769" w:author="Jennifer L." w:date="2023-11-07T22:46:00Z">
        <w:del w:id="770" w:author="Billy Mitchell" w:date="2023-11-08T12:34:00Z">
          <w:r w:rsidR="00B468B9" w:rsidDel="003A18DB">
            <w:rPr>
              <w:bCs/>
              <w:szCs w:val="24"/>
            </w:rPr>
            <w:delText>, thrill-seeking</w:delText>
          </w:r>
        </w:del>
      </w:ins>
      <w:ins w:id="771" w:author="Jennifer L." w:date="2023-11-07T22:47:00Z">
        <w:del w:id="772" w:author="Billy Mitchell" w:date="2023-11-08T12:34:00Z">
          <w:r w:rsidR="00B468B9" w:rsidDel="003A18DB">
            <w:rPr>
              <w:bCs/>
              <w:szCs w:val="24"/>
            </w:rPr>
            <w:delText xml:space="preserve"> (b = </w:delText>
          </w:r>
        </w:del>
      </w:ins>
      <w:ins w:id="773" w:author="Jennifer L." w:date="2023-11-07T22:49:00Z">
        <w:del w:id="774" w:author="Billy Mitchell" w:date="2023-11-08T12:34:00Z">
          <w:r w:rsidR="00B468B9" w:rsidDel="003A18DB">
            <w:rPr>
              <w:bCs/>
              <w:szCs w:val="24"/>
            </w:rPr>
            <w:delText>-0.00</w:delText>
          </w:r>
        </w:del>
      </w:ins>
      <w:ins w:id="775" w:author="Jennifer L." w:date="2023-11-07T22:47:00Z">
        <w:del w:id="776" w:author="Billy Mitchell" w:date="2023-11-08T12:34:00Z">
          <w:r w:rsidR="00B468B9" w:rsidDel="003A18DB">
            <w:rPr>
              <w:bCs/>
              <w:szCs w:val="24"/>
            </w:rPr>
            <w:delText>0</w:delText>
          </w:r>
        </w:del>
      </w:ins>
      <w:ins w:id="777" w:author="Jennifer L." w:date="2023-11-07T22:49:00Z">
        <w:del w:id="778" w:author="Billy Mitchell" w:date="2023-11-08T12:34:00Z">
          <w:r w:rsidR="00B468B9" w:rsidDel="003A18DB">
            <w:rPr>
              <w:bCs/>
              <w:szCs w:val="24"/>
            </w:rPr>
            <w:delText>,</w:delText>
          </w:r>
        </w:del>
      </w:ins>
      <w:ins w:id="779" w:author="Jennifer L." w:date="2023-11-07T22:47:00Z">
        <w:del w:id="780" w:author="Billy Mitchell" w:date="2023-11-08T12:34:00Z">
          <w:r w:rsidR="00B468B9" w:rsidDel="003A18DB">
            <w:rPr>
              <w:bCs/>
              <w:szCs w:val="24"/>
            </w:rPr>
            <w:delText xml:space="preserve"> se = 0.0</w:delText>
          </w:r>
        </w:del>
      </w:ins>
      <w:ins w:id="781" w:author="Jennifer L." w:date="2023-11-07T22:49:00Z">
        <w:del w:id="782" w:author="Billy Mitchell" w:date="2023-11-08T12:34:00Z">
          <w:r w:rsidR="00B468B9" w:rsidDel="003A18DB">
            <w:rPr>
              <w:bCs/>
              <w:szCs w:val="24"/>
            </w:rPr>
            <w:delText>01</w:delText>
          </w:r>
        </w:del>
      </w:ins>
      <w:ins w:id="783" w:author="Jennifer L." w:date="2023-11-07T22:47:00Z">
        <w:del w:id="784" w:author="Billy Mitchell" w:date="2023-11-08T12:34:00Z">
          <w:r w:rsidR="00B468B9" w:rsidDel="003A18DB">
            <w:rPr>
              <w:bCs/>
              <w:szCs w:val="24"/>
            </w:rPr>
            <w:delText>, t(</w:delText>
          </w:r>
        </w:del>
      </w:ins>
      <w:ins w:id="785" w:author="Jennifer L." w:date="2023-11-07T22:49:00Z">
        <w:del w:id="786" w:author="Billy Mitchell" w:date="2023-11-08T12:34:00Z">
          <w:r w:rsidR="00B468B9" w:rsidDel="003A18DB">
            <w:rPr>
              <w:bCs/>
              <w:szCs w:val="24"/>
            </w:rPr>
            <w:delText>65</w:delText>
          </w:r>
        </w:del>
      </w:ins>
      <w:ins w:id="787" w:author="Jennifer L." w:date="2023-11-07T22:47:00Z">
        <w:del w:id="788" w:author="Billy Mitchell" w:date="2023-11-08T12:34:00Z">
          <w:r w:rsidR="00B468B9" w:rsidDel="003A18DB">
            <w:rPr>
              <w:bCs/>
              <w:szCs w:val="24"/>
            </w:rPr>
            <w:delText xml:space="preserve">) = </w:delText>
          </w:r>
        </w:del>
      </w:ins>
      <w:ins w:id="789" w:author="Jennifer L." w:date="2023-11-07T22:49:00Z">
        <w:del w:id="790" w:author="Billy Mitchell" w:date="2023-11-08T12:34:00Z">
          <w:r w:rsidR="00B468B9" w:rsidDel="003A18DB">
            <w:rPr>
              <w:bCs/>
              <w:szCs w:val="24"/>
            </w:rPr>
            <w:delText>-0.25</w:delText>
          </w:r>
        </w:del>
      </w:ins>
      <w:ins w:id="791" w:author="Jennifer L." w:date="2023-11-07T22:47:00Z">
        <w:del w:id="792" w:author="Billy Mitchell" w:date="2023-11-08T12:34:00Z">
          <w:r w:rsidR="00B468B9" w:rsidDel="003A18DB">
            <w:rPr>
              <w:bCs/>
              <w:szCs w:val="24"/>
            </w:rPr>
            <w:delText>, p = 0.</w:delText>
          </w:r>
        </w:del>
      </w:ins>
      <w:ins w:id="793" w:author="Jennifer L." w:date="2023-11-07T22:49:00Z">
        <w:del w:id="794" w:author="Billy Mitchell" w:date="2023-11-08T12:34:00Z">
          <w:r w:rsidR="00B468B9" w:rsidDel="003A18DB">
            <w:rPr>
              <w:bCs/>
              <w:szCs w:val="24"/>
            </w:rPr>
            <w:delText>801</w:delText>
          </w:r>
        </w:del>
      </w:ins>
      <w:ins w:id="795" w:author="Jennifer L." w:date="2023-11-07T22:47:00Z">
        <w:del w:id="796" w:author="Billy Mitchell" w:date="2023-11-08T12:34:00Z">
          <w:r w:rsidR="00B468B9" w:rsidDel="003A18DB">
            <w:rPr>
              <w:bCs/>
              <w:szCs w:val="24"/>
            </w:rPr>
            <w:delText>)</w:delText>
          </w:r>
        </w:del>
      </w:ins>
      <w:ins w:id="797" w:author="Jennifer L." w:date="2023-11-07T22:46:00Z">
        <w:del w:id="798" w:author="Billy Mitchell" w:date="2023-11-08T12:34:00Z">
          <w:r w:rsidR="00B468B9" w:rsidDel="003A18DB">
            <w:rPr>
              <w:bCs/>
              <w:szCs w:val="24"/>
            </w:rPr>
            <w:delText>, novelty</w:delText>
          </w:r>
        </w:del>
      </w:ins>
      <w:ins w:id="799" w:author="Jennifer L." w:date="2023-11-07T22:49:00Z">
        <w:del w:id="800" w:author="Billy Mitchell" w:date="2023-11-08T12:34:00Z">
          <w:r w:rsidR="00B468B9" w:rsidDel="003A18DB">
            <w:rPr>
              <w:bCs/>
              <w:szCs w:val="24"/>
            </w:rPr>
            <w:delText>-seeking</w:delText>
          </w:r>
        </w:del>
      </w:ins>
      <w:ins w:id="801" w:author="Jennifer L." w:date="2023-11-07T22:47:00Z">
        <w:del w:id="802" w:author="Billy Mitchell" w:date="2023-11-08T12:34:00Z">
          <w:r w:rsidR="00B468B9" w:rsidDel="003A18DB">
            <w:rPr>
              <w:bCs/>
              <w:szCs w:val="24"/>
            </w:rPr>
            <w:delText xml:space="preserve"> (b = 0.0</w:delText>
          </w:r>
        </w:del>
      </w:ins>
      <w:ins w:id="803" w:author="Jennifer L." w:date="2023-11-07T22:49:00Z">
        <w:del w:id="804" w:author="Billy Mitchell" w:date="2023-11-08T12:34:00Z">
          <w:r w:rsidR="00B468B9" w:rsidDel="003A18DB">
            <w:rPr>
              <w:bCs/>
              <w:szCs w:val="24"/>
            </w:rPr>
            <w:delText>01</w:delText>
          </w:r>
        </w:del>
      </w:ins>
      <w:ins w:id="805" w:author="Jennifer L." w:date="2023-11-07T22:47:00Z">
        <w:del w:id="806" w:author="Billy Mitchell" w:date="2023-11-08T12:34:00Z">
          <w:r w:rsidR="00B468B9" w:rsidDel="003A18DB">
            <w:rPr>
              <w:bCs/>
              <w:szCs w:val="24"/>
            </w:rPr>
            <w:delText>, se = 0.0</w:delText>
          </w:r>
        </w:del>
      </w:ins>
      <w:ins w:id="807" w:author="Jennifer L." w:date="2023-11-07T22:50:00Z">
        <w:del w:id="808" w:author="Billy Mitchell" w:date="2023-11-08T12:34:00Z">
          <w:r w:rsidR="00B468B9" w:rsidDel="003A18DB">
            <w:rPr>
              <w:bCs/>
              <w:szCs w:val="24"/>
            </w:rPr>
            <w:delText>01</w:delText>
          </w:r>
        </w:del>
      </w:ins>
      <w:ins w:id="809" w:author="Jennifer L." w:date="2023-11-07T22:47:00Z">
        <w:del w:id="810" w:author="Billy Mitchell" w:date="2023-11-08T12:34:00Z">
          <w:r w:rsidR="00B468B9" w:rsidDel="003A18DB">
            <w:rPr>
              <w:bCs/>
              <w:szCs w:val="24"/>
            </w:rPr>
            <w:delText>, t(</w:delText>
          </w:r>
        </w:del>
      </w:ins>
      <w:ins w:id="811" w:author="Jennifer L." w:date="2023-11-07T22:50:00Z">
        <w:del w:id="812" w:author="Billy Mitchell" w:date="2023-11-08T12:34:00Z">
          <w:r w:rsidR="00B468B9" w:rsidDel="003A18DB">
            <w:rPr>
              <w:bCs/>
              <w:szCs w:val="24"/>
            </w:rPr>
            <w:delText>65</w:delText>
          </w:r>
        </w:del>
      </w:ins>
      <w:ins w:id="813" w:author="Jennifer L." w:date="2023-11-07T22:47:00Z">
        <w:del w:id="814" w:author="Billy Mitchell" w:date="2023-11-08T12:34:00Z">
          <w:r w:rsidR="00B468B9" w:rsidDel="003A18DB">
            <w:rPr>
              <w:bCs/>
              <w:szCs w:val="24"/>
            </w:rPr>
            <w:delText xml:space="preserve">) = </w:delText>
          </w:r>
        </w:del>
      </w:ins>
      <w:ins w:id="815" w:author="Jennifer L." w:date="2023-11-07T22:50:00Z">
        <w:del w:id="816" w:author="Billy Mitchell" w:date="2023-11-08T12:34:00Z">
          <w:r w:rsidR="00B468B9" w:rsidDel="003A18DB">
            <w:rPr>
              <w:bCs/>
              <w:szCs w:val="24"/>
            </w:rPr>
            <w:delText>0.75</w:delText>
          </w:r>
        </w:del>
      </w:ins>
      <w:ins w:id="817" w:author="Jennifer L." w:date="2023-11-07T22:47:00Z">
        <w:del w:id="818" w:author="Billy Mitchell" w:date="2023-11-08T12:34:00Z">
          <w:r w:rsidR="00B468B9" w:rsidDel="003A18DB">
            <w:rPr>
              <w:bCs/>
              <w:szCs w:val="24"/>
            </w:rPr>
            <w:delText>, p = 0.</w:delText>
          </w:r>
        </w:del>
      </w:ins>
      <w:ins w:id="819" w:author="Jennifer L." w:date="2023-11-07T22:50:00Z">
        <w:del w:id="820" w:author="Billy Mitchell" w:date="2023-11-08T12:34:00Z">
          <w:r w:rsidR="00B468B9" w:rsidDel="003A18DB">
            <w:rPr>
              <w:bCs/>
              <w:szCs w:val="24"/>
            </w:rPr>
            <w:delText>454</w:delText>
          </w:r>
        </w:del>
      </w:ins>
      <w:ins w:id="821" w:author="Jennifer L." w:date="2023-11-07T22:47:00Z">
        <w:del w:id="822" w:author="Billy Mitchell" w:date="2023-11-08T12:34:00Z">
          <w:r w:rsidR="00B468B9" w:rsidDel="003A18DB">
            <w:rPr>
              <w:bCs/>
              <w:szCs w:val="24"/>
            </w:rPr>
            <w:delText>)</w:delText>
          </w:r>
        </w:del>
      </w:ins>
      <w:ins w:id="823" w:author="Jennifer L." w:date="2023-11-07T22:46:00Z">
        <w:del w:id="824" w:author="Billy Mitchell" w:date="2023-11-08T12:34:00Z">
          <w:r w:rsidR="00B468B9" w:rsidDel="003A18DB">
            <w:rPr>
              <w:bCs/>
              <w:szCs w:val="24"/>
            </w:rPr>
            <w:delText>, peer influence</w:delText>
          </w:r>
        </w:del>
      </w:ins>
      <w:ins w:id="825" w:author="Jennifer L." w:date="2023-11-07T22:47:00Z">
        <w:del w:id="826" w:author="Billy Mitchell" w:date="2023-11-08T12:34:00Z">
          <w:r w:rsidR="00B468B9" w:rsidDel="003A18DB">
            <w:rPr>
              <w:bCs/>
              <w:szCs w:val="24"/>
            </w:rPr>
            <w:delText xml:space="preserve"> (b = 0.0</w:delText>
          </w:r>
        </w:del>
      </w:ins>
      <w:ins w:id="827" w:author="Jennifer L." w:date="2023-11-07T22:50:00Z">
        <w:del w:id="828" w:author="Billy Mitchell" w:date="2023-11-08T12:34:00Z">
          <w:r w:rsidR="00B468B9" w:rsidDel="003A18DB">
            <w:rPr>
              <w:bCs/>
              <w:szCs w:val="24"/>
            </w:rPr>
            <w:delText>01</w:delText>
          </w:r>
        </w:del>
      </w:ins>
      <w:ins w:id="829" w:author="Jennifer L." w:date="2023-11-07T22:47:00Z">
        <w:del w:id="830" w:author="Billy Mitchell" w:date="2023-11-08T12:34:00Z">
          <w:r w:rsidR="00B468B9" w:rsidDel="003A18DB">
            <w:rPr>
              <w:bCs/>
              <w:szCs w:val="24"/>
            </w:rPr>
            <w:delText>, se = 0.0</w:delText>
          </w:r>
        </w:del>
      </w:ins>
      <w:ins w:id="831" w:author="Jennifer L." w:date="2023-11-07T22:50:00Z">
        <w:del w:id="832" w:author="Billy Mitchell" w:date="2023-11-08T12:34:00Z">
          <w:r w:rsidR="00B468B9" w:rsidDel="003A18DB">
            <w:rPr>
              <w:bCs/>
              <w:szCs w:val="24"/>
            </w:rPr>
            <w:delText>01</w:delText>
          </w:r>
        </w:del>
      </w:ins>
      <w:ins w:id="833" w:author="Jennifer L." w:date="2023-11-07T22:47:00Z">
        <w:del w:id="834" w:author="Billy Mitchell" w:date="2023-11-08T12:34:00Z">
          <w:r w:rsidR="00B468B9" w:rsidDel="003A18DB">
            <w:rPr>
              <w:bCs/>
              <w:szCs w:val="24"/>
            </w:rPr>
            <w:delText>, t(</w:delText>
          </w:r>
        </w:del>
      </w:ins>
      <w:ins w:id="835" w:author="Jennifer L." w:date="2023-11-07T22:50:00Z">
        <w:del w:id="836" w:author="Billy Mitchell" w:date="2023-11-08T12:34:00Z">
          <w:r w:rsidR="00B468B9" w:rsidDel="003A18DB">
            <w:rPr>
              <w:bCs/>
              <w:szCs w:val="24"/>
            </w:rPr>
            <w:delText>65</w:delText>
          </w:r>
        </w:del>
      </w:ins>
      <w:ins w:id="837" w:author="Jennifer L." w:date="2023-11-07T22:47:00Z">
        <w:del w:id="838" w:author="Billy Mitchell" w:date="2023-11-08T12:34:00Z">
          <w:r w:rsidR="00B468B9" w:rsidDel="003A18DB">
            <w:rPr>
              <w:bCs/>
              <w:szCs w:val="24"/>
            </w:rPr>
            <w:delText xml:space="preserve">) = </w:delText>
          </w:r>
        </w:del>
      </w:ins>
      <w:ins w:id="839" w:author="Jennifer L." w:date="2023-11-07T22:50:00Z">
        <w:del w:id="840" w:author="Billy Mitchell" w:date="2023-11-08T12:34:00Z">
          <w:r w:rsidR="00B468B9" w:rsidDel="003A18DB">
            <w:rPr>
              <w:bCs/>
              <w:szCs w:val="24"/>
            </w:rPr>
            <w:delText>0.53</w:delText>
          </w:r>
        </w:del>
      </w:ins>
      <w:ins w:id="841" w:author="Jennifer L." w:date="2023-11-07T22:47:00Z">
        <w:del w:id="842" w:author="Billy Mitchell" w:date="2023-11-08T12:34:00Z">
          <w:r w:rsidR="00B468B9" w:rsidDel="003A18DB">
            <w:rPr>
              <w:bCs/>
              <w:szCs w:val="24"/>
            </w:rPr>
            <w:delText>, p = 0.</w:delText>
          </w:r>
        </w:del>
      </w:ins>
      <w:ins w:id="843" w:author="Jennifer L." w:date="2023-11-07T22:50:00Z">
        <w:del w:id="844" w:author="Billy Mitchell" w:date="2023-11-08T12:34:00Z">
          <w:r w:rsidR="00B468B9" w:rsidDel="003A18DB">
            <w:rPr>
              <w:bCs/>
              <w:szCs w:val="24"/>
            </w:rPr>
            <w:delText>595</w:delText>
          </w:r>
        </w:del>
      </w:ins>
      <w:ins w:id="845" w:author="Jennifer L." w:date="2023-11-07T22:47:00Z">
        <w:del w:id="846" w:author="Billy Mitchell" w:date="2023-11-08T12:34:00Z">
          <w:r w:rsidR="00B468B9" w:rsidDel="003A18DB">
            <w:rPr>
              <w:bCs/>
              <w:szCs w:val="24"/>
            </w:rPr>
            <w:delText>)</w:delText>
          </w:r>
        </w:del>
      </w:ins>
      <w:ins w:id="847" w:author="Jennifer L." w:date="2023-11-07T22:46:00Z">
        <w:del w:id="848" w:author="Billy Mitchell" w:date="2023-11-08T12:34:00Z">
          <w:r w:rsidR="00B468B9" w:rsidDel="003A18DB">
            <w:rPr>
              <w:bCs/>
              <w:szCs w:val="24"/>
            </w:rPr>
            <w:delText>, boredom</w:delText>
          </w:r>
        </w:del>
      </w:ins>
      <w:ins w:id="849" w:author="Jennifer L." w:date="2023-11-07T22:47:00Z">
        <w:del w:id="850" w:author="Billy Mitchell" w:date="2023-11-08T12:34:00Z">
          <w:r w:rsidR="00B468B9" w:rsidDel="003A18DB">
            <w:rPr>
              <w:bCs/>
              <w:szCs w:val="24"/>
            </w:rPr>
            <w:delText xml:space="preserve"> (b = </w:delText>
          </w:r>
        </w:del>
      </w:ins>
      <w:ins w:id="851" w:author="Jennifer L." w:date="2023-11-07T22:50:00Z">
        <w:del w:id="852" w:author="Billy Mitchell" w:date="2023-11-08T12:34:00Z">
          <w:r w:rsidR="00B468B9" w:rsidDel="003A18DB">
            <w:rPr>
              <w:bCs/>
              <w:szCs w:val="24"/>
            </w:rPr>
            <w:delText>-0.001</w:delText>
          </w:r>
        </w:del>
      </w:ins>
      <w:ins w:id="853" w:author="Jennifer L." w:date="2023-11-07T22:47:00Z">
        <w:del w:id="854" w:author="Billy Mitchell" w:date="2023-11-08T12:34:00Z">
          <w:r w:rsidR="00B468B9" w:rsidDel="003A18DB">
            <w:rPr>
              <w:bCs/>
              <w:szCs w:val="24"/>
            </w:rPr>
            <w:delText>, se = 0.0</w:delText>
          </w:r>
        </w:del>
      </w:ins>
      <w:ins w:id="855" w:author="Jennifer L." w:date="2023-11-07T22:50:00Z">
        <w:del w:id="856" w:author="Billy Mitchell" w:date="2023-11-08T12:34:00Z">
          <w:r w:rsidR="00B468B9" w:rsidDel="003A18DB">
            <w:rPr>
              <w:bCs/>
              <w:szCs w:val="24"/>
            </w:rPr>
            <w:delText>0</w:delText>
          </w:r>
        </w:del>
      </w:ins>
      <w:ins w:id="857" w:author="Jennifer L." w:date="2023-11-07T22:51:00Z">
        <w:del w:id="858" w:author="Billy Mitchell" w:date="2023-11-08T12:34:00Z">
          <w:r w:rsidR="00B468B9" w:rsidDel="003A18DB">
            <w:rPr>
              <w:bCs/>
              <w:szCs w:val="24"/>
            </w:rPr>
            <w:delText>1</w:delText>
          </w:r>
        </w:del>
      </w:ins>
      <w:ins w:id="859" w:author="Jennifer L." w:date="2023-11-07T22:47:00Z">
        <w:del w:id="860" w:author="Billy Mitchell" w:date="2023-11-08T12:34:00Z">
          <w:r w:rsidR="00B468B9" w:rsidDel="003A18DB">
            <w:rPr>
              <w:bCs/>
              <w:szCs w:val="24"/>
            </w:rPr>
            <w:delText>, t(</w:delText>
          </w:r>
        </w:del>
      </w:ins>
      <w:ins w:id="861" w:author="Jennifer L." w:date="2023-11-07T22:51:00Z">
        <w:del w:id="862" w:author="Billy Mitchell" w:date="2023-11-08T12:34:00Z">
          <w:r w:rsidR="00B468B9" w:rsidDel="003A18DB">
            <w:rPr>
              <w:bCs/>
              <w:szCs w:val="24"/>
            </w:rPr>
            <w:delText>65</w:delText>
          </w:r>
        </w:del>
      </w:ins>
      <w:ins w:id="863" w:author="Jennifer L." w:date="2023-11-07T22:47:00Z">
        <w:del w:id="864" w:author="Billy Mitchell" w:date="2023-11-08T12:34:00Z">
          <w:r w:rsidR="00B468B9" w:rsidDel="003A18DB">
            <w:rPr>
              <w:bCs/>
              <w:szCs w:val="24"/>
            </w:rPr>
            <w:delText xml:space="preserve">) = </w:delText>
          </w:r>
        </w:del>
      </w:ins>
      <w:ins w:id="865" w:author="Jennifer L." w:date="2023-11-07T22:51:00Z">
        <w:del w:id="866" w:author="Billy Mitchell" w:date="2023-11-08T12:34:00Z">
          <w:r w:rsidR="00B468B9" w:rsidDel="003A18DB">
            <w:rPr>
              <w:bCs/>
              <w:szCs w:val="24"/>
            </w:rPr>
            <w:delText>-0.96</w:delText>
          </w:r>
        </w:del>
      </w:ins>
      <w:ins w:id="867" w:author="Jennifer L." w:date="2023-11-07T22:47:00Z">
        <w:del w:id="868" w:author="Billy Mitchell" w:date="2023-11-08T12:34:00Z">
          <w:r w:rsidR="00B468B9" w:rsidDel="003A18DB">
            <w:rPr>
              <w:bCs/>
              <w:szCs w:val="24"/>
            </w:rPr>
            <w:delText>, p = 0.3</w:delText>
          </w:r>
        </w:del>
      </w:ins>
      <w:ins w:id="869" w:author="Jennifer L." w:date="2023-11-07T22:51:00Z">
        <w:del w:id="870" w:author="Billy Mitchell" w:date="2023-11-08T12:34:00Z">
          <w:r w:rsidR="00B468B9" w:rsidDel="003A18DB">
            <w:rPr>
              <w:bCs/>
              <w:szCs w:val="24"/>
            </w:rPr>
            <w:delText>41</w:delText>
          </w:r>
        </w:del>
      </w:ins>
      <w:ins w:id="871" w:author="Jennifer L." w:date="2023-11-07T22:47:00Z">
        <w:del w:id="872" w:author="Billy Mitchell" w:date="2023-11-08T12:34:00Z">
          <w:r w:rsidR="00B468B9" w:rsidDel="003A18DB">
            <w:rPr>
              <w:bCs/>
              <w:szCs w:val="24"/>
            </w:rPr>
            <w:delText>)</w:delText>
          </w:r>
        </w:del>
      </w:ins>
      <w:ins w:id="873" w:author="Jennifer L." w:date="2023-11-07T22:46:00Z">
        <w:del w:id="874" w:author="Billy Mitchell" w:date="2023-11-08T12:34:00Z">
          <w:r w:rsidR="00B468B9" w:rsidDel="003A18DB">
            <w:rPr>
              <w:bCs/>
              <w:szCs w:val="24"/>
            </w:rPr>
            <w:delText xml:space="preserve">, </w:delText>
          </w:r>
        </w:del>
      </w:ins>
      <w:ins w:id="875" w:author="Jennifer L." w:date="2023-11-07T22:51:00Z">
        <w:del w:id="876" w:author="Billy Mitchell" w:date="2023-11-08T12:34:00Z">
          <w:r w:rsidR="00B468B9" w:rsidDel="003A18DB">
            <w:rPr>
              <w:bCs/>
              <w:szCs w:val="24"/>
            </w:rPr>
            <w:delText>contributing to</w:delText>
          </w:r>
        </w:del>
      </w:ins>
      <w:ins w:id="877" w:author="Jennifer L." w:date="2023-11-07T22:46:00Z">
        <w:del w:id="878" w:author="Billy Mitchell" w:date="2023-11-08T12:34:00Z">
          <w:r w:rsidR="00B468B9" w:rsidDel="003A18DB">
            <w:rPr>
              <w:bCs/>
              <w:szCs w:val="24"/>
            </w:rPr>
            <w:delText xml:space="preserve"> science</w:delText>
          </w:r>
        </w:del>
      </w:ins>
      <w:ins w:id="879" w:author="Jennifer L." w:date="2023-11-07T22:47:00Z">
        <w:del w:id="880" w:author="Billy Mitchell" w:date="2023-11-08T12:34:00Z">
          <w:r w:rsidR="00B468B9" w:rsidDel="003A18DB">
            <w:rPr>
              <w:bCs/>
              <w:szCs w:val="24"/>
            </w:rPr>
            <w:delText xml:space="preserve"> </w:delText>
          </w:r>
        </w:del>
      </w:ins>
      <w:ins w:id="881" w:author="Jennifer L." w:date="2023-11-07T22:48:00Z">
        <w:del w:id="882" w:author="Billy Mitchell" w:date="2023-11-08T12:34:00Z">
          <w:r w:rsidR="00B468B9" w:rsidDel="003A18DB">
            <w:rPr>
              <w:bCs/>
              <w:szCs w:val="24"/>
            </w:rPr>
            <w:delText>(b = 0.</w:delText>
          </w:r>
        </w:del>
      </w:ins>
      <w:ins w:id="883" w:author="Jennifer L." w:date="2023-11-07T22:51:00Z">
        <w:del w:id="884" w:author="Billy Mitchell" w:date="2023-11-08T12:34:00Z">
          <w:r w:rsidR="00B468B9" w:rsidDel="003A18DB">
            <w:rPr>
              <w:bCs/>
              <w:szCs w:val="24"/>
            </w:rPr>
            <w:delText>000</w:delText>
          </w:r>
        </w:del>
      </w:ins>
      <w:ins w:id="885" w:author="Jennifer L." w:date="2023-11-07T22:48:00Z">
        <w:del w:id="886" w:author="Billy Mitchell" w:date="2023-11-08T12:34:00Z">
          <w:r w:rsidR="00B468B9" w:rsidDel="003A18DB">
            <w:rPr>
              <w:bCs/>
              <w:szCs w:val="24"/>
            </w:rPr>
            <w:delText>, se = 0.0</w:delText>
          </w:r>
        </w:del>
      </w:ins>
      <w:ins w:id="887" w:author="Jennifer L." w:date="2023-11-07T22:51:00Z">
        <w:del w:id="888" w:author="Billy Mitchell" w:date="2023-11-08T12:34:00Z">
          <w:r w:rsidR="00B468B9" w:rsidDel="003A18DB">
            <w:rPr>
              <w:bCs/>
              <w:szCs w:val="24"/>
            </w:rPr>
            <w:delText>01</w:delText>
          </w:r>
        </w:del>
      </w:ins>
      <w:ins w:id="889" w:author="Jennifer L." w:date="2023-11-07T22:48:00Z">
        <w:del w:id="890" w:author="Billy Mitchell" w:date="2023-11-08T12:34:00Z">
          <w:r w:rsidR="00B468B9" w:rsidDel="003A18DB">
            <w:rPr>
              <w:bCs/>
              <w:szCs w:val="24"/>
            </w:rPr>
            <w:delText>, t(</w:delText>
          </w:r>
        </w:del>
      </w:ins>
      <w:ins w:id="891" w:author="Jennifer L." w:date="2023-11-07T22:51:00Z">
        <w:del w:id="892" w:author="Billy Mitchell" w:date="2023-11-08T12:34:00Z">
          <w:r w:rsidR="00B468B9" w:rsidDel="003A18DB">
            <w:rPr>
              <w:bCs/>
              <w:szCs w:val="24"/>
            </w:rPr>
            <w:delText>65</w:delText>
          </w:r>
        </w:del>
      </w:ins>
      <w:ins w:id="893" w:author="Jennifer L." w:date="2023-11-07T22:48:00Z">
        <w:del w:id="894" w:author="Billy Mitchell" w:date="2023-11-08T12:34:00Z">
          <w:r w:rsidR="00B468B9" w:rsidDel="003A18DB">
            <w:rPr>
              <w:bCs/>
              <w:szCs w:val="24"/>
            </w:rPr>
            <w:delText xml:space="preserve">) = </w:delText>
          </w:r>
        </w:del>
      </w:ins>
      <w:ins w:id="895" w:author="Jennifer L." w:date="2023-11-07T22:51:00Z">
        <w:del w:id="896" w:author="Billy Mitchell" w:date="2023-11-08T12:34:00Z">
          <w:r w:rsidR="00B468B9" w:rsidDel="003A18DB">
            <w:rPr>
              <w:bCs/>
              <w:szCs w:val="24"/>
            </w:rPr>
            <w:delText>-0.18</w:delText>
          </w:r>
        </w:del>
      </w:ins>
      <w:ins w:id="897" w:author="Jennifer L." w:date="2023-11-07T22:48:00Z">
        <w:del w:id="898" w:author="Billy Mitchell" w:date="2023-11-08T12:34:00Z">
          <w:r w:rsidR="00B468B9" w:rsidDel="003A18DB">
            <w:rPr>
              <w:bCs/>
              <w:szCs w:val="24"/>
            </w:rPr>
            <w:delText>, p = 0.</w:delText>
          </w:r>
        </w:del>
      </w:ins>
      <w:ins w:id="899" w:author="Jennifer L." w:date="2023-11-07T22:51:00Z">
        <w:del w:id="900" w:author="Billy Mitchell" w:date="2023-11-08T12:34:00Z">
          <w:r w:rsidR="00B468B9" w:rsidDel="003A18DB">
            <w:rPr>
              <w:bCs/>
              <w:szCs w:val="24"/>
            </w:rPr>
            <w:delText>858</w:delText>
          </w:r>
        </w:del>
      </w:ins>
      <w:ins w:id="901" w:author="Jennifer L." w:date="2023-11-07T22:48:00Z">
        <w:del w:id="902" w:author="Billy Mitchell" w:date="2023-11-08T12:34:00Z">
          <w:r w:rsidR="00B468B9" w:rsidDel="003A18DB">
            <w:rPr>
              <w:bCs/>
              <w:szCs w:val="24"/>
            </w:rPr>
            <w:delText>)</w:delText>
          </w:r>
        </w:del>
      </w:ins>
      <w:ins w:id="903" w:author="Jennifer L." w:date="2023-11-07T22:46:00Z">
        <w:del w:id="904" w:author="Billy Mitchell" w:date="2023-11-08T12:34:00Z">
          <w:r w:rsidR="00B468B9" w:rsidDel="003A18DB">
            <w:rPr>
              <w:bCs/>
              <w:szCs w:val="24"/>
            </w:rPr>
            <w:delText>, and seeking a challenge</w:delText>
          </w:r>
        </w:del>
      </w:ins>
      <w:ins w:id="905" w:author="Jennifer L." w:date="2023-11-07T22:48:00Z">
        <w:del w:id="906" w:author="Billy Mitchell" w:date="2023-11-08T12:34:00Z">
          <w:r w:rsidR="00B468B9" w:rsidDel="003A18DB">
            <w:rPr>
              <w:bCs/>
              <w:szCs w:val="24"/>
            </w:rPr>
            <w:delText xml:space="preserve"> (b = 0.0</w:delText>
          </w:r>
        </w:del>
      </w:ins>
      <w:ins w:id="907" w:author="Jennifer L." w:date="2023-11-07T22:51:00Z">
        <w:del w:id="908" w:author="Billy Mitchell" w:date="2023-11-08T12:34:00Z">
          <w:r w:rsidR="00B468B9" w:rsidDel="003A18DB">
            <w:rPr>
              <w:bCs/>
              <w:szCs w:val="24"/>
            </w:rPr>
            <w:delText>00</w:delText>
          </w:r>
        </w:del>
      </w:ins>
      <w:ins w:id="909" w:author="Jennifer L." w:date="2023-11-07T22:48:00Z">
        <w:del w:id="910" w:author="Billy Mitchell" w:date="2023-11-08T12:34:00Z">
          <w:r w:rsidR="00B468B9" w:rsidDel="003A18DB">
            <w:rPr>
              <w:bCs/>
              <w:szCs w:val="24"/>
            </w:rPr>
            <w:delText>, se = 0.0</w:delText>
          </w:r>
        </w:del>
      </w:ins>
      <w:ins w:id="911" w:author="Jennifer L." w:date="2023-11-07T22:52:00Z">
        <w:del w:id="912" w:author="Billy Mitchell" w:date="2023-11-08T12:34:00Z">
          <w:r w:rsidR="00B468B9" w:rsidDel="003A18DB">
            <w:rPr>
              <w:bCs/>
              <w:szCs w:val="24"/>
            </w:rPr>
            <w:delText>01</w:delText>
          </w:r>
        </w:del>
      </w:ins>
      <w:ins w:id="913" w:author="Jennifer L." w:date="2023-11-07T22:48:00Z">
        <w:del w:id="914" w:author="Billy Mitchell" w:date="2023-11-08T12:34:00Z">
          <w:r w:rsidR="00B468B9" w:rsidDel="003A18DB">
            <w:rPr>
              <w:bCs/>
              <w:szCs w:val="24"/>
            </w:rPr>
            <w:delText>, t(</w:delText>
          </w:r>
        </w:del>
      </w:ins>
      <w:ins w:id="915" w:author="Jennifer L." w:date="2023-11-07T22:52:00Z">
        <w:del w:id="916" w:author="Billy Mitchell" w:date="2023-11-08T12:34:00Z">
          <w:r w:rsidR="00B468B9" w:rsidDel="003A18DB">
            <w:rPr>
              <w:bCs/>
              <w:szCs w:val="24"/>
            </w:rPr>
            <w:delText>65</w:delText>
          </w:r>
        </w:del>
      </w:ins>
      <w:ins w:id="917" w:author="Jennifer L." w:date="2023-11-07T22:48:00Z">
        <w:del w:id="918" w:author="Billy Mitchell" w:date="2023-11-08T12:34:00Z">
          <w:r w:rsidR="00B468B9" w:rsidDel="003A18DB">
            <w:rPr>
              <w:bCs/>
              <w:szCs w:val="24"/>
            </w:rPr>
            <w:delText xml:space="preserve">) = </w:delText>
          </w:r>
        </w:del>
      </w:ins>
      <w:ins w:id="919" w:author="Jennifer L." w:date="2023-11-07T22:52:00Z">
        <w:del w:id="920" w:author="Billy Mitchell" w:date="2023-11-08T12:34:00Z">
          <w:r w:rsidR="00B468B9" w:rsidDel="003A18DB">
            <w:rPr>
              <w:bCs/>
              <w:szCs w:val="24"/>
            </w:rPr>
            <w:delText>-0.08</w:delText>
          </w:r>
        </w:del>
      </w:ins>
      <w:ins w:id="921" w:author="Jennifer L." w:date="2023-11-07T22:48:00Z">
        <w:del w:id="922" w:author="Billy Mitchell" w:date="2023-11-08T12:34:00Z">
          <w:r w:rsidR="00B468B9" w:rsidDel="003A18DB">
            <w:rPr>
              <w:bCs/>
              <w:szCs w:val="24"/>
            </w:rPr>
            <w:delText>, p = 0.</w:delText>
          </w:r>
        </w:del>
      </w:ins>
      <w:ins w:id="923" w:author="Jennifer L." w:date="2023-11-07T22:52:00Z">
        <w:del w:id="924" w:author="Billy Mitchell" w:date="2023-11-08T12:34:00Z">
          <w:r w:rsidR="00B468B9" w:rsidDel="003A18DB">
            <w:rPr>
              <w:bCs/>
              <w:szCs w:val="24"/>
            </w:rPr>
            <w:delText>935</w:delText>
          </w:r>
        </w:del>
      </w:ins>
      <w:ins w:id="925" w:author="Jennifer L." w:date="2023-11-07T22:48:00Z">
        <w:del w:id="926" w:author="Billy Mitchell" w:date="2023-11-08T12:34:00Z">
          <w:r w:rsidR="00B468B9" w:rsidDel="003A18DB">
            <w:rPr>
              <w:bCs/>
              <w:szCs w:val="24"/>
            </w:rPr>
            <w:delText>).</w:delText>
          </w:r>
        </w:del>
      </w:ins>
      <w:ins w:id="927" w:author="Jennifer L." w:date="2023-11-07T22:30:00Z">
        <w:del w:id="928" w:author="Billy Mitchell" w:date="2023-11-08T12:34:00Z">
          <w:r w:rsidR="0095040B" w:rsidRPr="0095040B" w:rsidDel="003A18DB">
            <w:rPr>
              <w:bCs/>
              <w:szCs w:val="24"/>
            </w:rPr>
            <w:delText xml:space="preserve"> </w:delText>
          </w:r>
        </w:del>
      </w:ins>
      <w:ins w:id="929" w:author="Jennifer L." w:date="2023-11-07T22:52:00Z">
        <w:del w:id="930" w:author="Billy Mitchell" w:date="2023-11-08T12:34:00Z">
          <w:r w:rsidR="00B468B9" w:rsidDel="003A18DB">
            <w:rPr>
              <w:bCs/>
              <w:szCs w:val="24"/>
            </w:rPr>
            <w:delText xml:space="preserve">We additionally did not find any associations between distraction usage and </w:delText>
          </w:r>
        </w:del>
      </w:ins>
      <w:ins w:id="931" w:author="Jennifer L." w:date="2023-11-07T22:53:00Z">
        <w:del w:id="932" w:author="Billy Mitchell" w:date="2023-11-08T12:34:00Z">
          <w:r w:rsidR="00B468B9" w:rsidDel="003A18DB">
            <w:rPr>
              <w:bCs/>
              <w:szCs w:val="24"/>
            </w:rPr>
            <w:delText xml:space="preserve">how much participants self-reported enjoying </w:delText>
          </w:r>
        </w:del>
      </w:ins>
      <w:ins w:id="933" w:author="Jennifer L." w:date="2023-11-07T22:30:00Z">
        <w:del w:id="934" w:author="Billy Mitchell" w:date="2023-11-08T12:34:00Z">
          <w:r w:rsidR="0095040B" w:rsidRPr="0095040B" w:rsidDel="003A18DB">
            <w:rPr>
              <w:bCs/>
              <w:szCs w:val="24"/>
            </w:rPr>
            <w:delText>fear</w:delText>
          </w:r>
        </w:del>
      </w:ins>
      <w:ins w:id="935" w:author="Jennifer L." w:date="2023-11-07T22:53:00Z">
        <w:del w:id="936" w:author="Billy Mitchell" w:date="2023-11-08T12:34:00Z">
          <w:r w:rsidR="00B468B9" w:rsidDel="003A18DB">
            <w:rPr>
              <w:bCs/>
              <w:szCs w:val="24"/>
            </w:rPr>
            <w:delText xml:space="preserve"> (</w:delText>
          </w:r>
        </w:del>
      </w:ins>
      <w:ins w:id="937" w:author="Jennifer L." w:date="2023-11-07T22:54:00Z">
        <w:del w:id="938" w:author="Billy Mitchell" w:date="2023-11-08T12:34:00Z">
          <w:r w:rsidR="00B468B9" w:rsidDel="003A18DB">
            <w:rPr>
              <w:bCs/>
              <w:szCs w:val="24"/>
            </w:rPr>
            <w:delText>b = -0.012, se = 0.019, t(69) = -0.60, p = 0.55</w:delText>
          </w:r>
        </w:del>
      </w:ins>
      <w:ins w:id="939" w:author="Jennifer L." w:date="2023-11-07T22:53:00Z">
        <w:del w:id="940" w:author="Billy Mitchell" w:date="2023-11-08T12:34:00Z">
          <w:r w:rsidR="00B468B9" w:rsidDel="003A18DB">
            <w:rPr>
              <w:bCs/>
              <w:szCs w:val="24"/>
            </w:rPr>
            <w:delText>)</w:delText>
          </w:r>
        </w:del>
      </w:ins>
      <w:ins w:id="941" w:author="Jennifer L." w:date="2023-11-07T22:30:00Z">
        <w:del w:id="942" w:author="Billy Mitchell" w:date="2023-11-08T12:34:00Z">
          <w:r w:rsidR="0095040B" w:rsidRPr="0095040B" w:rsidDel="003A18DB">
            <w:rPr>
              <w:bCs/>
              <w:szCs w:val="24"/>
            </w:rPr>
            <w:delText xml:space="preserve"> </w:delText>
          </w:r>
        </w:del>
      </w:ins>
      <w:ins w:id="943" w:author="Jennifer L." w:date="2023-11-07T22:53:00Z">
        <w:del w:id="944" w:author="Billy Mitchell" w:date="2023-11-08T12:34:00Z">
          <w:r w:rsidR="00B468B9" w:rsidDel="003A18DB">
            <w:rPr>
              <w:bCs/>
              <w:szCs w:val="24"/>
            </w:rPr>
            <w:delText>or</w:delText>
          </w:r>
        </w:del>
      </w:ins>
      <w:ins w:id="945" w:author="Jennifer L." w:date="2023-11-07T22:30:00Z">
        <w:del w:id="946" w:author="Billy Mitchell" w:date="2023-11-08T12:34:00Z">
          <w:r w:rsidR="0095040B" w:rsidRPr="0095040B" w:rsidDel="003A18DB">
            <w:rPr>
              <w:bCs/>
              <w:szCs w:val="24"/>
            </w:rPr>
            <w:delText xml:space="preserve"> haunted houses</w:delText>
          </w:r>
        </w:del>
      </w:ins>
      <w:ins w:id="947" w:author="Jennifer L." w:date="2023-11-07T22:53:00Z">
        <w:del w:id="948" w:author="Billy Mitchell" w:date="2023-11-08T12:34:00Z">
          <w:r w:rsidR="00B468B9" w:rsidDel="003A18DB">
            <w:rPr>
              <w:bCs/>
              <w:szCs w:val="24"/>
            </w:rPr>
            <w:delText xml:space="preserve"> (</w:delText>
          </w:r>
        </w:del>
      </w:ins>
      <w:ins w:id="949" w:author="Jennifer L." w:date="2023-11-07T22:54:00Z">
        <w:del w:id="950" w:author="Billy Mitchell" w:date="2023-11-08T12:34:00Z">
          <w:r w:rsidR="00B468B9" w:rsidDel="003A18DB">
            <w:rPr>
              <w:bCs/>
              <w:szCs w:val="24"/>
            </w:rPr>
            <w:delText>b = 0.021, se = 0.127, t(</w:delText>
          </w:r>
        </w:del>
      </w:ins>
      <w:ins w:id="951" w:author="Jennifer L." w:date="2023-11-07T22:55:00Z">
        <w:del w:id="952" w:author="Billy Mitchell" w:date="2023-11-08T12:34:00Z">
          <w:r w:rsidR="00B468B9" w:rsidDel="003A18DB">
            <w:rPr>
              <w:bCs/>
              <w:szCs w:val="24"/>
            </w:rPr>
            <w:delText>69</w:delText>
          </w:r>
        </w:del>
      </w:ins>
      <w:ins w:id="953" w:author="Jennifer L." w:date="2023-11-07T22:54:00Z">
        <w:del w:id="954" w:author="Billy Mitchell" w:date="2023-11-08T12:34:00Z">
          <w:r w:rsidR="00B468B9" w:rsidDel="003A18DB">
            <w:rPr>
              <w:bCs/>
              <w:szCs w:val="24"/>
            </w:rPr>
            <w:delText xml:space="preserve">) = </w:delText>
          </w:r>
        </w:del>
      </w:ins>
      <w:ins w:id="955" w:author="Jennifer L." w:date="2023-11-07T22:55:00Z">
        <w:del w:id="956" w:author="Billy Mitchell" w:date="2023-11-08T12:34:00Z">
          <w:r w:rsidR="00B468B9" w:rsidDel="003A18DB">
            <w:rPr>
              <w:bCs/>
              <w:szCs w:val="24"/>
            </w:rPr>
            <w:delText>0.94</w:delText>
          </w:r>
        </w:del>
      </w:ins>
      <w:ins w:id="957" w:author="Jennifer L." w:date="2023-11-07T22:54:00Z">
        <w:del w:id="958" w:author="Billy Mitchell" w:date="2023-11-08T12:34:00Z">
          <w:r w:rsidR="00B468B9" w:rsidDel="003A18DB">
            <w:rPr>
              <w:bCs/>
              <w:szCs w:val="24"/>
            </w:rPr>
            <w:delText>, p = 0.3</w:delText>
          </w:r>
        </w:del>
      </w:ins>
      <w:ins w:id="959" w:author="Jennifer L." w:date="2023-11-07T22:55:00Z">
        <w:del w:id="960" w:author="Billy Mitchell" w:date="2023-11-08T12:34:00Z">
          <w:r w:rsidR="00B468B9" w:rsidDel="003A18DB">
            <w:rPr>
              <w:bCs/>
              <w:szCs w:val="24"/>
            </w:rPr>
            <w:delText>5</w:delText>
          </w:r>
        </w:del>
      </w:ins>
      <w:ins w:id="961" w:author="Jennifer L." w:date="2023-11-07T22:53:00Z">
        <w:del w:id="962" w:author="Billy Mitchell" w:date="2023-11-08T12:34:00Z">
          <w:r w:rsidR="00B468B9" w:rsidDel="003A18DB">
            <w:rPr>
              <w:bCs/>
              <w:szCs w:val="24"/>
            </w:rPr>
            <w:delText>)</w:delText>
          </w:r>
        </w:del>
      </w:ins>
      <w:ins w:id="963" w:author="Jennifer L." w:date="2023-11-07T22:30:00Z">
        <w:del w:id="964" w:author="Billy Mitchell" w:date="2023-11-08T12:34:00Z">
          <w:r w:rsidR="0095040B" w:rsidRPr="0095040B" w:rsidDel="003A18DB">
            <w:rPr>
              <w:bCs/>
              <w:szCs w:val="24"/>
            </w:rPr>
            <w:delText>, sex</w:delText>
          </w:r>
        </w:del>
      </w:ins>
      <w:ins w:id="965" w:author="Jennifer L." w:date="2023-11-07T22:55:00Z">
        <w:del w:id="966" w:author="Billy Mitchell" w:date="2023-11-08T12:34:00Z">
          <w:r w:rsidR="002F7E40" w:rsidDel="003A18DB">
            <w:rPr>
              <w:bCs/>
              <w:szCs w:val="24"/>
            </w:rPr>
            <w:delText xml:space="preserve"> (t</w:delText>
          </w:r>
        </w:del>
      </w:ins>
      <w:ins w:id="967" w:author="Jennifer L." w:date="2023-11-07T22:56:00Z">
        <w:del w:id="968" w:author="Billy Mitchell" w:date="2023-11-08T12:34:00Z">
          <w:r w:rsidR="002F7E40" w:rsidDel="003A18DB">
            <w:rPr>
              <w:bCs/>
              <w:szCs w:val="24"/>
            </w:rPr>
            <w:delText>(73) = 1.54, p = 0.13</w:delText>
          </w:r>
        </w:del>
      </w:ins>
      <w:ins w:id="969" w:author="Jennifer L." w:date="2023-11-07T22:55:00Z">
        <w:del w:id="970" w:author="Billy Mitchell" w:date="2023-11-08T12:34:00Z">
          <w:r w:rsidR="002F7E40" w:rsidDel="003A18DB">
            <w:rPr>
              <w:bCs/>
              <w:szCs w:val="24"/>
            </w:rPr>
            <w:delText>)</w:delText>
          </w:r>
        </w:del>
      </w:ins>
      <w:ins w:id="971" w:author="Jennifer L." w:date="2023-11-07T22:30:00Z">
        <w:del w:id="972" w:author="Billy Mitchell" w:date="2023-11-08T12:34:00Z">
          <w:r w:rsidR="0095040B" w:rsidRPr="0095040B" w:rsidDel="003A18DB">
            <w:rPr>
              <w:bCs/>
              <w:szCs w:val="24"/>
            </w:rPr>
            <w:delText>, age</w:delText>
          </w:r>
        </w:del>
      </w:ins>
      <w:ins w:id="973" w:author="Jennifer L." w:date="2023-11-07T22:56:00Z">
        <w:del w:id="974" w:author="Billy Mitchell" w:date="2023-11-08T12:34:00Z">
          <w:r w:rsidR="002F7E40" w:rsidDel="003A18DB">
            <w:rPr>
              <w:bCs/>
              <w:szCs w:val="24"/>
            </w:rPr>
            <w:delText xml:space="preserve"> (b = 0.000, se = 0.012, t(73) = -0.03, p = 0.98)</w:delText>
          </w:r>
        </w:del>
      </w:ins>
      <w:ins w:id="975" w:author="Jennifer L." w:date="2023-11-07T22:30:00Z">
        <w:del w:id="976" w:author="Billy Mitchell" w:date="2023-11-08T12:34:00Z">
          <w:r w:rsidR="0095040B" w:rsidRPr="0095040B" w:rsidDel="003A18DB">
            <w:rPr>
              <w:bCs/>
              <w:szCs w:val="24"/>
            </w:rPr>
            <w:delText>, depression</w:delText>
          </w:r>
        </w:del>
      </w:ins>
      <w:ins w:id="977" w:author="Jennifer L." w:date="2023-11-07T22:59:00Z">
        <w:del w:id="978" w:author="Billy Mitchell" w:date="2023-11-08T12:34:00Z">
          <w:r w:rsidR="002F7E40" w:rsidDel="003A18DB">
            <w:rPr>
              <w:bCs/>
              <w:szCs w:val="24"/>
            </w:rPr>
            <w:delText xml:space="preserve"> (</w:delText>
          </w:r>
        </w:del>
      </w:ins>
      <w:ins w:id="979" w:author="Jennifer L." w:date="2023-11-07T23:01:00Z">
        <w:del w:id="980" w:author="Billy Mitchell" w:date="2023-11-08T12:34:00Z">
          <w:r w:rsidR="002F7E40" w:rsidDel="003A18DB">
            <w:rPr>
              <w:bCs/>
              <w:szCs w:val="24"/>
            </w:rPr>
            <w:delText>b = 0.021, se = 0.127, t(69) = 0.94, p = 0.35</w:delText>
          </w:r>
        </w:del>
      </w:ins>
      <w:ins w:id="981" w:author="Jennifer L." w:date="2023-11-07T22:59:00Z">
        <w:del w:id="982" w:author="Billy Mitchell" w:date="2023-11-08T12:34:00Z">
          <w:r w:rsidR="002F7E40" w:rsidDel="003A18DB">
            <w:rPr>
              <w:bCs/>
              <w:szCs w:val="24"/>
            </w:rPr>
            <w:delText>)</w:delText>
          </w:r>
        </w:del>
      </w:ins>
      <w:ins w:id="983" w:author="Jennifer L." w:date="2023-11-07T22:31:00Z">
        <w:del w:id="984" w:author="Billy Mitchell" w:date="2023-11-08T12:34:00Z">
          <w:r w:rsidR="0095040B" w:rsidDel="003A18DB">
            <w:rPr>
              <w:bCs/>
              <w:szCs w:val="24"/>
            </w:rPr>
            <w:delText>,</w:delText>
          </w:r>
        </w:del>
      </w:ins>
      <w:ins w:id="985" w:author="Jennifer L." w:date="2023-11-07T22:30:00Z">
        <w:del w:id="986" w:author="Billy Mitchell" w:date="2023-11-08T12:34:00Z">
          <w:r w:rsidR="0095040B" w:rsidRPr="0095040B" w:rsidDel="003A18DB">
            <w:rPr>
              <w:bCs/>
              <w:szCs w:val="24"/>
            </w:rPr>
            <w:delText xml:space="preserve"> anxiety</w:delText>
          </w:r>
        </w:del>
      </w:ins>
      <w:ins w:id="987" w:author="Jennifer L." w:date="2023-11-07T22:59:00Z">
        <w:del w:id="988" w:author="Billy Mitchell" w:date="2023-11-08T12:34:00Z">
          <w:r w:rsidR="002F7E40" w:rsidDel="003A18DB">
            <w:rPr>
              <w:bCs/>
              <w:szCs w:val="24"/>
            </w:rPr>
            <w:delText xml:space="preserve"> (</w:delText>
          </w:r>
        </w:del>
      </w:ins>
      <w:ins w:id="989" w:author="Jennifer L." w:date="2023-11-07T23:01:00Z">
        <w:del w:id="990" w:author="Billy Mitchell" w:date="2023-11-08T12:34:00Z">
          <w:r w:rsidR="002F7E40" w:rsidDel="003A18DB">
            <w:rPr>
              <w:bCs/>
              <w:szCs w:val="24"/>
            </w:rPr>
            <w:delText>b = 0.021, se = 0.127, t(69) = 0.94, p = 0.35</w:delText>
          </w:r>
        </w:del>
      </w:ins>
      <w:ins w:id="991" w:author="Jennifer L." w:date="2023-11-07T22:59:00Z">
        <w:del w:id="992" w:author="Billy Mitchell" w:date="2023-11-08T12:34:00Z">
          <w:r w:rsidR="002F7E40" w:rsidDel="003A18DB">
            <w:rPr>
              <w:bCs/>
              <w:szCs w:val="24"/>
            </w:rPr>
            <w:delText>)</w:delText>
          </w:r>
        </w:del>
      </w:ins>
      <w:ins w:id="993" w:author="Jennifer L." w:date="2023-11-07T22:30:00Z">
        <w:del w:id="994" w:author="Billy Mitchell" w:date="2023-11-08T12:34:00Z">
          <w:r w:rsidR="0095040B" w:rsidRPr="0095040B" w:rsidDel="003A18DB">
            <w:rPr>
              <w:bCs/>
              <w:szCs w:val="24"/>
            </w:rPr>
            <w:delText>, intolerance of uncertaint</w:delText>
          </w:r>
        </w:del>
      </w:ins>
      <w:ins w:id="995" w:author="Jennifer L." w:date="2023-11-07T22:31:00Z">
        <w:del w:id="996" w:author="Billy Mitchell" w:date="2023-11-08T12:34:00Z">
          <w:r w:rsidR="0095040B" w:rsidDel="003A18DB">
            <w:rPr>
              <w:bCs/>
              <w:szCs w:val="24"/>
            </w:rPr>
            <w:delText>y</w:delText>
          </w:r>
        </w:del>
      </w:ins>
      <w:ins w:id="997" w:author="Jennifer L." w:date="2023-11-07T22:59:00Z">
        <w:del w:id="998" w:author="Billy Mitchell" w:date="2023-11-08T12:34:00Z">
          <w:r w:rsidR="002F7E40" w:rsidDel="003A18DB">
            <w:rPr>
              <w:bCs/>
              <w:szCs w:val="24"/>
            </w:rPr>
            <w:delText xml:space="preserve"> (</w:delText>
          </w:r>
        </w:del>
      </w:ins>
      <w:ins w:id="999" w:author="Jennifer L." w:date="2023-11-07T23:01:00Z">
        <w:del w:id="1000" w:author="Billy Mitchell" w:date="2023-11-08T12:34:00Z">
          <w:r w:rsidR="002F7E40" w:rsidDel="003A18DB">
            <w:rPr>
              <w:bCs/>
              <w:szCs w:val="24"/>
            </w:rPr>
            <w:delText>b = 0.021, se = 0.127, t(69) = 0.94, p = 0.35</w:delText>
          </w:r>
        </w:del>
      </w:ins>
      <w:ins w:id="1001" w:author="Jennifer L." w:date="2023-11-07T22:59:00Z">
        <w:del w:id="1002" w:author="Billy Mitchell" w:date="2023-11-08T12:34:00Z">
          <w:r w:rsidR="002F7E40" w:rsidDel="003A18DB">
            <w:rPr>
              <w:bCs/>
              <w:szCs w:val="24"/>
            </w:rPr>
            <w:delText>)</w:delText>
          </w:r>
        </w:del>
      </w:ins>
      <w:ins w:id="1003" w:author="Jennifer L." w:date="2023-11-07T22:30:00Z">
        <w:del w:id="1004" w:author="Billy Mitchell" w:date="2023-11-08T12:34:00Z">
          <w:r w:rsidR="0095040B" w:rsidRPr="0095040B" w:rsidDel="003A18DB">
            <w:rPr>
              <w:bCs/>
              <w:szCs w:val="24"/>
            </w:rPr>
            <w:delText xml:space="preserve">, </w:delText>
          </w:r>
        </w:del>
      </w:ins>
      <w:ins w:id="1005" w:author="Jennifer L." w:date="2023-11-07T22:59:00Z">
        <w:del w:id="1006" w:author="Billy Mitchell" w:date="2023-11-08T12:34:00Z">
          <w:r w:rsidR="002F7E40" w:rsidDel="003A18DB">
            <w:rPr>
              <w:bCs/>
              <w:szCs w:val="24"/>
            </w:rPr>
            <w:delText>tendency to use reappraisal (</w:delText>
          </w:r>
        </w:del>
      </w:ins>
      <w:ins w:id="1007" w:author="Jennifer L." w:date="2023-11-07T23:01:00Z">
        <w:del w:id="1008" w:author="Billy Mitchell" w:date="2023-11-08T12:34:00Z">
          <w:r w:rsidR="002F7E40" w:rsidDel="003A18DB">
            <w:rPr>
              <w:bCs/>
              <w:szCs w:val="24"/>
            </w:rPr>
            <w:delText>b = 0.021, se = 0.127, t(69) = 0.94, p = 0.35</w:delText>
          </w:r>
        </w:del>
      </w:ins>
      <w:ins w:id="1009" w:author="Jennifer L." w:date="2023-11-07T22:59:00Z">
        <w:del w:id="1010" w:author="Billy Mitchell" w:date="2023-11-08T12:34:00Z">
          <w:r w:rsidR="002F7E40" w:rsidDel="003A18DB">
            <w:rPr>
              <w:bCs/>
              <w:szCs w:val="24"/>
            </w:rPr>
            <w:delText>) or suppression (</w:delText>
          </w:r>
        </w:del>
      </w:ins>
      <w:ins w:id="1011" w:author="Jennifer L." w:date="2023-11-07T23:01:00Z">
        <w:del w:id="1012" w:author="Billy Mitchell" w:date="2023-11-08T12:34:00Z">
          <w:r w:rsidR="002F7E40" w:rsidDel="003A18DB">
            <w:rPr>
              <w:bCs/>
              <w:szCs w:val="24"/>
            </w:rPr>
            <w:delText>b = 0.021, se = 0.127, t(69) = 0.94, p = 0.35</w:delText>
          </w:r>
        </w:del>
      </w:ins>
      <w:ins w:id="1013" w:author="Jennifer L." w:date="2023-11-07T22:59:00Z">
        <w:del w:id="1014" w:author="Billy Mitchell" w:date="2023-11-08T12:34:00Z">
          <w:r w:rsidR="002F7E40" w:rsidDel="003A18DB">
            <w:rPr>
              <w:bCs/>
              <w:szCs w:val="24"/>
            </w:rPr>
            <w:delText>)</w:delText>
          </w:r>
        </w:del>
      </w:ins>
      <w:ins w:id="1015" w:author="Jennifer L." w:date="2023-11-07T22:30:00Z">
        <w:del w:id="1016" w:author="Billy Mitchell" w:date="2023-11-08T12:34:00Z">
          <w:r w:rsidR="0095040B" w:rsidRPr="0095040B" w:rsidDel="003A18DB">
            <w:rPr>
              <w:bCs/>
              <w:szCs w:val="24"/>
            </w:rPr>
            <w:delText>, time of day</w:delText>
          </w:r>
        </w:del>
      </w:ins>
      <w:ins w:id="1017" w:author="Jennifer L." w:date="2023-11-07T22:58:00Z">
        <w:del w:id="1018" w:author="Billy Mitchell" w:date="2023-11-08T12:34:00Z">
          <w:r w:rsidR="002F7E40" w:rsidDel="003A18DB">
            <w:rPr>
              <w:bCs/>
              <w:szCs w:val="24"/>
            </w:rPr>
            <w:delText xml:space="preserve"> (F(2,73) = 0.04, p = 0.96)</w:delText>
          </w:r>
        </w:del>
      </w:ins>
      <w:ins w:id="1019" w:author="Jennifer L." w:date="2023-11-07T22:30:00Z">
        <w:del w:id="1020" w:author="Billy Mitchell" w:date="2023-11-08T12:34:00Z">
          <w:r w:rsidR="0095040B" w:rsidRPr="0095040B" w:rsidDel="003A18DB">
            <w:rPr>
              <w:bCs/>
              <w:szCs w:val="24"/>
            </w:rPr>
            <w:delText xml:space="preserve">, </w:delText>
          </w:r>
        </w:del>
      </w:ins>
      <w:ins w:id="1021" w:author="Jennifer L." w:date="2023-11-07T22:33:00Z">
        <w:del w:id="1022" w:author="Billy Mitchell" w:date="2023-11-08T12:34:00Z">
          <w:r w:rsidR="0095040B" w:rsidDel="003A18DB">
            <w:rPr>
              <w:bCs/>
              <w:szCs w:val="24"/>
            </w:rPr>
            <w:delText xml:space="preserve">or </w:delText>
          </w:r>
        </w:del>
      </w:ins>
      <w:ins w:id="1023" w:author="Jennifer L." w:date="2023-11-07T22:30:00Z">
        <w:del w:id="1024" w:author="Billy Mitchell" w:date="2023-11-08T12:34:00Z">
          <w:r w:rsidR="0095040B" w:rsidRPr="0095040B" w:rsidDel="003A18DB">
            <w:rPr>
              <w:bCs/>
              <w:szCs w:val="24"/>
            </w:rPr>
            <w:delText xml:space="preserve">presence of </w:delText>
          </w:r>
        </w:del>
      </w:ins>
      <w:ins w:id="1025" w:author="Jennifer L." w:date="2023-11-07T22:57:00Z">
        <w:del w:id="1026" w:author="Billy Mitchell" w:date="2023-11-08T12:34:00Z">
          <w:r w:rsidR="002F7E40" w:rsidDel="003A18DB">
            <w:rPr>
              <w:bCs/>
              <w:szCs w:val="24"/>
            </w:rPr>
            <w:delText xml:space="preserve">familiar </w:delText>
          </w:r>
        </w:del>
      </w:ins>
      <w:ins w:id="1027" w:author="Jennifer L." w:date="2023-11-07T22:30:00Z">
        <w:del w:id="1028" w:author="Billy Mitchell" w:date="2023-11-08T12:34:00Z">
          <w:r w:rsidR="0095040B" w:rsidRPr="0095040B" w:rsidDel="003A18DB">
            <w:rPr>
              <w:bCs/>
              <w:szCs w:val="24"/>
            </w:rPr>
            <w:delText>peers</w:delText>
          </w:r>
        </w:del>
      </w:ins>
      <w:ins w:id="1029" w:author="Jennifer L." w:date="2023-11-07T22:57:00Z">
        <w:del w:id="1030" w:author="Billy Mitchell" w:date="2023-11-08T12:34:00Z">
          <w:r w:rsidR="002F7E40" w:rsidDel="003A18DB">
            <w:rPr>
              <w:bCs/>
              <w:szCs w:val="24"/>
            </w:rPr>
            <w:delText xml:space="preserve"> (t(60) = -0.40, p = 0.700)</w:delText>
          </w:r>
        </w:del>
      </w:ins>
      <w:ins w:id="1031" w:author="Jennifer L." w:date="2023-11-07T22:33:00Z">
        <w:del w:id="1032" w:author="Billy Mitchell" w:date="2023-11-08T12:34:00Z">
          <w:r w:rsidR="0095040B" w:rsidDel="003A18DB">
            <w:rPr>
              <w:bCs/>
              <w:szCs w:val="24"/>
            </w:rPr>
            <w:delText>.</w:delText>
          </w:r>
        </w:del>
      </w:ins>
      <w:ins w:id="1033" w:author="Jennifer L." w:date="2023-11-07T23:12:00Z">
        <w:del w:id="1034" w:author="Billy Mitchell" w:date="2023-11-08T12:34:00Z">
          <w:r w:rsidR="00F80AE3" w:rsidDel="003A18DB">
            <w:rPr>
              <w:bCs/>
              <w:szCs w:val="24"/>
            </w:rPr>
            <w:delText xml:space="preserve"> </w:delText>
          </w:r>
        </w:del>
      </w:ins>
      <w:ins w:id="1035" w:author="Jennifer L." w:date="2023-11-07T23:13:00Z">
        <w:del w:id="1036" w:author="Billy Mitchell" w:date="2023-11-08T12:34:00Z">
          <w:r w:rsidR="00F80AE3" w:rsidDel="003A18DB">
            <w:rPr>
              <w:bCs/>
              <w:szCs w:val="24"/>
            </w:rPr>
            <w:delText>Despite</w:delText>
          </w:r>
        </w:del>
      </w:ins>
      <w:ins w:id="1037" w:author="Jennifer L." w:date="2023-11-07T23:12:00Z">
        <w:del w:id="1038" w:author="Billy Mitchell" w:date="2023-11-08T12:34:00Z">
          <w:r w:rsidR="00F80AE3" w:rsidDel="003A18DB">
            <w:rPr>
              <w:bCs/>
              <w:szCs w:val="24"/>
            </w:rPr>
            <w:delText xml:space="preserve"> </w:delText>
          </w:r>
        </w:del>
      </w:ins>
      <w:ins w:id="1039" w:author="Jennifer L." w:date="2023-11-07T23:14:00Z">
        <w:del w:id="1040" w:author="Billy Mitchell" w:date="2023-11-08T12:34:00Z">
          <w:r w:rsidR="00F80AE3" w:rsidDel="003A18DB">
            <w:rPr>
              <w:bCs/>
              <w:szCs w:val="24"/>
            </w:rPr>
            <w:delText>the lack of association</w:delText>
          </w:r>
        </w:del>
      </w:ins>
      <w:ins w:id="1041" w:author="Jennifer L." w:date="2023-11-07T23:12:00Z">
        <w:del w:id="1042" w:author="Billy Mitchell" w:date="2023-11-08T12:34:00Z">
          <w:r w:rsidR="00F80AE3" w:rsidDel="003A18DB">
            <w:rPr>
              <w:bCs/>
              <w:szCs w:val="24"/>
            </w:rPr>
            <w:delText>, these variables were included</w:delText>
          </w:r>
        </w:del>
      </w:ins>
      <w:ins w:id="1043" w:author="Jennifer L." w:date="2023-11-07T23:13:00Z">
        <w:del w:id="1044" w:author="Billy Mitchell" w:date="2023-11-08T12:34:00Z">
          <w:r w:rsidR="00F80AE3" w:rsidDel="003A18DB">
            <w:rPr>
              <w:bCs/>
              <w:szCs w:val="24"/>
            </w:rPr>
            <w:delText xml:space="preserve"> </w:delText>
          </w:r>
        </w:del>
      </w:ins>
      <w:ins w:id="1045" w:author="Jennifer L." w:date="2023-11-07T23:12:00Z">
        <w:del w:id="1046" w:author="Billy Mitchell" w:date="2023-11-08T12:34:00Z">
          <w:r w:rsidR="00F80AE3" w:rsidDel="003A18DB">
            <w:rPr>
              <w:bCs/>
              <w:szCs w:val="24"/>
            </w:rPr>
            <w:delText>as covariates in</w:delText>
          </w:r>
        </w:del>
      </w:ins>
      <w:ins w:id="1047" w:author="Jennifer L." w:date="2023-11-07T23:13:00Z">
        <w:del w:id="1048" w:author="Billy Mitchell" w:date="2023-11-08T12:34:00Z">
          <w:r w:rsidR="00F80AE3" w:rsidDel="003A18DB">
            <w:rPr>
              <w:bCs/>
              <w:szCs w:val="24"/>
            </w:rPr>
            <w:delText xml:space="preserve"> some models as part of our subsequent multiverse analysis.</w:delText>
          </w:r>
        </w:del>
      </w:ins>
    </w:p>
    <w:p w14:paraId="7FACC979" w14:textId="77EF428C" w:rsidR="0095040B" w:rsidRPr="0095040B" w:rsidDel="003A18DB" w:rsidRDefault="0095040B" w:rsidP="000967D7">
      <w:pPr>
        <w:spacing w:after="0" w:line="480" w:lineRule="auto"/>
        <w:ind w:left="0" w:firstLine="720"/>
        <w:rPr>
          <w:ins w:id="1049" w:author="Jennifer L." w:date="2023-11-07T22:28:00Z"/>
          <w:del w:id="1050" w:author="Billy Mitchell" w:date="2023-11-08T12:34:00Z"/>
          <w:bCs/>
          <w:szCs w:val="24"/>
          <w:rPrChange w:id="1051" w:author="Jennifer L." w:date="2023-11-07T22:28:00Z">
            <w:rPr>
              <w:ins w:id="1052" w:author="Jennifer L." w:date="2023-11-07T22:28:00Z"/>
              <w:del w:id="1053" w:author="Billy Mitchell" w:date="2023-11-08T12:34:00Z"/>
              <w:b/>
              <w:szCs w:val="24"/>
            </w:rPr>
          </w:rPrChange>
        </w:rPr>
      </w:pPr>
      <w:ins w:id="1054" w:author="Jennifer L." w:date="2023-11-07T22:28:00Z">
        <w:del w:id="1055" w:author="Billy Mitchell" w:date="2023-11-08T12:34:00Z">
          <w:r w:rsidDel="003A18DB">
            <w:rPr>
              <w:b/>
              <w:szCs w:val="24"/>
            </w:rPr>
            <w:delText xml:space="preserve">Cognitive Load did not predict strategy usage. </w:delText>
          </w:r>
          <w:r w:rsidR="0075725E" w:rsidDel="003A18DB">
            <w:rPr>
              <w:bCs/>
              <w:szCs w:val="24"/>
            </w:rPr>
            <w:delText>C</w:delText>
          </w:r>
          <w:r w:rsidDel="003A18DB">
            <w:rPr>
              <w:bCs/>
              <w:szCs w:val="24"/>
            </w:rPr>
            <w:delText xml:space="preserve">ognitive load (RAT) </w:delText>
          </w:r>
          <w:r w:rsidDel="003A18DB">
            <w:rPr>
              <w:bCs/>
              <w:szCs w:val="24"/>
            </w:rPr>
            <w:fldChar w:fldCharType="begin"/>
          </w:r>
          <w:r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Del="003A18DB">
            <w:rPr>
              <w:bCs/>
              <w:szCs w:val="24"/>
            </w:rPr>
            <w:fldChar w:fldCharType="separate"/>
          </w:r>
          <w:r w:rsidRPr="00FC686E" w:rsidDel="003A18DB">
            <w:delText>(Dorman Ilan et al., 2019)</w:delText>
          </w:r>
          <w:r w:rsidDel="003A18DB">
            <w:rPr>
              <w:bCs/>
              <w:szCs w:val="24"/>
            </w:rPr>
            <w:fldChar w:fldCharType="end"/>
          </w:r>
          <w:r w:rsidDel="003A18DB">
            <w:rPr>
              <w:bCs/>
              <w:szCs w:val="24"/>
            </w:rPr>
            <w:delText>,</w:delText>
          </w:r>
          <w:r w:rsidRPr="0095040B" w:rsidDel="003A18DB">
            <w:rPr>
              <w:bCs/>
              <w:szCs w:val="24"/>
            </w:rPr>
            <w:delText xml:space="preserve"> </w:delText>
          </w:r>
          <w:r w:rsidDel="003A18DB">
            <w:rPr>
              <w:bCs/>
              <w:szCs w:val="24"/>
            </w:rPr>
            <w:delText xml:space="preserve">Though our preregistered hypothesis that cognitive load may predict strategy usage  </w:delText>
          </w:r>
          <w:r w:rsidDel="003A18DB">
            <w:rPr>
              <w:bCs/>
              <w:szCs w:val="24"/>
            </w:rPr>
            <w:br/>
          </w:r>
          <w:r w:rsidDel="003A18DB">
            <w:rPr>
              <w:bCs/>
              <w:szCs w:val="24"/>
            </w:rPr>
            <w:br/>
            <w:delText>In summary, cognitive load post-exposure failed to predict usage of distraction versus reappraisal during exposure (b = - 0.02, se = 0.01, t(74) = -1.26, p = 0.21), which was contrary to our predictions.</w:delText>
          </w:r>
        </w:del>
      </w:ins>
    </w:p>
    <w:p w14:paraId="11FC92B7" w14:textId="239E3619" w:rsidR="0043765F" w:rsidRDefault="00B720B2" w:rsidP="000967D7">
      <w:pPr>
        <w:spacing w:after="0" w:line="480" w:lineRule="auto"/>
        <w:ind w:left="0" w:firstLine="720"/>
        <w:rPr>
          <w:ins w:id="1056" w:author="Billy Mitchell" w:date="2023-11-08T12:38:00Z"/>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 but across all model comparisons, no model performed better than our null (</w:t>
      </w:r>
      <w:r w:rsidRPr="00831F04">
        <w:rPr>
          <w:i/>
          <w:iCs/>
          <w:szCs w:val="24"/>
          <w:rPrChange w:id="1057" w:author="Billy Mitchell" w:date="2023-11-08T20:17:00Z">
            <w:rPr>
              <w:szCs w:val="24"/>
            </w:rPr>
          </w:rPrChange>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831F04">
        <w:rPr>
          <w:i/>
          <w:iCs/>
          <w:szCs w:val="24"/>
          <w:rPrChange w:id="1058" w:author="Billy Mitchell" w:date="2023-11-08T20:17:00Z">
            <w:rPr>
              <w:szCs w:val="24"/>
            </w:rPr>
          </w:rPrChange>
        </w:rPr>
        <w:t>p</w:t>
      </w:r>
      <w:r w:rsidRPr="008C7178">
        <w:rPr>
          <w:szCs w:val="24"/>
        </w:rPr>
        <w:t xml:space="preserve"> = 0.1</w:t>
      </w:r>
      <w:r w:rsidR="0043765F">
        <w:rPr>
          <w:szCs w:val="24"/>
        </w:rPr>
        <w:t>0</w:t>
      </w:r>
      <w:r w:rsidRPr="008C7178">
        <w:rPr>
          <w:szCs w:val="24"/>
        </w:rPr>
        <w:t xml:space="preserve"> when compared to null), </w:t>
      </w:r>
      <w:ins w:id="1059" w:author="Billy Mitchell [2]" w:date="2023-11-07T13:06:00Z">
        <w:r w:rsidR="00097D65">
          <w:rPr>
            <w:szCs w:val="24"/>
          </w:rPr>
          <w:t xml:space="preserve">did not find a relationship between emotional intensity </w:t>
        </w:r>
        <w:r w:rsidR="00097D65">
          <w:rPr>
            <w:szCs w:val="24"/>
          </w:rPr>
          <w:lastRenderedPageBreak/>
          <w:t>and strategy usage</w:t>
        </w:r>
      </w:ins>
      <w:ins w:id="1060" w:author="Billy Mitchell" w:date="2023-11-08T20:17:00Z">
        <w:r w:rsidR="00831F04">
          <w:rPr>
            <w:szCs w:val="24"/>
          </w:rPr>
          <w:t xml:space="preserve"> </w:t>
        </w:r>
      </w:ins>
      <w:del w:id="1061" w:author="Billy Mitchell [2]" w:date="2023-11-07T13:05:00Z">
        <w:r w:rsidRPr="008C7178" w:rsidDel="00097D65">
          <w:rPr>
            <w:szCs w:val="24"/>
          </w:rPr>
          <w:delText xml:space="preserve">failed to demonstrate that emotional intensity had predictive utility towards usage </w:delText>
        </w:r>
      </w:del>
      <w:r w:rsidRPr="008C7178">
        <w:rPr>
          <w:szCs w:val="24"/>
        </w:rPr>
        <w:t>(</w:t>
      </w:r>
      <w:r w:rsidRPr="00831F04">
        <w:rPr>
          <w:i/>
          <w:iCs/>
          <w:szCs w:val="24"/>
          <w:rPrChange w:id="1062" w:author="Billy Mitchell" w:date="2023-11-08T20:17:00Z">
            <w:rPr>
              <w:szCs w:val="24"/>
            </w:rPr>
          </w:rPrChange>
        </w:rPr>
        <w:t>OR</w:t>
      </w:r>
      <w:r w:rsidRPr="008C7178">
        <w:rPr>
          <w:szCs w:val="24"/>
        </w:rPr>
        <w:t xml:space="preserve"> = 1.</w:t>
      </w:r>
      <w:r w:rsidR="0043765F">
        <w:rPr>
          <w:szCs w:val="24"/>
        </w:rPr>
        <w:t>36</w:t>
      </w:r>
      <w:r w:rsidRPr="008C7178">
        <w:rPr>
          <w:szCs w:val="24"/>
        </w:rPr>
        <w:t xml:space="preserve">, </w:t>
      </w:r>
      <w:r w:rsidRPr="00831F04">
        <w:rPr>
          <w:i/>
          <w:iCs/>
          <w:szCs w:val="24"/>
          <w:rPrChange w:id="1063" w:author="Billy Mitchell" w:date="2023-11-08T20:17:00Z">
            <w:rPr>
              <w:szCs w:val="24"/>
            </w:rPr>
          </w:rPrChange>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831F04">
        <w:rPr>
          <w:i/>
          <w:iCs/>
          <w:szCs w:val="24"/>
          <w:rPrChange w:id="1064" w:author="Billy Mitchell" w:date="2023-11-08T20:17:00Z">
            <w:rPr>
              <w:szCs w:val="24"/>
            </w:rPr>
          </w:rPrChange>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ins w:id="1065" w:author="Billy Mitchell" w:date="2023-11-08T19:12:00Z">
        <w:r w:rsidR="00372E6A">
          <w:rPr>
            <w:b/>
            <w:bCs/>
          </w:rPr>
          <w:t>3</w:t>
        </w:r>
      </w:ins>
      <w:del w:id="1066" w:author="Billy Mitchell" w:date="2023-11-08T19:12:00Z">
        <w:r w:rsidR="00EB0294" w:rsidDel="00372E6A">
          <w:rPr>
            <w:b/>
            <w:bCs/>
          </w:rPr>
          <w:delText>2</w:delText>
        </w:r>
      </w:del>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126BC3F8" w:rsidR="003A18DB" w:rsidRDefault="003A18DB" w:rsidP="000967D7">
      <w:pPr>
        <w:spacing w:after="0" w:line="480" w:lineRule="auto"/>
        <w:ind w:left="0" w:firstLine="720"/>
        <w:rPr>
          <w:ins w:id="1067" w:author="Billy Mitchell" w:date="2023-11-08T12:34:00Z"/>
          <w:szCs w:val="24"/>
        </w:rPr>
      </w:pPr>
    </w:p>
    <w:p w14:paraId="764B65DA" w14:textId="134C6103" w:rsidR="003A18DB" w:rsidRPr="00DD7AA5" w:rsidRDefault="003A18DB" w:rsidP="003A18DB">
      <w:pPr>
        <w:spacing w:after="0" w:line="480" w:lineRule="auto"/>
        <w:ind w:left="0" w:firstLine="720"/>
        <w:rPr>
          <w:ins w:id="1068" w:author="Billy Mitchell" w:date="2023-11-08T12:35:00Z"/>
          <w:bCs/>
          <w:szCs w:val="24"/>
        </w:rPr>
      </w:pPr>
      <w:ins w:id="1069" w:author="Billy Mitchell" w:date="2023-11-08T12:35:00Z">
        <w:r>
          <w:rPr>
            <w:b/>
            <w:szCs w:val="24"/>
          </w:rPr>
          <w:t xml:space="preserve">Cognitive </w:t>
        </w:r>
      </w:ins>
      <w:ins w:id="1070" w:author="Billy Mitchell" w:date="2023-11-08T12:36:00Z">
        <w:r>
          <w:rPr>
            <w:b/>
            <w:szCs w:val="24"/>
          </w:rPr>
          <w:t>l</w:t>
        </w:r>
      </w:ins>
      <w:ins w:id="1071" w:author="Billy Mitchell" w:date="2023-11-08T12:35:00Z">
        <w:r>
          <w:rPr>
            <w:b/>
            <w:szCs w:val="24"/>
          </w:rPr>
          <w:t xml:space="preserve">oad did not predict regulatory strategy usage. </w:t>
        </w:r>
        <w:r>
          <w:rPr>
            <w:bCs/>
            <w:szCs w:val="24"/>
          </w:rPr>
          <w:t xml:space="preserve">Cognitive load (RAT) </w:t>
        </w:r>
        <w:r>
          <w:rPr>
            <w:bCs/>
            <w:szCs w:val="24"/>
          </w:rPr>
          <w:fldChar w:fldCharType="begin"/>
        </w:r>
        <w:r>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Pr>
            <w:bCs/>
            <w:szCs w:val="24"/>
          </w:rPr>
          <w:fldChar w:fldCharType="separate"/>
        </w:r>
        <w:r w:rsidRPr="00FC686E">
          <w:t>(Dorman Ilan et al., 2019)</w:t>
        </w:r>
        <w:r>
          <w:rPr>
            <w:bCs/>
            <w:szCs w:val="24"/>
          </w:rPr>
          <w:fldChar w:fldCharType="end"/>
        </w:r>
        <w:r>
          <w:rPr>
            <w:bCs/>
            <w:szCs w:val="24"/>
          </w:rPr>
          <w:t>,</w:t>
        </w:r>
        <w:r w:rsidRPr="0095040B">
          <w:rPr>
            <w:bCs/>
            <w:szCs w:val="24"/>
          </w:rPr>
          <w:t xml:space="preserve"> </w:t>
        </w:r>
        <w:r>
          <w:rPr>
            <w:bCs/>
            <w:szCs w:val="24"/>
          </w:rPr>
          <w:t xml:space="preserve">Though our preregistered hypothesis that cognitive load may predict strategy usage  </w:t>
        </w:r>
        <w:r>
          <w:rPr>
            <w:bCs/>
            <w:szCs w:val="24"/>
          </w:rPr>
          <w:br/>
        </w:r>
        <w:r>
          <w:rPr>
            <w:bCs/>
            <w:szCs w:val="24"/>
          </w:rPr>
          <w:br/>
          <w:t>In summary, cognitive load post-exposure failed to predict usage of distraction versus reappraisal during exposure (</w:t>
        </w:r>
        <w:r w:rsidRPr="00831F04">
          <w:rPr>
            <w:bCs/>
            <w:i/>
            <w:iCs/>
            <w:szCs w:val="24"/>
            <w:rPrChange w:id="1072" w:author="Billy Mitchell" w:date="2023-11-08T20:17:00Z">
              <w:rPr>
                <w:bCs/>
                <w:szCs w:val="24"/>
              </w:rPr>
            </w:rPrChange>
          </w:rPr>
          <w:t>b</w:t>
        </w:r>
        <w:r>
          <w:rPr>
            <w:bCs/>
            <w:szCs w:val="24"/>
          </w:rPr>
          <w:t xml:space="preserve"> = - 0.02, </w:t>
        </w:r>
      </w:ins>
      <w:ins w:id="1073" w:author="Billy Mitchell" w:date="2023-11-08T23:26:00Z">
        <w:r w:rsidR="00A30203">
          <w:rPr>
            <w:bCs/>
            <w:i/>
            <w:iCs/>
            <w:szCs w:val="24"/>
          </w:rPr>
          <w:t xml:space="preserve">95% CI = </w:t>
        </w:r>
        <w:r w:rsidR="00A30203">
          <w:rPr>
            <w:bCs/>
            <w:szCs w:val="24"/>
          </w:rPr>
          <w:t>[-0.044, 0.010]</w:t>
        </w:r>
      </w:ins>
      <w:ins w:id="1074" w:author="Billy Mitchell" w:date="2023-11-08T12:35:00Z">
        <w:r>
          <w:rPr>
            <w:bCs/>
            <w:szCs w:val="24"/>
          </w:rPr>
          <w:t xml:space="preserve">, </w:t>
        </w:r>
        <w:r w:rsidRPr="00831F04">
          <w:rPr>
            <w:bCs/>
            <w:i/>
            <w:iCs/>
            <w:szCs w:val="24"/>
            <w:rPrChange w:id="1075" w:author="Billy Mitchell" w:date="2023-11-08T20:17:00Z">
              <w:rPr>
                <w:bCs/>
                <w:szCs w:val="24"/>
              </w:rPr>
            </w:rPrChange>
          </w:rPr>
          <w:t>p</w:t>
        </w:r>
        <w:r>
          <w:rPr>
            <w:bCs/>
            <w:szCs w:val="24"/>
          </w:rPr>
          <w:t xml:space="preserve"> = 0.21), which was contrary to our predictions.</w:t>
        </w:r>
      </w:ins>
    </w:p>
    <w:p w14:paraId="54ACFCA0" w14:textId="63690E55" w:rsidR="003A18DB" w:rsidRPr="003A18DB" w:rsidRDefault="003A18DB" w:rsidP="003A18DB">
      <w:pPr>
        <w:spacing w:after="0" w:line="480" w:lineRule="auto"/>
        <w:ind w:left="0" w:firstLine="720"/>
        <w:rPr>
          <w:ins w:id="1076" w:author="Billy Mitchell" w:date="2023-11-08T12:35:00Z"/>
          <w:b/>
          <w:szCs w:val="24"/>
        </w:rPr>
      </w:pPr>
      <w:ins w:id="1077" w:author="Billy Mitchell" w:date="2023-11-08T12:35:00Z">
        <w:r w:rsidRPr="003A18DB">
          <w:rPr>
            <w:b/>
            <w:szCs w:val="24"/>
            <w:rPrChange w:id="1078" w:author="Billy Mitchell" w:date="2023-11-08T12:36:00Z">
              <w:rPr>
                <w:bCs/>
                <w:szCs w:val="24"/>
              </w:rPr>
            </w:rPrChange>
          </w:rPr>
          <w:t xml:space="preserve">Cognitive </w:t>
        </w:r>
      </w:ins>
      <w:ins w:id="1079" w:author="Billy Mitchell" w:date="2023-11-08T12:36:00Z">
        <w:r w:rsidRPr="003A18DB">
          <w:rPr>
            <w:b/>
            <w:szCs w:val="24"/>
            <w:rPrChange w:id="1080" w:author="Billy Mitchell" w:date="2023-11-08T12:36:00Z">
              <w:rPr>
                <w:bCs/>
                <w:szCs w:val="24"/>
              </w:rPr>
            </w:rPrChange>
          </w:rPr>
          <w:t>load and intensity predict how often people regulated.</w:t>
        </w:r>
      </w:ins>
    </w:p>
    <w:p w14:paraId="3210C0F0" w14:textId="23F52689" w:rsidR="00D729E1" w:rsidRDefault="003A18DB" w:rsidP="003A18DB">
      <w:pPr>
        <w:spacing w:after="0" w:line="480" w:lineRule="auto"/>
        <w:ind w:left="0" w:firstLine="720"/>
        <w:rPr>
          <w:ins w:id="1081" w:author="Billy Mitchell" w:date="2023-11-08T19:39:00Z"/>
          <w:bCs/>
          <w:szCs w:val="24"/>
        </w:rPr>
      </w:pPr>
      <w:ins w:id="1082" w:author="Billy Mitchell" w:date="2023-11-08T12:34:00Z">
        <w:r>
          <w:rPr>
            <w:b/>
            <w:szCs w:val="24"/>
          </w:rPr>
          <w:t>Nuisance variables did not predict regulatory strategy usage.</w:t>
        </w:r>
        <w:r>
          <w:rPr>
            <w:bCs/>
            <w:szCs w:val="24"/>
          </w:rPr>
          <w:t xml:space="preserve"> </w:t>
        </w:r>
        <w:r w:rsidRPr="00715EC3">
          <w:rPr>
            <w:bCs/>
            <w:szCs w:val="24"/>
          </w:rPr>
          <w:t xml:space="preserve">Prior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Pr="00715EC3">
          <w:rPr>
            <w:bCs/>
            <w:szCs w:val="24"/>
          </w:rPr>
          <w:t xml:space="preserve">do not hold theoretical relevance for </w:t>
        </w:r>
        <w:r>
          <w:rPr>
            <w:bCs/>
            <w:szCs w:val="24"/>
          </w:rPr>
          <w:t xml:space="preserve">these experiments. Examples measured in this </w:t>
        </w:r>
      </w:ins>
    </w:p>
    <w:p w14:paraId="59073843" w14:textId="54E749B8" w:rsidR="003A18DB" w:rsidRDefault="00D729E1" w:rsidP="003A18DB">
      <w:pPr>
        <w:spacing w:after="0" w:line="480" w:lineRule="auto"/>
        <w:ind w:left="0" w:firstLine="720"/>
        <w:rPr>
          <w:ins w:id="1083" w:author="Billy Mitchell" w:date="2023-11-08T12:34:00Z"/>
          <w:bCs/>
          <w:szCs w:val="24"/>
        </w:rPr>
      </w:pPr>
      <w:r>
        <w:rPr>
          <w:bCs/>
          <w:noProof/>
          <w:szCs w:val="24"/>
        </w:rPr>
        <w:lastRenderedPageBreak/>
        <mc:AlternateContent>
          <mc:Choice Requires="wpg">
            <w:drawing>
              <wp:anchor distT="0" distB="0" distL="114300" distR="114300" simplePos="0" relativeHeight="251692032" behindDoc="0" locked="0" layoutInCell="1" allowOverlap="1" wp14:anchorId="4803ED69" wp14:editId="7DE16E18">
                <wp:simplePos x="0" y="0"/>
                <wp:positionH relativeFrom="column">
                  <wp:posOffset>28575</wp:posOffset>
                </wp:positionH>
                <wp:positionV relativeFrom="paragraph">
                  <wp:posOffset>0</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7777777" w:rsidR="00874B89" w:rsidRDefault="00874B89" w:rsidP="003A18DB">
                              <w:pPr>
                                <w:ind w:left="0" w:firstLine="0"/>
                              </w:pPr>
                              <w:r>
                                <w:rPr>
                                  <w:rFonts w:ascii="Calibri" w:eastAsia="Calibri" w:hAnsi="Calibri" w:cs="Calibri"/>
                                  <w:b/>
                                  <w:sz w:val="20"/>
                                </w:rPr>
                                <w:t xml:space="preserve">Fig </w:t>
                              </w:r>
                              <w:ins w:id="1084" w:author="Billy Mitchell" w:date="2023-11-08T19:12:00Z">
                                <w:r>
                                  <w:rPr>
                                    <w:rFonts w:ascii="Calibri" w:eastAsia="Calibri" w:hAnsi="Calibri" w:cs="Calibri"/>
                                    <w:b/>
                                    <w:sz w:val="20"/>
                                  </w:rPr>
                                  <w:t>3</w:t>
                                </w:r>
                              </w:ins>
                              <w:del w:id="1085"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86"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87"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2.25pt;margin-top:0;width:472.45pt;height:442.85pt;z-index:251692032;mso-width-relative:margin;mso-height-relative:margin" coordsize="60001,5624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7777777" w:rsidR="00874B89" w:rsidRDefault="00874B89" w:rsidP="003A18DB">
                        <w:pPr>
                          <w:ind w:left="0" w:firstLine="0"/>
                        </w:pPr>
                        <w:r>
                          <w:rPr>
                            <w:rFonts w:ascii="Calibri" w:eastAsia="Calibri" w:hAnsi="Calibri" w:cs="Calibri"/>
                            <w:b/>
                            <w:sz w:val="20"/>
                          </w:rPr>
                          <w:t xml:space="preserve">Fig </w:t>
                        </w:r>
                        <w:ins w:id="1088" w:author="Billy Mitchell" w:date="2023-11-08T19:12:00Z">
                          <w:r>
                            <w:rPr>
                              <w:rFonts w:ascii="Calibri" w:eastAsia="Calibri" w:hAnsi="Calibri" w:cs="Calibri"/>
                              <w:b/>
                              <w:sz w:val="20"/>
                            </w:rPr>
                            <w:t>3</w:t>
                          </w:r>
                        </w:ins>
                        <w:del w:id="1089"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90"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91"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">
                  <v:imagedata r:id="rId22" o:title="A graph with a line&#10;&#10;Description automatically generated"/>
                  <v:path arrowok="t"/>
                </v:shape>
                <w10:wrap type="topAndBottom"/>
              </v:group>
            </w:pict>
          </mc:Fallback>
        </mc:AlternateContent>
      </w:r>
      <w:ins w:id="1092" w:author="Billy Mitchell" w:date="2023-11-08T12:34:00Z">
        <w:r w:rsidR="003A18DB">
          <w:rPr>
            <w:bCs/>
            <w:szCs w:val="24"/>
          </w:rPr>
          <w:t xml:space="preserve">study include emotion expectations </w:t>
        </w:r>
        <w:r w:rsidR="003A18DB">
          <w:rPr>
            <w:bCs/>
            <w:szCs w:val="24"/>
          </w:rPr>
          <w:fldChar w:fldCharType="begin"/>
        </w:r>
        <w:r w:rsidR="003A18DB">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sidR="003A18DB">
          <w:rPr>
            <w:bCs/>
            <w:szCs w:val="24"/>
          </w:rPr>
          <w:fldChar w:fldCharType="separate"/>
        </w:r>
        <w:r w:rsidR="003A18DB" w:rsidRPr="00FC686E">
          <w:t>(Denny et al., 2014)</w:t>
        </w:r>
        <w:r w:rsidR="003A18DB">
          <w:rPr>
            <w:bCs/>
            <w:szCs w:val="24"/>
          </w:rPr>
          <w:fldChar w:fldCharType="end"/>
        </w:r>
        <w:r w:rsidR="003A18DB">
          <w:rPr>
            <w:bCs/>
            <w:szCs w:val="24"/>
          </w:rPr>
          <w:t xml:space="preserve">, motivations to participate </w:t>
        </w:r>
        <w:r w:rsidR="003A18DB">
          <w:rPr>
            <w:bCs/>
            <w:szCs w:val="24"/>
          </w:rPr>
          <w:fldChar w:fldCharType="begin"/>
        </w:r>
        <w:r w:rsidR="003A18DB">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sidR="003A18DB">
          <w:rPr>
            <w:bCs/>
            <w:szCs w:val="24"/>
          </w:rPr>
          <w:fldChar w:fldCharType="separate"/>
        </w:r>
        <w:r w:rsidR="003A18DB" w:rsidRPr="00FC686E">
          <w:t>(Tamir, 2016)</w:t>
        </w:r>
        <w:r w:rsidR="003A18DB">
          <w:rPr>
            <w:bCs/>
            <w:szCs w:val="24"/>
          </w:rPr>
          <w:fldChar w:fldCharType="end"/>
        </w:r>
        <w:r w:rsidR="003A18DB">
          <w:rPr>
            <w:bCs/>
            <w:szCs w:val="24"/>
          </w:rPr>
          <w:t xml:space="preserve">, attitudes towards fear and haunted houses </w:t>
        </w:r>
        <w:r w:rsidR="003A18DB">
          <w:rPr>
            <w:bCs/>
            <w:szCs w:val="24"/>
          </w:rPr>
          <w:fldChar w:fldCharType="begin"/>
        </w:r>
        <w:r w:rsidR="003A18DB">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sidR="003A18DB">
          <w:rPr>
            <w:bCs/>
            <w:szCs w:val="24"/>
          </w:rPr>
          <w:fldChar w:fldCharType="separate"/>
        </w:r>
        <w:r w:rsidR="003A18DB" w:rsidRPr="00FC686E">
          <w:t>(Argyriou &amp; Lee, 2020)</w:t>
        </w:r>
        <w:r w:rsidR="003A18DB">
          <w:rPr>
            <w:bCs/>
            <w:szCs w:val="24"/>
          </w:rPr>
          <w:fldChar w:fldCharType="end"/>
        </w:r>
        <w:r w:rsidR="003A18DB">
          <w:rPr>
            <w:bCs/>
            <w:szCs w:val="24"/>
          </w:rPr>
          <w:t xml:space="preserve">, sex </w:t>
        </w:r>
        <w:r w:rsidR="003A18DB">
          <w:rPr>
            <w:bCs/>
            <w:szCs w:val="24"/>
          </w:rPr>
          <w:fldChar w:fldCharType="begin"/>
        </w:r>
        <w:r w:rsidR="003A18DB">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sidR="003A18DB">
          <w:rPr>
            <w:bCs/>
            <w:szCs w:val="24"/>
          </w:rPr>
          <w:fldChar w:fldCharType="separate"/>
        </w:r>
        <w:r w:rsidR="003A18DB" w:rsidRPr="0067300A">
          <w:t>(McRae et al., 2008)</w:t>
        </w:r>
        <w:r w:rsidR="003A18DB">
          <w:rPr>
            <w:bCs/>
            <w:szCs w:val="24"/>
          </w:rPr>
          <w:fldChar w:fldCharType="end"/>
        </w:r>
        <w:r w:rsidR="003A18DB">
          <w:rPr>
            <w:bCs/>
            <w:szCs w:val="24"/>
          </w:rPr>
          <w:t xml:space="preserve">, age </w:t>
        </w:r>
        <w:r w:rsidR="003A18DB">
          <w:rPr>
            <w:bCs/>
            <w:szCs w:val="24"/>
          </w:rPr>
          <w:fldChar w:fldCharType="begin"/>
        </w:r>
        <w:r w:rsidR="003A18DB">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sidR="003A18DB">
          <w:rPr>
            <w:bCs/>
            <w:szCs w:val="24"/>
          </w:rPr>
          <w:fldChar w:fldCharType="separate"/>
        </w:r>
        <w:r w:rsidR="003A18DB" w:rsidRPr="0067300A">
          <w:t>(Blanchard-Fields et al., 2004)</w:t>
        </w:r>
        <w:r w:rsidR="003A18DB">
          <w:rPr>
            <w:bCs/>
            <w:szCs w:val="24"/>
          </w:rPr>
          <w:fldChar w:fldCharType="end"/>
        </w:r>
        <w:r w:rsidR="003A18DB">
          <w:rPr>
            <w:bCs/>
            <w:szCs w:val="24"/>
          </w:rPr>
          <w:t xml:space="preserve">, depression (BDI-II), anxiety (STAI), intolerance of uncertainty (IUS) </w:t>
        </w:r>
        <w:r w:rsidR="003A18DB">
          <w:rPr>
            <w:bCs/>
            <w:szCs w:val="24"/>
          </w:rPr>
          <w:fldChar w:fldCharType="begin"/>
        </w:r>
        <w:r w:rsidR="003A18DB">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sidR="003A18DB">
          <w:rPr>
            <w:bCs/>
            <w:szCs w:val="24"/>
          </w:rPr>
          <w:fldChar w:fldCharType="separate"/>
        </w:r>
        <w:r w:rsidR="003A18DB" w:rsidRPr="0067300A">
          <w:t>(Aldao et al., 2010)</w:t>
        </w:r>
        <w:r w:rsidR="003A18DB">
          <w:rPr>
            <w:bCs/>
            <w:szCs w:val="24"/>
          </w:rPr>
          <w:fldChar w:fldCharType="end"/>
        </w:r>
        <w:r w:rsidR="003A18DB">
          <w:rPr>
            <w:bCs/>
            <w:szCs w:val="24"/>
          </w:rPr>
          <w:t xml:space="preserve">, regulation tendencies (ERQ) </w:t>
        </w:r>
        <w:r w:rsidR="003A18DB">
          <w:rPr>
            <w:bCs/>
            <w:szCs w:val="24"/>
          </w:rPr>
          <w:fldChar w:fldCharType="begin"/>
        </w:r>
        <w:r w:rsidR="003A18DB">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sidR="003A18DB">
          <w:rPr>
            <w:bCs/>
            <w:szCs w:val="24"/>
          </w:rPr>
          <w:fldChar w:fldCharType="separate"/>
        </w:r>
        <w:r w:rsidR="003A18DB" w:rsidRPr="00D656A0">
          <w:t>(Gross &amp; John, 2003)</w:t>
        </w:r>
        <w:r w:rsidR="003A18DB">
          <w:rPr>
            <w:bCs/>
            <w:szCs w:val="24"/>
          </w:rPr>
          <w:fldChar w:fldCharType="end"/>
        </w:r>
        <w:r w:rsidR="003A18DB">
          <w:rPr>
            <w:bCs/>
            <w:szCs w:val="24"/>
          </w:rPr>
          <w:t xml:space="preserve">, time of day, and presence of peers. </w:t>
        </w:r>
      </w:ins>
    </w:p>
    <w:p w14:paraId="0506585B" w14:textId="483A3FC6" w:rsidR="003A18DB" w:rsidRPr="000960FE" w:rsidRDefault="003A18DB" w:rsidP="003A18DB">
      <w:pPr>
        <w:spacing w:after="0" w:line="480" w:lineRule="auto"/>
        <w:ind w:left="0" w:firstLine="720"/>
        <w:rPr>
          <w:ins w:id="1093" w:author="Billy Mitchell" w:date="2023-11-08T12:34:00Z"/>
          <w:bCs/>
          <w:szCs w:val="24"/>
        </w:rPr>
      </w:pPr>
      <w:ins w:id="1094" w:author="Billy Mitchell" w:date="2023-11-08T12:34:00Z">
        <w:r>
          <w:rPr>
            <w:bCs/>
            <w:szCs w:val="24"/>
          </w:rPr>
          <w:t>We did not find significant associations between the proportion of events in which distraction was used and how positively (</w:t>
        </w:r>
        <w:r w:rsidRPr="00A30203">
          <w:rPr>
            <w:bCs/>
            <w:i/>
            <w:iCs/>
            <w:szCs w:val="24"/>
            <w:rPrChange w:id="1095" w:author="Billy Mitchell" w:date="2023-11-08T23:27:00Z">
              <w:rPr>
                <w:bCs/>
                <w:szCs w:val="24"/>
              </w:rPr>
            </w:rPrChange>
          </w:rPr>
          <w:t>b</w:t>
        </w:r>
        <w:r>
          <w:rPr>
            <w:bCs/>
            <w:szCs w:val="24"/>
          </w:rPr>
          <w:t xml:space="preserve"> = 0.035, </w:t>
        </w:r>
      </w:ins>
      <w:ins w:id="1096" w:author="Billy Mitchell" w:date="2023-11-08T23:28:00Z">
        <w:r w:rsidR="00A30203">
          <w:rPr>
            <w:bCs/>
            <w:i/>
            <w:iCs/>
            <w:szCs w:val="24"/>
          </w:rPr>
          <w:t xml:space="preserve">95% CI = </w:t>
        </w:r>
        <w:r w:rsidR="00A30203">
          <w:rPr>
            <w:bCs/>
            <w:szCs w:val="24"/>
          </w:rPr>
          <w:t>[-0.032, 0.102],</w:t>
        </w:r>
      </w:ins>
      <w:ins w:id="1097" w:author="Billy Mitchell" w:date="2023-11-08T12:34:00Z">
        <w:r>
          <w:rPr>
            <w:bCs/>
            <w:szCs w:val="24"/>
          </w:rPr>
          <w:t xml:space="preserve"> </w:t>
        </w:r>
        <w:r w:rsidRPr="00A30203">
          <w:rPr>
            <w:bCs/>
            <w:i/>
            <w:iCs/>
            <w:szCs w:val="24"/>
            <w:rPrChange w:id="1098" w:author="Billy Mitchell" w:date="2023-11-08T23:27:00Z">
              <w:rPr>
                <w:bCs/>
                <w:szCs w:val="24"/>
              </w:rPr>
            </w:rPrChange>
          </w:rPr>
          <w:t xml:space="preserve">p </w:t>
        </w:r>
        <w:r>
          <w:rPr>
            <w:bCs/>
            <w:szCs w:val="24"/>
          </w:rPr>
          <w:t>= 0.3</w:t>
        </w:r>
      </w:ins>
      <w:ins w:id="1099" w:author="Billy Mitchell" w:date="2023-11-08T23:28:00Z">
        <w:r w:rsidR="00A30203">
          <w:rPr>
            <w:bCs/>
            <w:szCs w:val="24"/>
          </w:rPr>
          <w:t>0</w:t>
        </w:r>
      </w:ins>
      <w:ins w:id="1100" w:author="Billy Mitchell" w:date="2023-11-08T12:34:00Z">
        <w:r>
          <w:rPr>
            <w:bCs/>
            <w:szCs w:val="24"/>
          </w:rPr>
          <w:t xml:space="preserve">) or </w:t>
        </w:r>
        <w:r>
          <w:rPr>
            <w:bCs/>
            <w:szCs w:val="24"/>
          </w:rPr>
          <w:lastRenderedPageBreak/>
          <w:t>negatively (</w:t>
        </w:r>
        <w:r w:rsidRPr="00A30203">
          <w:rPr>
            <w:bCs/>
            <w:i/>
            <w:iCs/>
            <w:szCs w:val="24"/>
            <w:rPrChange w:id="1101" w:author="Billy Mitchell" w:date="2023-11-08T23:27:00Z">
              <w:rPr>
                <w:bCs/>
                <w:szCs w:val="24"/>
              </w:rPr>
            </w:rPrChange>
          </w:rPr>
          <w:t>b</w:t>
        </w:r>
        <w:r>
          <w:rPr>
            <w:bCs/>
            <w:szCs w:val="24"/>
          </w:rPr>
          <w:t xml:space="preserve"> = 0.047, </w:t>
        </w:r>
      </w:ins>
      <w:ins w:id="1102" w:author="Billy Mitchell" w:date="2023-11-08T23:28:00Z">
        <w:r w:rsidR="00A30203">
          <w:rPr>
            <w:bCs/>
            <w:i/>
            <w:iCs/>
            <w:szCs w:val="24"/>
          </w:rPr>
          <w:t xml:space="preserve">95% CI = </w:t>
        </w:r>
        <w:r w:rsidR="00A30203">
          <w:rPr>
            <w:bCs/>
            <w:szCs w:val="24"/>
          </w:rPr>
          <w:t>[-0.017, 0.112]</w:t>
        </w:r>
      </w:ins>
      <w:ins w:id="1103" w:author="Billy Mitchell" w:date="2023-11-08T12:34:00Z">
        <w:r>
          <w:rPr>
            <w:bCs/>
            <w:szCs w:val="24"/>
          </w:rPr>
          <w:t xml:space="preserve">, </w:t>
        </w:r>
        <w:r w:rsidRPr="00A30203">
          <w:rPr>
            <w:bCs/>
            <w:i/>
            <w:iCs/>
            <w:szCs w:val="24"/>
            <w:rPrChange w:id="1104" w:author="Billy Mitchell" w:date="2023-11-08T23:29:00Z">
              <w:rPr>
                <w:bCs/>
                <w:szCs w:val="24"/>
              </w:rPr>
            </w:rPrChange>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ins>
      <w:ins w:id="1105" w:author="Billy Mitchell" w:date="2023-11-08T23:30:00Z">
        <w:r w:rsidR="00A30203" w:rsidRPr="00A30203">
          <w:rPr>
            <w:bCs/>
            <w:i/>
            <w:iCs/>
            <w:szCs w:val="24"/>
          </w:rPr>
          <w:t>b =</w:t>
        </w:r>
      </w:ins>
      <w:ins w:id="1106" w:author="Billy Mitchell" w:date="2023-11-08T12:34:00Z">
        <w:r>
          <w:rPr>
            <w:bCs/>
            <w:szCs w:val="24"/>
          </w:rPr>
          <w:t xml:space="preserve"> -0.000, </w:t>
        </w:r>
      </w:ins>
      <w:ins w:id="1107" w:author="Billy Mitchell" w:date="2023-11-08T23:30:00Z">
        <w:r w:rsidR="00A30203">
          <w:rPr>
            <w:bCs/>
            <w:i/>
            <w:iCs/>
            <w:szCs w:val="24"/>
          </w:rPr>
          <w:t>95% CI =</w:t>
        </w:r>
        <w:r w:rsidR="00A30203" w:rsidRPr="00A30203">
          <w:rPr>
            <w:bCs/>
            <w:szCs w:val="24"/>
            <w:rPrChange w:id="1108" w:author="Billy Mitchell" w:date="2023-11-08T23:30:00Z">
              <w:rPr>
                <w:bCs/>
                <w:i/>
                <w:iCs/>
                <w:szCs w:val="24"/>
              </w:rPr>
            </w:rPrChange>
          </w:rPr>
          <w:t>[</w:t>
        </w:r>
      </w:ins>
      <w:ins w:id="1109" w:author="Billy Mitchell" w:date="2023-11-08T23:32:00Z">
        <w:r w:rsidR="00A30203">
          <w:rPr>
            <w:bCs/>
            <w:szCs w:val="24"/>
          </w:rPr>
          <w:t>-0.003</w:t>
        </w:r>
      </w:ins>
      <w:ins w:id="1110" w:author="Billy Mitchell" w:date="2023-11-08T23:30:00Z">
        <w:r w:rsidR="00A30203">
          <w:rPr>
            <w:bCs/>
            <w:szCs w:val="24"/>
          </w:rPr>
          <w:t>,</w:t>
        </w:r>
      </w:ins>
      <w:ins w:id="1111" w:author="Billy Mitchell" w:date="2023-11-08T23:32:00Z">
        <w:r w:rsidR="00A30203">
          <w:rPr>
            <w:bCs/>
            <w:szCs w:val="24"/>
          </w:rPr>
          <w:t xml:space="preserve"> 0.002</w:t>
        </w:r>
      </w:ins>
      <w:ins w:id="1112" w:author="Billy Mitchell" w:date="2023-11-08T23:30:00Z">
        <w:r w:rsidR="00A30203">
          <w:rPr>
            <w:bCs/>
            <w:szCs w:val="24"/>
          </w:rPr>
          <w:t xml:space="preserve"> ]</w:t>
        </w:r>
      </w:ins>
      <w:ins w:id="1113" w:author="Billy Mitchell" w:date="2023-11-08T12:34:00Z">
        <w:r>
          <w:rPr>
            <w:bCs/>
            <w:szCs w:val="24"/>
          </w:rPr>
          <w:t xml:space="preserve">, </w:t>
        </w:r>
      </w:ins>
      <w:ins w:id="1114" w:author="Billy Mitchell" w:date="2023-11-08T23:30:00Z">
        <w:r w:rsidR="00A30203" w:rsidRPr="00A30203">
          <w:rPr>
            <w:bCs/>
            <w:i/>
            <w:iCs/>
            <w:szCs w:val="24"/>
          </w:rPr>
          <w:t>p =</w:t>
        </w:r>
      </w:ins>
      <w:ins w:id="1115" w:author="Billy Mitchell" w:date="2023-11-08T12:34:00Z">
        <w:r>
          <w:rPr>
            <w:bCs/>
            <w:szCs w:val="24"/>
          </w:rPr>
          <w:t xml:space="preserve"> 0.629), thrill-seeking (</w:t>
        </w:r>
      </w:ins>
      <w:ins w:id="1116" w:author="Billy Mitchell" w:date="2023-11-08T23:30:00Z">
        <w:r w:rsidR="00A30203" w:rsidRPr="00A30203">
          <w:rPr>
            <w:bCs/>
            <w:i/>
            <w:iCs/>
            <w:szCs w:val="24"/>
          </w:rPr>
          <w:t>b =</w:t>
        </w:r>
      </w:ins>
      <w:ins w:id="1117" w:author="Billy Mitchell" w:date="2023-11-08T12:34:00Z">
        <w:r>
          <w:rPr>
            <w:bCs/>
            <w:szCs w:val="24"/>
          </w:rPr>
          <w:t xml:space="preserve"> -0.000, </w:t>
        </w:r>
      </w:ins>
      <w:ins w:id="1118" w:author="Billy Mitchell" w:date="2023-11-08T23:31:00Z">
        <w:r w:rsidR="00A30203">
          <w:rPr>
            <w:bCs/>
            <w:i/>
            <w:iCs/>
            <w:szCs w:val="24"/>
          </w:rPr>
          <w:t>95% CI =</w:t>
        </w:r>
        <w:r w:rsidR="00A30203" w:rsidRPr="00E9258A">
          <w:rPr>
            <w:bCs/>
            <w:szCs w:val="24"/>
          </w:rPr>
          <w:t>[</w:t>
        </w:r>
      </w:ins>
      <w:ins w:id="1119" w:author="Billy Mitchell" w:date="2023-11-08T23:32:00Z">
        <w:r w:rsidR="00A30203">
          <w:rPr>
            <w:bCs/>
            <w:szCs w:val="24"/>
          </w:rPr>
          <w:t>-0.003</w:t>
        </w:r>
      </w:ins>
      <w:ins w:id="1120" w:author="Billy Mitchell" w:date="2023-11-08T23:31:00Z">
        <w:r w:rsidR="00A30203">
          <w:rPr>
            <w:bCs/>
            <w:szCs w:val="24"/>
          </w:rPr>
          <w:t>,</w:t>
        </w:r>
      </w:ins>
      <w:ins w:id="1121" w:author="Billy Mitchell" w:date="2023-11-08T23:32:00Z">
        <w:r w:rsidR="00A30203">
          <w:rPr>
            <w:bCs/>
            <w:szCs w:val="24"/>
          </w:rPr>
          <w:t xml:space="preserve"> 0.002</w:t>
        </w:r>
      </w:ins>
      <w:ins w:id="1122" w:author="Billy Mitchell" w:date="2023-11-08T23:31:00Z">
        <w:r w:rsidR="00A30203">
          <w:rPr>
            <w:bCs/>
            <w:szCs w:val="24"/>
          </w:rPr>
          <w:t>]</w:t>
        </w:r>
      </w:ins>
      <w:ins w:id="1123" w:author="Billy Mitchell" w:date="2023-11-08T12:34:00Z">
        <w:r>
          <w:rPr>
            <w:bCs/>
            <w:szCs w:val="24"/>
          </w:rPr>
          <w:t xml:space="preserve">, </w:t>
        </w:r>
      </w:ins>
      <w:ins w:id="1124" w:author="Billy Mitchell" w:date="2023-11-08T23:30:00Z">
        <w:r w:rsidR="00A30203" w:rsidRPr="00A30203">
          <w:rPr>
            <w:bCs/>
            <w:i/>
            <w:iCs/>
            <w:szCs w:val="24"/>
          </w:rPr>
          <w:t>p =</w:t>
        </w:r>
      </w:ins>
      <w:ins w:id="1125" w:author="Billy Mitchell" w:date="2023-11-08T12:34:00Z">
        <w:r>
          <w:rPr>
            <w:bCs/>
            <w:szCs w:val="24"/>
          </w:rPr>
          <w:t xml:space="preserve"> 0.801), novelty-seeking (</w:t>
        </w:r>
      </w:ins>
      <w:ins w:id="1126" w:author="Billy Mitchell" w:date="2023-11-08T23:30:00Z">
        <w:r w:rsidR="00A30203" w:rsidRPr="00A30203">
          <w:rPr>
            <w:bCs/>
            <w:i/>
            <w:iCs/>
            <w:szCs w:val="24"/>
          </w:rPr>
          <w:t>b =</w:t>
        </w:r>
      </w:ins>
      <w:ins w:id="1127" w:author="Billy Mitchell" w:date="2023-11-08T12:34:00Z">
        <w:r>
          <w:rPr>
            <w:bCs/>
            <w:szCs w:val="24"/>
          </w:rPr>
          <w:t xml:space="preserve"> 0.001, </w:t>
        </w:r>
      </w:ins>
      <w:ins w:id="1128" w:author="Billy Mitchell" w:date="2023-11-08T23:31:00Z">
        <w:r w:rsidR="00A30203">
          <w:rPr>
            <w:bCs/>
            <w:i/>
            <w:iCs/>
            <w:szCs w:val="24"/>
          </w:rPr>
          <w:t>95% CI =</w:t>
        </w:r>
        <w:r w:rsidR="00A30203" w:rsidRPr="00E9258A">
          <w:rPr>
            <w:bCs/>
            <w:szCs w:val="24"/>
          </w:rPr>
          <w:t>[</w:t>
        </w:r>
      </w:ins>
      <w:ins w:id="1129" w:author="Billy Mitchell" w:date="2023-11-08T23:32:00Z">
        <w:r w:rsidR="00A30203">
          <w:rPr>
            <w:bCs/>
            <w:szCs w:val="24"/>
          </w:rPr>
          <w:t>-0.002</w:t>
        </w:r>
      </w:ins>
      <w:ins w:id="1130" w:author="Billy Mitchell" w:date="2023-11-08T23:31:00Z">
        <w:r w:rsidR="00A30203">
          <w:rPr>
            <w:bCs/>
            <w:szCs w:val="24"/>
          </w:rPr>
          <w:t xml:space="preserve">, </w:t>
        </w:r>
      </w:ins>
      <w:ins w:id="1131" w:author="Billy Mitchell" w:date="2023-11-08T23:32:00Z">
        <w:r w:rsidR="00A30203">
          <w:rPr>
            <w:bCs/>
            <w:szCs w:val="24"/>
          </w:rPr>
          <w:t>0.004</w:t>
        </w:r>
      </w:ins>
      <w:ins w:id="1132" w:author="Billy Mitchell" w:date="2023-11-08T23:31:00Z">
        <w:r w:rsidR="00A30203">
          <w:rPr>
            <w:bCs/>
            <w:szCs w:val="24"/>
          </w:rPr>
          <w:t>]</w:t>
        </w:r>
      </w:ins>
      <w:ins w:id="1133" w:author="Billy Mitchell" w:date="2023-11-08T12:34:00Z">
        <w:r>
          <w:rPr>
            <w:bCs/>
            <w:szCs w:val="24"/>
          </w:rPr>
          <w:t xml:space="preserve">, </w:t>
        </w:r>
      </w:ins>
      <w:ins w:id="1134" w:author="Billy Mitchell" w:date="2023-11-08T23:30:00Z">
        <w:r w:rsidR="00A30203" w:rsidRPr="00A30203">
          <w:rPr>
            <w:bCs/>
            <w:i/>
            <w:iCs/>
            <w:szCs w:val="24"/>
          </w:rPr>
          <w:t>p =</w:t>
        </w:r>
      </w:ins>
      <w:ins w:id="1135" w:author="Billy Mitchell" w:date="2023-11-08T12:34:00Z">
        <w:r>
          <w:rPr>
            <w:bCs/>
            <w:szCs w:val="24"/>
          </w:rPr>
          <w:t xml:space="preserve"> 0.454), peer influence (</w:t>
        </w:r>
      </w:ins>
      <w:ins w:id="1136" w:author="Billy Mitchell" w:date="2023-11-08T23:30:00Z">
        <w:r w:rsidR="00A30203" w:rsidRPr="00A30203">
          <w:rPr>
            <w:bCs/>
            <w:i/>
            <w:iCs/>
            <w:szCs w:val="24"/>
          </w:rPr>
          <w:t>b =</w:t>
        </w:r>
      </w:ins>
      <w:ins w:id="1137" w:author="Billy Mitchell" w:date="2023-11-08T12:34:00Z">
        <w:r>
          <w:rPr>
            <w:bCs/>
            <w:szCs w:val="24"/>
          </w:rPr>
          <w:t xml:space="preserve"> 0.001, </w:t>
        </w:r>
      </w:ins>
      <w:ins w:id="1138" w:author="Billy Mitchell" w:date="2023-11-08T23:31:00Z">
        <w:r w:rsidR="00A30203">
          <w:rPr>
            <w:bCs/>
            <w:i/>
            <w:iCs/>
            <w:szCs w:val="24"/>
          </w:rPr>
          <w:t>95% CI =</w:t>
        </w:r>
        <w:r w:rsidR="00A30203" w:rsidRPr="00E9258A">
          <w:rPr>
            <w:bCs/>
            <w:szCs w:val="24"/>
          </w:rPr>
          <w:t>[</w:t>
        </w:r>
      </w:ins>
      <w:ins w:id="1139" w:author="Billy Mitchell" w:date="2023-11-08T23:32:00Z">
        <w:r w:rsidR="00A30203">
          <w:rPr>
            <w:bCs/>
            <w:szCs w:val="24"/>
          </w:rPr>
          <w:t xml:space="preserve"> -0.002</w:t>
        </w:r>
      </w:ins>
      <w:ins w:id="1140" w:author="Billy Mitchell" w:date="2023-11-08T23:31:00Z">
        <w:r w:rsidR="00A30203">
          <w:rPr>
            <w:bCs/>
            <w:szCs w:val="24"/>
          </w:rPr>
          <w:t xml:space="preserve">, </w:t>
        </w:r>
      </w:ins>
      <w:ins w:id="1141" w:author="Billy Mitchell" w:date="2023-11-08T23:33:00Z">
        <w:r w:rsidR="00A30203">
          <w:rPr>
            <w:bCs/>
            <w:szCs w:val="24"/>
          </w:rPr>
          <w:t>0.003</w:t>
        </w:r>
      </w:ins>
      <w:ins w:id="1142" w:author="Billy Mitchell" w:date="2023-11-08T23:31:00Z">
        <w:r w:rsidR="00A30203">
          <w:rPr>
            <w:bCs/>
            <w:szCs w:val="24"/>
          </w:rPr>
          <w:t>]</w:t>
        </w:r>
      </w:ins>
      <w:ins w:id="1143" w:author="Billy Mitchell" w:date="2023-11-08T12:34:00Z">
        <w:r>
          <w:rPr>
            <w:bCs/>
            <w:szCs w:val="24"/>
          </w:rPr>
          <w:t xml:space="preserve">, </w:t>
        </w:r>
      </w:ins>
      <w:ins w:id="1144" w:author="Billy Mitchell" w:date="2023-11-08T23:30:00Z">
        <w:r w:rsidR="00A30203" w:rsidRPr="00A30203">
          <w:rPr>
            <w:bCs/>
            <w:i/>
            <w:iCs/>
            <w:szCs w:val="24"/>
          </w:rPr>
          <w:t>p =</w:t>
        </w:r>
      </w:ins>
      <w:ins w:id="1145" w:author="Billy Mitchell" w:date="2023-11-08T12:34:00Z">
        <w:r>
          <w:rPr>
            <w:bCs/>
            <w:szCs w:val="24"/>
          </w:rPr>
          <w:t xml:space="preserve"> 0.595), boredom (</w:t>
        </w:r>
      </w:ins>
      <w:ins w:id="1146" w:author="Billy Mitchell" w:date="2023-11-08T23:30:00Z">
        <w:r w:rsidR="00A30203" w:rsidRPr="00A30203">
          <w:rPr>
            <w:bCs/>
            <w:i/>
            <w:iCs/>
            <w:szCs w:val="24"/>
          </w:rPr>
          <w:t>b =</w:t>
        </w:r>
      </w:ins>
      <w:ins w:id="1147" w:author="Billy Mitchell" w:date="2023-11-08T12:34:00Z">
        <w:r>
          <w:rPr>
            <w:bCs/>
            <w:szCs w:val="24"/>
          </w:rPr>
          <w:t xml:space="preserve"> -0.001, </w:t>
        </w:r>
      </w:ins>
      <w:ins w:id="1148" w:author="Billy Mitchell" w:date="2023-11-08T23:31:00Z">
        <w:r w:rsidR="00A30203">
          <w:rPr>
            <w:bCs/>
            <w:i/>
            <w:iCs/>
            <w:szCs w:val="24"/>
          </w:rPr>
          <w:t>95% CI =</w:t>
        </w:r>
        <w:r w:rsidR="00A30203" w:rsidRPr="00E9258A">
          <w:rPr>
            <w:bCs/>
            <w:szCs w:val="24"/>
          </w:rPr>
          <w:t>[</w:t>
        </w:r>
      </w:ins>
      <w:ins w:id="1149" w:author="Billy Mitchell" w:date="2023-11-08T23:33:00Z">
        <w:r w:rsidR="00A30203">
          <w:rPr>
            <w:bCs/>
            <w:szCs w:val="24"/>
          </w:rPr>
          <w:t xml:space="preserve"> -0.004</w:t>
        </w:r>
      </w:ins>
      <w:ins w:id="1150" w:author="Billy Mitchell" w:date="2023-11-08T23:31:00Z">
        <w:r w:rsidR="00A30203">
          <w:rPr>
            <w:bCs/>
            <w:szCs w:val="24"/>
          </w:rPr>
          <w:t xml:space="preserve">, </w:t>
        </w:r>
      </w:ins>
      <w:ins w:id="1151" w:author="Billy Mitchell" w:date="2023-11-08T23:33:00Z">
        <w:r w:rsidR="00A30203">
          <w:rPr>
            <w:bCs/>
            <w:szCs w:val="24"/>
          </w:rPr>
          <w:t>0.001</w:t>
        </w:r>
      </w:ins>
      <w:ins w:id="1152" w:author="Billy Mitchell" w:date="2023-11-08T23:31:00Z">
        <w:r w:rsidR="00A30203">
          <w:rPr>
            <w:bCs/>
            <w:szCs w:val="24"/>
          </w:rPr>
          <w:t>]</w:t>
        </w:r>
      </w:ins>
      <w:ins w:id="1153" w:author="Billy Mitchell" w:date="2023-11-08T12:34:00Z">
        <w:r>
          <w:rPr>
            <w:bCs/>
            <w:szCs w:val="24"/>
          </w:rPr>
          <w:t xml:space="preserve">, </w:t>
        </w:r>
      </w:ins>
      <w:ins w:id="1154" w:author="Billy Mitchell" w:date="2023-11-08T23:30:00Z">
        <w:r w:rsidR="00A30203" w:rsidRPr="00A30203">
          <w:rPr>
            <w:bCs/>
            <w:i/>
            <w:iCs/>
            <w:szCs w:val="24"/>
          </w:rPr>
          <w:t>p =</w:t>
        </w:r>
      </w:ins>
      <w:ins w:id="1155" w:author="Billy Mitchell" w:date="2023-11-08T12:34:00Z">
        <w:r>
          <w:rPr>
            <w:bCs/>
            <w:szCs w:val="24"/>
          </w:rPr>
          <w:t xml:space="preserve"> 0.341), contributing to science (</w:t>
        </w:r>
      </w:ins>
      <w:ins w:id="1156" w:author="Billy Mitchell" w:date="2023-11-08T23:30:00Z">
        <w:r w:rsidR="00A30203" w:rsidRPr="00A30203">
          <w:rPr>
            <w:bCs/>
            <w:i/>
            <w:iCs/>
            <w:szCs w:val="24"/>
          </w:rPr>
          <w:t>b =</w:t>
        </w:r>
      </w:ins>
      <w:ins w:id="1157" w:author="Billy Mitchell" w:date="2023-11-08T12:34:00Z">
        <w:r>
          <w:rPr>
            <w:bCs/>
            <w:szCs w:val="24"/>
          </w:rPr>
          <w:t xml:space="preserve"> 0.000, </w:t>
        </w:r>
      </w:ins>
      <w:ins w:id="1158" w:author="Billy Mitchell" w:date="2023-11-08T23:31:00Z">
        <w:r w:rsidR="00A30203">
          <w:rPr>
            <w:bCs/>
            <w:i/>
            <w:iCs/>
            <w:szCs w:val="24"/>
          </w:rPr>
          <w:t>95% CI =</w:t>
        </w:r>
        <w:r w:rsidR="00A30203" w:rsidRPr="00E9258A">
          <w:rPr>
            <w:bCs/>
            <w:szCs w:val="24"/>
          </w:rPr>
          <w:t>[</w:t>
        </w:r>
      </w:ins>
      <w:ins w:id="1159" w:author="Billy Mitchell" w:date="2023-11-08T23:33:00Z">
        <w:r w:rsidR="00A30203">
          <w:rPr>
            <w:bCs/>
            <w:szCs w:val="24"/>
          </w:rPr>
          <w:t>-0.002</w:t>
        </w:r>
      </w:ins>
      <w:ins w:id="1160" w:author="Billy Mitchell" w:date="2023-11-08T23:31:00Z">
        <w:r w:rsidR="00A30203">
          <w:rPr>
            <w:bCs/>
            <w:szCs w:val="24"/>
          </w:rPr>
          <w:t>,</w:t>
        </w:r>
      </w:ins>
      <w:ins w:id="1161" w:author="Billy Mitchell" w:date="2023-11-08T23:33:00Z">
        <w:r w:rsidR="00A30203">
          <w:rPr>
            <w:bCs/>
            <w:szCs w:val="24"/>
          </w:rPr>
          <w:t xml:space="preserve"> 0.002</w:t>
        </w:r>
      </w:ins>
      <w:ins w:id="1162" w:author="Billy Mitchell" w:date="2023-11-08T23:31:00Z">
        <w:r w:rsidR="00A30203">
          <w:rPr>
            <w:bCs/>
            <w:szCs w:val="24"/>
          </w:rPr>
          <w:t>]</w:t>
        </w:r>
      </w:ins>
      <w:ins w:id="1163" w:author="Billy Mitchell" w:date="2023-11-08T12:34:00Z">
        <w:r>
          <w:rPr>
            <w:bCs/>
            <w:szCs w:val="24"/>
          </w:rPr>
          <w:t xml:space="preserve">, </w:t>
        </w:r>
      </w:ins>
      <w:ins w:id="1164" w:author="Billy Mitchell" w:date="2023-11-08T23:30:00Z">
        <w:r w:rsidR="00A30203" w:rsidRPr="00A30203">
          <w:rPr>
            <w:bCs/>
            <w:i/>
            <w:iCs/>
            <w:szCs w:val="24"/>
          </w:rPr>
          <w:t>p =</w:t>
        </w:r>
      </w:ins>
      <w:ins w:id="1165" w:author="Billy Mitchell" w:date="2023-11-08T12:34:00Z">
        <w:r>
          <w:rPr>
            <w:bCs/>
            <w:szCs w:val="24"/>
          </w:rPr>
          <w:t xml:space="preserve"> 0.858), and seeking a challenge (</w:t>
        </w:r>
      </w:ins>
      <w:ins w:id="1166" w:author="Billy Mitchell" w:date="2023-11-08T23:30:00Z">
        <w:r w:rsidR="00A30203" w:rsidRPr="00A30203">
          <w:rPr>
            <w:bCs/>
            <w:i/>
            <w:iCs/>
            <w:szCs w:val="24"/>
          </w:rPr>
          <w:t>b =</w:t>
        </w:r>
      </w:ins>
      <w:ins w:id="1167" w:author="Billy Mitchell" w:date="2023-11-08T12:34:00Z">
        <w:r>
          <w:rPr>
            <w:bCs/>
            <w:szCs w:val="24"/>
          </w:rPr>
          <w:t xml:space="preserve"> 0.000, </w:t>
        </w:r>
      </w:ins>
      <w:ins w:id="1168" w:author="Billy Mitchell" w:date="2023-11-08T23:31:00Z">
        <w:r w:rsidR="00A30203">
          <w:rPr>
            <w:bCs/>
            <w:i/>
            <w:iCs/>
            <w:szCs w:val="24"/>
          </w:rPr>
          <w:t>95% CI =</w:t>
        </w:r>
        <w:r w:rsidR="00A30203" w:rsidRPr="00E9258A">
          <w:rPr>
            <w:bCs/>
            <w:szCs w:val="24"/>
          </w:rPr>
          <w:t>[</w:t>
        </w:r>
      </w:ins>
      <w:ins w:id="1169" w:author="Billy Mitchell" w:date="2023-11-08T23:33:00Z">
        <w:r w:rsidR="00A30203">
          <w:rPr>
            <w:bCs/>
            <w:szCs w:val="24"/>
          </w:rPr>
          <w:t xml:space="preserve"> -0.003, 0.002</w:t>
        </w:r>
      </w:ins>
      <w:ins w:id="1170" w:author="Billy Mitchell" w:date="2023-11-08T23:31:00Z">
        <w:r w:rsidR="00A30203">
          <w:rPr>
            <w:bCs/>
            <w:szCs w:val="24"/>
          </w:rPr>
          <w:t>]</w:t>
        </w:r>
      </w:ins>
      <w:ins w:id="1171" w:author="Billy Mitchell" w:date="2023-11-08T12:34:00Z">
        <w:r>
          <w:rPr>
            <w:bCs/>
            <w:szCs w:val="24"/>
          </w:rPr>
          <w:t xml:space="preserve">, </w:t>
        </w:r>
      </w:ins>
      <w:ins w:id="1172" w:author="Billy Mitchell" w:date="2023-11-08T23:30:00Z">
        <w:r w:rsidR="00A30203" w:rsidRPr="00A30203">
          <w:rPr>
            <w:bCs/>
            <w:i/>
            <w:iCs/>
            <w:szCs w:val="24"/>
          </w:rPr>
          <w:t>p =</w:t>
        </w:r>
      </w:ins>
      <w:ins w:id="1173" w:author="Billy Mitchell" w:date="2023-11-08T12:34:00Z">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ins>
      <w:ins w:id="1174" w:author="Billy Mitchell" w:date="2023-11-08T23:30:00Z">
        <w:r w:rsidR="00A30203" w:rsidRPr="00A30203">
          <w:rPr>
            <w:bCs/>
            <w:i/>
            <w:iCs/>
            <w:szCs w:val="24"/>
          </w:rPr>
          <w:t>b =</w:t>
        </w:r>
      </w:ins>
      <w:ins w:id="1175" w:author="Billy Mitchell" w:date="2023-11-08T12:34:00Z">
        <w:r>
          <w:rPr>
            <w:bCs/>
            <w:szCs w:val="24"/>
          </w:rPr>
          <w:t xml:space="preserve"> -0.012, </w:t>
        </w:r>
      </w:ins>
      <w:ins w:id="1176" w:author="Billy Mitchell" w:date="2023-11-08T23:31:00Z">
        <w:r w:rsidR="00A30203">
          <w:rPr>
            <w:bCs/>
            <w:i/>
            <w:iCs/>
            <w:szCs w:val="24"/>
          </w:rPr>
          <w:t>95% CI =</w:t>
        </w:r>
        <w:r w:rsidR="00A30203" w:rsidRPr="00E9258A">
          <w:rPr>
            <w:bCs/>
            <w:szCs w:val="24"/>
          </w:rPr>
          <w:t>[</w:t>
        </w:r>
      </w:ins>
      <w:ins w:id="1177" w:author="Billy Mitchell" w:date="2023-11-08T23:34:00Z">
        <w:r w:rsidR="0022476E">
          <w:rPr>
            <w:bCs/>
            <w:szCs w:val="24"/>
          </w:rPr>
          <w:t>-0.0</w:t>
        </w:r>
      </w:ins>
      <w:ins w:id="1178" w:author="Billy Mitchell" w:date="2023-11-08T23:35:00Z">
        <w:r w:rsidR="0022476E">
          <w:rPr>
            <w:bCs/>
            <w:szCs w:val="24"/>
          </w:rPr>
          <w:t>50</w:t>
        </w:r>
      </w:ins>
      <w:ins w:id="1179" w:author="Billy Mitchell" w:date="2023-11-08T23:31:00Z">
        <w:r w:rsidR="00A30203">
          <w:rPr>
            <w:bCs/>
            <w:szCs w:val="24"/>
          </w:rPr>
          <w:t xml:space="preserve">, </w:t>
        </w:r>
      </w:ins>
      <w:ins w:id="1180" w:author="Billy Mitchell" w:date="2023-11-08T23:34:00Z">
        <w:r w:rsidR="0022476E">
          <w:rPr>
            <w:bCs/>
            <w:szCs w:val="24"/>
          </w:rPr>
          <w:t>0.</w:t>
        </w:r>
      </w:ins>
      <w:ins w:id="1181" w:author="Billy Mitchell" w:date="2023-11-08T23:35:00Z">
        <w:r w:rsidR="0022476E">
          <w:rPr>
            <w:bCs/>
            <w:szCs w:val="24"/>
          </w:rPr>
          <w:t>027</w:t>
        </w:r>
      </w:ins>
      <w:ins w:id="1182" w:author="Billy Mitchell" w:date="2023-11-08T23:31:00Z">
        <w:r w:rsidR="00A30203">
          <w:rPr>
            <w:bCs/>
            <w:szCs w:val="24"/>
          </w:rPr>
          <w:t>]</w:t>
        </w:r>
      </w:ins>
      <w:ins w:id="1183" w:author="Billy Mitchell" w:date="2023-11-08T12:34:00Z">
        <w:r>
          <w:rPr>
            <w:bCs/>
            <w:szCs w:val="24"/>
          </w:rPr>
          <w:t xml:space="preserve">, </w:t>
        </w:r>
      </w:ins>
      <w:ins w:id="1184" w:author="Billy Mitchell" w:date="2023-11-08T23:30:00Z">
        <w:r w:rsidR="00A30203" w:rsidRPr="00A30203">
          <w:rPr>
            <w:bCs/>
            <w:i/>
            <w:iCs/>
            <w:szCs w:val="24"/>
          </w:rPr>
          <w:t>p =</w:t>
        </w:r>
      </w:ins>
      <w:ins w:id="1185" w:author="Billy Mitchell" w:date="2023-11-08T12:34:00Z">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ins>
      <w:ins w:id="1186" w:author="Billy Mitchell" w:date="2023-11-08T23:30:00Z">
        <w:r w:rsidR="00A30203" w:rsidRPr="00A30203">
          <w:rPr>
            <w:bCs/>
            <w:i/>
            <w:iCs/>
            <w:szCs w:val="24"/>
          </w:rPr>
          <w:t>b =</w:t>
        </w:r>
      </w:ins>
      <w:ins w:id="1187" w:author="Billy Mitchell" w:date="2023-11-08T12:34:00Z">
        <w:r>
          <w:rPr>
            <w:bCs/>
            <w:szCs w:val="24"/>
          </w:rPr>
          <w:t xml:space="preserve"> 0.021, </w:t>
        </w:r>
      </w:ins>
      <w:ins w:id="1188" w:author="Billy Mitchell" w:date="2023-11-08T23:31:00Z">
        <w:r w:rsidR="00A30203">
          <w:rPr>
            <w:bCs/>
            <w:i/>
            <w:iCs/>
            <w:szCs w:val="24"/>
          </w:rPr>
          <w:t>95% CI =</w:t>
        </w:r>
        <w:r w:rsidR="00A30203" w:rsidRPr="00E9258A">
          <w:rPr>
            <w:bCs/>
            <w:szCs w:val="24"/>
          </w:rPr>
          <w:t>[</w:t>
        </w:r>
      </w:ins>
      <w:ins w:id="1189" w:author="Billy Mitchell" w:date="2023-11-08T23:34:00Z">
        <w:r w:rsidR="0022476E">
          <w:rPr>
            <w:bCs/>
            <w:szCs w:val="24"/>
          </w:rPr>
          <w:t xml:space="preserve"> </w:t>
        </w:r>
      </w:ins>
      <w:ins w:id="1190" w:author="Billy Mitchell" w:date="2023-11-08T23:35:00Z">
        <w:r w:rsidR="0022476E">
          <w:rPr>
            <w:bCs/>
            <w:szCs w:val="24"/>
          </w:rPr>
          <w:t>-0.024</w:t>
        </w:r>
      </w:ins>
      <w:ins w:id="1191" w:author="Billy Mitchell" w:date="2023-11-08T23:31:00Z">
        <w:r w:rsidR="00A30203">
          <w:rPr>
            <w:bCs/>
            <w:szCs w:val="24"/>
          </w:rPr>
          <w:t xml:space="preserve">, </w:t>
        </w:r>
      </w:ins>
      <w:ins w:id="1192" w:author="Billy Mitchell" w:date="2023-11-08T23:35:00Z">
        <w:r w:rsidR="0022476E">
          <w:rPr>
            <w:bCs/>
            <w:szCs w:val="24"/>
          </w:rPr>
          <w:t>0.066</w:t>
        </w:r>
      </w:ins>
      <w:ins w:id="1193" w:author="Billy Mitchell" w:date="2023-11-08T23:31:00Z">
        <w:r w:rsidR="00A30203">
          <w:rPr>
            <w:bCs/>
            <w:szCs w:val="24"/>
          </w:rPr>
          <w:t>]</w:t>
        </w:r>
      </w:ins>
      <w:ins w:id="1194" w:author="Billy Mitchell" w:date="2023-11-08T12:34:00Z">
        <w:r>
          <w:rPr>
            <w:bCs/>
            <w:szCs w:val="24"/>
          </w:rPr>
          <w:t xml:space="preserve">, </w:t>
        </w:r>
      </w:ins>
      <w:ins w:id="1195" w:author="Billy Mitchell" w:date="2023-11-08T23:30:00Z">
        <w:r w:rsidR="00A30203" w:rsidRPr="00A30203">
          <w:rPr>
            <w:bCs/>
            <w:i/>
            <w:iCs/>
            <w:szCs w:val="24"/>
          </w:rPr>
          <w:t>p =</w:t>
        </w:r>
      </w:ins>
      <w:ins w:id="1196" w:author="Billy Mitchell" w:date="2023-11-08T12:34:00Z">
        <w:r>
          <w:rPr>
            <w:bCs/>
            <w:szCs w:val="24"/>
          </w:rPr>
          <w:t xml:space="preserve"> 0.35)</w:t>
        </w:r>
        <w:r w:rsidRPr="0095040B">
          <w:rPr>
            <w:bCs/>
            <w:szCs w:val="24"/>
          </w:rPr>
          <w:t>, sex</w:t>
        </w:r>
        <w:r>
          <w:rPr>
            <w:bCs/>
            <w:szCs w:val="24"/>
          </w:rPr>
          <w:t xml:space="preserve"> (t(73) = 1.54,</w:t>
        </w:r>
      </w:ins>
      <w:ins w:id="1197" w:author="Billy Mitchell" w:date="2023-11-08T23:36:00Z">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ins>
      <w:ins w:id="1198" w:author="Billy Mitchell" w:date="2023-11-08T12:34:00Z">
        <w:r>
          <w:rPr>
            <w:bCs/>
            <w:szCs w:val="24"/>
          </w:rPr>
          <w:t xml:space="preserve"> </w:t>
        </w:r>
      </w:ins>
      <w:ins w:id="1199" w:author="Billy Mitchell" w:date="2023-11-08T23:30:00Z">
        <w:r w:rsidR="00A30203" w:rsidRPr="00A30203">
          <w:rPr>
            <w:bCs/>
            <w:i/>
            <w:iCs/>
            <w:szCs w:val="24"/>
          </w:rPr>
          <w:t>p =</w:t>
        </w:r>
      </w:ins>
      <w:ins w:id="1200" w:author="Billy Mitchell" w:date="2023-11-08T12:34:00Z">
        <w:r>
          <w:rPr>
            <w:bCs/>
            <w:szCs w:val="24"/>
          </w:rPr>
          <w:t xml:space="preserve"> 0.13)</w:t>
        </w:r>
        <w:r w:rsidRPr="0095040B">
          <w:rPr>
            <w:bCs/>
            <w:szCs w:val="24"/>
          </w:rPr>
          <w:t>, age</w:t>
        </w:r>
        <w:r>
          <w:rPr>
            <w:bCs/>
            <w:szCs w:val="24"/>
          </w:rPr>
          <w:t xml:space="preserve"> (</w:t>
        </w:r>
      </w:ins>
      <w:ins w:id="1201" w:author="Billy Mitchell" w:date="2023-11-08T23:30:00Z">
        <w:r w:rsidR="00A30203" w:rsidRPr="00A30203">
          <w:rPr>
            <w:bCs/>
            <w:i/>
            <w:iCs/>
            <w:szCs w:val="24"/>
          </w:rPr>
          <w:t>b =</w:t>
        </w:r>
      </w:ins>
      <w:ins w:id="1202" w:author="Billy Mitchell" w:date="2023-11-08T12:34:00Z">
        <w:r>
          <w:rPr>
            <w:bCs/>
            <w:szCs w:val="24"/>
          </w:rPr>
          <w:t xml:space="preserve"> 0.000, </w:t>
        </w:r>
      </w:ins>
      <w:ins w:id="1203" w:author="Billy Mitchell" w:date="2023-11-08T23:31:00Z">
        <w:r w:rsidR="00A30203">
          <w:rPr>
            <w:bCs/>
            <w:i/>
            <w:iCs/>
            <w:szCs w:val="24"/>
          </w:rPr>
          <w:t>95% CI =</w:t>
        </w:r>
        <w:r w:rsidR="00A30203" w:rsidRPr="00E9258A">
          <w:rPr>
            <w:bCs/>
            <w:szCs w:val="24"/>
          </w:rPr>
          <w:t>[</w:t>
        </w:r>
      </w:ins>
      <w:ins w:id="1204" w:author="Billy Mitchell" w:date="2023-11-08T23:36:00Z">
        <w:r w:rsidR="0022476E">
          <w:rPr>
            <w:bCs/>
            <w:szCs w:val="24"/>
          </w:rPr>
          <w:t>-0.024</w:t>
        </w:r>
      </w:ins>
      <w:ins w:id="1205" w:author="Billy Mitchell" w:date="2023-11-08T23:31:00Z">
        <w:r w:rsidR="00A30203">
          <w:rPr>
            <w:bCs/>
            <w:szCs w:val="24"/>
          </w:rPr>
          <w:t xml:space="preserve">, </w:t>
        </w:r>
      </w:ins>
      <w:ins w:id="1206" w:author="Billy Mitchell" w:date="2023-11-08T23:36:00Z">
        <w:r w:rsidR="0022476E">
          <w:rPr>
            <w:bCs/>
            <w:szCs w:val="24"/>
          </w:rPr>
          <w:t>0.023</w:t>
        </w:r>
      </w:ins>
      <w:ins w:id="1207" w:author="Billy Mitchell" w:date="2023-11-08T23:31:00Z">
        <w:r w:rsidR="00A30203">
          <w:rPr>
            <w:bCs/>
            <w:szCs w:val="24"/>
          </w:rPr>
          <w:t>]</w:t>
        </w:r>
      </w:ins>
      <w:ins w:id="1208" w:author="Billy Mitchell" w:date="2023-11-08T12:34:00Z">
        <w:r>
          <w:rPr>
            <w:bCs/>
            <w:szCs w:val="24"/>
          </w:rPr>
          <w:t xml:space="preserve">, </w:t>
        </w:r>
      </w:ins>
      <w:ins w:id="1209" w:author="Billy Mitchell" w:date="2023-11-08T23:30:00Z">
        <w:r w:rsidR="00A30203" w:rsidRPr="00A30203">
          <w:rPr>
            <w:bCs/>
            <w:i/>
            <w:iCs/>
            <w:szCs w:val="24"/>
          </w:rPr>
          <w:t>p =</w:t>
        </w:r>
      </w:ins>
      <w:ins w:id="1210" w:author="Billy Mitchell" w:date="2023-11-08T12:34:00Z">
        <w:r>
          <w:rPr>
            <w:bCs/>
            <w:szCs w:val="24"/>
          </w:rPr>
          <w:t xml:space="preserve"> 0.98)</w:t>
        </w:r>
        <w:r w:rsidRPr="0095040B">
          <w:rPr>
            <w:bCs/>
            <w:szCs w:val="24"/>
          </w:rPr>
          <w:t>, depression</w:t>
        </w:r>
        <w:r>
          <w:rPr>
            <w:bCs/>
            <w:szCs w:val="24"/>
          </w:rPr>
          <w:t xml:space="preserve"> (</w:t>
        </w:r>
      </w:ins>
      <w:ins w:id="1211" w:author="Billy Mitchell" w:date="2023-11-08T23:30:00Z">
        <w:r w:rsidR="00A30203" w:rsidRPr="00A30203">
          <w:rPr>
            <w:bCs/>
            <w:i/>
            <w:iCs/>
            <w:szCs w:val="24"/>
          </w:rPr>
          <w:t>b =</w:t>
        </w:r>
      </w:ins>
      <w:ins w:id="1212" w:author="Billy Mitchell" w:date="2023-11-08T12:34:00Z">
        <w:r>
          <w:rPr>
            <w:bCs/>
            <w:szCs w:val="24"/>
          </w:rPr>
          <w:t xml:space="preserve"> </w:t>
        </w:r>
      </w:ins>
      <w:ins w:id="1213" w:author="Billy Mitchell" w:date="2023-11-08T23:40:00Z">
        <w:r w:rsidR="0022476E">
          <w:rPr>
            <w:bCs/>
            <w:szCs w:val="24"/>
          </w:rPr>
          <w:t>-</w:t>
        </w:r>
      </w:ins>
      <w:ins w:id="1214" w:author="Billy Mitchell" w:date="2023-11-08T12:34:00Z">
        <w:r>
          <w:rPr>
            <w:bCs/>
            <w:szCs w:val="24"/>
          </w:rPr>
          <w:t>0.0</w:t>
        </w:r>
      </w:ins>
      <w:ins w:id="1215" w:author="Billy Mitchell" w:date="2023-11-08T23:40:00Z">
        <w:r w:rsidR="0022476E">
          <w:rPr>
            <w:bCs/>
            <w:szCs w:val="24"/>
          </w:rPr>
          <w:t>04</w:t>
        </w:r>
      </w:ins>
      <w:ins w:id="1216" w:author="Billy Mitchell" w:date="2023-11-08T12:34:00Z">
        <w:r>
          <w:rPr>
            <w:bCs/>
            <w:szCs w:val="24"/>
          </w:rPr>
          <w:t xml:space="preserve">, </w:t>
        </w:r>
      </w:ins>
      <w:ins w:id="1217" w:author="Billy Mitchell" w:date="2023-11-08T23:31:00Z">
        <w:r w:rsidR="00A30203">
          <w:rPr>
            <w:bCs/>
            <w:i/>
            <w:iCs/>
            <w:szCs w:val="24"/>
          </w:rPr>
          <w:t>95% CI =</w:t>
        </w:r>
        <w:r w:rsidR="00A30203" w:rsidRPr="00E9258A">
          <w:rPr>
            <w:bCs/>
            <w:szCs w:val="24"/>
          </w:rPr>
          <w:t>[</w:t>
        </w:r>
      </w:ins>
      <w:ins w:id="1218" w:author="Billy Mitchell" w:date="2023-11-08T23:43:00Z">
        <w:r w:rsidR="0022476E">
          <w:rPr>
            <w:bCs/>
            <w:szCs w:val="24"/>
          </w:rPr>
          <w:t>-0.024</w:t>
        </w:r>
      </w:ins>
      <w:ins w:id="1219" w:author="Billy Mitchell" w:date="2023-11-08T23:31:00Z">
        <w:r w:rsidR="00A30203">
          <w:rPr>
            <w:bCs/>
            <w:szCs w:val="24"/>
          </w:rPr>
          <w:t xml:space="preserve">, </w:t>
        </w:r>
      </w:ins>
      <w:ins w:id="1220" w:author="Billy Mitchell" w:date="2023-11-08T23:43:00Z">
        <w:r w:rsidR="0022476E">
          <w:rPr>
            <w:bCs/>
            <w:szCs w:val="24"/>
          </w:rPr>
          <w:t>0.016</w:t>
        </w:r>
      </w:ins>
      <w:ins w:id="1221" w:author="Billy Mitchell" w:date="2023-11-08T23:31:00Z">
        <w:r w:rsidR="00A30203">
          <w:rPr>
            <w:bCs/>
            <w:szCs w:val="24"/>
          </w:rPr>
          <w:t>]</w:t>
        </w:r>
      </w:ins>
      <w:ins w:id="1222" w:author="Billy Mitchell" w:date="2023-11-08T12:34:00Z">
        <w:r>
          <w:rPr>
            <w:bCs/>
            <w:szCs w:val="24"/>
          </w:rPr>
          <w:t xml:space="preserve">, </w:t>
        </w:r>
      </w:ins>
      <w:ins w:id="1223" w:author="Billy Mitchell" w:date="2023-11-08T23:30:00Z">
        <w:r w:rsidR="00A30203" w:rsidRPr="00A30203">
          <w:rPr>
            <w:bCs/>
            <w:i/>
            <w:iCs/>
            <w:szCs w:val="24"/>
          </w:rPr>
          <w:t>p =</w:t>
        </w:r>
      </w:ins>
      <w:ins w:id="1224" w:author="Billy Mitchell" w:date="2023-11-08T12:34:00Z">
        <w:r>
          <w:rPr>
            <w:bCs/>
            <w:szCs w:val="24"/>
          </w:rPr>
          <w:t xml:space="preserve"> 0.</w:t>
        </w:r>
      </w:ins>
      <w:ins w:id="1225" w:author="Billy Mitchell" w:date="2023-11-08T23:40:00Z">
        <w:r w:rsidR="0022476E">
          <w:rPr>
            <w:bCs/>
            <w:szCs w:val="24"/>
          </w:rPr>
          <w:t>70</w:t>
        </w:r>
      </w:ins>
      <w:ins w:id="1226" w:author="Billy Mitchell" w:date="2023-11-08T12:34:00Z">
        <w:r>
          <w:rPr>
            <w:bCs/>
            <w:szCs w:val="24"/>
          </w:rPr>
          <w:t>),</w:t>
        </w:r>
        <w:r w:rsidRPr="0095040B">
          <w:rPr>
            <w:bCs/>
            <w:szCs w:val="24"/>
          </w:rPr>
          <w:t xml:space="preserve"> anxiety</w:t>
        </w:r>
        <w:r>
          <w:rPr>
            <w:bCs/>
            <w:szCs w:val="24"/>
          </w:rPr>
          <w:t xml:space="preserve"> (</w:t>
        </w:r>
      </w:ins>
      <w:ins w:id="1227" w:author="Billy Mitchell" w:date="2023-11-08T23:30:00Z">
        <w:r w:rsidR="00A30203" w:rsidRPr="00A30203">
          <w:rPr>
            <w:bCs/>
            <w:i/>
            <w:iCs/>
            <w:szCs w:val="24"/>
          </w:rPr>
          <w:t>b =</w:t>
        </w:r>
      </w:ins>
      <w:ins w:id="1228" w:author="Billy Mitchell" w:date="2023-11-08T12:34:00Z">
        <w:r>
          <w:rPr>
            <w:bCs/>
            <w:szCs w:val="24"/>
          </w:rPr>
          <w:t xml:space="preserve"> 0.0</w:t>
        </w:r>
      </w:ins>
      <w:ins w:id="1229" w:author="Billy Mitchell" w:date="2023-11-08T23:40:00Z">
        <w:r w:rsidR="0022476E">
          <w:rPr>
            <w:bCs/>
            <w:szCs w:val="24"/>
          </w:rPr>
          <w:t>00</w:t>
        </w:r>
      </w:ins>
      <w:ins w:id="1230" w:author="Billy Mitchell" w:date="2023-11-08T12:34:00Z">
        <w:r>
          <w:rPr>
            <w:bCs/>
            <w:szCs w:val="24"/>
          </w:rPr>
          <w:t xml:space="preserve">, </w:t>
        </w:r>
      </w:ins>
      <w:ins w:id="1231" w:author="Billy Mitchell" w:date="2023-11-08T23:31:00Z">
        <w:r w:rsidR="00A30203">
          <w:rPr>
            <w:bCs/>
            <w:i/>
            <w:iCs/>
            <w:szCs w:val="24"/>
          </w:rPr>
          <w:t>95% CI =</w:t>
        </w:r>
        <w:r w:rsidR="00A30203" w:rsidRPr="00E9258A">
          <w:rPr>
            <w:bCs/>
            <w:szCs w:val="24"/>
          </w:rPr>
          <w:t>[</w:t>
        </w:r>
      </w:ins>
      <w:ins w:id="1232" w:author="Billy Mitchell" w:date="2023-11-08T23:43:00Z">
        <w:r w:rsidR="0022476E">
          <w:rPr>
            <w:bCs/>
            <w:szCs w:val="24"/>
          </w:rPr>
          <w:t>-0.009</w:t>
        </w:r>
      </w:ins>
      <w:ins w:id="1233" w:author="Billy Mitchell" w:date="2023-11-08T23:31:00Z">
        <w:r w:rsidR="00A30203">
          <w:rPr>
            <w:bCs/>
            <w:szCs w:val="24"/>
          </w:rPr>
          <w:t xml:space="preserve">, </w:t>
        </w:r>
      </w:ins>
      <w:ins w:id="1234" w:author="Billy Mitchell" w:date="2023-11-08T23:43:00Z">
        <w:r w:rsidR="0022476E">
          <w:rPr>
            <w:bCs/>
            <w:szCs w:val="24"/>
          </w:rPr>
          <w:t>0.008</w:t>
        </w:r>
      </w:ins>
      <w:ins w:id="1235" w:author="Billy Mitchell" w:date="2023-11-08T23:31:00Z">
        <w:r w:rsidR="00A30203">
          <w:rPr>
            <w:bCs/>
            <w:szCs w:val="24"/>
          </w:rPr>
          <w:t>]</w:t>
        </w:r>
      </w:ins>
      <w:ins w:id="1236" w:author="Billy Mitchell" w:date="2023-11-08T12:34:00Z">
        <w:r>
          <w:rPr>
            <w:bCs/>
            <w:szCs w:val="24"/>
          </w:rPr>
          <w:t xml:space="preserve">, </w:t>
        </w:r>
      </w:ins>
      <w:ins w:id="1237" w:author="Billy Mitchell" w:date="2023-11-08T23:30:00Z">
        <w:r w:rsidR="00A30203" w:rsidRPr="00A30203">
          <w:rPr>
            <w:bCs/>
            <w:i/>
            <w:iCs/>
            <w:szCs w:val="24"/>
          </w:rPr>
          <w:t>p =</w:t>
        </w:r>
      </w:ins>
      <w:ins w:id="1238" w:author="Billy Mitchell" w:date="2023-11-08T12:34:00Z">
        <w:r>
          <w:rPr>
            <w:bCs/>
            <w:szCs w:val="24"/>
          </w:rPr>
          <w:t xml:space="preserve"> 0.</w:t>
        </w:r>
      </w:ins>
      <w:ins w:id="1239" w:author="Billy Mitchell" w:date="2023-11-08T23:41:00Z">
        <w:r w:rsidR="0022476E">
          <w:rPr>
            <w:bCs/>
            <w:szCs w:val="24"/>
          </w:rPr>
          <w:t>97</w:t>
        </w:r>
      </w:ins>
      <w:ins w:id="1240" w:author="Billy Mitchell" w:date="2023-11-08T12:34:00Z">
        <w:r>
          <w:rPr>
            <w:bCs/>
            <w:szCs w:val="24"/>
          </w:rPr>
          <w:t>)</w:t>
        </w:r>
        <w:r w:rsidRPr="0095040B">
          <w:rPr>
            <w:bCs/>
            <w:szCs w:val="24"/>
          </w:rPr>
          <w:t>, intolerance of uncertaint</w:t>
        </w:r>
        <w:r>
          <w:rPr>
            <w:bCs/>
            <w:szCs w:val="24"/>
          </w:rPr>
          <w:t>y (</w:t>
        </w:r>
      </w:ins>
      <w:ins w:id="1241" w:author="Billy Mitchell" w:date="2023-11-08T23:30:00Z">
        <w:r w:rsidR="00A30203" w:rsidRPr="00A30203">
          <w:rPr>
            <w:bCs/>
            <w:i/>
            <w:iCs/>
            <w:szCs w:val="24"/>
          </w:rPr>
          <w:t>b =</w:t>
        </w:r>
      </w:ins>
      <w:ins w:id="1242" w:author="Billy Mitchell" w:date="2023-11-08T12:34:00Z">
        <w:r>
          <w:rPr>
            <w:bCs/>
            <w:szCs w:val="24"/>
          </w:rPr>
          <w:t xml:space="preserve"> 0.0</w:t>
        </w:r>
      </w:ins>
      <w:ins w:id="1243" w:author="Billy Mitchell" w:date="2023-11-08T23:41:00Z">
        <w:r w:rsidR="0022476E">
          <w:rPr>
            <w:bCs/>
            <w:szCs w:val="24"/>
          </w:rPr>
          <w:t>00</w:t>
        </w:r>
      </w:ins>
      <w:ins w:id="1244" w:author="Billy Mitchell" w:date="2023-11-08T12:34:00Z">
        <w:r>
          <w:rPr>
            <w:bCs/>
            <w:szCs w:val="24"/>
          </w:rPr>
          <w:t xml:space="preserve">, </w:t>
        </w:r>
      </w:ins>
      <w:ins w:id="1245" w:author="Billy Mitchell" w:date="2023-11-08T23:31:00Z">
        <w:r w:rsidR="00A30203">
          <w:rPr>
            <w:bCs/>
            <w:i/>
            <w:iCs/>
            <w:szCs w:val="24"/>
          </w:rPr>
          <w:t>95% CI =</w:t>
        </w:r>
        <w:r w:rsidR="00A30203" w:rsidRPr="00E9258A">
          <w:rPr>
            <w:bCs/>
            <w:szCs w:val="24"/>
          </w:rPr>
          <w:t>[</w:t>
        </w:r>
      </w:ins>
      <w:ins w:id="1246" w:author="Billy Mitchell" w:date="2023-11-08T23:43:00Z">
        <w:r w:rsidR="0022476E">
          <w:rPr>
            <w:bCs/>
            <w:szCs w:val="24"/>
          </w:rPr>
          <w:t>-0.005</w:t>
        </w:r>
      </w:ins>
      <w:ins w:id="1247" w:author="Billy Mitchell" w:date="2023-11-08T23:31:00Z">
        <w:r w:rsidR="00A30203">
          <w:rPr>
            <w:bCs/>
            <w:szCs w:val="24"/>
          </w:rPr>
          <w:t xml:space="preserve">, </w:t>
        </w:r>
      </w:ins>
      <w:ins w:id="1248" w:author="Billy Mitchell" w:date="2023-11-08T23:44:00Z">
        <w:r w:rsidR="0022476E">
          <w:rPr>
            <w:bCs/>
            <w:szCs w:val="24"/>
          </w:rPr>
          <w:t>0.006</w:t>
        </w:r>
      </w:ins>
      <w:ins w:id="1249" w:author="Billy Mitchell" w:date="2023-11-08T23:31:00Z">
        <w:r w:rsidR="00A30203">
          <w:rPr>
            <w:bCs/>
            <w:szCs w:val="24"/>
          </w:rPr>
          <w:t>]</w:t>
        </w:r>
      </w:ins>
      <w:ins w:id="1250" w:author="Billy Mitchell" w:date="2023-11-08T12:34:00Z">
        <w:r>
          <w:rPr>
            <w:bCs/>
            <w:szCs w:val="24"/>
          </w:rPr>
          <w:t xml:space="preserve">, </w:t>
        </w:r>
      </w:ins>
      <w:ins w:id="1251" w:author="Billy Mitchell" w:date="2023-11-08T23:30:00Z">
        <w:r w:rsidR="00A30203" w:rsidRPr="00A30203">
          <w:rPr>
            <w:bCs/>
            <w:i/>
            <w:iCs/>
            <w:szCs w:val="24"/>
          </w:rPr>
          <w:t>p =</w:t>
        </w:r>
      </w:ins>
      <w:ins w:id="1252" w:author="Billy Mitchell" w:date="2023-11-08T12:34:00Z">
        <w:r>
          <w:rPr>
            <w:bCs/>
            <w:szCs w:val="24"/>
          </w:rPr>
          <w:t xml:space="preserve"> 0.</w:t>
        </w:r>
      </w:ins>
      <w:ins w:id="1253" w:author="Billy Mitchell" w:date="2023-11-08T23:41:00Z">
        <w:r w:rsidR="0022476E">
          <w:rPr>
            <w:bCs/>
            <w:szCs w:val="24"/>
          </w:rPr>
          <w:t>92</w:t>
        </w:r>
      </w:ins>
      <w:ins w:id="1254" w:author="Billy Mitchell" w:date="2023-11-08T12:34:00Z">
        <w:r>
          <w:rPr>
            <w:bCs/>
            <w:szCs w:val="24"/>
          </w:rPr>
          <w:t>)</w:t>
        </w:r>
        <w:r w:rsidRPr="0095040B">
          <w:rPr>
            <w:bCs/>
            <w:szCs w:val="24"/>
          </w:rPr>
          <w:t xml:space="preserve">, </w:t>
        </w:r>
        <w:r>
          <w:rPr>
            <w:bCs/>
            <w:szCs w:val="24"/>
          </w:rPr>
          <w:t>tendency to use reappraisal (</w:t>
        </w:r>
      </w:ins>
      <w:ins w:id="1255" w:author="Billy Mitchell" w:date="2023-11-08T23:30:00Z">
        <w:r w:rsidR="00A30203" w:rsidRPr="00A30203">
          <w:rPr>
            <w:bCs/>
            <w:i/>
            <w:iCs/>
            <w:szCs w:val="24"/>
          </w:rPr>
          <w:t>b =</w:t>
        </w:r>
      </w:ins>
      <w:ins w:id="1256" w:author="Billy Mitchell" w:date="2023-11-08T12:34:00Z">
        <w:r>
          <w:rPr>
            <w:bCs/>
            <w:szCs w:val="24"/>
          </w:rPr>
          <w:t xml:space="preserve"> 0.0</w:t>
        </w:r>
      </w:ins>
      <w:ins w:id="1257" w:author="Billy Mitchell" w:date="2023-11-08T23:41:00Z">
        <w:r w:rsidR="0022476E">
          <w:rPr>
            <w:bCs/>
            <w:szCs w:val="24"/>
          </w:rPr>
          <w:t>00</w:t>
        </w:r>
      </w:ins>
      <w:ins w:id="1258" w:author="Billy Mitchell" w:date="2023-11-08T12:34:00Z">
        <w:r>
          <w:rPr>
            <w:bCs/>
            <w:szCs w:val="24"/>
          </w:rPr>
          <w:t xml:space="preserve">, </w:t>
        </w:r>
      </w:ins>
      <w:ins w:id="1259" w:author="Billy Mitchell" w:date="2023-11-08T23:31:00Z">
        <w:r w:rsidR="00A30203">
          <w:rPr>
            <w:bCs/>
            <w:i/>
            <w:iCs/>
            <w:szCs w:val="24"/>
          </w:rPr>
          <w:t>95% CI =</w:t>
        </w:r>
        <w:r w:rsidR="00A30203" w:rsidRPr="00E9258A">
          <w:rPr>
            <w:bCs/>
            <w:szCs w:val="24"/>
          </w:rPr>
          <w:t>[</w:t>
        </w:r>
      </w:ins>
      <w:ins w:id="1260" w:author="Billy Mitchell" w:date="2023-11-08T23:44:00Z">
        <w:r w:rsidR="006C26B9">
          <w:rPr>
            <w:bCs/>
            <w:szCs w:val="24"/>
          </w:rPr>
          <w:t>-</w:t>
        </w:r>
        <w:r w:rsidR="0022476E">
          <w:rPr>
            <w:bCs/>
            <w:szCs w:val="24"/>
          </w:rPr>
          <w:t>0.012</w:t>
        </w:r>
      </w:ins>
      <w:ins w:id="1261" w:author="Billy Mitchell" w:date="2023-11-08T23:31:00Z">
        <w:r w:rsidR="00A30203">
          <w:rPr>
            <w:bCs/>
            <w:szCs w:val="24"/>
          </w:rPr>
          <w:t xml:space="preserve">, </w:t>
        </w:r>
      </w:ins>
      <w:ins w:id="1262" w:author="Billy Mitchell" w:date="2023-11-08T23:44:00Z">
        <w:r w:rsidR="006C26B9">
          <w:rPr>
            <w:bCs/>
            <w:szCs w:val="24"/>
          </w:rPr>
          <w:t>0.013</w:t>
        </w:r>
      </w:ins>
      <w:ins w:id="1263" w:author="Billy Mitchell" w:date="2023-11-08T23:31:00Z">
        <w:r w:rsidR="00A30203">
          <w:rPr>
            <w:bCs/>
            <w:szCs w:val="24"/>
          </w:rPr>
          <w:t>]</w:t>
        </w:r>
      </w:ins>
      <w:ins w:id="1264" w:author="Billy Mitchell" w:date="2023-11-08T12:34:00Z">
        <w:r>
          <w:rPr>
            <w:bCs/>
            <w:szCs w:val="24"/>
          </w:rPr>
          <w:t xml:space="preserve">, </w:t>
        </w:r>
      </w:ins>
      <w:ins w:id="1265" w:author="Billy Mitchell" w:date="2023-11-08T23:30:00Z">
        <w:r w:rsidR="00A30203" w:rsidRPr="00A30203">
          <w:rPr>
            <w:bCs/>
            <w:i/>
            <w:iCs/>
            <w:szCs w:val="24"/>
          </w:rPr>
          <w:t>p =</w:t>
        </w:r>
      </w:ins>
      <w:ins w:id="1266" w:author="Billy Mitchell" w:date="2023-11-08T12:34:00Z">
        <w:r>
          <w:rPr>
            <w:bCs/>
            <w:szCs w:val="24"/>
          </w:rPr>
          <w:t xml:space="preserve"> 0.</w:t>
        </w:r>
      </w:ins>
      <w:ins w:id="1267" w:author="Billy Mitchell" w:date="2023-11-08T23:41:00Z">
        <w:r w:rsidR="0022476E">
          <w:rPr>
            <w:bCs/>
            <w:szCs w:val="24"/>
          </w:rPr>
          <w:t>97</w:t>
        </w:r>
      </w:ins>
      <w:ins w:id="1268" w:author="Billy Mitchell" w:date="2023-11-08T12:34:00Z">
        <w:r>
          <w:rPr>
            <w:bCs/>
            <w:szCs w:val="24"/>
          </w:rPr>
          <w:t>) or suppression (</w:t>
        </w:r>
      </w:ins>
      <w:ins w:id="1269" w:author="Billy Mitchell" w:date="2023-11-08T23:30:00Z">
        <w:r w:rsidR="00A30203" w:rsidRPr="00A30203">
          <w:rPr>
            <w:bCs/>
            <w:i/>
            <w:iCs/>
            <w:szCs w:val="24"/>
          </w:rPr>
          <w:t>b =</w:t>
        </w:r>
      </w:ins>
      <w:ins w:id="1270" w:author="Billy Mitchell" w:date="2023-11-08T12:34:00Z">
        <w:r>
          <w:rPr>
            <w:bCs/>
            <w:szCs w:val="24"/>
          </w:rPr>
          <w:t xml:space="preserve"> 0.0</w:t>
        </w:r>
      </w:ins>
      <w:ins w:id="1271" w:author="Billy Mitchell" w:date="2023-11-08T23:41:00Z">
        <w:r w:rsidR="0022476E">
          <w:rPr>
            <w:bCs/>
            <w:szCs w:val="24"/>
          </w:rPr>
          <w:t>02</w:t>
        </w:r>
      </w:ins>
      <w:ins w:id="1272" w:author="Billy Mitchell" w:date="2023-11-08T12:34:00Z">
        <w:r>
          <w:rPr>
            <w:bCs/>
            <w:szCs w:val="24"/>
          </w:rPr>
          <w:t xml:space="preserve">, </w:t>
        </w:r>
      </w:ins>
      <w:ins w:id="1273" w:author="Billy Mitchell" w:date="2023-11-08T23:31:00Z">
        <w:r w:rsidR="00A30203">
          <w:rPr>
            <w:bCs/>
            <w:i/>
            <w:iCs/>
            <w:szCs w:val="24"/>
          </w:rPr>
          <w:t>95% CI =</w:t>
        </w:r>
        <w:r w:rsidR="00A30203" w:rsidRPr="00E9258A">
          <w:rPr>
            <w:bCs/>
            <w:szCs w:val="24"/>
          </w:rPr>
          <w:t>[</w:t>
        </w:r>
      </w:ins>
      <w:ins w:id="1274" w:author="Billy Mitchell" w:date="2023-11-08T23:44:00Z">
        <w:r w:rsidR="006C26B9">
          <w:rPr>
            <w:bCs/>
            <w:szCs w:val="24"/>
          </w:rPr>
          <w:t>-</w:t>
        </w:r>
      </w:ins>
      <w:ins w:id="1275" w:author="Billy Mitchell" w:date="2023-11-08T23:45:00Z">
        <w:r w:rsidR="006C26B9">
          <w:rPr>
            <w:bCs/>
            <w:szCs w:val="24"/>
          </w:rPr>
          <w:t>0.011</w:t>
        </w:r>
      </w:ins>
      <w:ins w:id="1276" w:author="Billy Mitchell" w:date="2023-11-08T23:31:00Z">
        <w:r w:rsidR="00A30203">
          <w:rPr>
            <w:bCs/>
            <w:szCs w:val="24"/>
          </w:rPr>
          <w:t>,</w:t>
        </w:r>
      </w:ins>
      <w:ins w:id="1277" w:author="Billy Mitchell" w:date="2023-11-08T23:45:00Z">
        <w:r w:rsidR="006C26B9">
          <w:rPr>
            <w:bCs/>
            <w:szCs w:val="24"/>
          </w:rPr>
          <w:t xml:space="preserve"> 0.015</w:t>
        </w:r>
      </w:ins>
      <w:ins w:id="1278" w:author="Billy Mitchell" w:date="2023-11-08T23:31:00Z">
        <w:r w:rsidR="00A30203">
          <w:rPr>
            <w:bCs/>
            <w:szCs w:val="24"/>
          </w:rPr>
          <w:t xml:space="preserve"> ]</w:t>
        </w:r>
      </w:ins>
      <w:ins w:id="1279" w:author="Billy Mitchell" w:date="2023-11-08T12:34:00Z">
        <w:r>
          <w:rPr>
            <w:bCs/>
            <w:szCs w:val="24"/>
          </w:rPr>
          <w:t xml:space="preserve">, </w:t>
        </w:r>
      </w:ins>
      <w:ins w:id="1280" w:author="Billy Mitchell" w:date="2023-11-08T23:30:00Z">
        <w:r w:rsidR="00A30203" w:rsidRPr="00A30203">
          <w:rPr>
            <w:bCs/>
            <w:i/>
            <w:iCs/>
            <w:szCs w:val="24"/>
          </w:rPr>
          <w:t>p =</w:t>
        </w:r>
      </w:ins>
      <w:ins w:id="1281" w:author="Billy Mitchell" w:date="2023-11-08T12:34:00Z">
        <w:r>
          <w:rPr>
            <w:bCs/>
            <w:szCs w:val="24"/>
          </w:rPr>
          <w:t xml:space="preserve"> 0.</w:t>
        </w:r>
      </w:ins>
      <w:ins w:id="1282" w:author="Billy Mitchell" w:date="2023-11-08T23:41:00Z">
        <w:r w:rsidR="0022476E">
          <w:rPr>
            <w:bCs/>
            <w:szCs w:val="24"/>
          </w:rPr>
          <w:t>76</w:t>
        </w:r>
      </w:ins>
      <w:ins w:id="1283" w:author="Billy Mitchell" w:date="2023-11-08T12:34:00Z">
        <w:r>
          <w:rPr>
            <w:bCs/>
            <w:szCs w:val="24"/>
          </w:rPr>
          <w:t>)</w:t>
        </w:r>
        <w:r w:rsidRPr="0095040B">
          <w:rPr>
            <w:bCs/>
            <w:szCs w:val="24"/>
          </w:rPr>
          <w:t>, time of day</w:t>
        </w:r>
        <w:r>
          <w:rPr>
            <w:bCs/>
            <w:szCs w:val="24"/>
          </w:rPr>
          <w:t xml:space="preserve"> (</w:t>
        </w:r>
        <w:r w:rsidRPr="0022476E">
          <w:rPr>
            <w:bCs/>
            <w:i/>
            <w:iCs/>
            <w:szCs w:val="24"/>
            <w:rPrChange w:id="1284" w:author="Billy Mitchell" w:date="2023-11-08T23:41:00Z">
              <w:rPr>
                <w:bCs/>
                <w:szCs w:val="24"/>
              </w:rPr>
            </w:rPrChange>
          </w:rPr>
          <w:t>F</w:t>
        </w:r>
        <w:r>
          <w:rPr>
            <w:bCs/>
            <w:szCs w:val="24"/>
          </w:rPr>
          <w:t xml:space="preserve">(2,73) = 0.04, </w:t>
        </w:r>
      </w:ins>
      <w:ins w:id="1285" w:author="Billy Mitchell" w:date="2023-11-08T23:30:00Z">
        <w:r w:rsidR="00A30203" w:rsidRPr="00A30203">
          <w:rPr>
            <w:bCs/>
            <w:i/>
            <w:iCs/>
            <w:szCs w:val="24"/>
          </w:rPr>
          <w:t>p =</w:t>
        </w:r>
      </w:ins>
      <w:ins w:id="1286" w:author="Billy Mitchell" w:date="2023-11-08T12:34:00Z">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22476E">
          <w:rPr>
            <w:bCs/>
            <w:i/>
            <w:iCs/>
            <w:szCs w:val="24"/>
            <w:rPrChange w:id="1287" w:author="Billy Mitchell" w:date="2023-11-08T23:41:00Z">
              <w:rPr>
                <w:bCs/>
                <w:szCs w:val="24"/>
              </w:rPr>
            </w:rPrChange>
          </w:rPr>
          <w:t>t</w:t>
        </w:r>
        <w:r>
          <w:rPr>
            <w:bCs/>
            <w:szCs w:val="24"/>
          </w:rPr>
          <w:t xml:space="preserve">(60) = -0.40, </w:t>
        </w:r>
      </w:ins>
      <w:ins w:id="1288" w:author="Billy Mitchell" w:date="2023-11-08T23:30:00Z">
        <w:r w:rsidR="00A30203" w:rsidRPr="00A30203">
          <w:rPr>
            <w:bCs/>
            <w:i/>
            <w:iCs/>
            <w:szCs w:val="24"/>
          </w:rPr>
          <w:t>p =</w:t>
        </w:r>
      </w:ins>
      <w:ins w:id="1289" w:author="Billy Mitchell" w:date="2023-11-08T12:34:00Z">
        <w:r>
          <w:rPr>
            <w:bCs/>
            <w:szCs w:val="24"/>
          </w:rPr>
          <w:t xml:space="preserve"> 0.700)</w:t>
        </w:r>
      </w:ins>
      <w:ins w:id="1290" w:author="Billy Mitchell" w:date="2023-11-08T20:16:00Z">
        <w:r w:rsidR="00831F04">
          <w:rPr>
            <w:bCs/>
            <w:szCs w:val="24"/>
          </w:rPr>
          <w:t xml:space="preserve">, or which </w:t>
        </w:r>
        <w:r w:rsidR="00831F04">
          <w:rPr>
            <w:szCs w:val="24"/>
          </w:rPr>
          <w:t>group participants traversed the haunted house with (</w:t>
        </w:r>
        <w:r w:rsidR="00831F04" w:rsidRPr="0022476E">
          <w:rPr>
            <w:i/>
            <w:iCs/>
            <w:szCs w:val="24"/>
            <w:rPrChange w:id="1291" w:author="Billy Mitchell" w:date="2023-11-08T23:41:00Z">
              <w:rPr>
                <w:szCs w:val="24"/>
              </w:rPr>
            </w:rPrChange>
          </w:rPr>
          <w:t>F</w:t>
        </w:r>
        <w:r w:rsidR="00831F04">
          <w:rPr>
            <w:szCs w:val="24"/>
          </w:rPr>
          <w:t xml:space="preserve">(30,45) = 0.93, </w:t>
        </w:r>
      </w:ins>
      <w:ins w:id="1292" w:author="Billy Mitchell" w:date="2023-11-08T23:30:00Z">
        <w:r w:rsidR="00A30203" w:rsidRPr="00A30203">
          <w:rPr>
            <w:i/>
            <w:iCs/>
            <w:szCs w:val="24"/>
          </w:rPr>
          <w:t>p =</w:t>
        </w:r>
      </w:ins>
      <w:ins w:id="1293" w:author="Billy Mitchell" w:date="2023-11-08T20:16:00Z">
        <w:r w:rsidR="00831F04">
          <w:rPr>
            <w:szCs w:val="24"/>
          </w:rPr>
          <w:t xml:space="preserve"> 0.57). </w:t>
        </w:r>
      </w:ins>
      <w:ins w:id="1294" w:author="Billy Mitchell" w:date="2023-11-08T12:34:00Z">
        <w:r>
          <w:rPr>
            <w:bCs/>
            <w:szCs w:val="24"/>
          </w:rPr>
          <w:t>Despite the lack of association, these variables were included as covariates in some models as part of our subsequent multiverse analysis.</w:t>
        </w:r>
      </w:ins>
    </w:p>
    <w:p w14:paraId="138C928F" w14:textId="529D7015" w:rsidR="003A18DB" w:rsidRPr="003A18DB" w:rsidDel="003A18DB" w:rsidRDefault="003A18DB" w:rsidP="000967D7">
      <w:pPr>
        <w:spacing w:after="0" w:line="480" w:lineRule="auto"/>
        <w:ind w:left="0" w:firstLine="720"/>
        <w:rPr>
          <w:del w:id="1295" w:author="Billy Mitchell" w:date="2023-11-08T12:36:00Z"/>
          <w:b/>
          <w:bCs/>
          <w:szCs w:val="24"/>
          <w:rPrChange w:id="1296" w:author="Billy Mitchell" w:date="2023-11-08T12:37:00Z">
            <w:rPr>
              <w:del w:id="1297" w:author="Billy Mitchell" w:date="2023-11-08T12:36:00Z"/>
              <w:szCs w:val="24"/>
            </w:rPr>
          </w:rPrChange>
        </w:rPr>
      </w:pPr>
    </w:p>
    <w:p w14:paraId="3333DB82" w14:textId="20BEA9C0" w:rsidR="00D93AE7" w:rsidRPr="003A18DB" w:rsidRDefault="003A18DB" w:rsidP="003A18DB">
      <w:pPr>
        <w:spacing w:after="0" w:line="480" w:lineRule="auto"/>
        <w:ind w:left="0" w:firstLine="720"/>
        <w:rPr>
          <w:b/>
          <w:bCs/>
          <w:szCs w:val="24"/>
          <w:rPrChange w:id="1298" w:author="Billy Mitchell" w:date="2023-11-08T12:37:00Z">
            <w:rPr>
              <w:szCs w:val="24"/>
            </w:rPr>
          </w:rPrChange>
        </w:rPr>
      </w:pPr>
      <w:ins w:id="1299" w:author="Billy Mitchell" w:date="2023-11-08T12:37:00Z">
        <w:r w:rsidRPr="003A18DB">
          <w:rPr>
            <w:b/>
            <w:bCs/>
            <w:szCs w:val="24"/>
            <w:rPrChange w:id="1300" w:author="Billy Mitchell" w:date="2023-11-08T12:37:00Z">
              <w:rPr>
                <w:szCs w:val="24"/>
              </w:rPr>
            </w:rPrChange>
          </w:rPr>
          <w:t>Multiverse approach also failed to explain strategy usage.</w:t>
        </w:r>
        <w:r>
          <w:rPr>
            <w:szCs w:val="24"/>
          </w:rPr>
          <w:t xml:space="preserve"> </w:t>
        </w:r>
      </w:ins>
      <w:r w:rsidR="0043765F" w:rsidRPr="003A18DB">
        <w:rPr>
          <w:szCs w:val="24"/>
        </w:rPr>
        <w:t>However,</w:t>
      </w:r>
      <w:r w:rsidR="0043765F">
        <w:rPr>
          <w:szCs w:val="24"/>
        </w:rPr>
        <w:t xml:space="preserve"> we expanded our scope and conducted an additional explora</w:t>
      </w:r>
      <w:r w:rsidR="004D2275" w:rsidRPr="004D2275">
        <w:rPr>
          <w:szCs w:val="24"/>
        </w:rPr>
        <w:t>tory</w:t>
      </w:r>
      <w:r w:rsidR="004D2275">
        <w:rPr>
          <w:szCs w:val="24"/>
        </w:rPr>
        <w:t xml:space="preserve"> analys</w:t>
      </w:r>
      <w:r w:rsidR="0043765F">
        <w:rPr>
          <w:szCs w:val="24"/>
        </w:rPr>
        <w:t xml:space="preserve">is </w:t>
      </w:r>
      <w:r w:rsidR="004D2275">
        <w:rPr>
          <w:szCs w:val="24"/>
        </w:rPr>
        <w:t>to determine whether a stronger association between strategy choice and affective intensity</w:t>
      </w:r>
      <w:r w:rsidR="008E6857">
        <w:rPr>
          <w:szCs w:val="24"/>
        </w:rPr>
        <w:t xml:space="preserve"> could be found</w:t>
      </w:r>
      <w:r w:rsidR="004D2275">
        <w:rPr>
          <w:szCs w:val="24"/>
        </w:rPr>
        <w:t xml:space="preserve"> using a broader categorization schema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7B47B5">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 xml:space="preserve">Dixon-Gordon et </w:t>
      </w:r>
      <w:r w:rsidR="00516B60" w:rsidRPr="00516B60">
        <w:lastRenderedPageBreak/>
        <w:t>al., 2015)</w:t>
      </w:r>
      <w:r w:rsidR="00516B60">
        <w:rPr>
          <w:szCs w:val="24"/>
        </w:rPr>
        <w:fldChar w:fldCharType="end"/>
      </w:r>
      <w:r w:rsidR="004D2275">
        <w:rPr>
          <w:szCs w:val="24"/>
        </w:rPr>
        <w:t xml:space="preserve">. </w:t>
      </w:r>
      <w:r w:rsidR="002E68CC">
        <w:rPr>
          <w:szCs w:val="24"/>
        </w:rPr>
        <w:t>Expanding our groups</w:t>
      </w:r>
      <w:r w:rsidR="004D2275">
        <w:rPr>
          <w:szCs w:val="24"/>
        </w:rPr>
        <w:t xml:space="preserve"> </w:t>
      </w:r>
      <w:r w:rsidR="002E68CC">
        <w:rPr>
          <w:szCs w:val="24"/>
        </w:rPr>
        <w:t xml:space="preserve">yielded </w:t>
      </w:r>
      <w:r w:rsidR="004D2275">
        <w:rPr>
          <w:szCs w:val="24"/>
        </w:rPr>
        <w:t>a</w:t>
      </w:r>
      <w:r w:rsidR="002E68CC">
        <w:rPr>
          <w:szCs w:val="24"/>
        </w:rPr>
        <w:t xml:space="preserve"> subset of </w:t>
      </w:r>
      <w:r w:rsidR="0043765F">
        <w:rPr>
          <w:szCs w:val="24"/>
        </w:rPr>
        <w:t>360</w:t>
      </w:r>
      <w:r w:rsidR="004D2275" w:rsidRPr="004D2275">
        <w:rPr>
          <w:szCs w:val="24"/>
        </w:rPr>
        <w:t xml:space="preserve"> observations in which a negative emotion was downregulated by ei</w:t>
      </w:r>
      <w:r w:rsidR="002E68CC">
        <w:rPr>
          <w:szCs w:val="24"/>
        </w:rPr>
        <w:t>ther disengagement or engagement strategy</w:t>
      </w:r>
      <w:r w:rsidR="004D2275" w:rsidRPr="004D2275">
        <w:rPr>
          <w:szCs w:val="24"/>
        </w:rPr>
        <w:t xml:space="preserve">. </w:t>
      </w:r>
      <w:r w:rsidR="002E68CC">
        <w:rPr>
          <w:szCs w:val="24"/>
        </w:rPr>
        <w:t xml:space="preserve">These observations </w:t>
      </w:r>
      <w:r w:rsidR="0043765F">
        <w:rPr>
          <w:szCs w:val="24"/>
        </w:rPr>
        <w:t xml:space="preserve">were </w:t>
      </w:r>
      <w:r w:rsidR="002E68CC">
        <w:rPr>
          <w:szCs w:val="24"/>
        </w:rPr>
        <w:t xml:space="preserve">reported by </w:t>
      </w:r>
      <w:r w:rsidR="0043765F">
        <w:rPr>
          <w:szCs w:val="24"/>
        </w:rPr>
        <w:t>89</w:t>
      </w:r>
      <w:r w:rsidR="004D2275" w:rsidRPr="004D2275">
        <w:rPr>
          <w:szCs w:val="24"/>
        </w:rPr>
        <w:t xml:space="preserve"> par</w:t>
      </w:r>
      <w:r w:rsidR="002E68CC">
        <w:rPr>
          <w:szCs w:val="24"/>
        </w:rPr>
        <w:t>ticipants. Of the</w:t>
      </w:r>
      <w:r w:rsidR="004D2275" w:rsidRPr="004D2275">
        <w:rPr>
          <w:szCs w:val="24"/>
        </w:rPr>
        <w:t xml:space="preserve"> tota</w:t>
      </w:r>
      <w:r w:rsidR="002E68CC">
        <w:rPr>
          <w:szCs w:val="24"/>
        </w:rPr>
        <w:t xml:space="preserve">l observations, </w:t>
      </w:r>
      <w:r w:rsidR="0043765F">
        <w:rPr>
          <w:szCs w:val="24"/>
        </w:rPr>
        <w:t>237</w:t>
      </w:r>
      <w:r w:rsidR="002E68CC">
        <w:rPr>
          <w:szCs w:val="24"/>
        </w:rPr>
        <w:t xml:space="preserve"> (65.</w:t>
      </w:r>
      <w:r w:rsidR="0043765F">
        <w:rPr>
          <w:szCs w:val="24"/>
        </w:rPr>
        <w:t>8</w:t>
      </w:r>
      <w:r w:rsidR="004D2275" w:rsidRPr="004D2275">
        <w:rPr>
          <w:szCs w:val="24"/>
        </w:rPr>
        <w:t>0%) reported using distraction</w:t>
      </w:r>
      <w:r w:rsidR="002E68CC">
        <w:rPr>
          <w:szCs w:val="24"/>
        </w:rPr>
        <w:t xml:space="preserve"> or suppression</w:t>
      </w:r>
      <w:r w:rsidR="004D2275" w:rsidRPr="004D2275">
        <w:rPr>
          <w:szCs w:val="24"/>
        </w:rPr>
        <w:t xml:space="preserve"> to regulate their emotions. The average emotional in</w:t>
      </w:r>
      <w:r w:rsidR="002E68CC">
        <w:rPr>
          <w:szCs w:val="24"/>
        </w:rPr>
        <w:t>tensity of observations was 2.</w:t>
      </w:r>
      <w:r w:rsidR="0043765F">
        <w:rPr>
          <w:szCs w:val="24"/>
        </w:rPr>
        <w:t>40</w:t>
      </w:r>
      <w:r w:rsidR="004D2275" w:rsidRPr="004D2275">
        <w:rPr>
          <w:szCs w:val="24"/>
        </w:rPr>
        <w:t>.</w:t>
      </w:r>
      <w:r w:rsidR="00021D66">
        <w:rPr>
          <w:szCs w:val="24"/>
        </w:rPr>
        <w:t xml:space="preserve"> However, our best performing </w:t>
      </w:r>
      <w:r w:rsidR="00021D66" w:rsidRPr="00021D66">
        <w:rPr>
          <w:szCs w:val="24"/>
        </w:rPr>
        <w:t>non-null model, including only intensity as a fixed effect (</w:t>
      </w:r>
      <w:r w:rsidR="00021D66" w:rsidRPr="00831F04">
        <w:rPr>
          <w:i/>
          <w:iCs/>
          <w:szCs w:val="24"/>
          <w:rPrChange w:id="1301" w:author="Billy Mitchell" w:date="2023-11-08T20:22: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 xml:space="preserve"> when compared to null), </w:t>
      </w:r>
      <w:r w:rsidR="00021D66">
        <w:rPr>
          <w:szCs w:val="24"/>
        </w:rPr>
        <w:t xml:space="preserve">again </w:t>
      </w:r>
      <w:del w:id="1302" w:author="Billy Mitchell [2]" w:date="2023-11-07T13:06:00Z">
        <w:r w:rsidR="00021D66" w:rsidRPr="00021D66" w:rsidDel="00097D65">
          <w:rPr>
            <w:szCs w:val="24"/>
          </w:rPr>
          <w:delText>failed to demonstrate that emotional intensity had predictive utility towards usage</w:delText>
        </w:r>
      </w:del>
      <w:ins w:id="1303" w:author="Billy Mitchell [2]" w:date="2023-11-07T13:06:00Z">
        <w:r w:rsidR="00097D65">
          <w:rPr>
            <w:szCs w:val="24"/>
          </w:rPr>
          <w:t>did not find an association between emotional intensity and strategy usage</w:t>
        </w:r>
        <w:del w:id="1304" w:author="Billy Mitchell" w:date="2023-11-08T12:38:00Z">
          <w:r w:rsidR="00097D65" w:rsidDel="003A18DB">
            <w:rPr>
              <w:szCs w:val="24"/>
            </w:rPr>
            <w:delText>a</w:delText>
          </w:r>
        </w:del>
      </w:ins>
      <w:r w:rsidR="00021D66" w:rsidRPr="00021D66">
        <w:rPr>
          <w:szCs w:val="24"/>
        </w:rPr>
        <w:t xml:space="preserve"> (</w:t>
      </w:r>
      <w:r w:rsidR="00021D66" w:rsidRPr="00831F04">
        <w:rPr>
          <w:i/>
          <w:iCs/>
          <w:szCs w:val="24"/>
          <w:rPrChange w:id="1305" w:author="Billy Mitchell" w:date="2023-11-08T20:23:00Z">
            <w:rPr>
              <w:szCs w:val="24"/>
            </w:rPr>
          </w:rPrChange>
        </w:rPr>
        <w:t>OR</w:t>
      </w:r>
      <w:r w:rsidR="00021D66" w:rsidRPr="00021D66">
        <w:rPr>
          <w:szCs w:val="24"/>
        </w:rPr>
        <w:t xml:space="preserve"> = 1.</w:t>
      </w:r>
      <w:r w:rsidR="00021D66">
        <w:rPr>
          <w:szCs w:val="24"/>
        </w:rPr>
        <w:t>1</w:t>
      </w:r>
      <w:r w:rsidR="006D2182">
        <w:rPr>
          <w:szCs w:val="24"/>
        </w:rPr>
        <w:t>8</w:t>
      </w:r>
      <w:r w:rsidR="00021D66" w:rsidRPr="00021D66">
        <w:rPr>
          <w:szCs w:val="24"/>
        </w:rPr>
        <w:t xml:space="preserve">, </w:t>
      </w:r>
      <w:r w:rsidR="00021D66" w:rsidRPr="00831F04">
        <w:rPr>
          <w:i/>
          <w:iCs/>
          <w:szCs w:val="24"/>
          <w:rPrChange w:id="1306" w:author="Billy Mitchell" w:date="2023-11-08T20:23:00Z">
            <w:rPr>
              <w:szCs w:val="24"/>
            </w:rPr>
          </w:rPrChange>
        </w:rPr>
        <w:t>95% CI</w:t>
      </w:r>
      <w:r w:rsidR="00021D66" w:rsidRPr="00021D66">
        <w:rPr>
          <w:szCs w:val="24"/>
        </w:rPr>
        <w:t xml:space="preserve"> = [0.</w:t>
      </w:r>
      <w:r w:rsidR="00021D66">
        <w:rPr>
          <w:szCs w:val="24"/>
        </w:rPr>
        <w:t>8</w:t>
      </w:r>
      <w:r w:rsidR="006D2182">
        <w:rPr>
          <w:szCs w:val="24"/>
        </w:rPr>
        <w:t>5</w:t>
      </w:r>
      <w:r w:rsidR="00021D66" w:rsidRPr="00021D66">
        <w:rPr>
          <w:szCs w:val="24"/>
        </w:rPr>
        <w:t>, 1.</w:t>
      </w:r>
      <w:r w:rsidR="006D2182">
        <w:rPr>
          <w:szCs w:val="24"/>
        </w:rPr>
        <w:t>63</w:t>
      </w:r>
      <w:r w:rsidR="00021D66" w:rsidRPr="00021D66">
        <w:rPr>
          <w:szCs w:val="24"/>
        </w:rPr>
        <w:t xml:space="preserve">], </w:t>
      </w:r>
      <w:r w:rsidR="00021D66" w:rsidRPr="00831F04">
        <w:rPr>
          <w:i/>
          <w:iCs/>
          <w:szCs w:val="24"/>
          <w:rPrChange w:id="1307" w:author="Billy Mitchell" w:date="2023-11-08T20:23: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w:t>
      </w:r>
      <w:r w:rsidR="00804B41">
        <w:rPr>
          <w:szCs w:val="24"/>
        </w:rPr>
        <w:t xml:space="preserve"> Again, though not significant, this statistic suggests that </w:t>
      </w:r>
      <w:proofErr w:type="spellStart"/>
      <w:r w:rsidR="00804B41" w:rsidRPr="00804B41">
        <w:rPr>
          <w:szCs w:val="24"/>
        </w:rPr>
        <w:t>every one</w:t>
      </w:r>
      <w:proofErr w:type="spellEnd"/>
      <w:r w:rsidR="00804B41" w:rsidRPr="00804B41">
        <w:rPr>
          <w:szCs w:val="24"/>
        </w:rPr>
        <w:t xml:space="preserve"> standard deviation unit increase in emotional intensity</w:t>
      </w:r>
      <w:r w:rsidR="00804B41">
        <w:rPr>
          <w:szCs w:val="24"/>
        </w:rPr>
        <w:t xml:space="preserve"> increases </w:t>
      </w:r>
      <w:r w:rsidR="00804B41" w:rsidRPr="00804B41">
        <w:rPr>
          <w:szCs w:val="24"/>
        </w:rPr>
        <w:t xml:space="preserve">the odds of choosing </w:t>
      </w:r>
      <w:r w:rsidR="00804B41">
        <w:rPr>
          <w:szCs w:val="24"/>
        </w:rPr>
        <w:t xml:space="preserve">a disengagement strategy </w:t>
      </w:r>
      <w:r w:rsidR="00804B41" w:rsidRPr="00804B41">
        <w:rPr>
          <w:szCs w:val="24"/>
        </w:rPr>
        <w:t xml:space="preserve">by approximately </w:t>
      </w:r>
      <w:r w:rsidR="00804B41">
        <w:rPr>
          <w:szCs w:val="24"/>
        </w:rPr>
        <w:t>18</w:t>
      </w:r>
      <w:r w:rsidR="00804B41" w:rsidRPr="00804B41">
        <w:rPr>
          <w:szCs w:val="24"/>
        </w:rPr>
        <w:t>%</w:t>
      </w:r>
      <w:r w:rsidR="00804B41">
        <w:rPr>
          <w:szCs w:val="24"/>
        </w:rPr>
        <w:t>.</w:t>
      </w:r>
    </w:p>
    <w:p w14:paraId="70129D27" w14:textId="0DC71084" w:rsidR="00EB6E76" w:rsidDel="003A18DB" w:rsidRDefault="00EB6E76">
      <w:pPr>
        <w:spacing w:after="0" w:line="480" w:lineRule="auto"/>
        <w:rPr>
          <w:del w:id="1308" w:author="Billy Mitchell" w:date="2023-11-08T12:37:00Z"/>
          <w:szCs w:val="24"/>
        </w:rPr>
        <w:pPrChange w:id="1309" w:author="Billy Mitchell" w:date="2023-11-08T12:38:00Z">
          <w:pPr>
            <w:spacing w:after="0" w:line="480" w:lineRule="auto"/>
            <w:ind w:left="0" w:firstLine="720"/>
          </w:pPr>
        </w:pPrChange>
      </w:pPr>
      <w:del w:id="1310" w:author="Billy Mitchell" w:date="2023-11-08T12:37:00Z">
        <w:r w:rsidDel="003A18DB">
          <w:rPr>
            <w:b/>
            <w:bCs/>
            <w:noProof/>
            <w:szCs w:val="24"/>
          </w:rPr>
          <mc:AlternateContent>
            <mc:Choice Requires="wpg">
              <w:drawing>
                <wp:anchor distT="0" distB="0" distL="114300" distR="114300" simplePos="0" relativeHeight="251664384" behindDoc="0" locked="0" layoutInCell="1" allowOverlap="1" wp14:anchorId="4D881855" wp14:editId="253317D2">
                  <wp:simplePos x="0" y="0"/>
                  <wp:positionH relativeFrom="column">
                    <wp:posOffset>-30752</wp:posOffset>
                  </wp:positionH>
                  <wp:positionV relativeFrom="paragraph">
                    <wp:posOffset>326571</wp:posOffset>
                  </wp:positionV>
                  <wp:extent cx="6031502" cy="5567408"/>
                  <wp:effectExtent l="0" t="0" r="7620" b="0"/>
                  <wp:wrapSquare wrapText="bothSides"/>
                  <wp:docPr id="22" name="Group 22"/>
                  <wp:cNvGraphicFramePr/>
                  <a:graphic xmlns:a="http://schemas.openxmlformats.org/drawingml/2006/main">
                    <a:graphicData uri="http://schemas.microsoft.com/office/word/2010/wordprocessingGroup">
                      <wpg:wgp>
                        <wpg:cNvGrpSpPr/>
                        <wpg:grpSpPr>
                          <a:xfrm>
                            <a:off x="0" y="0"/>
                            <a:ext cx="6031502" cy="5567408"/>
                            <a:chOff x="-30752" y="-13063"/>
                            <a:chExt cx="6031502" cy="5567408"/>
                          </a:xfrm>
                        </wpg:grpSpPr>
                        <wps:wsp>
                          <wps:cNvPr id="217" name="Text Box 2"/>
                          <wps:cNvSpPr txBox="1">
                            <a:spLocks noChangeArrowheads="1"/>
                          </wps:cNvSpPr>
                          <wps:spPr bwMode="auto">
                            <a:xfrm>
                              <a:off x="0" y="4457700"/>
                              <a:ext cx="6000750" cy="1096645"/>
                            </a:xfrm>
                            <a:prstGeom prst="rect">
                              <a:avLst/>
                            </a:prstGeom>
                            <a:solidFill>
                              <a:srgbClr val="FFFFFF"/>
                            </a:solidFill>
                            <a:ln w="9525">
                              <a:noFill/>
                              <a:miter lim="800000"/>
                              <a:headEnd/>
                              <a:tailEnd/>
                            </a:ln>
                          </wps:spPr>
                          <wps:txbx>
                            <w:txbxContent>
                              <w:p w14:paraId="716FC2E9" w14:textId="77777777" w:rsidR="00874B89" w:rsidRDefault="00874B8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874B89" w:rsidRDefault="00874B89" w:rsidP="00EB6E76"/>
                            </w:txbxContent>
                          </wps:txbx>
                          <wps:bodyPr rot="0" vert="horz" wrap="square" lIns="91440" tIns="45720" rIns="91440" bIns="45720" anchor="t" anchorCtr="0">
                            <a:spAutoFit/>
                          </wps:bodyPr>
                        </wps:wsp>
                        <pic:pic xmlns:pic="http://schemas.openxmlformats.org/drawingml/2006/picture">
                          <pic:nvPicPr>
                            <pic:cNvPr id="21" name="Picture 21" descr="Timelin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0752" y="-13063"/>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881855" id="Group 22" o:spid="_x0000_s1040" style="position:absolute;left:0;text-align:left;margin-left:-2.4pt;margin-top:25.7pt;width:474.9pt;height:438.4pt;z-index:251664384;mso-width-relative:margin;mso-height-relative:margin" coordorigin="-307,-130" coordsize="60315,5567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ZMAbQM7UzLZZrdb7hc&#10;blc7pdbtd7xeb1e75fb9f8BgcFg8JhcNh8RicVi8ZjcdB4CA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WWzWe0&#10;Wm1Wu2W23W+4XG5XO6XW7Xe8Xm9Xu+X2/X/AYHBYPCYXDYeaQE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">
                  <v:shape id="Text Box 2" o:spid="_x0000_s1041" type="#_x0000_t202" style="position:absolute;top:44577;width:60007;height:10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16FC2E9" w14:textId="77777777" w:rsidR="00874B89" w:rsidRDefault="00874B8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874B89" w:rsidRDefault="00874B89" w:rsidP="00EB6E76"/>
                      </w:txbxContent>
                    </v:textbox>
                  </v:shape>
                  <v:shape id="Picture 21" o:spid="_x0000_s1042" type="#_x0000_t75" alt="Timeline&#10;&#10;Description automatically generated with medium confidence" style="position:absolute;left:-307;top:-130;width:59435;height:4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">
                    <v:imagedata r:id="rId24" o:title="Timeline&#10;&#10;Description automatically generated with medium confidence"/>
                    <v:path arrowok="t"/>
                  </v:shape>
                  <w10:wrap type="square"/>
                </v:group>
              </w:pict>
            </mc:Fallback>
          </mc:AlternateContent>
        </w:r>
      </w:del>
    </w:p>
    <w:p w14:paraId="1B283B18" w14:textId="52C8F1B5" w:rsidR="00EB6E76" w:rsidDel="003A18DB" w:rsidRDefault="00EB6E76">
      <w:pPr>
        <w:spacing w:after="0" w:line="480" w:lineRule="auto"/>
        <w:rPr>
          <w:del w:id="1311" w:author="Billy Mitchell" w:date="2023-11-08T12:38:00Z"/>
          <w:szCs w:val="24"/>
        </w:rPr>
        <w:pPrChange w:id="1312" w:author="Billy Mitchell" w:date="2023-11-08T12:38:00Z">
          <w:pPr>
            <w:spacing w:after="0" w:line="480" w:lineRule="auto"/>
            <w:ind w:left="0" w:firstLine="720"/>
          </w:pPr>
        </w:pPrChange>
      </w:pPr>
    </w:p>
    <w:p w14:paraId="6A00A1E3" w14:textId="55320857" w:rsidR="009B3741" w:rsidRDefault="006D2182" w:rsidP="009B3741">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w:t>
      </w:r>
      <w:r w:rsidR="009B3741">
        <w:rPr>
          <w:szCs w:val="24"/>
        </w:rPr>
        <w:t xml:space="preserve">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traditional statistical thresholds of significance in model fit (</w:t>
      </w:r>
      <w:r w:rsidR="009B3741" w:rsidRPr="00831F04">
        <w:rPr>
          <w:i/>
          <w:iCs/>
          <w:szCs w:val="24"/>
          <w:rPrChange w:id="1313" w:author="Billy Mitchell" w:date="2023-11-08T20:23:00Z">
            <w:rPr>
              <w:szCs w:val="24"/>
            </w:rPr>
          </w:rPrChange>
        </w:rPr>
        <w:t>ICC</w:t>
      </w:r>
      <w:r w:rsidR="009B3741">
        <w:rPr>
          <w:szCs w:val="24"/>
        </w:rPr>
        <w:t xml:space="preserve"> = 0.37; </w:t>
      </w:r>
      <w:r w:rsidR="009B3741" w:rsidRPr="00831F04">
        <w:rPr>
          <w:i/>
          <w:iCs/>
          <w:szCs w:val="24"/>
          <w:rPrChange w:id="1314" w:author="Billy Mitchell" w:date="2023-11-08T20:23:00Z">
            <w:rPr>
              <w:szCs w:val="24"/>
            </w:rPr>
          </w:rPrChange>
        </w:rPr>
        <w:t>p</w:t>
      </w:r>
      <w:r w:rsidR="009B3741">
        <w:rPr>
          <w:szCs w:val="24"/>
        </w:rPr>
        <w:t xml:space="preserve"> = 0.04 when compared to null).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009B3741" w:rsidRPr="00831F04">
        <w:rPr>
          <w:i/>
          <w:iCs/>
          <w:szCs w:val="24"/>
          <w:rPrChange w:id="1315" w:author="Billy Mitchell" w:date="2023-11-08T20:23:00Z">
            <w:rPr>
              <w:szCs w:val="24"/>
            </w:rPr>
          </w:rPrChange>
        </w:rPr>
        <w:t>OR</w:t>
      </w:r>
      <w:r w:rsidR="009B3741" w:rsidRPr="00021D66">
        <w:rPr>
          <w:szCs w:val="24"/>
        </w:rPr>
        <w:t xml:space="preserve"> = 1</w:t>
      </w:r>
      <w:r w:rsidR="009B3741">
        <w:rPr>
          <w:szCs w:val="24"/>
        </w:rPr>
        <w:t>.42</w:t>
      </w:r>
      <w:r w:rsidR="009B3741" w:rsidRPr="00021D66">
        <w:rPr>
          <w:szCs w:val="24"/>
        </w:rPr>
        <w:t xml:space="preserve">, </w:t>
      </w:r>
      <w:r w:rsidR="009B3741" w:rsidRPr="00831F04">
        <w:rPr>
          <w:i/>
          <w:iCs/>
          <w:szCs w:val="24"/>
          <w:rPrChange w:id="1316" w:author="Billy Mitchell" w:date="2023-11-08T20:23:00Z">
            <w:rPr>
              <w:szCs w:val="24"/>
            </w:rPr>
          </w:rPrChange>
        </w:rPr>
        <w:t>95% CI</w:t>
      </w:r>
      <w:r w:rsidR="009B3741" w:rsidRPr="00021D66">
        <w:rPr>
          <w:szCs w:val="24"/>
        </w:rPr>
        <w:t xml:space="preserve"> = [</w:t>
      </w:r>
      <w:r w:rsidR="009B3741">
        <w:rPr>
          <w:szCs w:val="24"/>
        </w:rPr>
        <w:t>1.03</w:t>
      </w:r>
      <w:r w:rsidR="009B3741" w:rsidRPr="00021D66">
        <w:rPr>
          <w:szCs w:val="24"/>
        </w:rPr>
        <w:t>, 1.</w:t>
      </w:r>
      <w:r w:rsidR="009B3741">
        <w:rPr>
          <w:szCs w:val="24"/>
        </w:rPr>
        <w:t>98</w:t>
      </w:r>
      <w:r w:rsidR="009B3741" w:rsidRPr="00021D66">
        <w:rPr>
          <w:szCs w:val="24"/>
        </w:rPr>
        <w:t xml:space="preserve">], </w:t>
      </w:r>
      <w:r w:rsidR="009B3741" w:rsidRPr="00831F04">
        <w:rPr>
          <w:i/>
          <w:iCs/>
          <w:szCs w:val="24"/>
          <w:rPrChange w:id="1317" w:author="Billy Mitchell" w:date="2023-11-08T20:23:00Z">
            <w:rPr>
              <w:szCs w:val="24"/>
            </w:rPr>
          </w:rPrChange>
        </w:rPr>
        <w:t>p</w:t>
      </w:r>
      <w:r w:rsidR="009B3741" w:rsidRPr="00021D66">
        <w:rPr>
          <w:szCs w:val="24"/>
        </w:rPr>
        <w:t xml:space="preserve"> = 0.</w:t>
      </w:r>
      <w:r w:rsidR="009B3741">
        <w:rPr>
          <w:szCs w:val="24"/>
        </w:rPr>
        <w:t xml:space="preserve">04). The model composition, comparison and results of all of these models </w:t>
      </w:r>
      <w:proofErr w:type="gramStart"/>
      <w:r w:rsidR="009B3741">
        <w:rPr>
          <w:szCs w:val="24"/>
        </w:rPr>
        <w:t>can be found</w:t>
      </w:r>
      <w:proofErr w:type="gramEnd"/>
      <w:r w:rsidR="009B3741">
        <w:rPr>
          <w:szCs w:val="24"/>
        </w:rPr>
        <w:t xml:space="preserve"> in </w:t>
      </w:r>
      <w:r w:rsidR="009B3741" w:rsidRPr="009B3741">
        <w:rPr>
          <w:b/>
          <w:bCs/>
          <w:szCs w:val="24"/>
        </w:rPr>
        <w:t>Table 1</w:t>
      </w:r>
      <w:r w:rsidR="009B3741">
        <w:rPr>
          <w:szCs w:val="24"/>
        </w:rPr>
        <w:t>.</w:t>
      </w:r>
    </w:p>
    <w:p w14:paraId="23FBDFDE" w14:textId="1EC311B6" w:rsidR="00D93AE7" w:rsidRPr="00D93AE7" w:rsidRDefault="00B720B2" w:rsidP="009B3741">
      <w:pPr>
        <w:spacing w:after="0" w:line="480" w:lineRule="auto"/>
        <w:ind w:left="0" w:firstLine="720"/>
        <w:rPr>
          <w:szCs w:val="24"/>
        </w:rPr>
      </w:pPr>
      <w:r w:rsidRPr="008C7178">
        <w:rPr>
          <w:b/>
          <w:szCs w:val="24"/>
        </w:rPr>
        <w:lastRenderedPageBreak/>
        <w:t xml:space="preserve">Regulatory strategy </w:t>
      </w:r>
      <w:r w:rsidR="00E21AFA">
        <w:rPr>
          <w:b/>
          <w:szCs w:val="24"/>
        </w:rPr>
        <w:t>usage</w:t>
      </w:r>
      <w:r w:rsidR="00E21AFA" w:rsidRPr="008C7178">
        <w:rPr>
          <w:b/>
          <w:szCs w:val="24"/>
        </w:rPr>
        <w:t xml:space="preserve"> </w:t>
      </w:r>
      <w:r w:rsidRPr="008C7178">
        <w:rPr>
          <w:b/>
          <w:szCs w:val="24"/>
        </w:rPr>
        <w:t xml:space="preserve">and intensity interact to predict regulatory success. </w:t>
      </w:r>
      <w:r w:rsidRPr="008C7178">
        <w:rPr>
          <w:szCs w:val="24"/>
        </w:rPr>
        <w:t>Following our emotional intensity analyses, we</w:t>
      </w:r>
      <w:r w:rsidR="00CB34D6">
        <w:rPr>
          <w:szCs w:val="24"/>
        </w:rPr>
        <w:t xml:space="preserve"> explored how strategy usage moderated the relationship between intensity and success,</w:t>
      </w:r>
      <w:r w:rsidRPr="008C7178">
        <w:rPr>
          <w:szCs w:val="24"/>
        </w:rPr>
        <w:t xml:space="preserve"> </w:t>
      </w:r>
      <w:r w:rsidR="007053D8">
        <w:rPr>
          <w:szCs w:val="24"/>
        </w:rPr>
        <w:t xml:space="preserve">as </w:t>
      </w:r>
      <w:r w:rsidRPr="008C7178">
        <w:rPr>
          <w:szCs w:val="24"/>
        </w:rPr>
        <w:t>high-intensity events using distraction should more successfully regulate emotions than high-intensity events using reappraisal</w:t>
      </w:r>
      <w:r w:rsidR="0047236C">
        <w:rPr>
          <w:szCs w:val="24"/>
        </w:rPr>
        <w:t xml:space="preserve"> </w:t>
      </w:r>
      <w:r w:rsidR="0047236C">
        <w:rPr>
          <w:szCs w:val="24"/>
        </w:rPr>
        <w:fldChar w:fldCharType="begin"/>
      </w:r>
      <w:r w:rsidR="007B47B5">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7236C">
        <w:rPr>
          <w:szCs w:val="24"/>
        </w:rPr>
        <w:fldChar w:fldCharType="separate"/>
      </w:r>
      <w:r w:rsidR="0047236C" w:rsidRPr="0047236C">
        <w:t>(Sheppes et al., 2011)</w:t>
      </w:r>
      <w:r w:rsidR="0047236C">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831F04">
        <w:rPr>
          <w:i/>
          <w:iCs/>
          <w:szCs w:val="24"/>
          <w:rPrChange w:id="1318" w:author="Billy Mitchell" w:date="2023-11-08T20:23:00Z">
            <w:rPr>
              <w:szCs w:val="24"/>
            </w:rPr>
          </w:rPrChange>
        </w:rPr>
        <w:t>ICC</w:t>
      </w:r>
      <w:r w:rsidRPr="008C7178">
        <w:rPr>
          <w:szCs w:val="24"/>
        </w:rPr>
        <w:t xml:space="preserve"> = 0.42, </w:t>
      </w:r>
      <w:r w:rsidRPr="00831F04">
        <w:rPr>
          <w:i/>
          <w:iCs/>
          <w:szCs w:val="24"/>
          <w:rPrChange w:id="1319" w:author="Billy Mitchell" w:date="2023-11-08T20:23:00Z">
            <w:rPr>
              <w:szCs w:val="24"/>
            </w:rPr>
          </w:rPrChange>
        </w:rPr>
        <w:t>p</w:t>
      </w:r>
      <w:r w:rsidRPr="008C7178">
        <w:rPr>
          <w:szCs w:val="24"/>
        </w:rPr>
        <w:t xml:space="preserve"> = 0.003) and found that interaction to be significant (</w:t>
      </w:r>
      <w:r w:rsidRPr="00831F04">
        <w:rPr>
          <w:i/>
          <w:iCs/>
          <w:szCs w:val="24"/>
          <w:rPrChange w:id="1320" w:author="Billy Mitchell" w:date="2023-11-08T20:23:00Z">
            <w:rPr>
              <w:szCs w:val="24"/>
            </w:rPr>
          </w:rPrChange>
        </w:rPr>
        <w:t>β</w:t>
      </w:r>
      <w:r w:rsidRPr="008C7178">
        <w:rPr>
          <w:szCs w:val="24"/>
        </w:rPr>
        <w:t xml:space="preserve"> = 0.25, </w:t>
      </w:r>
      <w:r w:rsidRPr="00831F04">
        <w:rPr>
          <w:i/>
          <w:iCs/>
          <w:szCs w:val="24"/>
          <w:rPrChange w:id="1321" w:author="Billy Mitchell" w:date="2023-11-08T20:23:00Z">
            <w:rPr>
              <w:szCs w:val="24"/>
            </w:rPr>
          </w:rPrChange>
        </w:rPr>
        <w:t>95% CI</w:t>
      </w:r>
      <w:r w:rsidRPr="008C7178">
        <w:rPr>
          <w:szCs w:val="24"/>
        </w:rPr>
        <w:t xml:space="preserve"> = [0.09, 0.42], </w:t>
      </w:r>
      <w:r w:rsidRPr="00831F04">
        <w:rPr>
          <w:i/>
          <w:iCs/>
          <w:szCs w:val="24"/>
          <w:rPrChange w:id="1322" w:author="Billy Mitchell" w:date="2023-11-08T20:23:00Z">
            <w:rPr>
              <w:szCs w:val="24"/>
            </w:rPr>
          </w:rPrChange>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831F04">
        <w:rPr>
          <w:i/>
          <w:iCs/>
          <w:szCs w:val="24"/>
          <w:rPrChange w:id="1323" w:author="Billy Mitchell" w:date="2023-11-08T20:23:00Z">
            <w:rPr>
              <w:szCs w:val="24"/>
            </w:rPr>
          </w:rPrChange>
        </w:rPr>
        <w:t>β</w:t>
      </w:r>
      <w:r w:rsidRPr="008C7178">
        <w:rPr>
          <w:szCs w:val="24"/>
        </w:rPr>
        <w:t xml:space="preserve"> = -0.03, </w:t>
      </w:r>
      <w:r w:rsidRPr="00831F04">
        <w:rPr>
          <w:i/>
          <w:iCs/>
          <w:szCs w:val="24"/>
          <w:rPrChange w:id="1324" w:author="Billy Mitchell" w:date="2023-11-08T20:23:00Z">
            <w:rPr>
              <w:szCs w:val="24"/>
            </w:rPr>
          </w:rPrChange>
        </w:rPr>
        <w:t>95% CI</w:t>
      </w:r>
      <w:r w:rsidRPr="008C7178">
        <w:rPr>
          <w:szCs w:val="24"/>
        </w:rPr>
        <w:t xml:space="preserve"> = [-0.16, 0.10], </w:t>
      </w:r>
      <w:r w:rsidRPr="00831F04">
        <w:rPr>
          <w:i/>
          <w:iCs/>
          <w:szCs w:val="24"/>
          <w:rPrChange w:id="1325" w:author="Billy Mitchell" w:date="2023-11-08T20:23:00Z">
            <w:rPr>
              <w:szCs w:val="24"/>
            </w:rPr>
          </w:rPrChange>
        </w:rPr>
        <w:t>p</w:t>
      </w:r>
      <w:r w:rsidRPr="008C7178">
        <w:rPr>
          <w:szCs w:val="24"/>
        </w:rPr>
        <w:t xml:space="preserve"> = 0.70), but regulatory success was negatively associated with emotional intensity for distraction</w:t>
      </w:r>
      <w:r w:rsidR="00D47FF3">
        <w:rPr>
          <w:szCs w:val="24"/>
        </w:rPr>
        <w:t>-</w:t>
      </w:r>
      <w:r w:rsidRPr="008C7178">
        <w:rPr>
          <w:szCs w:val="24"/>
        </w:rPr>
        <w:t>regulated events (</w:t>
      </w:r>
      <w:r w:rsidRPr="00831F04">
        <w:rPr>
          <w:i/>
          <w:iCs/>
          <w:szCs w:val="24"/>
          <w:rPrChange w:id="1326" w:author="Billy Mitchell" w:date="2023-11-08T20:23:00Z">
            <w:rPr>
              <w:szCs w:val="24"/>
            </w:rPr>
          </w:rPrChange>
        </w:rPr>
        <w:t>β</w:t>
      </w:r>
      <w:r w:rsidRPr="008C7178">
        <w:rPr>
          <w:szCs w:val="24"/>
        </w:rPr>
        <w:t xml:space="preserve"> = -0.28, </w:t>
      </w:r>
      <w:r w:rsidRPr="00831F04">
        <w:rPr>
          <w:i/>
          <w:iCs/>
          <w:szCs w:val="24"/>
          <w:rPrChange w:id="1327" w:author="Billy Mitchell" w:date="2023-11-08T20:23:00Z">
            <w:rPr>
              <w:szCs w:val="24"/>
            </w:rPr>
          </w:rPrChange>
        </w:rPr>
        <w:t>95% CI</w:t>
      </w:r>
      <w:r w:rsidRPr="008C7178">
        <w:rPr>
          <w:szCs w:val="24"/>
        </w:rPr>
        <w:t xml:space="preserve"> = [-0.40, -0.16], </w:t>
      </w:r>
      <w:r w:rsidRPr="00831F04">
        <w:rPr>
          <w:i/>
          <w:iCs/>
          <w:szCs w:val="24"/>
          <w:rPrChange w:id="1328" w:author="Billy Mitchell" w:date="2023-11-08T20:23:00Z">
            <w:rPr>
              <w:szCs w:val="24"/>
            </w:rPr>
          </w:rPrChange>
        </w:rPr>
        <w:t>p</w:t>
      </w:r>
      <w:r w:rsidRPr="008C7178">
        <w:rPr>
          <w:szCs w:val="24"/>
        </w:rPr>
        <w:t xml:space="preserve"> &lt; 0.001)</w:t>
      </w:r>
      <w:r w:rsidR="00EB0294">
        <w:rPr>
          <w:szCs w:val="24"/>
        </w:rPr>
        <w:t xml:space="preserve"> </w:t>
      </w:r>
      <w:r w:rsidR="00EB0294">
        <w:t>(</w:t>
      </w:r>
      <w:r w:rsidR="00EB0294">
        <w:rPr>
          <w:b/>
          <w:bCs/>
        </w:rPr>
        <w:t xml:space="preserve">Fig. </w:t>
      </w:r>
      <w:ins w:id="1329" w:author="Billy Mitchell" w:date="2023-11-08T19:12:00Z">
        <w:r w:rsidR="00372E6A">
          <w:rPr>
            <w:b/>
            <w:bCs/>
          </w:rPr>
          <w:t>4</w:t>
        </w:r>
      </w:ins>
      <w:del w:id="1330" w:author="Billy Mitchell" w:date="2023-11-08T19:12:00Z">
        <w:r w:rsidR="00EB0294" w:rsidDel="00372E6A">
          <w:rPr>
            <w:b/>
            <w:bCs/>
          </w:rPr>
          <w:delText>3</w:delText>
        </w:r>
      </w:del>
      <w:r w:rsidR="00EB0294" w:rsidRPr="00EB0294">
        <w:t>)</w:t>
      </w:r>
      <w:r w:rsidRPr="008C7178">
        <w:rPr>
          <w:szCs w:val="24"/>
        </w:rPr>
        <w:t xml:space="preserve">. </w:t>
      </w:r>
      <w:r w:rsidR="00804B41">
        <w:rPr>
          <w:szCs w:val="24"/>
        </w:rPr>
        <w:t xml:space="preserve">In other words, each standard deviation unit increase in emotional intensity yielded a -0.28 standard deviation decrease in the reported success of distraction, but not reappraisal, as an emotion regulation strategy. </w:t>
      </w:r>
      <w:ins w:id="1331" w:author="Billy Mitchell" w:date="2023-11-09T00:33:00Z">
        <w:r w:rsidR="00DB6FF1">
          <w:rPr>
            <w:szCs w:val="24"/>
          </w:rPr>
          <w:t>Though</w:t>
        </w:r>
      </w:ins>
      <w:ins w:id="1332" w:author="Billy Mitchell" w:date="2023-11-09T00:35:00Z">
        <w:r w:rsidR="00117CAD">
          <w:rPr>
            <w:szCs w:val="24"/>
          </w:rPr>
          <w:t xml:space="preserve"> the extant </w:t>
        </w:r>
      </w:ins>
      <w:ins w:id="1333" w:author="Billy Mitchell" w:date="2023-11-09T00:36:00Z">
        <w:r w:rsidR="00117CAD">
          <w:rPr>
            <w:szCs w:val="24"/>
          </w:rPr>
          <w:t xml:space="preserve">literature from comparable lab studies </w:t>
        </w:r>
      </w:ins>
      <w:ins w:id="1334" w:author="Billy Mitchell" w:date="2023-11-09T00:35:00Z">
        <w:r w:rsidR="00117CAD">
          <w:rPr>
            <w:szCs w:val="24"/>
          </w:rPr>
          <w:t>sh</w:t>
        </w:r>
      </w:ins>
      <w:ins w:id="1335" w:author="Billy Mitchell" w:date="2023-11-09T00:34:00Z">
        <w:r w:rsidR="00DB6FF1">
          <w:rPr>
            <w:szCs w:val="24"/>
          </w:rPr>
          <w:t xml:space="preserve">ould </w:t>
        </w:r>
      </w:ins>
      <w:ins w:id="1336" w:author="Billy Mitchell" w:date="2023-11-09T00:36:00Z">
        <w:r w:rsidR="00117CAD">
          <w:rPr>
            <w:szCs w:val="24"/>
          </w:rPr>
          <w:t xml:space="preserve">motivate us to </w:t>
        </w:r>
      </w:ins>
      <w:ins w:id="1337" w:author="Billy Mitchell" w:date="2023-11-09T00:34:00Z">
        <w:r w:rsidR="00DB6FF1">
          <w:rPr>
            <w:szCs w:val="24"/>
          </w:rPr>
          <w:t xml:space="preserve">expect </w:t>
        </w:r>
      </w:ins>
      <w:ins w:id="1338" w:author="Billy Mitchell" w:date="2023-11-09T00:35:00Z">
        <w:r w:rsidR="00117CAD">
          <w:rPr>
            <w:szCs w:val="24"/>
          </w:rPr>
          <w:t>the efficacy of distraction to increase and of reappraisal to decrease as affective intensity increases</w:t>
        </w:r>
      </w:ins>
      <w:ins w:id="1339" w:author="Billy Mitchell" w:date="2023-11-09T00:36:00Z">
        <w:r w:rsidR="00117CAD">
          <w:rPr>
            <w:szCs w:val="24"/>
          </w:rPr>
          <w:t xml:space="preserve">, </w:t>
        </w:r>
      </w:ins>
      <w:del w:id="1340" w:author="Billy Mitchell" w:date="2023-11-09T00:36:00Z">
        <w:r w:rsidRPr="008C7178" w:rsidDel="00117CAD">
          <w:rPr>
            <w:szCs w:val="24"/>
          </w:rPr>
          <w:delText xml:space="preserve">As such, </w:delText>
        </w:r>
      </w:del>
      <w:r w:rsidRPr="008C7178">
        <w:rPr>
          <w:szCs w:val="24"/>
        </w:rPr>
        <w:t xml:space="preserve">our data </w:t>
      </w:r>
      <w:r w:rsidR="00182F3C">
        <w:rPr>
          <w:szCs w:val="24"/>
        </w:rPr>
        <w:t xml:space="preserve">seems to </w:t>
      </w:r>
      <w:ins w:id="1341" w:author="Billy Mitchell" w:date="2023-11-09T00:37:00Z">
        <w:r w:rsidR="00117CAD">
          <w:rPr>
            <w:szCs w:val="24"/>
          </w:rPr>
          <w:t xml:space="preserve">document </w:t>
        </w:r>
      </w:ins>
      <w:del w:id="1342" w:author="Billy Mitchell" w:date="2023-11-09T00:37:00Z">
        <w:r w:rsidR="00182F3C" w:rsidDel="00117CAD">
          <w:rPr>
            <w:szCs w:val="24"/>
          </w:rPr>
          <w:delText>suggest</w:delText>
        </w:r>
      </w:del>
      <w:ins w:id="1343" w:author="Billy Mitchell" w:date="2023-11-09T00:33:00Z">
        <w:r w:rsidR="00DB6FF1">
          <w:rPr>
            <w:szCs w:val="24"/>
          </w:rPr>
          <w:t>a deviation from th</w:t>
        </w:r>
      </w:ins>
      <w:ins w:id="1344" w:author="Billy Mitchell" w:date="2023-11-09T00:37:00Z">
        <w:r w:rsidR="00117CAD">
          <w:rPr>
            <w:szCs w:val="24"/>
          </w:rPr>
          <w:t>is</w:t>
        </w:r>
      </w:ins>
      <w:ins w:id="1345" w:author="Billy Mitchell" w:date="2023-11-09T00:33:00Z">
        <w:r w:rsidR="00DB6FF1">
          <w:rPr>
            <w:szCs w:val="24"/>
          </w:rPr>
          <w:t xml:space="preserve"> pattern </w:t>
        </w:r>
      </w:ins>
      <w:del w:id="1346" w:author="Billy Mitchell" w:date="2023-11-09T00:37:00Z">
        <w:r w:rsidRPr="008C7178" w:rsidDel="00117CAD">
          <w:rPr>
            <w:szCs w:val="24"/>
          </w:rPr>
          <w:delText xml:space="preserve"> </w:delText>
        </w:r>
        <w:r w:rsidR="008E6857" w:rsidDel="00117CAD">
          <w:rPr>
            <w:szCs w:val="24"/>
          </w:rPr>
          <w:delText>the efficacy of using distraction within t</w:delText>
        </w:r>
      </w:del>
      <w:ins w:id="1347" w:author="Billy Mitchell" w:date="2023-11-09T00:37:00Z">
        <w:r w:rsidR="00117CAD">
          <w:rPr>
            <w:szCs w:val="24"/>
          </w:rPr>
          <w:t>t</w:t>
        </w:r>
      </w:ins>
      <w:r w:rsidR="008E6857">
        <w:rPr>
          <w:szCs w:val="24"/>
        </w:rPr>
        <w:t xml:space="preserve">his </w:t>
      </w:r>
      <w:r w:rsidRPr="008C7178">
        <w:rPr>
          <w:szCs w:val="24"/>
        </w:rPr>
        <w:t xml:space="preserve">high-intensity, </w:t>
      </w:r>
      <w:r w:rsidR="00170D09">
        <w:rPr>
          <w:szCs w:val="24"/>
        </w:rPr>
        <w:t>quasi-natural</w:t>
      </w:r>
      <w:r w:rsidRPr="008C7178">
        <w:rPr>
          <w:szCs w:val="24"/>
        </w:rPr>
        <w:t>istic settin</w:t>
      </w:r>
      <w:r w:rsidR="008E6857">
        <w:rPr>
          <w:szCs w:val="24"/>
        </w:rPr>
        <w:t>g</w:t>
      </w:r>
      <w:ins w:id="1348" w:author="Billy Mitchell" w:date="2023-11-09T00:37:00Z">
        <w:r w:rsidR="00117CAD">
          <w:rPr>
            <w:szCs w:val="24"/>
          </w:rPr>
          <w:t>: distraction appeared to be less succes</w:t>
        </w:r>
      </w:ins>
      <w:ins w:id="1349" w:author="Billy Mitchell" w:date="2023-11-09T00:38:00Z">
        <w:r w:rsidR="00117CAD">
          <w:rPr>
            <w:szCs w:val="24"/>
          </w:rPr>
          <w:t>sful, not more, as affective intensity increased.</w:t>
        </w:r>
      </w:ins>
      <w:del w:id="1350" w:author="Billy Mitchell" w:date="2023-11-09T00:38:00Z">
        <w:r w:rsidR="008E6857" w:rsidDel="00117CAD">
          <w:rPr>
            <w:szCs w:val="24"/>
          </w:rPr>
          <w:delText xml:space="preserve"> to be of a lesser magnitude than what had been found</w:delText>
        </w:r>
        <w:r w:rsidR="00182F3C" w:rsidDel="00117CAD">
          <w:rPr>
            <w:szCs w:val="24"/>
          </w:rPr>
          <w:delText xml:space="preserve"> in lab studies wherein distraction was used.</w:delText>
        </w:r>
        <w:r w:rsidR="00EB6E76" w:rsidRPr="00EB6E76" w:rsidDel="00117CAD">
          <w:rPr>
            <w:b/>
            <w:noProof/>
            <w:szCs w:val="24"/>
          </w:rPr>
          <w:delText xml:space="preserve"> </w:delText>
        </w:r>
        <w:r w:rsidR="00EB6E76" w:rsidDel="00117CAD">
          <w:rPr>
            <w:b/>
            <w:noProof/>
            <w:szCs w:val="24"/>
          </w:rPr>
          <mc:AlternateContent>
            <mc:Choice Requires="wpg">
              <w:drawing>
                <wp:anchor distT="0" distB="0" distL="114300" distR="114300" simplePos="0" relativeHeight="251666432" behindDoc="0" locked="0" layoutInCell="1" allowOverlap="1" wp14:anchorId="687C4437" wp14:editId="449CF16A">
                  <wp:simplePos x="0" y="0"/>
                  <wp:positionH relativeFrom="margin">
                    <wp:posOffset>0</wp:posOffset>
                  </wp:positionH>
                  <wp:positionV relativeFrom="paragraph">
                    <wp:posOffset>2805430</wp:posOffset>
                  </wp:positionV>
                  <wp:extent cx="5927725" cy="5310985"/>
                  <wp:effectExtent l="0" t="0" r="0" b="4445"/>
                  <wp:wrapTopAndBottom/>
                  <wp:docPr id="7" name="Group 7"/>
                  <wp:cNvGraphicFramePr/>
                  <a:graphic xmlns:a="http://schemas.openxmlformats.org/drawingml/2006/main">
                    <a:graphicData uri="http://schemas.microsoft.com/office/word/2010/wordprocessingGroup">
                      <wpg:wgp>
                        <wpg:cNvGrpSpPr/>
                        <wpg:grpSpPr>
                          <a:xfrm>
                            <a:off x="0" y="0"/>
                            <a:ext cx="5927725" cy="5310985"/>
                            <a:chOff x="305456" y="4438897"/>
                            <a:chExt cx="5927834" cy="5311560"/>
                          </a:xfrm>
                        </wpg:grpSpPr>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362607" y="4438897"/>
                              <a:ext cx="5688968" cy="4201674"/>
                            </a:xfrm>
                            <a:prstGeom prst="rect">
                              <a:avLst/>
                            </a:prstGeom>
                          </pic:spPr>
                        </pic:pic>
                        <wps:wsp>
                          <wps:cNvPr id="10" name="Text Box 2"/>
                          <wps:cNvSpPr txBox="1">
                            <a:spLocks noChangeArrowheads="1"/>
                          </wps:cNvSpPr>
                          <wps:spPr bwMode="auto">
                            <a:xfrm>
                              <a:off x="305456" y="8671582"/>
                              <a:ext cx="5927834" cy="1078875"/>
                            </a:xfrm>
                            <a:prstGeom prst="rect">
                              <a:avLst/>
                            </a:prstGeom>
                            <a:solidFill>
                              <a:srgbClr val="FFFFFF"/>
                            </a:solidFill>
                            <a:ln w="9525">
                              <a:noFill/>
                              <a:miter lim="800000"/>
                              <a:headEnd/>
                              <a:tailEnd/>
                            </a:ln>
                          </wps:spPr>
                          <wps:txbx>
                            <w:txbxContent>
                              <w:p w14:paraId="70D15F6E" w14:textId="646DCFFD" w:rsidR="00874B89" w:rsidRDefault="00874B89" w:rsidP="00EB6E76">
                                <w:pPr>
                                  <w:spacing w:after="269" w:line="262" w:lineRule="auto"/>
                                  <w:ind w:left="0" w:firstLine="0"/>
                                  <w:rPr>
                                    <w:rFonts w:eastAsia="Calibri"/>
                                    <w:sz w:val="20"/>
                                    <w:szCs w:val="24"/>
                                  </w:rPr>
                                </w:pPr>
                                <w:r w:rsidRPr="00D47FF3">
                                  <w:rPr>
                                    <w:rFonts w:eastAsia="Calibri"/>
                                    <w:b/>
                                    <w:sz w:val="20"/>
                                    <w:szCs w:val="24"/>
                                  </w:rPr>
                                  <w:t xml:space="preserve">Fig </w:t>
                                </w:r>
                                <w:ins w:id="1351" w:author="Billy Mitchell" w:date="2023-11-08T19:12:00Z">
                                  <w:r>
                                    <w:rPr>
                                      <w:rFonts w:eastAsia="Calibri"/>
                                      <w:b/>
                                      <w:sz w:val="20"/>
                                      <w:szCs w:val="24"/>
                                    </w:rPr>
                                    <w:t>4</w:t>
                                  </w:r>
                                </w:ins>
                                <w:del w:id="1352"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353"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354"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874B89" w:rsidRDefault="00874B89" w:rsidP="00EB6E76">
                                <w:pPr>
                                  <w:spacing w:after="269" w:line="262" w:lineRule="auto"/>
                                  <w:ind w:left="0" w:firstLine="0"/>
                                  <w:rPr>
                                    <w:rFonts w:eastAsia="Calibri"/>
                                    <w:sz w:val="20"/>
                                    <w:szCs w:val="24"/>
                                  </w:rPr>
                                </w:pPr>
                              </w:p>
                              <w:p w14:paraId="5D86E247" w14:textId="77777777" w:rsidR="00874B89" w:rsidRDefault="00874B89" w:rsidP="00EB6E76">
                                <w:pPr>
                                  <w:spacing w:after="269" w:line="262" w:lineRule="auto"/>
                                  <w:ind w:left="0" w:firstLine="0"/>
                                  <w:rPr>
                                    <w:rFonts w:eastAsia="Calibri"/>
                                    <w:sz w:val="20"/>
                                    <w:szCs w:val="24"/>
                                  </w:rPr>
                                </w:pPr>
                              </w:p>
                              <w:p w14:paraId="1AA39E74" w14:textId="77777777" w:rsidR="00874B89" w:rsidRDefault="00874B89" w:rsidP="00EB6E76">
                                <w:pPr>
                                  <w:spacing w:after="269" w:line="262" w:lineRule="auto"/>
                                  <w:ind w:left="0" w:firstLine="0"/>
                                  <w:rPr>
                                    <w:rFonts w:eastAsia="Calibri"/>
                                    <w:sz w:val="20"/>
                                    <w:szCs w:val="24"/>
                                  </w:rPr>
                                </w:pPr>
                              </w:p>
                              <w:p w14:paraId="120287C2" w14:textId="77777777" w:rsidR="00874B89" w:rsidRPr="00D47FF3" w:rsidRDefault="00874B89" w:rsidP="00EB6E76">
                                <w:pPr>
                                  <w:spacing w:after="269" w:line="262" w:lineRule="auto"/>
                                  <w:ind w:left="0" w:firstLine="0"/>
                                  <w:rPr>
                                    <w:sz w:val="20"/>
                                    <w:szCs w:val="24"/>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7C4437" id="Group 7" o:spid="_x0000_s1043" style="position:absolute;left:0;text-align:left;margin-left:0;margin-top:220.9pt;width:466.75pt;height:418.2pt;z-index:251666432;mso-position-horizontal-relative:margin;mso-width-relative:margin;mso-height-relative:margin" coordorigin="3054,44388" coordsize="59278,531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r5y+CX&#10;irWtW/bI/aW0W+1i/vNG0mLwudO064uXe3sjLYzNL5MZO2PewBbaBuIBOaAPo2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uL+J&#10;Xxq8BfB20hufG/jDRfCyTqzQLql7HDJOFxu8tCd0mMjO0HGRQB2lFfNvh/8A4KOfs3+JtW/s6z+K&#10;emw3G7bv1C0urKHrj/XTRJHj33Yr6E0PXNN8TaTa6ro+oWuq6XdxiW3vbGZZoZkPRkdSVYe4NHmB&#10;er5e+Af/ACfJ+1Z/1x8Jf+m+evqGvl74B/8AJ8n7Vn/XHwl/6b56APqG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l74B/8AJ8n7Vn/XHwl/6b56&#10;+oa+XvgH/wAnyftWf9cfCX/pvnoA+o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e+Af/ACfJ+1Z/1x8Jf+m+evqG&#10;vl74B/8AJ8n7Vn/XHwl/6b56APqG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XvgH/wAnyftWf9cfCX/pvnr6hr5e&#10;+Af/ACfJ+1Z/1x8Jf+m+egD6h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74B/8AJ8n7Vn/XHwl/6b56+oa+XvgH&#10;/wAnyftWf9cfCX/pvnoA+o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e+Af/ACfJ+1Z/1x8Jf+m+evqGvl74B/8A&#10;J8n7Vn/XHwl/6b56APq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XvgH/wAnyftWf9cfCX/pvnr6hr5e+Af/ACfJ&#10;+1Z/1x8Jf+m+egD6h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74B/8AJ8n7Vn/XHwl/6b56+oa+XvgH/wAnyftW&#10;f9cfCX/pvnoA+o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l/G3xU8F/DWKCXxf4v0HwrHO2yJ9b1OCzEjYzhTIy5OPSgDqKK830X9pX4ReJNUttM0j4qeC&#10;dV1K5bZBZ2XiKzmmlb+6qLISx9gK9HVgygg5B5BFAC0UUUAFFFFABRRRQAUUUUAFfL3wD/5Pk/as&#10;/wCuPhL/ANN89fUNfL3wD/5Pk/as/wCuPhL/ANN89AH1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L3wD/5Pk/as/wCuPhL/ANN89fUNfL3wD/5Pk/as/wCuPhL/ANN89AH1DRRRQAUU&#10;UUAFFcz40+J3g74bwwzeLfFmh+Fops+VJrWpQ2avjrtMjLn8Kd4N+JXhH4jW8k/hPxTovieCPG+X&#10;RtRhu1XPTJjZgKAOk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e+Af/J8n7Vn/XHwl/6b56+oa+XvgH/yfJ+1Z/1x&#10;8Jf+m+egD6h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">
                  <v:shape id="Picture 9" o:spid="_x0000_s1044" type="#_x0000_t75" style="position:absolute;left:3626;top:44388;width:56889;height:4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">
                    <v:imagedata r:id="rId26" o:title=""/>
                  </v:shape>
                  <v:shape id="Text Box 2" o:spid="_x0000_s1045" type="#_x0000_t202" style="position:absolute;left:3054;top:86715;width:59278;height:10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70D15F6E" w14:textId="646DCFFD" w:rsidR="00874B89" w:rsidRDefault="00874B89" w:rsidP="00EB6E76">
                          <w:pPr>
                            <w:spacing w:after="269" w:line="262" w:lineRule="auto"/>
                            <w:ind w:left="0" w:firstLine="0"/>
                            <w:rPr>
                              <w:rFonts w:eastAsia="Calibri"/>
                              <w:sz w:val="20"/>
                              <w:szCs w:val="24"/>
                            </w:rPr>
                          </w:pPr>
                          <w:r w:rsidRPr="00D47FF3">
                            <w:rPr>
                              <w:rFonts w:eastAsia="Calibri"/>
                              <w:b/>
                              <w:sz w:val="20"/>
                              <w:szCs w:val="24"/>
                            </w:rPr>
                            <w:t xml:space="preserve">Fig </w:t>
                          </w:r>
                          <w:ins w:id="1355" w:author="Billy Mitchell" w:date="2023-11-08T19:12:00Z">
                            <w:r>
                              <w:rPr>
                                <w:rFonts w:eastAsia="Calibri"/>
                                <w:b/>
                                <w:sz w:val="20"/>
                                <w:szCs w:val="24"/>
                              </w:rPr>
                              <w:t>4</w:t>
                            </w:r>
                          </w:ins>
                          <w:del w:id="1356"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357"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358"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874B89" w:rsidRDefault="00874B89" w:rsidP="00EB6E76">
                          <w:pPr>
                            <w:spacing w:after="269" w:line="262" w:lineRule="auto"/>
                            <w:ind w:left="0" w:firstLine="0"/>
                            <w:rPr>
                              <w:rFonts w:eastAsia="Calibri"/>
                              <w:sz w:val="20"/>
                              <w:szCs w:val="24"/>
                            </w:rPr>
                          </w:pPr>
                        </w:p>
                        <w:p w14:paraId="5D86E247" w14:textId="77777777" w:rsidR="00874B89" w:rsidRDefault="00874B89" w:rsidP="00EB6E76">
                          <w:pPr>
                            <w:spacing w:after="269" w:line="262" w:lineRule="auto"/>
                            <w:ind w:left="0" w:firstLine="0"/>
                            <w:rPr>
                              <w:rFonts w:eastAsia="Calibri"/>
                              <w:sz w:val="20"/>
                              <w:szCs w:val="24"/>
                            </w:rPr>
                          </w:pPr>
                        </w:p>
                        <w:p w14:paraId="1AA39E74" w14:textId="77777777" w:rsidR="00874B89" w:rsidRDefault="00874B89" w:rsidP="00EB6E76">
                          <w:pPr>
                            <w:spacing w:after="269" w:line="262" w:lineRule="auto"/>
                            <w:ind w:left="0" w:firstLine="0"/>
                            <w:rPr>
                              <w:rFonts w:eastAsia="Calibri"/>
                              <w:sz w:val="20"/>
                              <w:szCs w:val="24"/>
                            </w:rPr>
                          </w:pPr>
                        </w:p>
                        <w:p w14:paraId="120287C2" w14:textId="77777777" w:rsidR="00874B89" w:rsidRPr="00D47FF3" w:rsidRDefault="00874B89" w:rsidP="00EB6E76">
                          <w:pPr>
                            <w:spacing w:after="269" w:line="262" w:lineRule="auto"/>
                            <w:ind w:left="0" w:firstLine="0"/>
                            <w:rPr>
                              <w:sz w:val="20"/>
                              <w:szCs w:val="24"/>
                            </w:rPr>
                          </w:pPr>
                        </w:p>
                      </w:txbxContent>
                    </v:textbox>
                  </v:shape>
                  <w10:wrap type="topAndBottom" anchorx="margin"/>
                </v:group>
              </w:pict>
            </mc:Fallback>
          </mc:AlternateContent>
        </w:r>
      </w:del>
    </w:p>
    <w:p w14:paraId="06105DDA" w14:textId="2228B8E6" w:rsidR="0024610B" w:rsidRDefault="0024610B">
      <w:pPr>
        <w:spacing w:after="160" w:line="259" w:lineRule="auto"/>
        <w:ind w:left="0" w:firstLine="0"/>
        <w:jc w:val="left"/>
        <w:rPr>
          <w:b/>
          <w:szCs w:val="24"/>
        </w:rPr>
        <w:sectPr w:rsidR="0024610B" w:rsidSect="0024610B">
          <w:headerReference w:type="even" r:id="rId27"/>
          <w:headerReference w:type="default" r:id="rId28"/>
          <w:headerReference w:type="first" r:id="rId29"/>
          <w:pgSz w:w="12240" w:h="15840" w:code="1"/>
          <w:pgMar w:top="1440" w:right="1440" w:bottom="1440" w:left="1440" w:header="763" w:footer="720" w:gutter="0"/>
          <w:cols w:space="720"/>
          <w:docGrid w:linePitch="326"/>
        </w:sectPr>
      </w:pPr>
    </w:p>
    <w:tbl>
      <w:tblPr>
        <w:tblW w:w="17560" w:type="dxa"/>
        <w:tblLook w:val="04A0" w:firstRow="1" w:lastRow="0" w:firstColumn="1" w:lastColumn="0" w:noHBand="0" w:noVBand="1"/>
      </w:tblPr>
      <w:tblGrid>
        <w:gridCol w:w="2409"/>
        <w:gridCol w:w="2087"/>
        <w:gridCol w:w="2282"/>
        <w:gridCol w:w="1362"/>
        <w:gridCol w:w="1340"/>
        <w:gridCol w:w="1540"/>
        <w:gridCol w:w="1380"/>
        <w:gridCol w:w="1560"/>
        <w:gridCol w:w="1260"/>
        <w:gridCol w:w="700"/>
        <w:gridCol w:w="820"/>
        <w:gridCol w:w="820"/>
      </w:tblGrid>
      <w:tr w:rsidR="0024610B" w:rsidRPr="007053D8" w14:paraId="769BB9D5" w14:textId="77777777" w:rsidTr="00532284">
        <w:trPr>
          <w:trHeight w:val="420"/>
        </w:trPr>
        <w:tc>
          <w:tcPr>
            <w:tcW w:w="8140" w:type="dxa"/>
            <w:gridSpan w:val="4"/>
            <w:tcBorders>
              <w:top w:val="single" w:sz="4" w:space="0" w:color="auto"/>
              <w:left w:val="nil"/>
              <w:bottom w:val="nil"/>
              <w:right w:val="nil"/>
            </w:tcBorders>
            <w:shd w:val="clear" w:color="auto" w:fill="auto"/>
            <w:noWrap/>
            <w:vAlign w:val="bottom"/>
            <w:hideMark/>
          </w:tcPr>
          <w:p w14:paraId="69EDCCCA" w14:textId="77777777" w:rsidR="0024610B" w:rsidRPr="007053D8" w:rsidRDefault="0024610B" w:rsidP="00532284">
            <w:pPr>
              <w:spacing w:after="0" w:line="240" w:lineRule="auto"/>
              <w:ind w:left="0" w:firstLine="0"/>
              <w:jc w:val="center"/>
              <w:rPr>
                <w:b/>
                <w:bCs/>
                <w:sz w:val="44"/>
                <w:szCs w:val="44"/>
              </w:rPr>
            </w:pPr>
            <w:r w:rsidRPr="007053D8">
              <w:rPr>
                <w:b/>
                <w:bCs/>
                <w:sz w:val="44"/>
                <w:szCs w:val="44"/>
              </w:rPr>
              <w:lastRenderedPageBreak/>
              <w:t>Model Details</w:t>
            </w:r>
          </w:p>
        </w:tc>
        <w:tc>
          <w:tcPr>
            <w:tcW w:w="1340" w:type="dxa"/>
            <w:vMerge w:val="restart"/>
            <w:tcBorders>
              <w:top w:val="single" w:sz="4" w:space="0" w:color="auto"/>
              <w:left w:val="nil"/>
              <w:bottom w:val="single" w:sz="8" w:space="0" w:color="000000"/>
              <w:right w:val="nil"/>
            </w:tcBorders>
            <w:shd w:val="clear" w:color="auto" w:fill="auto"/>
            <w:vAlign w:val="center"/>
            <w:hideMark/>
          </w:tcPr>
          <w:p w14:paraId="62D6475C"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540" w:type="dxa"/>
            <w:vMerge w:val="restart"/>
            <w:tcBorders>
              <w:top w:val="single" w:sz="4" w:space="0" w:color="auto"/>
              <w:left w:val="nil"/>
              <w:bottom w:val="single" w:sz="8" w:space="0" w:color="000000"/>
              <w:right w:val="nil"/>
            </w:tcBorders>
            <w:shd w:val="clear" w:color="auto" w:fill="auto"/>
            <w:noWrap/>
            <w:vAlign w:val="center"/>
            <w:hideMark/>
          </w:tcPr>
          <w:p w14:paraId="517C766D"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Observations</w:t>
            </w:r>
          </w:p>
        </w:tc>
        <w:tc>
          <w:tcPr>
            <w:tcW w:w="1380" w:type="dxa"/>
            <w:vMerge w:val="restart"/>
            <w:tcBorders>
              <w:top w:val="single" w:sz="4" w:space="0" w:color="auto"/>
              <w:left w:val="nil"/>
              <w:bottom w:val="single" w:sz="8" w:space="0" w:color="000000"/>
              <w:right w:val="nil"/>
            </w:tcBorders>
            <w:shd w:val="clear" w:color="auto" w:fill="auto"/>
            <w:noWrap/>
            <w:vAlign w:val="center"/>
            <w:hideMark/>
          </w:tcPr>
          <w:p w14:paraId="2ED823EB"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Null ICC</w:t>
            </w:r>
          </w:p>
        </w:tc>
        <w:tc>
          <w:tcPr>
            <w:tcW w:w="1560" w:type="dxa"/>
            <w:vMerge w:val="restart"/>
            <w:tcBorders>
              <w:top w:val="single" w:sz="4" w:space="0" w:color="auto"/>
              <w:left w:val="nil"/>
              <w:bottom w:val="single" w:sz="8" w:space="0" w:color="000000"/>
              <w:right w:val="nil"/>
            </w:tcBorders>
            <w:shd w:val="clear" w:color="auto" w:fill="auto"/>
            <w:vAlign w:val="center"/>
            <w:hideMark/>
          </w:tcPr>
          <w:p w14:paraId="34E6AC90" w14:textId="77777777" w:rsidR="0024610B" w:rsidRPr="007053D8" w:rsidRDefault="0024610B" w:rsidP="00532284">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60" w:type="dxa"/>
            <w:vMerge w:val="restart"/>
            <w:tcBorders>
              <w:top w:val="single" w:sz="4" w:space="0" w:color="auto"/>
              <w:left w:val="nil"/>
              <w:bottom w:val="single" w:sz="8" w:space="0" w:color="000000"/>
              <w:right w:val="nil"/>
            </w:tcBorders>
            <w:shd w:val="clear" w:color="auto" w:fill="auto"/>
            <w:vAlign w:val="center"/>
            <w:hideMark/>
          </w:tcPr>
          <w:p w14:paraId="1076E103"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Model Significance</w:t>
            </w:r>
          </w:p>
        </w:tc>
        <w:tc>
          <w:tcPr>
            <w:tcW w:w="2340" w:type="dxa"/>
            <w:gridSpan w:val="3"/>
            <w:tcBorders>
              <w:top w:val="single" w:sz="4" w:space="0" w:color="auto"/>
              <w:left w:val="nil"/>
              <w:bottom w:val="nil"/>
              <w:right w:val="nil"/>
            </w:tcBorders>
            <w:shd w:val="clear" w:color="auto" w:fill="auto"/>
            <w:noWrap/>
            <w:vAlign w:val="bottom"/>
            <w:hideMark/>
          </w:tcPr>
          <w:p w14:paraId="3BA2FB9E"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Affective Intensity (z)</w:t>
            </w:r>
          </w:p>
        </w:tc>
      </w:tr>
      <w:tr w:rsidR="0024610B" w:rsidRPr="007053D8" w14:paraId="08582F12" w14:textId="77777777" w:rsidTr="00532284">
        <w:trPr>
          <w:trHeight w:val="585"/>
        </w:trPr>
        <w:tc>
          <w:tcPr>
            <w:tcW w:w="2409" w:type="dxa"/>
            <w:tcBorders>
              <w:top w:val="nil"/>
              <w:left w:val="nil"/>
              <w:bottom w:val="single" w:sz="8" w:space="0" w:color="auto"/>
              <w:right w:val="nil"/>
            </w:tcBorders>
            <w:shd w:val="clear" w:color="auto" w:fill="auto"/>
            <w:noWrap/>
            <w:vAlign w:val="bottom"/>
            <w:hideMark/>
          </w:tcPr>
          <w:p w14:paraId="4F350D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Outcome</w:t>
            </w:r>
          </w:p>
        </w:tc>
        <w:tc>
          <w:tcPr>
            <w:tcW w:w="2087" w:type="dxa"/>
            <w:tcBorders>
              <w:top w:val="nil"/>
              <w:left w:val="nil"/>
              <w:bottom w:val="single" w:sz="8" w:space="0" w:color="auto"/>
              <w:right w:val="nil"/>
            </w:tcBorders>
            <w:shd w:val="clear" w:color="auto" w:fill="auto"/>
            <w:noWrap/>
            <w:vAlign w:val="bottom"/>
            <w:hideMark/>
          </w:tcPr>
          <w:p w14:paraId="415886AC"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Emotions Included</w:t>
            </w:r>
          </w:p>
        </w:tc>
        <w:tc>
          <w:tcPr>
            <w:tcW w:w="2282" w:type="dxa"/>
            <w:tcBorders>
              <w:top w:val="nil"/>
              <w:left w:val="nil"/>
              <w:bottom w:val="single" w:sz="8" w:space="0" w:color="auto"/>
              <w:right w:val="nil"/>
            </w:tcBorders>
            <w:shd w:val="clear" w:color="auto" w:fill="auto"/>
            <w:noWrap/>
            <w:vAlign w:val="bottom"/>
            <w:hideMark/>
          </w:tcPr>
          <w:p w14:paraId="7C333C43"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Data Collection Time</w:t>
            </w:r>
          </w:p>
        </w:tc>
        <w:tc>
          <w:tcPr>
            <w:tcW w:w="1362" w:type="dxa"/>
            <w:tcBorders>
              <w:top w:val="nil"/>
              <w:left w:val="nil"/>
              <w:bottom w:val="single" w:sz="8" w:space="0" w:color="auto"/>
              <w:right w:val="nil"/>
            </w:tcBorders>
            <w:shd w:val="clear" w:color="auto" w:fill="auto"/>
            <w:noWrap/>
            <w:vAlign w:val="bottom"/>
            <w:hideMark/>
          </w:tcPr>
          <w:p w14:paraId="549BD6FE"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0" w:type="dxa"/>
            <w:vMerge/>
            <w:tcBorders>
              <w:top w:val="single" w:sz="4" w:space="0" w:color="auto"/>
              <w:left w:val="nil"/>
              <w:bottom w:val="single" w:sz="8" w:space="0" w:color="000000"/>
              <w:right w:val="nil"/>
            </w:tcBorders>
            <w:vAlign w:val="center"/>
            <w:hideMark/>
          </w:tcPr>
          <w:p w14:paraId="7993A377" w14:textId="77777777" w:rsidR="0024610B" w:rsidRPr="007053D8" w:rsidRDefault="0024610B" w:rsidP="00532284">
            <w:pPr>
              <w:spacing w:after="0" w:line="240" w:lineRule="auto"/>
              <w:ind w:left="0" w:firstLine="0"/>
              <w:jc w:val="left"/>
              <w:rPr>
                <w:b/>
                <w:bCs/>
                <w:sz w:val="20"/>
                <w:szCs w:val="20"/>
              </w:rPr>
            </w:pPr>
          </w:p>
        </w:tc>
        <w:tc>
          <w:tcPr>
            <w:tcW w:w="1540" w:type="dxa"/>
            <w:vMerge/>
            <w:tcBorders>
              <w:top w:val="single" w:sz="4" w:space="0" w:color="auto"/>
              <w:left w:val="nil"/>
              <w:bottom w:val="single" w:sz="8" w:space="0" w:color="000000"/>
              <w:right w:val="nil"/>
            </w:tcBorders>
            <w:vAlign w:val="center"/>
            <w:hideMark/>
          </w:tcPr>
          <w:p w14:paraId="2FF2FA3A" w14:textId="77777777" w:rsidR="0024610B" w:rsidRPr="007053D8" w:rsidRDefault="0024610B" w:rsidP="00532284">
            <w:pPr>
              <w:spacing w:after="0" w:line="240" w:lineRule="auto"/>
              <w:ind w:left="0" w:firstLine="0"/>
              <w:jc w:val="left"/>
              <w:rPr>
                <w:b/>
                <w:bCs/>
                <w:sz w:val="20"/>
                <w:szCs w:val="20"/>
              </w:rPr>
            </w:pPr>
          </w:p>
        </w:tc>
        <w:tc>
          <w:tcPr>
            <w:tcW w:w="1380" w:type="dxa"/>
            <w:vMerge/>
            <w:tcBorders>
              <w:top w:val="single" w:sz="4" w:space="0" w:color="auto"/>
              <w:left w:val="nil"/>
              <w:bottom w:val="single" w:sz="8" w:space="0" w:color="000000"/>
              <w:right w:val="nil"/>
            </w:tcBorders>
            <w:vAlign w:val="center"/>
            <w:hideMark/>
          </w:tcPr>
          <w:p w14:paraId="17764F6D" w14:textId="77777777" w:rsidR="0024610B" w:rsidRPr="007053D8" w:rsidRDefault="0024610B" w:rsidP="00532284">
            <w:pPr>
              <w:spacing w:after="0" w:line="240" w:lineRule="auto"/>
              <w:ind w:left="0" w:firstLine="0"/>
              <w:jc w:val="left"/>
              <w:rPr>
                <w:b/>
                <w:bCs/>
                <w:sz w:val="20"/>
                <w:szCs w:val="20"/>
              </w:rPr>
            </w:pPr>
          </w:p>
        </w:tc>
        <w:tc>
          <w:tcPr>
            <w:tcW w:w="1560" w:type="dxa"/>
            <w:vMerge/>
            <w:tcBorders>
              <w:top w:val="single" w:sz="4" w:space="0" w:color="auto"/>
              <w:left w:val="nil"/>
              <w:bottom w:val="single" w:sz="8" w:space="0" w:color="000000"/>
              <w:right w:val="nil"/>
            </w:tcBorders>
            <w:vAlign w:val="center"/>
            <w:hideMark/>
          </w:tcPr>
          <w:p w14:paraId="30D1BF99" w14:textId="77777777" w:rsidR="0024610B" w:rsidRPr="007053D8" w:rsidRDefault="0024610B" w:rsidP="00532284">
            <w:pPr>
              <w:spacing w:after="0" w:line="240" w:lineRule="auto"/>
              <w:ind w:left="0" w:firstLine="0"/>
              <w:jc w:val="left"/>
              <w:rPr>
                <w:b/>
                <w:bCs/>
                <w:i/>
                <w:iCs/>
                <w:sz w:val="20"/>
                <w:szCs w:val="20"/>
              </w:rPr>
            </w:pPr>
          </w:p>
        </w:tc>
        <w:tc>
          <w:tcPr>
            <w:tcW w:w="1260" w:type="dxa"/>
            <w:vMerge/>
            <w:tcBorders>
              <w:top w:val="single" w:sz="4" w:space="0" w:color="auto"/>
              <w:left w:val="nil"/>
              <w:bottom w:val="single" w:sz="8" w:space="0" w:color="000000"/>
              <w:right w:val="nil"/>
            </w:tcBorders>
            <w:vAlign w:val="center"/>
            <w:hideMark/>
          </w:tcPr>
          <w:p w14:paraId="79B0107E" w14:textId="77777777" w:rsidR="0024610B" w:rsidRPr="007053D8" w:rsidRDefault="0024610B" w:rsidP="00532284">
            <w:pPr>
              <w:spacing w:after="0" w:line="240" w:lineRule="auto"/>
              <w:ind w:left="0" w:firstLine="0"/>
              <w:jc w:val="left"/>
              <w:rPr>
                <w:b/>
                <w:bCs/>
                <w:sz w:val="20"/>
                <w:szCs w:val="20"/>
              </w:rPr>
            </w:pPr>
          </w:p>
        </w:tc>
        <w:tc>
          <w:tcPr>
            <w:tcW w:w="700" w:type="dxa"/>
            <w:tcBorders>
              <w:top w:val="nil"/>
              <w:left w:val="nil"/>
              <w:bottom w:val="single" w:sz="8" w:space="0" w:color="auto"/>
              <w:right w:val="nil"/>
            </w:tcBorders>
            <w:shd w:val="clear" w:color="auto" w:fill="auto"/>
            <w:vAlign w:val="center"/>
            <w:hideMark/>
          </w:tcPr>
          <w:p w14:paraId="7275AFA6"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Odds Ratio</w:t>
            </w:r>
          </w:p>
        </w:tc>
        <w:tc>
          <w:tcPr>
            <w:tcW w:w="820" w:type="dxa"/>
            <w:tcBorders>
              <w:top w:val="nil"/>
              <w:left w:val="nil"/>
              <w:bottom w:val="single" w:sz="8" w:space="0" w:color="auto"/>
              <w:right w:val="nil"/>
            </w:tcBorders>
            <w:shd w:val="clear" w:color="auto" w:fill="auto"/>
            <w:vAlign w:val="center"/>
            <w:hideMark/>
          </w:tcPr>
          <w:p w14:paraId="27E07981"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Lower Bound ^</w:t>
            </w:r>
          </w:p>
        </w:tc>
        <w:tc>
          <w:tcPr>
            <w:tcW w:w="820" w:type="dxa"/>
            <w:tcBorders>
              <w:top w:val="nil"/>
              <w:left w:val="nil"/>
              <w:bottom w:val="single" w:sz="8" w:space="0" w:color="auto"/>
              <w:right w:val="nil"/>
            </w:tcBorders>
            <w:shd w:val="clear" w:color="auto" w:fill="auto"/>
            <w:vAlign w:val="center"/>
            <w:hideMark/>
          </w:tcPr>
          <w:p w14:paraId="69A209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Upper Bound ^</w:t>
            </w:r>
          </w:p>
        </w:tc>
      </w:tr>
      <w:tr w:rsidR="0024610B" w:rsidRPr="007053D8" w14:paraId="5536F774"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3A128740" w14:textId="23925F7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3DB878D"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47EC1C3E"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48043F47"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65FC6EF1" w14:textId="77777777" w:rsidR="0024610B" w:rsidRPr="007053D8" w:rsidRDefault="0024610B" w:rsidP="00532284">
            <w:pPr>
              <w:spacing w:after="0" w:line="240" w:lineRule="auto"/>
              <w:ind w:left="0" w:firstLine="0"/>
              <w:jc w:val="center"/>
              <w:rPr>
                <w:sz w:val="22"/>
              </w:rPr>
            </w:pPr>
            <w:r w:rsidRPr="007053D8">
              <w:rPr>
                <w:sz w:val="22"/>
              </w:rPr>
              <w:t>90</w:t>
            </w:r>
          </w:p>
        </w:tc>
        <w:tc>
          <w:tcPr>
            <w:tcW w:w="1540" w:type="dxa"/>
            <w:vMerge w:val="restart"/>
            <w:tcBorders>
              <w:top w:val="nil"/>
              <w:left w:val="nil"/>
              <w:bottom w:val="single" w:sz="4" w:space="0" w:color="000000"/>
              <w:right w:val="nil"/>
            </w:tcBorders>
            <w:shd w:val="clear" w:color="auto" w:fill="auto"/>
            <w:noWrap/>
            <w:vAlign w:val="center"/>
            <w:hideMark/>
          </w:tcPr>
          <w:p w14:paraId="2038FFD3" w14:textId="77777777" w:rsidR="0024610B" w:rsidRPr="007053D8" w:rsidRDefault="0024610B" w:rsidP="00532284">
            <w:pPr>
              <w:spacing w:after="0" w:line="240" w:lineRule="auto"/>
              <w:ind w:left="0" w:firstLine="0"/>
              <w:jc w:val="center"/>
              <w:rPr>
                <w:sz w:val="22"/>
              </w:rPr>
            </w:pPr>
            <w:r w:rsidRPr="007053D8">
              <w:rPr>
                <w:sz w:val="22"/>
              </w:rPr>
              <w:t>397</w:t>
            </w:r>
          </w:p>
        </w:tc>
        <w:tc>
          <w:tcPr>
            <w:tcW w:w="1380" w:type="dxa"/>
            <w:vMerge w:val="restart"/>
            <w:tcBorders>
              <w:top w:val="nil"/>
              <w:left w:val="nil"/>
              <w:bottom w:val="single" w:sz="4" w:space="0" w:color="000000"/>
              <w:right w:val="nil"/>
            </w:tcBorders>
            <w:shd w:val="clear" w:color="auto" w:fill="auto"/>
            <w:noWrap/>
            <w:vAlign w:val="center"/>
            <w:hideMark/>
          </w:tcPr>
          <w:p w14:paraId="45BB0730" w14:textId="77777777" w:rsidR="0024610B" w:rsidRPr="007053D8" w:rsidRDefault="0024610B" w:rsidP="00532284">
            <w:pPr>
              <w:spacing w:after="0" w:line="240" w:lineRule="auto"/>
              <w:ind w:left="0" w:firstLine="0"/>
              <w:jc w:val="center"/>
              <w:rPr>
                <w:sz w:val="22"/>
              </w:rPr>
            </w:pPr>
            <w:r w:rsidRPr="007053D8">
              <w:rPr>
                <w:sz w:val="22"/>
              </w:rPr>
              <w:t>0.34</w:t>
            </w:r>
          </w:p>
        </w:tc>
        <w:tc>
          <w:tcPr>
            <w:tcW w:w="1560" w:type="dxa"/>
            <w:tcBorders>
              <w:top w:val="nil"/>
              <w:left w:val="nil"/>
              <w:bottom w:val="nil"/>
              <w:right w:val="nil"/>
            </w:tcBorders>
            <w:shd w:val="clear" w:color="000000" w:fill="D9D9D9"/>
            <w:noWrap/>
            <w:vAlign w:val="center"/>
            <w:hideMark/>
          </w:tcPr>
          <w:p w14:paraId="330F857E"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7581106E"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3604E1C" w14:textId="77777777" w:rsidR="0024610B" w:rsidRPr="007053D8" w:rsidRDefault="0024610B" w:rsidP="00532284">
            <w:pPr>
              <w:spacing w:after="0" w:line="240" w:lineRule="auto"/>
              <w:ind w:left="0" w:firstLine="0"/>
              <w:jc w:val="center"/>
              <w:rPr>
                <w:sz w:val="22"/>
              </w:rPr>
            </w:pPr>
            <w:r w:rsidRPr="007053D8">
              <w:rPr>
                <w:sz w:val="22"/>
              </w:rPr>
              <w:t>1.27</w:t>
            </w:r>
          </w:p>
        </w:tc>
        <w:tc>
          <w:tcPr>
            <w:tcW w:w="820" w:type="dxa"/>
            <w:tcBorders>
              <w:top w:val="nil"/>
              <w:left w:val="nil"/>
              <w:bottom w:val="nil"/>
              <w:right w:val="nil"/>
            </w:tcBorders>
            <w:shd w:val="clear" w:color="000000" w:fill="D9D9D9"/>
            <w:noWrap/>
            <w:vAlign w:val="center"/>
            <w:hideMark/>
          </w:tcPr>
          <w:p w14:paraId="50A175A4" w14:textId="77777777" w:rsidR="0024610B" w:rsidRPr="007053D8" w:rsidRDefault="0024610B" w:rsidP="00532284">
            <w:pPr>
              <w:spacing w:after="0" w:line="240" w:lineRule="auto"/>
              <w:ind w:left="0" w:firstLine="0"/>
              <w:jc w:val="center"/>
              <w:rPr>
                <w:sz w:val="22"/>
              </w:rPr>
            </w:pPr>
            <w:r w:rsidRPr="007053D8">
              <w:rPr>
                <w:sz w:val="22"/>
              </w:rPr>
              <w:t>0.93</w:t>
            </w:r>
          </w:p>
        </w:tc>
        <w:tc>
          <w:tcPr>
            <w:tcW w:w="820" w:type="dxa"/>
            <w:tcBorders>
              <w:top w:val="nil"/>
              <w:left w:val="nil"/>
              <w:bottom w:val="nil"/>
              <w:right w:val="nil"/>
            </w:tcBorders>
            <w:shd w:val="clear" w:color="000000" w:fill="D9D9D9"/>
            <w:noWrap/>
            <w:vAlign w:val="center"/>
            <w:hideMark/>
          </w:tcPr>
          <w:p w14:paraId="5D2AFCF4" w14:textId="77777777" w:rsidR="0024610B" w:rsidRPr="007053D8" w:rsidRDefault="0024610B" w:rsidP="00532284">
            <w:pPr>
              <w:spacing w:after="0" w:line="240" w:lineRule="auto"/>
              <w:ind w:left="0" w:firstLine="0"/>
              <w:jc w:val="center"/>
              <w:rPr>
                <w:sz w:val="22"/>
              </w:rPr>
            </w:pPr>
            <w:r w:rsidRPr="007053D8">
              <w:rPr>
                <w:sz w:val="22"/>
              </w:rPr>
              <w:t>1.73</w:t>
            </w:r>
          </w:p>
        </w:tc>
      </w:tr>
      <w:tr w:rsidR="0024610B" w:rsidRPr="007053D8" w14:paraId="20827663" w14:textId="77777777" w:rsidTr="00532284">
        <w:trPr>
          <w:trHeight w:val="360"/>
        </w:trPr>
        <w:tc>
          <w:tcPr>
            <w:tcW w:w="2409" w:type="dxa"/>
            <w:vMerge/>
            <w:tcBorders>
              <w:top w:val="nil"/>
              <w:left w:val="nil"/>
              <w:bottom w:val="single" w:sz="4" w:space="0" w:color="000000"/>
              <w:right w:val="nil"/>
            </w:tcBorders>
            <w:vAlign w:val="center"/>
            <w:hideMark/>
          </w:tcPr>
          <w:p w14:paraId="38BFFCA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384D4307"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71136A4"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3A69F5EA"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0E0BDEAA"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869CC4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0DCE2280"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380E3B3A" w14:textId="77777777" w:rsidR="0024610B" w:rsidRPr="007053D8" w:rsidRDefault="0024610B" w:rsidP="00532284">
            <w:pPr>
              <w:spacing w:after="0" w:line="240" w:lineRule="auto"/>
              <w:ind w:left="0" w:firstLine="0"/>
              <w:jc w:val="center"/>
              <w:rPr>
                <w:sz w:val="22"/>
              </w:rPr>
            </w:pPr>
            <w:r w:rsidRPr="007053D8">
              <w:rPr>
                <w:sz w:val="22"/>
              </w:rPr>
              <w:t>2.64</w:t>
            </w:r>
          </w:p>
        </w:tc>
        <w:tc>
          <w:tcPr>
            <w:tcW w:w="1260" w:type="dxa"/>
            <w:tcBorders>
              <w:top w:val="nil"/>
              <w:left w:val="nil"/>
              <w:bottom w:val="single" w:sz="4" w:space="0" w:color="auto"/>
              <w:right w:val="single" w:sz="4" w:space="0" w:color="auto"/>
            </w:tcBorders>
            <w:shd w:val="clear" w:color="auto" w:fill="auto"/>
            <w:noWrap/>
            <w:vAlign w:val="center"/>
            <w:hideMark/>
          </w:tcPr>
          <w:p w14:paraId="1502F8CA"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2E0F1342"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single" w:sz="4" w:space="0" w:color="auto"/>
              <w:right w:val="nil"/>
            </w:tcBorders>
            <w:shd w:val="clear" w:color="auto" w:fill="auto"/>
            <w:noWrap/>
            <w:vAlign w:val="center"/>
            <w:hideMark/>
          </w:tcPr>
          <w:p w14:paraId="13629575"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80C721C" w14:textId="77777777" w:rsidR="0024610B" w:rsidRPr="007053D8" w:rsidRDefault="0024610B" w:rsidP="00532284">
            <w:pPr>
              <w:spacing w:after="0" w:line="240" w:lineRule="auto"/>
              <w:ind w:left="0" w:firstLine="0"/>
              <w:jc w:val="center"/>
              <w:rPr>
                <w:sz w:val="22"/>
              </w:rPr>
            </w:pPr>
            <w:r w:rsidRPr="007053D8">
              <w:rPr>
                <w:sz w:val="22"/>
              </w:rPr>
              <w:t>1.71</w:t>
            </w:r>
          </w:p>
        </w:tc>
      </w:tr>
      <w:tr w:rsidR="0024610B" w:rsidRPr="007053D8" w14:paraId="3B5F49BB"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804821D" w14:textId="75DC6C47"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0007DA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5DE272AC"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3561111"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7D99830" w14:textId="77777777" w:rsidR="0024610B" w:rsidRPr="007053D8" w:rsidRDefault="0024610B" w:rsidP="00532284">
            <w:pPr>
              <w:spacing w:after="0" w:line="240" w:lineRule="auto"/>
              <w:ind w:left="0" w:firstLine="0"/>
              <w:jc w:val="center"/>
              <w:rPr>
                <w:sz w:val="22"/>
              </w:rPr>
            </w:pPr>
            <w:r w:rsidRPr="007053D8">
              <w:rPr>
                <w:sz w:val="22"/>
              </w:rPr>
              <w:t>89</w:t>
            </w:r>
          </w:p>
        </w:tc>
        <w:tc>
          <w:tcPr>
            <w:tcW w:w="1540" w:type="dxa"/>
            <w:vMerge w:val="restart"/>
            <w:tcBorders>
              <w:top w:val="nil"/>
              <w:left w:val="nil"/>
              <w:bottom w:val="single" w:sz="4" w:space="0" w:color="000000"/>
              <w:right w:val="nil"/>
            </w:tcBorders>
            <w:shd w:val="clear" w:color="auto" w:fill="auto"/>
            <w:noWrap/>
            <w:vAlign w:val="center"/>
            <w:hideMark/>
          </w:tcPr>
          <w:p w14:paraId="61B02933" w14:textId="77777777" w:rsidR="0024610B" w:rsidRPr="007053D8" w:rsidRDefault="0024610B" w:rsidP="00532284">
            <w:pPr>
              <w:spacing w:after="0" w:line="240" w:lineRule="auto"/>
              <w:ind w:left="0" w:firstLine="0"/>
              <w:jc w:val="center"/>
              <w:rPr>
                <w:sz w:val="22"/>
              </w:rPr>
            </w:pPr>
            <w:r w:rsidRPr="007053D8">
              <w:rPr>
                <w:sz w:val="22"/>
              </w:rPr>
              <w:t>360</w:t>
            </w:r>
          </w:p>
        </w:tc>
        <w:tc>
          <w:tcPr>
            <w:tcW w:w="1380" w:type="dxa"/>
            <w:vMerge w:val="restart"/>
            <w:tcBorders>
              <w:top w:val="nil"/>
              <w:left w:val="nil"/>
              <w:bottom w:val="single" w:sz="4" w:space="0" w:color="000000"/>
              <w:right w:val="nil"/>
            </w:tcBorders>
            <w:shd w:val="clear" w:color="auto" w:fill="auto"/>
            <w:noWrap/>
            <w:vAlign w:val="center"/>
            <w:hideMark/>
          </w:tcPr>
          <w:p w14:paraId="3E297978" w14:textId="77777777" w:rsidR="0024610B" w:rsidRPr="007053D8" w:rsidRDefault="0024610B" w:rsidP="00532284">
            <w:pPr>
              <w:spacing w:after="0" w:line="240" w:lineRule="auto"/>
              <w:ind w:left="0" w:firstLine="0"/>
              <w:jc w:val="center"/>
              <w:rPr>
                <w:sz w:val="22"/>
              </w:rPr>
            </w:pPr>
            <w:r w:rsidRPr="007053D8">
              <w:rPr>
                <w:sz w:val="22"/>
              </w:rPr>
              <w:t>0.36</w:t>
            </w:r>
          </w:p>
        </w:tc>
        <w:tc>
          <w:tcPr>
            <w:tcW w:w="1560" w:type="dxa"/>
            <w:tcBorders>
              <w:top w:val="nil"/>
              <w:left w:val="nil"/>
              <w:bottom w:val="nil"/>
              <w:right w:val="nil"/>
            </w:tcBorders>
            <w:shd w:val="clear" w:color="000000" w:fill="D9D9D9"/>
            <w:noWrap/>
            <w:vAlign w:val="center"/>
            <w:hideMark/>
          </w:tcPr>
          <w:p w14:paraId="5825D8AB"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3EF5FD6D"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E080840" w14:textId="77777777" w:rsidR="0024610B" w:rsidRPr="007053D8" w:rsidRDefault="0024610B" w:rsidP="00532284">
            <w:pPr>
              <w:spacing w:after="0" w:line="240" w:lineRule="auto"/>
              <w:ind w:left="0" w:firstLine="0"/>
              <w:jc w:val="center"/>
              <w:rPr>
                <w:sz w:val="22"/>
              </w:rPr>
            </w:pPr>
            <w:r w:rsidRPr="007053D8">
              <w:rPr>
                <w:sz w:val="22"/>
              </w:rPr>
              <w:t>1.17</w:t>
            </w:r>
          </w:p>
        </w:tc>
        <w:tc>
          <w:tcPr>
            <w:tcW w:w="820" w:type="dxa"/>
            <w:tcBorders>
              <w:top w:val="nil"/>
              <w:left w:val="nil"/>
              <w:bottom w:val="nil"/>
              <w:right w:val="nil"/>
            </w:tcBorders>
            <w:shd w:val="clear" w:color="000000" w:fill="D9D9D9"/>
            <w:noWrap/>
            <w:vAlign w:val="center"/>
            <w:hideMark/>
          </w:tcPr>
          <w:p w14:paraId="15316E4C" w14:textId="77777777" w:rsidR="0024610B" w:rsidRPr="007053D8" w:rsidRDefault="0024610B" w:rsidP="00532284">
            <w:pPr>
              <w:spacing w:after="0" w:line="240" w:lineRule="auto"/>
              <w:ind w:left="0" w:firstLine="0"/>
              <w:jc w:val="center"/>
              <w:rPr>
                <w:sz w:val="22"/>
              </w:rPr>
            </w:pPr>
            <w:r w:rsidRPr="007053D8">
              <w:rPr>
                <w:sz w:val="22"/>
              </w:rPr>
              <w:t>0.83</w:t>
            </w:r>
          </w:p>
        </w:tc>
        <w:tc>
          <w:tcPr>
            <w:tcW w:w="820" w:type="dxa"/>
            <w:tcBorders>
              <w:top w:val="nil"/>
              <w:left w:val="nil"/>
              <w:bottom w:val="nil"/>
              <w:right w:val="nil"/>
            </w:tcBorders>
            <w:shd w:val="clear" w:color="000000" w:fill="D9D9D9"/>
            <w:noWrap/>
            <w:vAlign w:val="center"/>
            <w:hideMark/>
          </w:tcPr>
          <w:p w14:paraId="24611494" w14:textId="77777777" w:rsidR="0024610B" w:rsidRPr="007053D8" w:rsidRDefault="0024610B" w:rsidP="00532284">
            <w:pPr>
              <w:spacing w:after="0" w:line="240" w:lineRule="auto"/>
              <w:ind w:left="0" w:firstLine="0"/>
              <w:jc w:val="center"/>
              <w:rPr>
                <w:sz w:val="22"/>
              </w:rPr>
            </w:pPr>
            <w:r w:rsidRPr="007053D8">
              <w:rPr>
                <w:sz w:val="22"/>
              </w:rPr>
              <w:t>1.64</w:t>
            </w:r>
          </w:p>
        </w:tc>
      </w:tr>
      <w:tr w:rsidR="0024610B" w:rsidRPr="007053D8" w14:paraId="6B6EDD21" w14:textId="77777777" w:rsidTr="00532284">
        <w:trPr>
          <w:trHeight w:val="360"/>
        </w:trPr>
        <w:tc>
          <w:tcPr>
            <w:tcW w:w="2409" w:type="dxa"/>
            <w:vMerge/>
            <w:tcBorders>
              <w:top w:val="nil"/>
              <w:left w:val="nil"/>
              <w:bottom w:val="single" w:sz="4" w:space="0" w:color="000000"/>
              <w:right w:val="nil"/>
            </w:tcBorders>
            <w:vAlign w:val="center"/>
            <w:hideMark/>
          </w:tcPr>
          <w:p w14:paraId="519C6E36"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793D014E"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3467F88F"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3B75D18"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7C7B1EB5"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1A5600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705AA351"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0385F32"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6DA8FC4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06E2CD9E" w14:textId="77777777" w:rsidR="0024610B" w:rsidRPr="007053D8" w:rsidRDefault="0024610B" w:rsidP="00532284">
            <w:pPr>
              <w:spacing w:after="0" w:line="240" w:lineRule="auto"/>
              <w:ind w:left="0" w:firstLine="0"/>
              <w:jc w:val="center"/>
              <w:rPr>
                <w:sz w:val="22"/>
              </w:rPr>
            </w:pPr>
            <w:r w:rsidRPr="007053D8">
              <w:rPr>
                <w:sz w:val="22"/>
              </w:rPr>
              <w:t>1.18</w:t>
            </w:r>
          </w:p>
        </w:tc>
        <w:tc>
          <w:tcPr>
            <w:tcW w:w="820" w:type="dxa"/>
            <w:tcBorders>
              <w:top w:val="nil"/>
              <w:left w:val="nil"/>
              <w:bottom w:val="single" w:sz="4" w:space="0" w:color="auto"/>
              <w:right w:val="nil"/>
            </w:tcBorders>
            <w:shd w:val="clear" w:color="auto" w:fill="auto"/>
            <w:noWrap/>
            <w:vAlign w:val="center"/>
            <w:hideMark/>
          </w:tcPr>
          <w:p w14:paraId="45F6E543" w14:textId="77777777" w:rsidR="0024610B" w:rsidRPr="007053D8" w:rsidRDefault="0024610B" w:rsidP="00532284">
            <w:pPr>
              <w:spacing w:after="0" w:line="240" w:lineRule="auto"/>
              <w:ind w:left="0" w:firstLine="0"/>
              <w:jc w:val="center"/>
              <w:rPr>
                <w:sz w:val="22"/>
              </w:rPr>
            </w:pPr>
            <w:r w:rsidRPr="007053D8">
              <w:rPr>
                <w:sz w:val="22"/>
              </w:rPr>
              <w:t>0.85</w:t>
            </w:r>
          </w:p>
        </w:tc>
        <w:tc>
          <w:tcPr>
            <w:tcW w:w="820" w:type="dxa"/>
            <w:tcBorders>
              <w:top w:val="nil"/>
              <w:left w:val="nil"/>
              <w:bottom w:val="single" w:sz="4" w:space="0" w:color="auto"/>
              <w:right w:val="nil"/>
            </w:tcBorders>
            <w:shd w:val="clear" w:color="auto" w:fill="auto"/>
            <w:noWrap/>
            <w:vAlign w:val="center"/>
            <w:hideMark/>
          </w:tcPr>
          <w:p w14:paraId="2BC62464" w14:textId="77777777" w:rsidR="0024610B" w:rsidRPr="007053D8" w:rsidRDefault="0024610B" w:rsidP="00532284">
            <w:pPr>
              <w:spacing w:after="0" w:line="240" w:lineRule="auto"/>
              <w:ind w:left="0" w:firstLine="0"/>
              <w:jc w:val="center"/>
              <w:rPr>
                <w:sz w:val="22"/>
              </w:rPr>
            </w:pPr>
            <w:r w:rsidRPr="007053D8">
              <w:rPr>
                <w:sz w:val="22"/>
              </w:rPr>
              <w:t>1.63</w:t>
            </w:r>
          </w:p>
        </w:tc>
      </w:tr>
      <w:tr w:rsidR="0024610B" w:rsidRPr="007053D8" w14:paraId="3CF2197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7261BCC" w14:textId="4AE2982F"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2C052EA9"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5DDBE328"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7A6669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5BAD918" w14:textId="77777777" w:rsidR="0024610B" w:rsidRPr="007053D8" w:rsidRDefault="0024610B" w:rsidP="00532284">
            <w:pPr>
              <w:spacing w:after="0" w:line="240" w:lineRule="auto"/>
              <w:ind w:left="0" w:firstLine="0"/>
              <w:jc w:val="center"/>
              <w:rPr>
                <w:sz w:val="22"/>
              </w:rPr>
            </w:pPr>
            <w:r w:rsidRPr="007053D8">
              <w:rPr>
                <w:sz w:val="22"/>
              </w:rPr>
              <w:t>78</w:t>
            </w:r>
          </w:p>
        </w:tc>
        <w:tc>
          <w:tcPr>
            <w:tcW w:w="1540" w:type="dxa"/>
            <w:vMerge w:val="restart"/>
            <w:tcBorders>
              <w:top w:val="nil"/>
              <w:left w:val="nil"/>
              <w:bottom w:val="single" w:sz="4" w:space="0" w:color="000000"/>
              <w:right w:val="nil"/>
            </w:tcBorders>
            <w:shd w:val="clear" w:color="auto" w:fill="auto"/>
            <w:noWrap/>
            <w:vAlign w:val="center"/>
            <w:hideMark/>
          </w:tcPr>
          <w:p w14:paraId="0C273B93" w14:textId="77777777" w:rsidR="0024610B" w:rsidRPr="007053D8" w:rsidRDefault="0024610B" w:rsidP="00532284">
            <w:pPr>
              <w:spacing w:after="0" w:line="240" w:lineRule="auto"/>
              <w:ind w:left="0" w:firstLine="0"/>
              <w:jc w:val="center"/>
              <w:rPr>
                <w:sz w:val="22"/>
              </w:rPr>
            </w:pPr>
            <w:r w:rsidRPr="007053D8">
              <w:rPr>
                <w:sz w:val="22"/>
              </w:rPr>
              <w:t>328</w:t>
            </w:r>
          </w:p>
        </w:tc>
        <w:tc>
          <w:tcPr>
            <w:tcW w:w="1380" w:type="dxa"/>
            <w:vMerge w:val="restart"/>
            <w:tcBorders>
              <w:top w:val="nil"/>
              <w:left w:val="nil"/>
              <w:bottom w:val="single" w:sz="4" w:space="0" w:color="000000"/>
              <w:right w:val="nil"/>
            </w:tcBorders>
            <w:shd w:val="clear" w:color="auto" w:fill="auto"/>
            <w:noWrap/>
            <w:vAlign w:val="center"/>
            <w:hideMark/>
          </w:tcPr>
          <w:p w14:paraId="58251F50" w14:textId="77777777" w:rsidR="0024610B" w:rsidRPr="007053D8" w:rsidRDefault="0024610B" w:rsidP="00532284">
            <w:pPr>
              <w:spacing w:after="0" w:line="240" w:lineRule="auto"/>
              <w:ind w:left="0" w:firstLine="0"/>
              <w:jc w:val="center"/>
              <w:rPr>
                <w:sz w:val="22"/>
              </w:rPr>
            </w:pPr>
            <w:r w:rsidRPr="007053D8">
              <w:rPr>
                <w:sz w:val="22"/>
              </w:rPr>
              <w:t>0.37</w:t>
            </w:r>
          </w:p>
        </w:tc>
        <w:tc>
          <w:tcPr>
            <w:tcW w:w="1560" w:type="dxa"/>
            <w:tcBorders>
              <w:top w:val="nil"/>
              <w:left w:val="nil"/>
              <w:bottom w:val="nil"/>
              <w:right w:val="nil"/>
            </w:tcBorders>
            <w:shd w:val="clear" w:color="000000" w:fill="D9D9D9"/>
            <w:noWrap/>
            <w:vAlign w:val="center"/>
            <w:hideMark/>
          </w:tcPr>
          <w:p w14:paraId="232F20A6"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620438F3"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5709A867" w14:textId="77777777" w:rsidR="0024610B" w:rsidRPr="007053D8" w:rsidRDefault="0024610B" w:rsidP="00532284">
            <w:pPr>
              <w:spacing w:after="0" w:line="240" w:lineRule="auto"/>
              <w:ind w:left="0" w:firstLine="0"/>
              <w:jc w:val="center"/>
              <w:rPr>
                <w:sz w:val="22"/>
              </w:rPr>
            </w:pPr>
            <w:r w:rsidRPr="007053D8">
              <w:rPr>
                <w:sz w:val="22"/>
              </w:rPr>
              <w:t>1.45</w:t>
            </w:r>
          </w:p>
        </w:tc>
        <w:tc>
          <w:tcPr>
            <w:tcW w:w="820" w:type="dxa"/>
            <w:tcBorders>
              <w:top w:val="nil"/>
              <w:left w:val="nil"/>
              <w:bottom w:val="nil"/>
              <w:right w:val="nil"/>
            </w:tcBorders>
            <w:shd w:val="clear" w:color="000000" w:fill="D9D9D9"/>
            <w:noWrap/>
            <w:vAlign w:val="center"/>
            <w:hideMark/>
          </w:tcPr>
          <w:p w14:paraId="288E675D"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nil"/>
              <w:right w:val="nil"/>
            </w:tcBorders>
            <w:shd w:val="clear" w:color="000000" w:fill="D9D9D9"/>
            <w:noWrap/>
            <w:vAlign w:val="center"/>
            <w:hideMark/>
          </w:tcPr>
          <w:p w14:paraId="7A201C7E" w14:textId="77777777" w:rsidR="0024610B" w:rsidRPr="007053D8" w:rsidRDefault="0024610B" w:rsidP="00532284">
            <w:pPr>
              <w:spacing w:after="0" w:line="240" w:lineRule="auto"/>
              <w:ind w:left="0" w:firstLine="0"/>
              <w:jc w:val="center"/>
              <w:rPr>
                <w:sz w:val="22"/>
              </w:rPr>
            </w:pPr>
            <w:r w:rsidRPr="007053D8">
              <w:rPr>
                <w:sz w:val="22"/>
              </w:rPr>
              <w:t>2.05</w:t>
            </w:r>
          </w:p>
        </w:tc>
      </w:tr>
      <w:tr w:rsidR="0024610B" w:rsidRPr="007053D8" w14:paraId="1B262DAB" w14:textId="77777777" w:rsidTr="00532284">
        <w:trPr>
          <w:trHeight w:val="360"/>
        </w:trPr>
        <w:tc>
          <w:tcPr>
            <w:tcW w:w="2409" w:type="dxa"/>
            <w:vMerge/>
            <w:tcBorders>
              <w:top w:val="nil"/>
              <w:left w:val="nil"/>
              <w:bottom w:val="single" w:sz="4" w:space="0" w:color="000000"/>
              <w:right w:val="nil"/>
            </w:tcBorders>
            <w:vAlign w:val="center"/>
            <w:hideMark/>
          </w:tcPr>
          <w:p w14:paraId="2EC6CDB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BCE6170"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577CC08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67F20541"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AC07A2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551A5D4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F79D22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2F7FD5B8" w14:textId="77777777" w:rsidR="0024610B" w:rsidRPr="007053D8" w:rsidRDefault="0024610B" w:rsidP="00532284">
            <w:pPr>
              <w:spacing w:after="0" w:line="240" w:lineRule="auto"/>
              <w:ind w:left="0" w:firstLine="0"/>
              <w:jc w:val="center"/>
              <w:rPr>
                <w:sz w:val="22"/>
              </w:rPr>
            </w:pPr>
            <w:r w:rsidRPr="007053D8">
              <w:rPr>
                <w:sz w:val="22"/>
              </w:rPr>
              <w:t>4.45</w:t>
            </w:r>
          </w:p>
        </w:tc>
        <w:tc>
          <w:tcPr>
            <w:tcW w:w="1260" w:type="dxa"/>
            <w:tcBorders>
              <w:top w:val="nil"/>
              <w:left w:val="nil"/>
              <w:bottom w:val="single" w:sz="4" w:space="0" w:color="auto"/>
              <w:right w:val="single" w:sz="4" w:space="0" w:color="auto"/>
            </w:tcBorders>
            <w:shd w:val="clear" w:color="auto" w:fill="auto"/>
            <w:noWrap/>
            <w:vAlign w:val="center"/>
            <w:hideMark/>
          </w:tcPr>
          <w:p w14:paraId="5636CC7C" w14:textId="77777777" w:rsidR="0024610B" w:rsidRPr="007053D8" w:rsidRDefault="0024610B" w:rsidP="00532284">
            <w:pPr>
              <w:spacing w:after="0" w:line="240" w:lineRule="auto"/>
              <w:ind w:left="0" w:firstLine="0"/>
              <w:jc w:val="center"/>
              <w:rPr>
                <w:sz w:val="22"/>
              </w:rPr>
            </w:pPr>
            <w:r w:rsidRPr="007053D8">
              <w:rPr>
                <w:sz w:val="22"/>
              </w:rPr>
              <w:t>0.04 *</w:t>
            </w:r>
          </w:p>
        </w:tc>
        <w:tc>
          <w:tcPr>
            <w:tcW w:w="700" w:type="dxa"/>
            <w:tcBorders>
              <w:top w:val="nil"/>
              <w:left w:val="nil"/>
              <w:bottom w:val="single" w:sz="4" w:space="0" w:color="auto"/>
              <w:right w:val="nil"/>
            </w:tcBorders>
            <w:shd w:val="clear" w:color="auto" w:fill="auto"/>
            <w:noWrap/>
            <w:vAlign w:val="center"/>
            <w:hideMark/>
          </w:tcPr>
          <w:p w14:paraId="0F4F8652" w14:textId="77777777" w:rsidR="0024610B" w:rsidRPr="007053D8" w:rsidRDefault="0024610B" w:rsidP="00532284">
            <w:pPr>
              <w:spacing w:after="0" w:line="240" w:lineRule="auto"/>
              <w:ind w:left="0" w:firstLine="0"/>
              <w:jc w:val="center"/>
              <w:rPr>
                <w:sz w:val="22"/>
              </w:rPr>
            </w:pPr>
            <w:r w:rsidRPr="007053D8">
              <w:rPr>
                <w:sz w:val="22"/>
              </w:rPr>
              <w:t>1.42</w:t>
            </w:r>
          </w:p>
        </w:tc>
        <w:tc>
          <w:tcPr>
            <w:tcW w:w="820" w:type="dxa"/>
            <w:tcBorders>
              <w:top w:val="nil"/>
              <w:left w:val="nil"/>
              <w:bottom w:val="single" w:sz="4" w:space="0" w:color="auto"/>
              <w:right w:val="nil"/>
            </w:tcBorders>
            <w:shd w:val="clear" w:color="auto" w:fill="auto"/>
            <w:noWrap/>
            <w:vAlign w:val="center"/>
            <w:hideMark/>
          </w:tcPr>
          <w:p w14:paraId="78E0A006"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single" w:sz="4" w:space="0" w:color="auto"/>
              <w:right w:val="nil"/>
            </w:tcBorders>
            <w:shd w:val="clear" w:color="auto" w:fill="auto"/>
            <w:noWrap/>
            <w:vAlign w:val="center"/>
            <w:hideMark/>
          </w:tcPr>
          <w:p w14:paraId="5C67F4C6" w14:textId="77777777" w:rsidR="0024610B" w:rsidRPr="007053D8" w:rsidRDefault="0024610B" w:rsidP="00532284">
            <w:pPr>
              <w:spacing w:after="0" w:line="240" w:lineRule="auto"/>
              <w:ind w:left="0" w:firstLine="0"/>
              <w:jc w:val="center"/>
              <w:rPr>
                <w:sz w:val="22"/>
              </w:rPr>
            </w:pPr>
            <w:r w:rsidRPr="007053D8">
              <w:rPr>
                <w:sz w:val="22"/>
              </w:rPr>
              <w:t>1.98</w:t>
            </w:r>
          </w:p>
        </w:tc>
      </w:tr>
      <w:tr w:rsidR="0024610B" w:rsidRPr="007053D8" w14:paraId="1ED1C89C"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22B2B584" w14:textId="64E71D38"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3CEA4BDD"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036D3EFF"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11166AB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408E385"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040D3485" w14:textId="77777777" w:rsidR="0024610B" w:rsidRPr="007053D8" w:rsidRDefault="0024610B" w:rsidP="00532284">
            <w:pPr>
              <w:spacing w:after="0" w:line="240" w:lineRule="auto"/>
              <w:ind w:left="0" w:firstLine="0"/>
              <w:jc w:val="center"/>
              <w:rPr>
                <w:sz w:val="22"/>
              </w:rPr>
            </w:pPr>
            <w:r w:rsidRPr="007053D8">
              <w:rPr>
                <w:sz w:val="22"/>
              </w:rPr>
              <w:t>298</w:t>
            </w:r>
          </w:p>
        </w:tc>
        <w:tc>
          <w:tcPr>
            <w:tcW w:w="1380" w:type="dxa"/>
            <w:vMerge w:val="restart"/>
            <w:tcBorders>
              <w:top w:val="nil"/>
              <w:left w:val="nil"/>
              <w:bottom w:val="single" w:sz="4" w:space="0" w:color="000000"/>
              <w:right w:val="nil"/>
            </w:tcBorders>
            <w:shd w:val="clear" w:color="auto" w:fill="auto"/>
            <w:noWrap/>
            <w:vAlign w:val="center"/>
            <w:hideMark/>
          </w:tcPr>
          <w:p w14:paraId="09A48592" w14:textId="77777777" w:rsidR="0024610B" w:rsidRPr="007053D8" w:rsidRDefault="0024610B" w:rsidP="00532284">
            <w:pPr>
              <w:spacing w:after="0" w:line="240" w:lineRule="auto"/>
              <w:ind w:left="0" w:firstLine="0"/>
              <w:jc w:val="center"/>
              <w:rPr>
                <w:sz w:val="22"/>
              </w:rPr>
            </w:pPr>
            <w:r w:rsidRPr="007053D8">
              <w:rPr>
                <w:sz w:val="22"/>
              </w:rPr>
              <w:t>0.40</w:t>
            </w:r>
          </w:p>
        </w:tc>
        <w:tc>
          <w:tcPr>
            <w:tcW w:w="1560" w:type="dxa"/>
            <w:tcBorders>
              <w:top w:val="nil"/>
              <w:left w:val="nil"/>
              <w:bottom w:val="nil"/>
              <w:right w:val="nil"/>
            </w:tcBorders>
            <w:shd w:val="clear" w:color="000000" w:fill="D9D9D9"/>
            <w:noWrap/>
            <w:vAlign w:val="center"/>
            <w:hideMark/>
          </w:tcPr>
          <w:p w14:paraId="07A4EECF"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D6A3A96"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4F567FF5" w14:textId="77777777" w:rsidR="0024610B" w:rsidRPr="007053D8" w:rsidRDefault="0024610B" w:rsidP="00532284">
            <w:pPr>
              <w:spacing w:after="0" w:line="240" w:lineRule="auto"/>
              <w:ind w:left="0" w:firstLine="0"/>
              <w:jc w:val="center"/>
              <w:rPr>
                <w:sz w:val="22"/>
              </w:rPr>
            </w:pPr>
            <w:r w:rsidRPr="007053D8">
              <w:rPr>
                <w:sz w:val="22"/>
              </w:rPr>
              <w:t>1.38</w:t>
            </w:r>
          </w:p>
        </w:tc>
        <w:tc>
          <w:tcPr>
            <w:tcW w:w="820" w:type="dxa"/>
            <w:tcBorders>
              <w:top w:val="nil"/>
              <w:left w:val="nil"/>
              <w:bottom w:val="nil"/>
              <w:right w:val="nil"/>
            </w:tcBorders>
            <w:shd w:val="clear" w:color="000000" w:fill="D9D9D9"/>
            <w:noWrap/>
            <w:vAlign w:val="center"/>
            <w:hideMark/>
          </w:tcPr>
          <w:p w14:paraId="4477B052"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nil"/>
              <w:right w:val="nil"/>
            </w:tcBorders>
            <w:shd w:val="clear" w:color="000000" w:fill="D9D9D9"/>
            <w:noWrap/>
            <w:vAlign w:val="center"/>
            <w:hideMark/>
          </w:tcPr>
          <w:p w14:paraId="3EB41D38" w14:textId="77777777" w:rsidR="0024610B" w:rsidRPr="007053D8" w:rsidRDefault="0024610B" w:rsidP="00532284">
            <w:pPr>
              <w:spacing w:after="0" w:line="240" w:lineRule="auto"/>
              <w:ind w:left="0" w:firstLine="0"/>
              <w:jc w:val="center"/>
              <w:rPr>
                <w:sz w:val="22"/>
              </w:rPr>
            </w:pPr>
            <w:r w:rsidRPr="007053D8">
              <w:rPr>
                <w:sz w:val="22"/>
              </w:rPr>
              <w:t>1.99</w:t>
            </w:r>
          </w:p>
        </w:tc>
      </w:tr>
      <w:tr w:rsidR="0024610B" w:rsidRPr="007053D8" w14:paraId="6BBD1610" w14:textId="77777777" w:rsidTr="00532284">
        <w:trPr>
          <w:trHeight w:val="360"/>
        </w:trPr>
        <w:tc>
          <w:tcPr>
            <w:tcW w:w="2409" w:type="dxa"/>
            <w:vMerge/>
            <w:tcBorders>
              <w:top w:val="nil"/>
              <w:left w:val="nil"/>
              <w:bottom w:val="single" w:sz="4" w:space="0" w:color="000000"/>
              <w:right w:val="nil"/>
            </w:tcBorders>
            <w:vAlign w:val="center"/>
            <w:hideMark/>
          </w:tcPr>
          <w:p w14:paraId="7109C549"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EE27F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249CB5E"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40BD115"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460D6E4"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220AE8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2AD3AE9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5DD5F8D" w14:textId="77777777" w:rsidR="0024610B" w:rsidRPr="007053D8" w:rsidRDefault="0024610B" w:rsidP="00532284">
            <w:pPr>
              <w:spacing w:after="0" w:line="240" w:lineRule="auto"/>
              <w:ind w:left="0" w:firstLine="0"/>
              <w:jc w:val="center"/>
              <w:rPr>
                <w:sz w:val="22"/>
              </w:rPr>
            </w:pPr>
            <w:r w:rsidRPr="007053D8">
              <w:rPr>
                <w:sz w:val="22"/>
              </w:rPr>
              <w:t>2.70</w:t>
            </w:r>
          </w:p>
        </w:tc>
        <w:tc>
          <w:tcPr>
            <w:tcW w:w="1260" w:type="dxa"/>
            <w:tcBorders>
              <w:top w:val="nil"/>
              <w:left w:val="nil"/>
              <w:bottom w:val="single" w:sz="4" w:space="0" w:color="auto"/>
              <w:right w:val="single" w:sz="4" w:space="0" w:color="auto"/>
            </w:tcBorders>
            <w:shd w:val="clear" w:color="auto" w:fill="auto"/>
            <w:noWrap/>
            <w:vAlign w:val="center"/>
            <w:hideMark/>
          </w:tcPr>
          <w:p w14:paraId="68A75A65"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7743BB0A" w14:textId="77777777" w:rsidR="0024610B" w:rsidRPr="007053D8" w:rsidRDefault="0024610B" w:rsidP="00532284">
            <w:pPr>
              <w:spacing w:after="0" w:line="240" w:lineRule="auto"/>
              <w:ind w:left="0" w:firstLine="0"/>
              <w:jc w:val="center"/>
              <w:rPr>
                <w:sz w:val="22"/>
              </w:rPr>
            </w:pPr>
            <w:r w:rsidRPr="007053D8">
              <w:rPr>
                <w:sz w:val="22"/>
              </w:rPr>
              <w:t>1.36</w:t>
            </w:r>
          </w:p>
        </w:tc>
        <w:tc>
          <w:tcPr>
            <w:tcW w:w="820" w:type="dxa"/>
            <w:tcBorders>
              <w:top w:val="nil"/>
              <w:left w:val="nil"/>
              <w:bottom w:val="single" w:sz="4" w:space="0" w:color="auto"/>
              <w:right w:val="nil"/>
            </w:tcBorders>
            <w:shd w:val="clear" w:color="auto" w:fill="auto"/>
            <w:noWrap/>
            <w:vAlign w:val="center"/>
            <w:hideMark/>
          </w:tcPr>
          <w:p w14:paraId="7C6B737A"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13A1179" w14:textId="77777777" w:rsidR="0024610B" w:rsidRPr="007053D8" w:rsidRDefault="0024610B" w:rsidP="00532284">
            <w:pPr>
              <w:spacing w:after="0" w:line="240" w:lineRule="auto"/>
              <w:ind w:left="0" w:firstLine="0"/>
              <w:jc w:val="center"/>
              <w:rPr>
                <w:sz w:val="22"/>
              </w:rPr>
            </w:pPr>
            <w:r w:rsidRPr="007053D8">
              <w:rPr>
                <w:sz w:val="22"/>
              </w:rPr>
              <w:t>1.95</w:t>
            </w:r>
          </w:p>
        </w:tc>
      </w:tr>
      <w:tr w:rsidR="0024610B" w:rsidRPr="007053D8" w14:paraId="10DAE3A9"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50044C1D" w14:textId="18ACC76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4FE8C861"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305C14E5"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579A5EF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583B3341" w14:textId="77777777" w:rsidR="0024610B" w:rsidRPr="007053D8" w:rsidRDefault="0024610B" w:rsidP="00532284">
            <w:pPr>
              <w:spacing w:after="0" w:line="240" w:lineRule="auto"/>
              <w:ind w:left="0" w:firstLine="0"/>
              <w:jc w:val="center"/>
              <w:rPr>
                <w:sz w:val="22"/>
              </w:rPr>
            </w:pPr>
            <w:r w:rsidRPr="007053D8">
              <w:rPr>
                <w:sz w:val="22"/>
              </w:rPr>
              <w:t>79</w:t>
            </w:r>
          </w:p>
        </w:tc>
        <w:tc>
          <w:tcPr>
            <w:tcW w:w="1540" w:type="dxa"/>
            <w:vMerge w:val="restart"/>
            <w:tcBorders>
              <w:top w:val="nil"/>
              <w:left w:val="nil"/>
              <w:bottom w:val="single" w:sz="4" w:space="0" w:color="000000"/>
              <w:right w:val="nil"/>
            </w:tcBorders>
            <w:shd w:val="clear" w:color="auto" w:fill="auto"/>
            <w:noWrap/>
            <w:vAlign w:val="center"/>
            <w:hideMark/>
          </w:tcPr>
          <w:p w14:paraId="722A1D8D" w14:textId="77777777" w:rsidR="0024610B" w:rsidRPr="007053D8" w:rsidRDefault="0024610B" w:rsidP="00532284">
            <w:pPr>
              <w:spacing w:after="0" w:line="240" w:lineRule="auto"/>
              <w:ind w:left="0" w:firstLine="0"/>
              <w:jc w:val="center"/>
              <w:rPr>
                <w:sz w:val="22"/>
              </w:rPr>
            </w:pPr>
            <w:r w:rsidRPr="007053D8">
              <w:rPr>
                <w:sz w:val="22"/>
              </w:rPr>
              <w:t>213</w:t>
            </w:r>
          </w:p>
        </w:tc>
        <w:tc>
          <w:tcPr>
            <w:tcW w:w="1380" w:type="dxa"/>
            <w:vMerge w:val="restart"/>
            <w:tcBorders>
              <w:top w:val="nil"/>
              <w:left w:val="nil"/>
              <w:bottom w:val="single" w:sz="4" w:space="0" w:color="000000"/>
              <w:right w:val="nil"/>
            </w:tcBorders>
            <w:shd w:val="clear" w:color="auto" w:fill="auto"/>
            <w:noWrap/>
            <w:vAlign w:val="center"/>
            <w:hideMark/>
          </w:tcPr>
          <w:p w14:paraId="54BC9B5D" w14:textId="77777777" w:rsidR="0024610B" w:rsidRPr="007053D8" w:rsidRDefault="0024610B" w:rsidP="00532284">
            <w:pPr>
              <w:spacing w:after="0" w:line="240" w:lineRule="auto"/>
              <w:ind w:left="0" w:firstLine="0"/>
              <w:jc w:val="center"/>
              <w:rPr>
                <w:sz w:val="22"/>
              </w:rPr>
            </w:pPr>
            <w:r w:rsidRPr="007053D8">
              <w:rPr>
                <w:sz w:val="22"/>
              </w:rPr>
              <w:t>0.42</w:t>
            </w:r>
          </w:p>
        </w:tc>
        <w:tc>
          <w:tcPr>
            <w:tcW w:w="1560" w:type="dxa"/>
            <w:tcBorders>
              <w:top w:val="nil"/>
              <w:left w:val="nil"/>
              <w:bottom w:val="nil"/>
              <w:right w:val="nil"/>
            </w:tcBorders>
            <w:shd w:val="clear" w:color="000000" w:fill="D9D9D9"/>
            <w:noWrap/>
            <w:vAlign w:val="center"/>
            <w:hideMark/>
          </w:tcPr>
          <w:p w14:paraId="62A1236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AD8712C"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C7A92C1" w14:textId="77777777" w:rsidR="0024610B" w:rsidRPr="007053D8" w:rsidRDefault="0024610B" w:rsidP="00532284">
            <w:pPr>
              <w:spacing w:after="0" w:line="240" w:lineRule="auto"/>
              <w:ind w:left="0" w:firstLine="0"/>
              <w:jc w:val="center"/>
              <w:rPr>
                <w:sz w:val="22"/>
              </w:rPr>
            </w:pPr>
            <w:r w:rsidRPr="007053D8">
              <w:rPr>
                <w:sz w:val="22"/>
              </w:rPr>
              <w:t>1.02</w:t>
            </w:r>
          </w:p>
        </w:tc>
        <w:tc>
          <w:tcPr>
            <w:tcW w:w="820" w:type="dxa"/>
            <w:tcBorders>
              <w:top w:val="nil"/>
              <w:left w:val="nil"/>
              <w:bottom w:val="nil"/>
              <w:right w:val="nil"/>
            </w:tcBorders>
            <w:shd w:val="clear" w:color="000000" w:fill="D9D9D9"/>
            <w:noWrap/>
            <w:vAlign w:val="center"/>
            <w:hideMark/>
          </w:tcPr>
          <w:p w14:paraId="455CD3EC"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153AEE76" w14:textId="77777777" w:rsidR="0024610B" w:rsidRPr="007053D8" w:rsidRDefault="0024610B" w:rsidP="00532284">
            <w:pPr>
              <w:spacing w:after="0" w:line="240" w:lineRule="auto"/>
              <w:ind w:left="0" w:firstLine="0"/>
              <w:jc w:val="center"/>
              <w:rPr>
                <w:sz w:val="22"/>
              </w:rPr>
            </w:pPr>
            <w:r w:rsidRPr="007053D8">
              <w:rPr>
                <w:sz w:val="22"/>
              </w:rPr>
              <w:t>1.58</w:t>
            </w:r>
          </w:p>
        </w:tc>
      </w:tr>
      <w:tr w:rsidR="0024610B" w:rsidRPr="007053D8" w14:paraId="753F24AC" w14:textId="77777777" w:rsidTr="00532284">
        <w:trPr>
          <w:trHeight w:val="360"/>
        </w:trPr>
        <w:tc>
          <w:tcPr>
            <w:tcW w:w="2409" w:type="dxa"/>
            <w:vMerge/>
            <w:tcBorders>
              <w:top w:val="nil"/>
              <w:left w:val="nil"/>
              <w:bottom w:val="single" w:sz="4" w:space="0" w:color="000000"/>
              <w:right w:val="nil"/>
            </w:tcBorders>
            <w:vAlign w:val="center"/>
            <w:hideMark/>
          </w:tcPr>
          <w:p w14:paraId="385C861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5091D775"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60383F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FE95F42"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6F85559"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FEF002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4EE61403"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B9A9F3D" w14:textId="77777777" w:rsidR="0024610B" w:rsidRPr="007053D8" w:rsidRDefault="0024610B" w:rsidP="00532284">
            <w:pPr>
              <w:spacing w:after="0" w:line="240" w:lineRule="auto"/>
              <w:ind w:left="0" w:firstLine="0"/>
              <w:jc w:val="center"/>
              <w:rPr>
                <w:sz w:val="22"/>
              </w:rPr>
            </w:pPr>
            <w:r w:rsidRPr="007053D8">
              <w:rPr>
                <w:sz w:val="22"/>
              </w:rPr>
              <w:t>0.09</w:t>
            </w:r>
          </w:p>
        </w:tc>
        <w:tc>
          <w:tcPr>
            <w:tcW w:w="1260" w:type="dxa"/>
            <w:tcBorders>
              <w:top w:val="nil"/>
              <w:left w:val="nil"/>
              <w:bottom w:val="single" w:sz="4" w:space="0" w:color="auto"/>
              <w:right w:val="single" w:sz="4" w:space="0" w:color="auto"/>
            </w:tcBorders>
            <w:shd w:val="clear" w:color="auto" w:fill="auto"/>
            <w:noWrap/>
            <w:vAlign w:val="center"/>
            <w:hideMark/>
          </w:tcPr>
          <w:p w14:paraId="25DBD36F" w14:textId="77777777" w:rsidR="0024610B" w:rsidRPr="007053D8" w:rsidRDefault="0024610B" w:rsidP="00532284">
            <w:pPr>
              <w:spacing w:after="0" w:line="240" w:lineRule="auto"/>
              <w:ind w:left="0" w:firstLine="0"/>
              <w:jc w:val="center"/>
              <w:rPr>
                <w:sz w:val="22"/>
              </w:rPr>
            </w:pPr>
            <w:r w:rsidRPr="007053D8">
              <w:rPr>
                <w:sz w:val="22"/>
              </w:rPr>
              <w:t>0.76</w:t>
            </w:r>
          </w:p>
        </w:tc>
        <w:tc>
          <w:tcPr>
            <w:tcW w:w="700" w:type="dxa"/>
            <w:tcBorders>
              <w:top w:val="nil"/>
              <w:left w:val="nil"/>
              <w:bottom w:val="single" w:sz="4" w:space="0" w:color="auto"/>
              <w:right w:val="nil"/>
            </w:tcBorders>
            <w:shd w:val="clear" w:color="auto" w:fill="auto"/>
            <w:noWrap/>
            <w:vAlign w:val="center"/>
            <w:hideMark/>
          </w:tcPr>
          <w:p w14:paraId="7D4B0EEE" w14:textId="77777777" w:rsidR="0024610B" w:rsidRPr="007053D8" w:rsidRDefault="0024610B" w:rsidP="00532284">
            <w:pPr>
              <w:spacing w:after="0" w:line="240" w:lineRule="auto"/>
              <w:ind w:left="0" w:firstLine="0"/>
              <w:jc w:val="center"/>
              <w:rPr>
                <w:sz w:val="22"/>
              </w:rPr>
            </w:pPr>
            <w:r w:rsidRPr="007053D8">
              <w:rPr>
                <w:sz w:val="22"/>
              </w:rPr>
              <w:t>1.07</w:t>
            </w:r>
          </w:p>
        </w:tc>
        <w:tc>
          <w:tcPr>
            <w:tcW w:w="820" w:type="dxa"/>
            <w:tcBorders>
              <w:top w:val="nil"/>
              <w:left w:val="nil"/>
              <w:bottom w:val="single" w:sz="4" w:space="0" w:color="auto"/>
              <w:right w:val="nil"/>
            </w:tcBorders>
            <w:shd w:val="clear" w:color="auto" w:fill="auto"/>
            <w:noWrap/>
            <w:vAlign w:val="center"/>
            <w:hideMark/>
          </w:tcPr>
          <w:p w14:paraId="4388B6D9" w14:textId="77777777" w:rsidR="0024610B" w:rsidRPr="007053D8" w:rsidRDefault="0024610B" w:rsidP="00532284">
            <w:pPr>
              <w:spacing w:after="0" w:line="240" w:lineRule="auto"/>
              <w:ind w:left="0" w:firstLine="0"/>
              <w:jc w:val="center"/>
              <w:rPr>
                <w:sz w:val="22"/>
              </w:rPr>
            </w:pPr>
            <w:r w:rsidRPr="007053D8">
              <w:rPr>
                <w:sz w:val="22"/>
              </w:rPr>
              <w:t>0.71</w:t>
            </w:r>
          </w:p>
        </w:tc>
        <w:tc>
          <w:tcPr>
            <w:tcW w:w="820" w:type="dxa"/>
            <w:tcBorders>
              <w:top w:val="nil"/>
              <w:left w:val="nil"/>
              <w:bottom w:val="single" w:sz="4" w:space="0" w:color="auto"/>
              <w:right w:val="nil"/>
            </w:tcBorders>
            <w:shd w:val="clear" w:color="auto" w:fill="auto"/>
            <w:noWrap/>
            <w:vAlign w:val="center"/>
            <w:hideMark/>
          </w:tcPr>
          <w:p w14:paraId="6EDB7C5E" w14:textId="77777777" w:rsidR="0024610B" w:rsidRPr="007053D8" w:rsidRDefault="0024610B" w:rsidP="00532284">
            <w:pPr>
              <w:spacing w:after="0" w:line="240" w:lineRule="auto"/>
              <w:ind w:left="0" w:firstLine="0"/>
              <w:jc w:val="center"/>
              <w:rPr>
                <w:sz w:val="22"/>
              </w:rPr>
            </w:pPr>
            <w:r w:rsidRPr="007053D8">
              <w:rPr>
                <w:sz w:val="22"/>
              </w:rPr>
              <w:t>1.61</w:t>
            </w:r>
          </w:p>
        </w:tc>
      </w:tr>
      <w:tr w:rsidR="0024610B" w:rsidRPr="007053D8" w14:paraId="66142B6D"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26EC483" w14:textId="20C92A36"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3E7589F7"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3E3AA14C"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6A4AAEE8"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4E24F35D"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7A992500" w14:textId="77777777" w:rsidR="0024610B" w:rsidRPr="007053D8" w:rsidRDefault="0024610B" w:rsidP="00532284">
            <w:pPr>
              <w:spacing w:after="0" w:line="240" w:lineRule="auto"/>
              <w:ind w:left="0" w:firstLine="0"/>
              <w:jc w:val="center"/>
              <w:rPr>
                <w:sz w:val="22"/>
              </w:rPr>
            </w:pPr>
            <w:r w:rsidRPr="007053D8">
              <w:rPr>
                <w:sz w:val="22"/>
              </w:rPr>
              <w:t>194</w:t>
            </w:r>
          </w:p>
        </w:tc>
        <w:tc>
          <w:tcPr>
            <w:tcW w:w="1380" w:type="dxa"/>
            <w:vMerge w:val="restart"/>
            <w:tcBorders>
              <w:top w:val="nil"/>
              <w:left w:val="nil"/>
              <w:bottom w:val="single" w:sz="4" w:space="0" w:color="000000"/>
              <w:right w:val="nil"/>
            </w:tcBorders>
            <w:shd w:val="clear" w:color="auto" w:fill="auto"/>
            <w:noWrap/>
            <w:vAlign w:val="center"/>
            <w:hideMark/>
          </w:tcPr>
          <w:p w14:paraId="602D789E" w14:textId="77777777" w:rsidR="0024610B" w:rsidRPr="007053D8" w:rsidRDefault="0024610B" w:rsidP="00532284">
            <w:pPr>
              <w:spacing w:after="0" w:line="240" w:lineRule="auto"/>
              <w:ind w:left="0" w:firstLine="0"/>
              <w:jc w:val="center"/>
              <w:rPr>
                <w:sz w:val="22"/>
              </w:rPr>
            </w:pPr>
            <w:r w:rsidRPr="007053D8">
              <w:rPr>
                <w:sz w:val="22"/>
              </w:rPr>
              <w:t>0.39</w:t>
            </w:r>
          </w:p>
        </w:tc>
        <w:tc>
          <w:tcPr>
            <w:tcW w:w="1560" w:type="dxa"/>
            <w:tcBorders>
              <w:top w:val="nil"/>
              <w:left w:val="nil"/>
              <w:bottom w:val="nil"/>
              <w:right w:val="nil"/>
            </w:tcBorders>
            <w:shd w:val="clear" w:color="000000" w:fill="D9D9D9"/>
            <w:noWrap/>
            <w:vAlign w:val="center"/>
            <w:hideMark/>
          </w:tcPr>
          <w:p w14:paraId="4B793CE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522859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186CE979" w14:textId="77777777" w:rsidR="0024610B" w:rsidRPr="007053D8" w:rsidRDefault="0024610B" w:rsidP="00532284">
            <w:pPr>
              <w:spacing w:after="0" w:line="240" w:lineRule="auto"/>
              <w:ind w:left="0" w:firstLine="0"/>
              <w:jc w:val="center"/>
              <w:rPr>
                <w:sz w:val="22"/>
              </w:rPr>
            </w:pPr>
            <w:r w:rsidRPr="007053D8">
              <w:rPr>
                <w:sz w:val="22"/>
              </w:rPr>
              <w:t>1.05</w:t>
            </w:r>
          </w:p>
        </w:tc>
        <w:tc>
          <w:tcPr>
            <w:tcW w:w="820" w:type="dxa"/>
            <w:tcBorders>
              <w:top w:val="nil"/>
              <w:left w:val="nil"/>
              <w:bottom w:val="nil"/>
              <w:right w:val="nil"/>
            </w:tcBorders>
            <w:shd w:val="clear" w:color="000000" w:fill="D9D9D9"/>
            <w:noWrap/>
            <w:vAlign w:val="center"/>
            <w:hideMark/>
          </w:tcPr>
          <w:p w14:paraId="25459017"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78B5809E"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764B523D" w14:textId="77777777" w:rsidTr="00532284">
        <w:trPr>
          <w:trHeight w:val="360"/>
        </w:trPr>
        <w:tc>
          <w:tcPr>
            <w:tcW w:w="2409" w:type="dxa"/>
            <w:vMerge/>
            <w:tcBorders>
              <w:top w:val="nil"/>
              <w:left w:val="nil"/>
              <w:bottom w:val="single" w:sz="4" w:space="0" w:color="000000"/>
              <w:right w:val="nil"/>
            </w:tcBorders>
            <w:vAlign w:val="center"/>
            <w:hideMark/>
          </w:tcPr>
          <w:p w14:paraId="2ED2E28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B48CD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63082D82"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BC6BA34"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1E23EE6"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F93C781"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359AAC7"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01F98B82" w14:textId="77777777" w:rsidR="0024610B" w:rsidRPr="007053D8" w:rsidRDefault="0024610B" w:rsidP="00532284">
            <w:pPr>
              <w:spacing w:after="0" w:line="240" w:lineRule="auto"/>
              <w:ind w:left="0" w:firstLine="0"/>
              <w:jc w:val="center"/>
              <w:rPr>
                <w:sz w:val="22"/>
              </w:rPr>
            </w:pPr>
            <w:r w:rsidRPr="007053D8">
              <w:rPr>
                <w:sz w:val="22"/>
              </w:rPr>
              <w:t>0.14</w:t>
            </w:r>
          </w:p>
        </w:tc>
        <w:tc>
          <w:tcPr>
            <w:tcW w:w="1260" w:type="dxa"/>
            <w:tcBorders>
              <w:top w:val="nil"/>
              <w:left w:val="nil"/>
              <w:bottom w:val="single" w:sz="4" w:space="0" w:color="auto"/>
              <w:right w:val="single" w:sz="4" w:space="0" w:color="auto"/>
            </w:tcBorders>
            <w:shd w:val="clear" w:color="auto" w:fill="auto"/>
            <w:noWrap/>
            <w:vAlign w:val="center"/>
            <w:hideMark/>
          </w:tcPr>
          <w:p w14:paraId="5D69AD54" w14:textId="77777777" w:rsidR="0024610B" w:rsidRPr="007053D8" w:rsidRDefault="0024610B" w:rsidP="00532284">
            <w:pPr>
              <w:spacing w:after="0" w:line="240" w:lineRule="auto"/>
              <w:ind w:left="0" w:firstLine="0"/>
              <w:jc w:val="center"/>
              <w:rPr>
                <w:sz w:val="22"/>
              </w:rPr>
            </w:pPr>
            <w:r w:rsidRPr="007053D8">
              <w:rPr>
                <w:sz w:val="22"/>
              </w:rPr>
              <w:t>0.71</w:t>
            </w:r>
          </w:p>
        </w:tc>
        <w:tc>
          <w:tcPr>
            <w:tcW w:w="700" w:type="dxa"/>
            <w:tcBorders>
              <w:top w:val="nil"/>
              <w:left w:val="nil"/>
              <w:bottom w:val="single" w:sz="4" w:space="0" w:color="auto"/>
              <w:right w:val="nil"/>
            </w:tcBorders>
            <w:shd w:val="clear" w:color="auto" w:fill="auto"/>
            <w:noWrap/>
            <w:vAlign w:val="center"/>
            <w:hideMark/>
          </w:tcPr>
          <w:p w14:paraId="3A2B44B6" w14:textId="77777777" w:rsidR="0024610B" w:rsidRPr="007053D8" w:rsidRDefault="0024610B" w:rsidP="00532284">
            <w:pPr>
              <w:spacing w:after="0" w:line="240" w:lineRule="auto"/>
              <w:ind w:left="0" w:firstLine="0"/>
              <w:jc w:val="center"/>
              <w:rPr>
                <w:sz w:val="22"/>
              </w:rPr>
            </w:pPr>
            <w:r w:rsidRPr="007053D8">
              <w:rPr>
                <w:sz w:val="22"/>
              </w:rPr>
              <w:t>1.09</w:t>
            </w:r>
          </w:p>
        </w:tc>
        <w:tc>
          <w:tcPr>
            <w:tcW w:w="820" w:type="dxa"/>
            <w:tcBorders>
              <w:top w:val="nil"/>
              <w:left w:val="nil"/>
              <w:bottom w:val="single" w:sz="4" w:space="0" w:color="auto"/>
              <w:right w:val="nil"/>
            </w:tcBorders>
            <w:shd w:val="clear" w:color="auto" w:fill="auto"/>
            <w:noWrap/>
            <w:vAlign w:val="center"/>
            <w:hideMark/>
          </w:tcPr>
          <w:p w14:paraId="28F7D8C1" w14:textId="77777777" w:rsidR="0024610B" w:rsidRPr="007053D8" w:rsidRDefault="0024610B" w:rsidP="00532284">
            <w:pPr>
              <w:spacing w:after="0" w:line="240" w:lineRule="auto"/>
              <w:ind w:left="0" w:firstLine="0"/>
              <w:jc w:val="center"/>
              <w:rPr>
                <w:sz w:val="22"/>
              </w:rPr>
            </w:pPr>
            <w:r w:rsidRPr="007053D8">
              <w:rPr>
                <w:sz w:val="22"/>
              </w:rPr>
              <w:t>0.70</w:t>
            </w:r>
          </w:p>
        </w:tc>
        <w:tc>
          <w:tcPr>
            <w:tcW w:w="820" w:type="dxa"/>
            <w:tcBorders>
              <w:top w:val="nil"/>
              <w:left w:val="nil"/>
              <w:bottom w:val="single" w:sz="4" w:space="0" w:color="auto"/>
              <w:right w:val="nil"/>
            </w:tcBorders>
            <w:shd w:val="clear" w:color="auto" w:fill="auto"/>
            <w:noWrap/>
            <w:vAlign w:val="center"/>
            <w:hideMark/>
          </w:tcPr>
          <w:p w14:paraId="47432766"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4988DF8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29ED45D" w14:textId="23A23621"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6245C455"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2989D4D6"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7B6D50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C186695" w14:textId="77777777" w:rsidR="0024610B" w:rsidRPr="007053D8" w:rsidRDefault="0024610B" w:rsidP="00532284">
            <w:pPr>
              <w:spacing w:after="0" w:line="240" w:lineRule="auto"/>
              <w:ind w:left="0" w:firstLine="0"/>
              <w:jc w:val="center"/>
              <w:rPr>
                <w:sz w:val="22"/>
              </w:rPr>
            </w:pPr>
            <w:r w:rsidRPr="007053D8">
              <w:rPr>
                <w:sz w:val="22"/>
              </w:rPr>
              <w:t>64</w:t>
            </w:r>
          </w:p>
        </w:tc>
        <w:tc>
          <w:tcPr>
            <w:tcW w:w="1540" w:type="dxa"/>
            <w:vMerge w:val="restart"/>
            <w:tcBorders>
              <w:top w:val="nil"/>
              <w:left w:val="nil"/>
              <w:bottom w:val="single" w:sz="4" w:space="0" w:color="000000"/>
              <w:right w:val="nil"/>
            </w:tcBorders>
            <w:shd w:val="clear" w:color="auto" w:fill="auto"/>
            <w:noWrap/>
            <w:vAlign w:val="center"/>
            <w:hideMark/>
          </w:tcPr>
          <w:p w14:paraId="3F243C91" w14:textId="77777777" w:rsidR="0024610B" w:rsidRPr="007053D8" w:rsidRDefault="0024610B" w:rsidP="00532284">
            <w:pPr>
              <w:spacing w:after="0" w:line="240" w:lineRule="auto"/>
              <w:ind w:left="0" w:firstLine="0"/>
              <w:jc w:val="center"/>
              <w:rPr>
                <w:sz w:val="22"/>
              </w:rPr>
            </w:pPr>
            <w:r w:rsidRPr="007053D8">
              <w:rPr>
                <w:sz w:val="22"/>
              </w:rPr>
              <w:t>171</w:t>
            </w:r>
          </w:p>
        </w:tc>
        <w:tc>
          <w:tcPr>
            <w:tcW w:w="1380" w:type="dxa"/>
            <w:vMerge w:val="restart"/>
            <w:tcBorders>
              <w:top w:val="nil"/>
              <w:left w:val="nil"/>
              <w:bottom w:val="single" w:sz="4" w:space="0" w:color="000000"/>
              <w:right w:val="nil"/>
            </w:tcBorders>
            <w:shd w:val="clear" w:color="auto" w:fill="auto"/>
            <w:noWrap/>
            <w:vAlign w:val="center"/>
            <w:hideMark/>
          </w:tcPr>
          <w:p w14:paraId="6C3469BB" w14:textId="77777777" w:rsidR="0024610B" w:rsidRPr="007053D8" w:rsidRDefault="0024610B" w:rsidP="00532284">
            <w:pPr>
              <w:spacing w:after="0" w:line="240" w:lineRule="auto"/>
              <w:ind w:left="0" w:firstLine="0"/>
              <w:jc w:val="center"/>
              <w:rPr>
                <w:sz w:val="22"/>
              </w:rPr>
            </w:pPr>
            <w:r w:rsidRPr="007053D8">
              <w:rPr>
                <w:sz w:val="22"/>
              </w:rPr>
              <w:t>0.45</w:t>
            </w:r>
          </w:p>
        </w:tc>
        <w:tc>
          <w:tcPr>
            <w:tcW w:w="1560" w:type="dxa"/>
            <w:tcBorders>
              <w:top w:val="nil"/>
              <w:left w:val="nil"/>
              <w:bottom w:val="nil"/>
              <w:right w:val="nil"/>
            </w:tcBorders>
            <w:shd w:val="clear" w:color="000000" w:fill="D9D9D9"/>
            <w:noWrap/>
            <w:vAlign w:val="center"/>
            <w:hideMark/>
          </w:tcPr>
          <w:p w14:paraId="31C909B8"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886A925"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113A6FE"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nil"/>
              <w:right w:val="nil"/>
            </w:tcBorders>
            <w:shd w:val="clear" w:color="000000" w:fill="D9D9D9"/>
            <w:noWrap/>
            <w:vAlign w:val="center"/>
            <w:hideMark/>
          </w:tcPr>
          <w:p w14:paraId="59FA1ABD" w14:textId="77777777" w:rsidR="0024610B" w:rsidRPr="007053D8" w:rsidRDefault="0024610B" w:rsidP="00532284">
            <w:pPr>
              <w:spacing w:after="0" w:line="240" w:lineRule="auto"/>
              <w:ind w:left="0" w:firstLine="0"/>
              <w:jc w:val="center"/>
              <w:rPr>
                <w:sz w:val="22"/>
              </w:rPr>
            </w:pPr>
            <w:r w:rsidRPr="007053D8">
              <w:rPr>
                <w:sz w:val="22"/>
              </w:rPr>
              <w:t>0.78</w:t>
            </w:r>
          </w:p>
        </w:tc>
        <w:tc>
          <w:tcPr>
            <w:tcW w:w="820" w:type="dxa"/>
            <w:tcBorders>
              <w:top w:val="nil"/>
              <w:left w:val="nil"/>
              <w:bottom w:val="nil"/>
              <w:right w:val="nil"/>
            </w:tcBorders>
            <w:shd w:val="clear" w:color="000000" w:fill="D9D9D9"/>
            <w:noWrap/>
            <w:vAlign w:val="center"/>
            <w:hideMark/>
          </w:tcPr>
          <w:p w14:paraId="6AE0B4E7" w14:textId="77777777" w:rsidR="0024610B" w:rsidRPr="007053D8" w:rsidRDefault="0024610B" w:rsidP="00532284">
            <w:pPr>
              <w:spacing w:after="0" w:line="240" w:lineRule="auto"/>
              <w:ind w:left="0" w:firstLine="0"/>
              <w:jc w:val="center"/>
              <w:rPr>
                <w:sz w:val="22"/>
              </w:rPr>
            </w:pPr>
            <w:r w:rsidRPr="007053D8">
              <w:rPr>
                <w:sz w:val="22"/>
              </w:rPr>
              <w:t>2.11</w:t>
            </w:r>
          </w:p>
        </w:tc>
      </w:tr>
      <w:tr w:rsidR="0024610B" w:rsidRPr="007053D8" w14:paraId="57F361A0" w14:textId="77777777" w:rsidTr="00532284">
        <w:trPr>
          <w:trHeight w:val="360"/>
        </w:trPr>
        <w:tc>
          <w:tcPr>
            <w:tcW w:w="2409" w:type="dxa"/>
            <w:vMerge/>
            <w:tcBorders>
              <w:top w:val="nil"/>
              <w:left w:val="nil"/>
              <w:bottom w:val="single" w:sz="4" w:space="0" w:color="000000"/>
              <w:right w:val="nil"/>
            </w:tcBorders>
            <w:vAlign w:val="center"/>
            <w:hideMark/>
          </w:tcPr>
          <w:p w14:paraId="22F32CC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608E099"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D9D2A6A"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17126BD"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3CE7C87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2301A890"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11AC6C6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EC7D8A8"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73CF56B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743E4800" w14:textId="77777777" w:rsidR="0024610B" w:rsidRPr="007053D8" w:rsidRDefault="0024610B" w:rsidP="00532284">
            <w:pPr>
              <w:spacing w:after="0" w:line="240" w:lineRule="auto"/>
              <w:ind w:left="0" w:firstLine="0"/>
              <w:jc w:val="center"/>
              <w:rPr>
                <w:sz w:val="22"/>
              </w:rPr>
            </w:pPr>
            <w:r w:rsidRPr="007053D8">
              <w:rPr>
                <w:sz w:val="22"/>
              </w:rPr>
              <w:t>1.26</w:t>
            </w:r>
          </w:p>
        </w:tc>
        <w:tc>
          <w:tcPr>
            <w:tcW w:w="820" w:type="dxa"/>
            <w:tcBorders>
              <w:top w:val="nil"/>
              <w:left w:val="nil"/>
              <w:bottom w:val="single" w:sz="4" w:space="0" w:color="auto"/>
              <w:right w:val="nil"/>
            </w:tcBorders>
            <w:shd w:val="clear" w:color="auto" w:fill="auto"/>
            <w:noWrap/>
            <w:vAlign w:val="center"/>
            <w:hideMark/>
          </w:tcPr>
          <w:p w14:paraId="145D17B9" w14:textId="77777777" w:rsidR="0024610B" w:rsidRPr="007053D8" w:rsidRDefault="0024610B" w:rsidP="00532284">
            <w:pPr>
              <w:spacing w:after="0" w:line="240" w:lineRule="auto"/>
              <w:ind w:left="0" w:firstLine="0"/>
              <w:jc w:val="center"/>
              <w:rPr>
                <w:sz w:val="22"/>
              </w:rPr>
            </w:pPr>
            <w:r w:rsidRPr="007053D8">
              <w:rPr>
                <w:sz w:val="22"/>
              </w:rPr>
              <w:t>0.79</w:t>
            </w:r>
          </w:p>
        </w:tc>
        <w:tc>
          <w:tcPr>
            <w:tcW w:w="820" w:type="dxa"/>
            <w:tcBorders>
              <w:top w:val="nil"/>
              <w:left w:val="nil"/>
              <w:bottom w:val="single" w:sz="4" w:space="0" w:color="auto"/>
              <w:right w:val="nil"/>
            </w:tcBorders>
            <w:shd w:val="clear" w:color="auto" w:fill="auto"/>
            <w:noWrap/>
            <w:vAlign w:val="center"/>
            <w:hideMark/>
          </w:tcPr>
          <w:p w14:paraId="5263C117" w14:textId="77777777" w:rsidR="0024610B" w:rsidRPr="007053D8" w:rsidRDefault="0024610B" w:rsidP="00532284">
            <w:pPr>
              <w:spacing w:after="0" w:line="240" w:lineRule="auto"/>
              <w:ind w:left="0" w:firstLine="0"/>
              <w:jc w:val="center"/>
              <w:rPr>
                <w:sz w:val="22"/>
              </w:rPr>
            </w:pPr>
            <w:r w:rsidRPr="007053D8">
              <w:rPr>
                <w:sz w:val="22"/>
              </w:rPr>
              <w:t>2.01</w:t>
            </w:r>
          </w:p>
        </w:tc>
      </w:tr>
      <w:tr w:rsidR="0024610B" w:rsidRPr="007053D8" w14:paraId="69DF4831" w14:textId="77777777" w:rsidTr="00532284">
        <w:trPr>
          <w:trHeight w:val="360"/>
        </w:trPr>
        <w:tc>
          <w:tcPr>
            <w:tcW w:w="2409" w:type="dxa"/>
            <w:vMerge w:val="restart"/>
            <w:tcBorders>
              <w:top w:val="nil"/>
              <w:left w:val="nil"/>
              <w:bottom w:val="double" w:sz="6" w:space="0" w:color="000000"/>
              <w:right w:val="nil"/>
            </w:tcBorders>
            <w:shd w:val="clear" w:color="auto" w:fill="auto"/>
            <w:noWrap/>
            <w:vAlign w:val="center"/>
            <w:hideMark/>
          </w:tcPr>
          <w:p w14:paraId="2EF521E6" w14:textId="177EE40A"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double" w:sz="6" w:space="0" w:color="000000"/>
              <w:right w:val="nil"/>
            </w:tcBorders>
            <w:shd w:val="clear" w:color="auto" w:fill="auto"/>
            <w:noWrap/>
            <w:vAlign w:val="center"/>
            <w:hideMark/>
          </w:tcPr>
          <w:p w14:paraId="0D22482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double" w:sz="6" w:space="0" w:color="000000"/>
              <w:right w:val="nil"/>
            </w:tcBorders>
            <w:shd w:val="clear" w:color="auto" w:fill="auto"/>
            <w:noWrap/>
            <w:vAlign w:val="center"/>
            <w:hideMark/>
          </w:tcPr>
          <w:p w14:paraId="7737B518"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F2B5640"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double" w:sz="6" w:space="0" w:color="000000"/>
              <w:right w:val="nil"/>
            </w:tcBorders>
            <w:shd w:val="clear" w:color="auto" w:fill="auto"/>
            <w:noWrap/>
            <w:vAlign w:val="center"/>
            <w:hideMark/>
          </w:tcPr>
          <w:p w14:paraId="2C98AAE5" w14:textId="77777777" w:rsidR="0024610B" w:rsidRPr="007053D8" w:rsidRDefault="0024610B" w:rsidP="00532284">
            <w:pPr>
              <w:spacing w:after="0" w:line="240" w:lineRule="auto"/>
              <w:ind w:left="0" w:firstLine="0"/>
              <w:jc w:val="center"/>
              <w:rPr>
                <w:sz w:val="22"/>
              </w:rPr>
            </w:pPr>
            <w:r w:rsidRPr="007053D8">
              <w:rPr>
                <w:sz w:val="22"/>
              </w:rPr>
              <w:t>63</w:t>
            </w:r>
          </w:p>
        </w:tc>
        <w:tc>
          <w:tcPr>
            <w:tcW w:w="1540" w:type="dxa"/>
            <w:vMerge w:val="restart"/>
            <w:tcBorders>
              <w:top w:val="nil"/>
              <w:left w:val="nil"/>
              <w:bottom w:val="double" w:sz="6" w:space="0" w:color="000000"/>
              <w:right w:val="nil"/>
            </w:tcBorders>
            <w:shd w:val="clear" w:color="auto" w:fill="auto"/>
            <w:noWrap/>
            <w:vAlign w:val="center"/>
            <w:hideMark/>
          </w:tcPr>
          <w:p w14:paraId="77E0DE44" w14:textId="77777777" w:rsidR="0024610B" w:rsidRPr="007053D8" w:rsidRDefault="0024610B" w:rsidP="00532284">
            <w:pPr>
              <w:spacing w:after="0" w:line="240" w:lineRule="auto"/>
              <w:ind w:left="0" w:firstLine="0"/>
              <w:jc w:val="center"/>
              <w:rPr>
                <w:sz w:val="22"/>
              </w:rPr>
            </w:pPr>
            <w:r w:rsidRPr="007053D8">
              <w:rPr>
                <w:sz w:val="22"/>
              </w:rPr>
              <w:t>155</w:t>
            </w:r>
          </w:p>
        </w:tc>
        <w:tc>
          <w:tcPr>
            <w:tcW w:w="1380" w:type="dxa"/>
            <w:vMerge w:val="restart"/>
            <w:tcBorders>
              <w:top w:val="nil"/>
              <w:left w:val="nil"/>
              <w:bottom w:val="double" w:sz="6" w:space="0" w:color="000000"/>
              <w:right w:val="nil"/>
            </w:tcBorders>
            <w:shd w:val="clear" w:color="auto" w:fill="auto"/>
            <w:noWrap/>
            <w:vAlign w:val="center"/>
            <w:hideMark/>
          </w:tcPr>
          <w:p w14:paraId="08BBD70F" w14:textId="77777777" w:rsidR="0024610B" w:rsidRPr="007053D8" w:rsidRDefault="0024610B" w:rsidP="00532284">
            <w:pPr>
              <w:spacing w:after="0" w:line="240" w:lineRule="auto"/>
              <w:ind w:left="0" w:firstLine="0"/>
              <w:jc w:val="center"/>
              <w:rPr>
                <w:sz w:val="22"/>
              </w:rPr>
            </w:pPr>
            <w:r w:rsidRPr="007053D8">
              <w:rPr>
                <w:sz w:val="22"/>
              </w:rPr>
              <w:t>4.01</w:t>
            </w:r>
          </w:p>
        </w:tc>
        <w:tc>
          <w:tcPr>
            <w:tcW w:w="1560" w:type="dxa"/>
            <w:tcBorders>
              <w:top w:val="nil"/>
              <w:left w:val="nil"/>
              <w:bottom w:val="nil"/>
              <w:right w:val="nil"/>
            </w:tcBorders>
            <w:shd w:val="clear" w:color="000000" w:fill="D9D9D9"/>
            <w:noWrap/>
            <w:vAlign w:val="center"/>
            <w:hideMark/>
          </w:tcPr>
          <w:p w14:paraId="293613C5"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1AA144A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7D4B86E" w14:textId="77777777" w:rsidR="0024610B" w:rsidRPr="007053D8" w:rsidRDefault="0024610B" w:rsidP="00532284">
            <w:pPr>
              <w:spacing w:after="0" w:line="240" w:lineRule="auto"/>
              <w:ind w:left="0" w:firstLine="0"/>
              <w:jc w:val="center"/>
              <w:rPr>
                <w:sz w:val="22"/>
              </w:rPr>
            </w:pPr>
            <w:r w:rsidRPr="007053D8">
              <w:rPr>
                <w:sz w:val="22"/>
              </w:rPr>
              <w:t>1.33</w:t>
            </w:r>
          </w:p>
        </w:tc>
        <w:tc>
          <w:tcPr>
            <w:tcW w:w="820" w:type="dxa"/>
            <w:tcBorders>
              <w:top w:val="nil"/>
              <w:left w:val="nil"/>
              <w:bottom w:val="nil"/>
              <w:right w:val="nil"/>
            </w:tcBorders>
            <w:shd w:val="clear" w:color="000000" w:fill="D9D9D9"/>
            <w:noWrap/>
            <w:vAlign w:val="center"/>
            <w:hideMark/>
          </w:tcPr>
          <w:p w14:paraId="76B4190B" w14:textId="77777777" w:rsidR="0024610B" w:rsidRPr="007053D8" w:rsidRDefault="0024610B" w:rsidP="00532284">
            <w:pPr>
              <w:spacing w:after="0" w:line="240" w:lineRule="auto"/>
              <w:ind w:left="0" w:firstLine="0"/>
              <w:jc w:val="center"/>
              <w:rPr>
                <w:sz w:val="22"/>
              </w:rPr>
            </w:pPr>
            <w:r w:rsidRPr="007053D8">
              <w:rPr>
                <w:sz w:val="22"/>
              </w:rPr>
              <w:t>0.77</w:t>
            </w:r>
          </w:p>
        </w:tc>
        <w:tc>
          <w:tcPr>
            <w:tcW w:w="820" w:type="dxa"/>
            <w:tcBorders>
              <w:top w:val="nil"/>
              <w:left w:val="nil"/>
              <w:bottom w:val="nil"/>
              <w:right w:val="nil"/>
            </w:tcBorders>
            <w:shd w:val="clear" w:color="000000" w:fill="D9D9D9"/>
            <w:noWrap/>
            <w:vAlign w:val="center"/>
            <w:hideMark/>
          </w:tcPr>
          <w:p w14:paraId="7631A6F7" w14:textId="77777777" w:rsidR="0024610B" w:rsidRPr="007053D8" w:rsidRDefault="0024610B" w:rsidP="00532284">
            <w:pPr>
              <w:spacing w:after="0" w:line="240" w:lineRule="auto"/>
              <w:ind w:left="0" w:firstLine="0"/>
              <w:jc w:val="center"/>
              <w:rPr>
                <w:sz w:val="22"/>
              </w:rPr>
            </w:pPr>
            <w:r w:rsidRPr="007053D8">
              <w:rPr>
                <w:sz w:val="22"/>
              </w:rPr>
              <w:t>2.28</w:t>
            </w:r>
          </w:p>
        </w:tc>
      </w:tr>
      <w:tr w:rsidR="0024610B" w:rsidRPr="007053D8" w14:paraId="029A6E73" w14:textId="77777777" w:rsidTr="00532284">
        <w:trPr>
          <w:trHeight w:val="360"/>
        </w:trPr>
        <w:tc>
          <w:tcPr>
            <w:tcW w:w="2409" w:type="dxa"/>
            <w:vMerge/>
            <w:tcBorders>
              <w:top w:val="nil"/>
              <w:left w:val="nil"/>
              <w:bottom w:val="double" w:sz="6" w:space="0" w:color="000000"/>
              <w:right w:val="nil"/>
            </w:tcBorders>
            <w:vAlign w:val="center"/>
            <w:hideMark/>
          </w:tcPr>
          <w:p w14:paraId="35E1606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double" w:sz="6" w:space="0" w:color="000000"/>
              <w:right w:val="nil"/>
            </w:tcBorders>
            <w:vAlign w:val="center"/>
            <w:hideMark/>
          </w:tcPr>
          <w:p w14:paraId="223B6E9D"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double" w:sz="6" w:space="0" w:color="000000"/>
              <w:right w:val="nil"/>
            </w:tcBorders>
            <w:vAlign w:val="center"/>
            <w:hideMark/>
          </w:tcPr>
          <w:p w14:paraId="5D0F3CCC"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double" w:sz="6" w:space="0" w:color="auto"/>
              <w:right w:val="single" w:sz="4" w:space="0" w:color="auto"/>
            </w:tcBorders>
            <w:shd w:val="clear" w:color="auto" w:fill="auto"/>
            <w:noWrap/>
            <w:vAlign w:val="center"/>
            <w:hideMark/>
          </w:tcPr>
          <w:p w14:paraId="2C9C4E0E"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double" w:sz="6" w:space="0" w:color="000000"/>
              <w:right w:val="nil"/>
            </w:tcBorders>
            <w:vAlign w:val="center"/>
            <w:hideMark/>
          </w:tcPr>
          <w:p w14:paraId="036B30CD"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double" w:sz="6" w:space="0" w:color="000000"/>
              <w:right w:val="nil"/>
            </w:tcBorders>
            <w:vAlign w:val="center"/>
            <w:hideMark/>
          </w:tcPr>
          <w:p w14:paraId="423BE7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double" w:sz="6" w:space="0" w:color="000000"/>
              <w:right w:val="nil"/>
            </w:tcBorders>
            <w:vAlign w:val="center"/>
            <w:hideMark/>
          </w:tcPr>
          <w:p w14:paraId="0F29972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double" w:sz="6" w:space="0" w:color="auto"/>
              <w:right w:val="nil"/>
            </w:tcBorders>
            <w:shd w:val="clear" w:color="auto" w:fill="auto"/>
            <w:noWrap/>
            <w:vAlign w:val="center"/>
            <w:hideMark/>
          </w:tcPr>
          <w:p w14:paraId="4998EEF0" w14:textId="77777777" w:rsidR="0024610B" w:rsidRPr="007053D8" w:rsidRDefault="0024610B" w:rsidP="00532284">
            <w:pPr>
              <w:spacing w:after="0" w:line="240" w:lineRule="auto"/>
              <w:ind w:left="0" w:firstLine="0"/>
              <w:jc w:val="center"/>
              <w:rPr>
                <w:sz w:val="22"/>
              </w:rPr>
            </w:pPr>
            <w:r w:rsidRPr="007053D8">
              <w:rPr>
                <w:sz w:val="22"/>
              </w:rPr>
              <w:t>1.17</w:t>
            </w:r>
          </w:p>
        </w:tc>
        <w:tc>
          <w:tcPr>
            <w:tcW w:w="1260" w:type="dxa"/>
            <w:tcBorders>
              <w:top w:val="nil"/>
              <w:left w:val="nil"/>
              <w:bottom w:val="double" w:sz="6" w:space="0" w:color="auto"/>
              <w:right w:val="single" w:sz="4" w:space="0" w:color="auto"/>
            </w:tcBorders>
            <w:shd w:val="clear" w:color="auto" w:fill="auto"/>
            <w:noWrap/>
            <w:vAlign w:val="center"/>
            <w:hideMark/>
          </w:tcPr>
          <w:p w14:paraId="0B134E60" w14:textId="77777777" w:rsidR="0024610B" w:rsidRPr="007053D8" w:rsidRDefault="0024610B" w:rsidP="00532284">
            <w:pPr>
              <w:spacing w:after="0" w:line="240" w:lineRule="auto"/>
              <w:ind w:left="0" w:firstLine="0"/>
              <w:jc w:val="center"/>
              <w:rPr>
                <w:sz w:val="22"/>
              </w:rPr>
            </w:pPr>
            <w:r w:rsidRPr="007053D8">
              <w:rPr>
                <w:sz w:val="22"/>
              </w:rPr>
              <w:t>0.28</w:t>
            </w:r>
          </w:p>
        </w:tc>
        <w:tc>
          <w:tcPr>
            <w:tcW w:w="700" w:type="dxa"/>
            <w:tcBorders>
              <w:top w:val="nil"/>
              <w:left w:val="nil"/>
              <w:bottom w:val="double" w:sz="6" w:space="0" w:color="auto"/>
              <w:right w:val="nil"/>
            </w:tcBorders>
            <w:shd w:val="clear" w:color="auto" w:fill="auto"/>
            <w:noWrap/>
            <w:vAlign w:val="center"/>
            <w:hideMark/>
          </w:tcPr>
          <w:p w14:paraId="7EB25C8A" w14:textId="77777777" w:rsidR="0024610B" w:rsidRPr="007053D8" w:rsidRDefault="0024610B" w:rsidP="00532284">
            <w:pPr>
              <w:spacing w:after="0" w:line="240" w:lineRule="auto"/>
              <w:ind w:left="0" w:firstLine="0"/>
              <w:jc w:val="center"/>
              <w:rPr>
                <w:sz w:val="22"/>
              </w:rPr>
            </w:pPr>
            <w:r w:rsidRPr="007053D8">
              <w:rPr>
                <w:sz w:val="22"/>
              </w:rPr>
              <w:t>1.30</w:t>
            </w:r>
          </w:p>
        </w:tc>
        <w:tc>
          <w:tcPr>
            <w:tcW w:w="820" w:type="dxa"/>
            <w:tcBorders>
              <w:top w:val="nil"/>
              <w:left w:val="nil"/>
              <w:bottom w:val="double" w:sz="6" w:space="0" w:color="auto"/>
              <w:right w:val="nil"/>
            </w:tcBorders>
            <w:shd w:val="clear" w:color="auto" w:fill="auto"/>
            <w:noWrap/>
            <w:vAlign w:val="center"/>
            <w:hideMark/>
          </w:tcPr>
          <w:p w14:paraId="1B9505A8" w14:textId="77777777" w:rsidR="0024610B" w:rsidRPr="007053D8" w:rsidRDefault="0024610B" w:rsidP="00532284">
            <w:pPr>
              <w:spacing w:after="0" w:line="240" w:lineRule="auto"/>
              <w:ind w:left="0" w:firstLine="0"/>
              <w:jc w:val="center"/>
              <w:rPr>
                <w:sz w:val="22"/>
              </w:rPr>
            </w:pPr>
            <w:r w:rsidRPr="007053D8">
              <w:rPr>
                <w:sz w:val="22"/>
              </w:rPr>
              <w:t>0.81</w:t>
            </w:r>
          </w:p>
        </w:tc>
        <w:tc>
          <w:tcPr>
            <w:tcW w:w="820" w:type="dxa"/>
            <w:tcBorders>
              <w:top w:val="nil"/>
              <w:left w:val="nil"/>
              <w:bottom w:val="double" w:sz="6" w:space="0" w:color="auto"/>
              <w:right w:val="nil"/>
            </w:tcBorders>
            <w:shd w:val="clear" w:color="auto" w:fill="auto"/>
            <w:noWrap/>
            <w:vAlign w:val="center"/>
            <w:hideMark/>
          </w:tcPr>
          <w:p w14:paraId="3F06CAAF" w14:textId="77777777" w:rsidR="0024610B" w:rsidRPr="007053D8" w:rsidRDefault="0024610B" w:rsidP="00532284">
            <w:pPr>
              <w:spacing w:after="0" w:line="240" w:lineRule="auto"/>
              <w:ind w:left="0" w:firstLine="0"/>
              <w:jc w:val="center"/>
              <w:rPr>
                <w:sz w:val="22"/>
              </w:rPr>
            </w:pPr>
            <w:r w:rsidRPr="007053D8">
              <w:rPr>
                <w:sz w:val="22"/>
              </w:rPr>
              <w:t>2.09</w:t>
            </w:r>
          </w:p>
        </w:tc>
      </w:tr>
      <w:tr w:rsidR="0024610B" w:rsidRPr="007053D8" w14:paraId="25A74FB0" w14:textId="77777777" w:rsidTr="00532284">
        <w:trPr>
          <w:trHeight w:val="315"/>
        </w:trPr>
        <w:tc>
          <w:tcPr>
            <w:tcW w:w="4496" w:type="dxa"/>
            <w:gridSpan w:val="2"/>
            <w:tcBorders>
              <w:top w:val="nil"/>
              <w:left w:val="nil"/>
              <w:bottom w:val="nil"/>
              <w:right w:val="nil"/>
            </w:tcBorders>
            <w:shd w:val="clear" w:color="000000" w:fill="D9D9D9"/>
            <w:noWrap/>
            <w:vAlign w:val="bottom"/>
            <w:hideMark/>
          </w:tcPr>
          <w:p w14:paraId="798BE134"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 p &lt; 0.05</w:t>
            </w:r>
          </w:p>
        </w:tc>
        <w:tc>
          <w:tcPr>
            <w:tcW w:w="2282" w:type="dxa"/>
            <w:tcBorders>
              <w:top w:val="nil"/>
              <w:left w:val="nil"/>
              <w:bottom w:val="nil"/>
              <w:right w:val="nil"/>
            </w:tcBorders>
            <w:shd w:val="clear" w:color="000000" w:fill="D9D9D9"/>
            <w:noWrap/>
            <w:vAlign w:val="bottom"/>
            <w:hideMark/>
          </w:tcPr>
          <w:p w14:paraId="064B8746" w14:textId="77777777" w:rsidR="0024610B" w:rsidRPr="007053D8" w:rsidRDefault="0024610B" w:rsidP="00532284">
            <w:pPr>
              <w:spacing w:after="0" w:line="240" w:lineRule="auto"/>
              <w:ind w:left="0" w:firstLine="0"/>
              <w:jc w:val="left"/>
              <w:rPr>
                <w:rFonts w:ascii="Calibri" w:hAnsi="Calibri" w:cs="Calibri"/>
                <w:sz w:val="22"/>
              </w:rPr>
            </w:pPr>
            <w:r w:rsidRPr="007053D8">
              <w:rPr>
                <w:rFonts w:ascii="Calibri" w:hAnsi="Calibri" w:cs="Calibri"/>
                <w:sz w:val="22"/>
              </w:rPr>
              <w:t> </w:t>
            </w:r>
          </w:p>
        </w:tc>
        <w:tc>
          <w:tcPr>
            <w:tcW w:w="5622" w:type="dxa"/>
            <w:gridSpan w:val="4"/>
            <w:tcBorders>
              <w:top w:val="nil"/>
              <w:left w:val="nil"/>
              <w:bottom w:val="nil"/>
              <w:right w:val="nil"/>
            </w:tcBorders>
            <w:shd w:val="clear" w:color="000000" w:fill="D9D9D9"/>
            <w:noWrap/>
            <w:vAlign w:val="bottom"/>
            <w:hideMark/>
          </w:tcPr>
          <w:p w14:paraId="1A914AE5" w14:textId="77777777" w:rsidR="0024610B" w:rsidRPr="007053D8" w:rsidRDefault="0024610B" w:rsidP="00532284">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60" w:type="dxa"/>
            <w:tcBorders>
              <w:top w:val="nil"/>
              <w:left w:val="nil"/>
              <w:bottom w:val="nil"/>
              <w:right w:val="nil"/>
            </w:tcBorders>
            <w:shd w:val="clear" w:color="000000" w:fill="D9D9D9"/>
            <w:noWrap/>
            <w:vAlign w:val="center"/>
            <w:hideMark/>
          </w:tcPr>
          <w:p w14:paraId="52F2EB16" w14:textId="77777777" w:rsidR="0024610B" w:rsidRPr="007053D8" w:rsidRDefault="0024610B" w:rsidP="00532284">
            <w:pPr>
              <w:spacing w:after="0" w:line="240" w:lineRule="auto"/>
              <w:ind w:left="0" w:firstLine="0"/>
              <w:jc w:val="center"/>
              <w:rPr>
                <w:rFonts w:ascii="Calibri" w:hAnsi="Calibri" w:cs="Calibri"/>
                <w:sz w:val="22"/>
              </w:rPr>
            </w:pPr>
            <w:r w:rsidRPr="007053D8">
              <w:rPr>
                <w:rFonts w:ascii="Calibri" w:hAnsi="Calibri" w:cs="Calibri"/>
                <w:sz w:val="22"/>
              </w:rPr>
              <w:t> </w:t>
            </w:r>
          </w:p>
        </w:tc>
        <w:tc>
          <w:tcPr>
            <w:tcW w:w="3600" w:type="dxa"/>
            <w:gridSpan w:val="4"/>
            <w:tcBorders>
              <w:top w:val="nil"/>
              <w:left w:val="nil"/>
              <w:bottom w:val="nil"/>
              <w:right w:val="nil"/>
            </w:tcBorders>
            <w:shd w:val="clear" w:color="000000" w:fill="D9D9D9"/>
            <w:noWrap/>
            <w:vAlign w:val="center"/>
            <w:hideMark/>
          </w:tcPr>
          <w:p w14:paraId="4C31982A"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Bounds represent 95% confidence intervals</w:t>
            </w:r>
          </w:p>
        </w:tc>
      </w:tr>
      <w:tr w:rsidR="0024610B" w:rsidRPr="007053D8" w14:paraId="4D631013" w14:textId="77777777" w:rsidTr="00532284">
        <w:trPr>
          <w:trHeight w:val="1485"/>
        </w:trPr>
        <w:tc>
          <w:tcPr>
            <w:tcW w:w="17560" w:type="dxa"/>
            <w:gridSpan w:val="12"/>
            <w:tcBorders>
              <w:top w:val="nil"/>
              <w:left w:val="nil"/>
              <w:bottom w:val="nil"/>
              <w:right w:val="nil"/>
            </w:tcBorders>
            <w:shd w:val="clear" w:color="auto" w:fill="auto"/>
            <w:hideMark/>
          </w:tcPr>
          <w:p w14:paraId="1EA8D0E8" w14:textId="36C24E34" w:rsidR="0024610B" w:rsidRPr="007053D8" w:rsidRDefault="0024610B" w:rsidP="00097D65">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ins w:id="1359" w:author="Billy Mitchell" w:date="2023-11-08T19:45:00Z">
              <w:r w:rsidR="00D729E1">
                <w:rPr>
                  <w:rFonts w:ascii="Calibri" w:hAnsi="Calibri" w:cs="Calibri"/>
                  <w:i/>
                  <w:iCs/>
                  <w:sz w:val="22"/>
                </w:rPr>
                <w:t xml:space="preserve"> Multiverse</w:t>
              </w:r>
            </w:ins>
            <w:r w:rsidRPr="007053D8">
              <w:rPr>
                <w:rFonts w:ascii="Calibri" w:hAnsi="Calibri" w:cs="Calibri"/>
                <w:i/>
                <w:iCs/>
                <w:sz w:val="22"/>
              </w:rPr>
              <w:t xml:space="preserve"> Models </w:t>
            </w:r>
            <w:del w:id="1360" w:author="Billy Mitchell" w:date="2023-11-08T00:23:00Z">
              <w:r w:rsidRPr="007053D8" w:rsidDel="0075725E">
                <w:rPr>
                  <w:rFonts w:ascii="Calibri" w:hAnsi="Calibri" w:cs="Calibri"/>
                  <w:i/>
                  <w:iCs/>
                  <w:sz w:val="22"/>
                </w:rPr>
                <w:delText>-</w:delText>
              </w:r>
            </w:del>
            <w:ins w:id="1361" w:author="Billy Mitchell" w:date="2023-11-08T00:23:00Z">
              <w:r w:rsidR="0075725E">
                <w:rPr>
                  <w:rFonts w:ascii="Calibri" w:hAnsi="Calibri" w:cs="Calibri"/>
                  <w:i/>
                  <w:iCs/>
                  <w:sz w:val="22"/>
                </w:rPr>
                <w:t>–</w:t>
              </w:r>
            </w:ins>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ins w:id="1362" w:author="Billy Mitchell [2]" w:date="2023-11-07T13:07:00Z">
              <w:r w:rsidR="00097D65">
                <w:rPr>
                  <w:rFonts w:ascii="Calibri" w:hAnsi="Calibri" w:cs="Calibri"/>
                  <w:sz w:val="22"/>
                </w:rPr>
                <w:t xml:space="preserve">how </w:t>
              </w:r>
              <w:proofErr w:type="spellStart"/>
              <w:r w:rsidR="00097D65">
                <w:rPr>
                  <w:rFonts w:ascii="Calibri" w:hAnsi="Calibri" w:cs="Calibri"/>
                  <w:sz w:val="22"/>
                </w:rPr>
                <w:t>predictive</w:t>
              </w:r>
            </w:ins>
            <w:del w:id="1363" w:author="Billy Mitchell [2]" w:date="2023-11-07T13:07:00Z">
              <w:r w:rsidRPr="007053D8" w:rsidDel="00097D65">
                <w:rPr>
                  <w:rFonts w:ascii="Calibri" w:hAnsi="Calibri" w:cs="Calibri"/>
                  <w:sz w:val="22"/>
                </w:rPr>
                <w:delText xml:space="preserve">the predictive utility </w:delText>
              </w:r>
            </w:del>
            <w:r w:rsidRPr="007053D8">
              <w:rPr>
                <w:rFonts w:ascii="Calibri" w:hAnsi="Calibri" w:cs="Calibri"/>
                <w:sz w:val="22"/>
              </w:rPr>
              <w:t>affective</w:t>
            </w:r>
            <w:proofErr w:type="spellEnd"/>
            <w:r w:rsidRPr="007053D8">
              <w:rPr>
                <w:rFonts w:ascii="Calibri" w:hAnsi="Calibri" w:cs="Calibri"/>
                <w:sz w:val="22"/>
              </w:rPr>
              <w:t xml:space="preserve"> intensity </w:t>
            </w:r>
            <w:ins w:id="1364" w:author="Billy Mitchell [2]" w:date="2023-11-07T13:07:00Z">
              <w:r w:rsidR="00097D65">
                <w:rPr>
                  <w:rFonts w:ascii="Calibri" w:hAnsi="Calibri" w:cs="Calibri"/>
                  <w:sz w:val="22"/>
                </w:rPr>
                <w:t>is of</w:t>
              </w:r>
            </w:ins>
            <w:del w:id="1365" w:author="Billy Mitchell [2]" w:date="2023-11-07T13:07:00Z">
              <w:r w:rsidRPr="007053D8" w:rsidDel="00097D65">
                <w:rPr>
                  <w:rFonts w:ascii="Calibri" w:hAnsi="Calibri" w:cs="Calibri"/>
                  <w:sz w:val="22"/>
                </w:rPr>
                <w:delText>demonstrates upon</w:delText>
              </w:r>
            </w:del>
            <w:r w:rsidRPr="007053D8">
              <w:rPr>
                <w:rFonts w:ascii="Calibri" w:hAnsi="Calibri" w:cs="Calibri"/>
                <w:sz w:val="22"/>
              </w:rPr>
              <w:t xml:space="preserve"> strategy usage and compared against null models allowing each participants</w:t>
            </w:r>
            <w:del w:id="1366" w:author="Billy Mitchell" w:date="2023-11-08T00:23:00Z">
              <w:r w:rsidRPr="007053D8" w:rsidDel="0075725E">
                <w:rPr>
                  <w:rFonts w:ascii="Calibri" w:hAnsi="Calibri" w:cs="Calibri"/>
                  <w:sz w:val="22"/>
                </w:rPr>
                <w:delText>'</w:delText>
              </w:r>
            </w:del>
            <w:ins w:id="1367" w:author="Billy Mitchell" w:date="2023-11-08T00:23:00Z">
              <w:r w:rsidR="0075725E">
                <w:rPr>
                  <w:rFonts w:ascii="Calibri" w:hAnsi="Calibri" w:cs="Calibri"/>
                  <w:sz w:val="22"/>
                </w:rPr>
                <w:t>’</w:t>
              </w:r>
            </w:ins>
            <w:r w:rsidRPr="007053D8">
              <w:rPr>
                <w:rFonts w:ascii="Calibri" w:hAnsi="Calibri" w:cs="Calibri"/>
                <w:sz w:val="22"/>
              </w:rPr>
              <w:t xml:space="preserve"> intercept to vary randomly. The outcome variable used, data inclusion criteria, and variables included are listed under </w:t>
            </w:r>
            <w:proofErr w:type="spellStart"/>
            <w:r w:rsidRPr="007053D8">
              <w:rPr>
                <w:rFonts w:ascii="Calibri" w:hAnsi="Calibri" w:cs="Calibri"/>
                <w:sz w:val="22"/>
              </w:rPr>
              <w:t>thet</w:t>
            </w:r>
            <w:proofErr w:type="spellEnd"/>
            <w:r w:rsidRPr="007053D8">
              <w:rPr>
                <w:rFonts w:ascii="Calibri" w:hAnsi="Calibri" w:cs="Calibri"/>
                <w:sz w:val="22"/>
              </w:rPr>
              <w:t xml:space="preserve"> first four columns. Data size and model comparison results are listed under the subsequent five columns. The odds ratio of affective intensity within each model is listed in the latter three columns. Only a single model performed better than its null and found affective intensity to predict regulation strategy usage. </w:t>
            </w:r>
          </w:p>
        </w:tc>
      </w:tr>
    </w:tbl>
    <w:p w14:paraId="3CED1504" w14:textId="1995C80F" w:rsidR="0024610B" w:rsidRDefault="0024610B" w:rsidP="0024610B">
      <w:pPr>
        <w:spacing w:after="160" w:line="259" w:lineRule="auto"/>
        <w:ind w:left="0" w:firstLine="0"/>
        <w:jc w:val="left"/>
        <w:rPr>
          <w:b/>
          <w:szCs w:val="24"/>
        </w:rPr>
        <w:sectPr w:rsidR="0024610B" w:rsidSect="0024610B">
          <w:pgSz w:w="18720" w:h="12240" w:orient="landscape" w:code="1"/>
          <w:pgMar w:top="720" w:right="720" w:bottom="720" w:left="720" w:header="763" w:footer="720" w:gutter="0"/>
          <w:cols w:space="720"/>
          <w:docGrid w:linePitch="326"/>
        </w:sectPr>
      </w:pPr>
    </w:p>
    <w:p w14:paraId="1E7E867A" w14:textId="599FEFF9" w:rsidR="00654027" w:rsidRDefault="00B720B2" w:rsidP="00EB6E76">
      <w:pPr>
        <w:spacing w:after="160" w:line="259" w:lineRule="auto"/>
        <w:ind w:left="0" w:firstLine="0"/>
        <w:rPr>
          <w:b/>
          <w:szCs w:val="24"/>
        </w:rPr>
      </w:pPr>
      <w:r w:rsidRPr="008C7178">
        <w:rPr>
          <w:b/>
          <w:szCs w:val="24"/>
        </w:rPr>
        <w:lastRenderedPageBreak/>
        <w:t xml:space="preserve">EXPERIMENT </w:t>
      </w:r>
      <w:r w:rsidR="00876B93">
        <w:rPr>
          <w:b/>
          <w:szCs w:val="24"/>
        </w:rPr>
        <w:t>2</w:t>
      </w:r>
      <w:r w:rsidRPr="008C7178">
        <w:rPr>
          <w:b/>
          <w:szCs w:val="24"/>
        </w:rPr>
        <w:t xml:space="preserve"> </w:t>
      </w:r>
      <w:r w:rsidR="00D03243">
        <w:rPr>
          <w:b/>
          <w:szCs w:val="24"/>
        </w:rPr>
        <w:t>METHODS</w:t>
      </w:r>
    </w:p>
    <w:p w14:paraId="2E7F39AA" w14:textId="310D6DA6" w:rsidR="00654027"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high-intensity, multimodal experience.</w:t>
      </w:r>
      <w:r w:rsidR="00B720B2" w:rsidRPr="008C7178">
        <w:rPr>
          <w:szCs w:val="24"/>
        </w:rPr>
        <w:t xml:space="preserve"> </w:t>
      </w:r>
      <w:r>
        <w:rPr>
          <w:szCs w:val="24"/>
        </w:rPr>
        <w:t>W</w:t>
      </w:r>
      <w:r w:rsidR="002C6E4D">
        <w:rPr>
          <w:szCs w:val="24"/>
        </w:rPr>
        <w:t>e hypothesized that participants exposed to similar information outside of the complex, high-intensity, multimodal environment would likely still demonstrate emotion regulation choice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496DF7">
        <w:rPr>
          <w:szCs w:val="24"/>
        </w:rPr>
        <w:t>, which is typical of much of the prior laboratory-based research,</w:t>
      </w:r>
      <w:r w:rsidR="002B4BE0">
        <w:rPr>
          <w:szCs w:val="24"/>
        </w:rPr>
        <w:t xml:space="preserv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r w:rsidR="002C6E4D">
        <w:rPr>
          <w:szCs w:val="24"/>
        </w:rPr>
        <w:t xml:space="preserve">Although using audiovisual recordings from the experience would have been ideal, we were unable to obtain permission to record such data during </w:t>
      </w:r>
      <w:r w:rsidR="00C21522">
        <w:rPr>
          <w:szCs w:val="24"/>
        </w:rPr>
        <w:t xml:space="preserve">the </w:t>
      </w:r>
      <w:r w:rsidR="002C6E4D">
        <w:rPr>
          <w:szCs w:val="24"/>
        </w:rPr>
        <w:t xml:space="preserve">previous studies. However, </w:t>
      </w:r>
      <w:del w:id="1368" w:author="Billy Mitchell" w:date="2023-11-08T02:11:00Z">
        <w:r w:rsidR="00D326AE" w:rsidDel="00B7719A">
          <w:rPr>
            <w:szCs w:val="24"/>
          </w:rPr>
          <w:delText>W</w:delText>
        </w:r>
      </w:del>
      <w:ins w:id="1369" w:author="Billy Mitchell" w:date="2023-11-08T02:11:00Z">
        <w:r w:rsidR="00B7719A">
          <w:rPr>
            <w:szCs w:val="24"/>
          </w:rPr>
          <w:t>w</w:t>
        </w:r>
      </w:ins>
      <w:r w:rsidR="002C6E4D">
        <w:rPr>
          <w:szCs w:val="24"/>
        </w:rPr>
        <w:t xml:space="preserve">e </w:t>
      </w:r>
      <w:r w:rsidR="00D326AE">
        <w:rPr>
          <w:szCs w:val="24"/>
        </w:rPr>
        <w:t>had</w:t>
      </w:r>
      <w:r w:rsidR="002C6E4D">
        <w:rPr>
          <w:szCs w:val="24"/>
        </w:rPr>
        <w:t xml:space="preserve"> access to the </w:t>
      </w:r>
      <w:r w:rsidR="00C21522">
        <w:rPr>
          <w:szCs w:val="24"/>
        </w:rPr>
        <w:t xml:space="preserve">experiential </w:t>
      </w:r>
      <w:r w:rsidR="002C6E4D">
        <w:rPr>
          <w:szCs w:val="24"/>
        </w:rPr>
        <w:t>information reported by participants who experienced these events</w:t>
      </w:r>
      <w:r w:rsidR="00804B41">
        <w:rPr>
          <w:szCs w:val="24"/>
        </w:rPr>
        <w:t xml:space="preserve"> (i.e., their text-formatted memories of the events)</w:t>
      </w:r>
      <w:r w:rsidR="002C6E4D">
        <w:rPr>
          <w:szCs w:val="24"/>
        </w:rPr>
        <w:t>.</w:t>
      </w:r>
      <w:r w:rsidR="00C21522">
        <w:rPr>
          <w:szCs w:val="24"/>
        </w:rPr>
        <w:t xml:space="preserve"> If </w:t>
      </w:r>
      <w:r w:rsidR="00804B41">
        <w:rPr>
          <w:szCs w:val="24"/>
        </w:rPr>
        <w:t xml:space="preserve">there is a difference between </w:t>
      </w:r>
      <w:r w:rsidR="00C21522">
        <w:rPr>
          <w:szCs w:val="24"/>
        </w:rPr>
        <w:t xml:space="preserve"> participants reviewing an event and participants experiencing an event </w:t>
      </w:r>
      <w:r w:rsidR="00804B41">
        <w:rPr>
          <w:szCs w:val="24"/>
        </w:rPr>
        <w:t xml:space="preserve"> on the association between affective intensity and regulation strategy choice</w:t>
      </w:r>
      <w:r w:rsidR="00C21522">
        <w:rPr>
          <w:szCs w:val="24"/>
        </w:rPr>
        <w:t>, it would further emphasize the complications that high-intensity, complex, multimodal contexts introduce to the emotion regulation space. I</w:t>
      </w:r>
      <w:r w:rsidR="002C6E4D">
        <w:rPr>
          <w:szCs w:val="24"/>
        </w:rPr>
        <w:t>n Experiment 2, a novel set of participants were presented with information about</w:t>
      </w:r>
      <w:ins w:id="1370" w:author="Billy Mitchell" w:date="2023-11-08T02:11:00Z">
        <w:r w:rsidR="00B7719A">
          <w:rPr>
            <w:szCs w:val="24"/>
          </w:rPr>
          <w:t xml:space="preserve"> the</w:t>
        </w:r>
      </w:ins>
      <w:r w:rsidR="002C6E4D">
        <w:rPr>
          <w:szCs w:val="24"/>
        </w:rPr>
        <w:t xml:space="preserve"> events</w:t>
      </w:r>
      <w:ins w:id="1371" w:author="Billy Mitchell" w:date="2023-11-08T02:11:00Z">
        <w:r w:rsidR="00B7719A">
          <w:rPr>
            <w:szCs w:val="24"/>
          </w:rPr>
          <w:t xml:space="preserve"> that motivated </w:t>
        </w:r>
      </w:ins>
      <w:ins w:id="1372" w:author="Billy Mitchell" w:date="2023-11-08T02:12:00Z">
        <w:r w:rsidR="00B7719A">
          <w:rPr>
            <w:szCs w:val="24"/>
          </w:rPr>
          <w:t>emotion regulation</w:t>
        </w:r>
      </w:ins>
      <w:del w:id="1373" w:author="Billy Mitchell" w:date="2023-11-08T02:12:00Z">
        <w:r w:rsidR="002C6E4D" w:rsidDel="00B7719A">
          <w:rPr>
            <w:szCs w:val="24"/>
          </w:rPr>
          <w:delText xml:space="preserve"> </w:delText>
        </w:r>
      </w:del>
      <w:ins w:id="1374" w:author="Billy Mitchell" w:date="2023-11-08T02:12:00Z">
        <w:r w:rsidR="00B7719A">
          <w:rPr>
            <w:szCs w:val="24"/>
          </w:rPr>
          <w:t xml:space="preserve"> </w:t>
        </w:r>
      </w:ins>
      <w:r w:rsidR="002C6E4D">
        <w:rPr>
          <w:szCs w:val="24"/>
        </w:rPr>
        <w:t>reported by pilot participants</w:t>
      </w:r>
      <w:r w:rsidR="00804B41">
        <w:rPr>
          <w:szCs w:val="24"/>
        </w:rPr>
        <w:t xml:space="preserve"> (</w:t>
      </w:r>
      <w:r w:rsidR="00EC3FBC">
        <w:rPr>
          <w:szCs w:val="24"/>
        </w:rPr>
        <w:t>events available within OSF repository</w:t>
      </w:r>
      <w:ins w:id="1375" w:author="Billy Mitchell" w:date="2023-11-08T02:12:00Z">
        <w:r w:rsidR="00B7719A">
          <w:rPr>
            <w:szCs w:val="24"/>
          </w:rPr>
          <w:t>)</w:t>
        </w:r>
      </w:ins>
      <w:del w:id="1376" w:author="Billy Mitchell" w:date="2023-11-08T02:12:00Z">
        <w:r w:rsidR="00EC3FBC" w:rsidDel="00B7719A">
          <w:rPr>
            <w:szCs w:val="24"/>
          </w:rPr>
          <w:delText>)</w:delText>
        </w:r>
      </w:del>
      <w:ins w:id="1377" w:author="Billy Mitchell" w:date="2023-11-08T02:12:00Z">
        <w:r w:rsidR="00B7719A">
          <w:rPr>
            <w:szCs w:val="24"/>
          </w:rPr>
          <w:t xml:space="preserve">, but not the regulatory behaviors participants used, </w:t>
        </w:r>
      </w:ins>
      <w:r w:rsidR="002C6E4D">
        <w:rPr>
          <w:szCs w:val="24"/>
        </w:rPr>
        <w:t xml:space="preserve"> and asked to choose a regulation </w:t>
      </w:r>
      <w:r w:rsidR="002C6E4D">
        <w:rPr>
          <w:szCs w:val="24"/>
        </w:rPr>
        <w:lastRenderedPageBreak/>
        <w:t xml:space="preserve">strategy to 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5BFD6678"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831F04">
        <w:rPr>
          <w:i/>
          <w:iCs/>
          <w:szCs w:val="24"/>
          <w:rPrChange w:id="1378" w:author="Billy Mitchell" w:date="2023-11-08T20:24:00Z">
            <w:rPr>
              <w:szCs w:val="24"/>
            </w:rPr>
          </w:rPrChange>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Pr="008C7178">
        <w:rPr>
          <w:szCs w:val="24"/>
        </w:rPr>
        <w:t>, 100 female, 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w:t>
      </w:r>
      <w:proofErr w:type="gramStart"/>
      <w:r w:rsidR="00B56ED7">
        <w:rPr>
          <w:szCs w:val="24"/>
        </w:rPr>
        <w:t>Other</w:t>
      </w:r>
      <w:proofErr w:type="gramEnd"/>
      <w:r w:rsidR="00B56ED7">
        <w:rPr>
          <w:szCs w:val="24"/>
        </w:rPr>
        <w:t xml:space="preserve">,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r</w:t>
      </w:r>
      <w:r w:rsidR="005E2671" w:rsidRPr="005E2671">
        <w:rPr>
          <w:szCs w:val="24"/>
          <w:vertAlign w:val="superscript"/>
        </w:rPr>
        <w:t>2</w:t>
      </w:r>
      <w:r w:rsidR="005E2671" w:rsidRPr="005E2671">
        <w:rPr>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831F04">
        <w:rPr>
          <w:i/>
          <w:iCs/>
          <w:szCs w:val="24"/>
          <w:rPrChange w:id="1379" w:author="Billy Mitchell" w:date="2023-11-08T20:24:00Z">
            <w:rPr>
              <w:szCs w:val="24"/>
            </w:rPr>
          </w:rPrChange>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831F04">
        <w:rPr>
          <w:i/>
          <w:iCs/>
          <w:szCs w:val="24"/>
          <w:rPrChange w:id="1380" w:author="Billy Mitchell" w:date="2023-11-08T20:24:00Z">
            <w:rPr>
              <w:szCs w:val="24"/>
            </w:rPr>
          </w:rPrChange>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831F04">
        <w:rPr>
          <w:i/>
          <w:iCs/>
          <w:szCs w:val="24"/>
          <w:rPrChange w:id="1381" w:author="Billy Mitchell" w:date="2023-11-08T20:24:00Z">
            <w:rPr>
              <w:szCs w:val="24"/>
            </w:rPr>
          </w:rPrChange>
        </w:rPr>
        <w:t>n</w:t>
      </w:r>
      <w:r w:rsidRPr="008C7178">
        <w:rPr>
          <w:szCs w:val="24"/>
        </w:rPr>
        <w:t xml:space="preserve"> = 7), failing to complete the study (</w:t>
      </w:r>
      <w:r w:rsidRPr="00831F04">
        <w:rPr>
          <w:i/>
          <w:iCs/>
          <w:szCs w:val="24"/>
          <w:rPrChange w:id="1382" w:author="Billy Mitchell" w:date="2023-11-08T20:24:00Z">
            <w:rPr>
              <w:szCs w:val="24"/>
            </w:rPr>
          </w:rPrChange>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831F04">
        <w:rPr>
          <w:i/>
          <w:iCs/>
          <w:szCs w:val="24"/>
          <w:rPrChange w:id="1383" w:author="Billy Mitchell" w:date="2023-11-08T20:24:00Z">
            <w:rPr>
              <w:szCs w:val="24"/>
            </w:rPr>
          </w:rPrChange>
        </w:rPr>
        <w:t>n</w:t>
      </w:r>
      <w:r w:rsidRPr="008C7178">
        <w:rPr>
          <w:szCs w:val="24"/>
        </w:rPr>
        <w:t xml:space="preserve"> = 2). Participants were paid at a rate of $10.25/hr. </w:t>
      </w:r>
    </w:p>
    <w:p w14:paraId="1FAB05EF" w14:textId="5F098D23"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 xml:space="preserve">Details from seventy-eight negatively-valenced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xml:space="preserve">. Participants first read definitions of both reappraisal (thinking about the experience </w:t>
      </w:r>
      <w:r w:rsidRPr="008C7178">
        <w:rPr>
          <w:szCs w:val="24"/>
        </w:rPr>
        <w:lastRenderedPageBreak/>
        <w:t>in a way that reduces the intensity of the negative emotions) and distraction (looking or thinking about something else that is emotionally neutral) and reviewed examples of how both strategies might be employed.</w:t>
      </w:r>
      <w:ins w:id="1384" w:author="Billy Mitchell" w:date="2023-11-08T19:48:00Z">
        <w:r w:rsidR="00D729E1">
          <w:rPr>
            <w:szCs w:val="24"/>
          </w:rPr>
          <w:t xml:space="preserve"> These </w:t>
        </w:r>
      </w:ins>
      <w:ins w:id="1385" w:author="Billy Mitchell" w:date="2023-11-08T19:50:00Z">
        <w:r w:rsidR="00D729E1">
          <w:rPr>
            <w:szCs w:val="24"/>
          </w:rPr>
          <w:t xml:space="preserve">haunted house-specific </w:t>
        </w:r>
      </w:ins>
      <w:ins w:id="1386" w:author="Billy Mitchell" w:date="2023-11-08T19:48:00Z">
        <w:r w:rsidR="00D729E1">
          <w:rPr>
            <w:szCs w:val="24"/>
          </w:rPr>
          <w:t>examples included</w:t>
        </w:r>
      </w:ins>
      <w:ins w:id="1387" w:author="Billy Mitchell" w:date="2023-11-08T19:51:00Z">
        <w:r w:rsidR="00D729E1">
          <w:rPr>
            <w:szCs w:val="24"/>
          </w:rPr>
          <w:t xml:space="preserve">: a.) </w:t>
        </w:r>
      </w:ins>
      <w:ins w:id="1388" w:author="Billy Mitchell" w:date="2023-11-08T19:48:00Z">
        <w:r w:rsidR="00D729E1" w:rsidRPr="00D729E1">
          <w:rPr>
            <w:szCs w:val="24"/>
          </w:rPr>
          <w:t>mak</w:t>
        </w:r>
      </w:ins>
      <w:ins w:id="1389" w:author="Billy Mitchell" w:date="2023-11-08T19:49:00Z">
        <w:r w:rsidR="00D729E1">
          <w:rPr>
            <w:szCs w:val="24"/>
          </w:rPr>
          <w:t>ing</w:t>
        </w:r>
      </w:ins>
      <w:ins w:id="1390" w:author="Billy Mitchell" w:date="2023-11-08T19:48:00Z">
        <w:r w:rsidR="00D729E1" w:rsidRPr="00D729E1">
          <w:rPr>
            <w:szCs w:val="24"/>
          </w:rPr>
          <w:t xml:space="preserve"> an effort to remind </w:t>
        </w:r>
      </w:ins>
      <w:ins w:id="1391" w:author="Billy Mitchell" w:date="2023-11-08T19:49:00Z">
        <w:r w:rsidR="00D729E1">
          <w:rPr>
            <w:szCs w:val="24"/>
          </w:rPr>
          <w:t>one</w:t>
        </w:r>
      </w:ins>
      <w:ins w:id="1392" w:author="Billy Mitchell" w:date="2023-11-08T19:48:00Z">
        <w:r w:rsidR="00D729E1" w:rsidRPr="00D729E1">
          <w:rPr>
            <w:szCs w:val="24"/>
          </w:rPr>
          <w:t xml:space="preserve">self that the people are just actors who are using props, rather than zombies trying to hurt </w:t>
        </w:r>
      </w:ins>
      <w:ins w:id="1393" w:author="Billy Mitchell" w:date="2023-11-08T19:49:00Z">
        <w:r w:rsidR="00D729E1">
          <w:rPr>
            <w:szCs w:val="24"/>
          </w:rPr>
          <w:t>them</w:t>
        </w:r>
      </w:ins>
      <w:ins w:id="1394" w:author="Billy Mitchell" w:date="2023-11-08T19:51:00Z">
        <w:r w:rsidR="00D729E1">
          <w:rPr>
            <w:szCs w:val="24"/>
          </w:rPr>
          <w:t>,</w:t>
        </w:r>
      </w:ins>
      <w:ins w:id="1395" w:author="Billy Mitchell" w:date="2023-11-08T19:49:00Z">
        <w:r w:rsidR="00D729E1">
          <w:rPr>
            <w:szCs w:val="24"/>
          </w:rPr>
          <w:t xml:space="preserve"> and </w:t>
        </w:r>
      </w:ins>
      <w:ins w:id="1396" w:author="Billy Mitchell" w:date="2023-11-08T19:51:00Z">
        <w:r w:rsidR="00D729E1">
          <w:rPr>
            <w:szCs w:val="24"/>
          </w:rPr>
          <w:t xml:space="preserve">b.) </w:t>
        </w:r>
      </w:ins>
      <w:ins w:id="1397" w:author="Billy Mitchell" w:date="2023-11-08T19:48:00Z">
        <w:r w:rsidR="00D729E1" w:rsidRPr="00D729E1">
          <w:rPr>
            <w:szCs w:val="24"/>
          </w:rPr>
          <w:t>choos</w:t>
        </w:r>
      </w:ins>
      <w:ins w:id="1398" w:author="Billy Mitchell" w:date="2023-11-08T19:49:00Z">
        <w:r w:rsidR="00D729E1">
          <w:rPr>
            <w:szCs w:val="24"/>
          </w:rPr>
          <w:t>ing</w:t>
        </w:r>
      </w:ins>
      <w:ins w:id="1399" w:author="Billy Mitchell" w:date="2023-11-08T19:48:00Z">
        <w:r w:rsidR="00D729E1" w:rsidRPr="00D729E1">
          <w:rPr>
            <w:szCs w:val="24"/>
          </w:rPr>
          <w:t xml:space="preserve"> to look down at </w:t>
        </w:r>
      </w:ins>
      <w:ins w:id="1400" w:author="Billy Mitchell" w:date="2023-11-08T19:49:00Z">
        <w:r w:rsidR="00D729E1">
          <w:rPr>
            <w:szCs w:val="24"/>
          </w:rPr>
          <w:t>one’s</w:t>
        </w:r>
      </w:ins>
      <w:ins w:id="1401" w:author="Billy Mitchell" w:date="2023-11-08T19:48:00Z">
        <w:r w:rsidR="00D729E1" w:rsidRPr="00D729E1">
          <w:rPr>
            <w:szCs w:val="24"/>
          </w:rPr>
          <w:t xml:space="preserve"> feet or </w:t>
        </w:r>
      </w:ins>
      <w:ins w:id="1402" w:author="Billy Mitchell" w:date="2023-11-08T19:50:00Z">
        <w:r w:rsidR="00D729E1">
          <w:rPr>
            <w:szCs w:val="24"/>
          </w:rPr>
          <w:t>focusing on what</w:t>
        </w:r>
      </w:ins>
      <w:ins w:id="1403" w:author="Billy Mitchell" w:date="2023-11-08T19:48:00Z">
        <w:r w:rsidR="00D729E1" w:rsidRPr="00D729E1">
          <w:rPr>
            <w:szCs w:val="24"/>
          </w:rPr>
          <w:t xml:space="preserve"> </w:t>
        </w:r>
      </w:ins>
      <w:ins w:id="1404" w:author="Billy Mitchell" w:date="2023-11-08T19:50:00Z">
        <w:r w:rsidR="00D729E1">
          <w:rPr>
            <w:szCs w:val="24"/>
          </w:rPr>
          <w:t>one</w:t>
        </w:r>
      </w:ins>
      <w:ins w:id="1405" w:author="Billy Mitchell" w:date="2023-11-08T19:48:00Z">
        <w:r w:rsidR="00D729E1" w:rsidRPr="00D729E1">
          <w:rPr>
            <w:szCs w:val="24"/>
          </w:rPr>
          <w:t xml:space="preserve"> ate for lunch rather than focusing on the zombies coming after you</w:t>
        </w:r>
      </w:ins>
      <w:ins w:id="1406" w:author="Billy Mitchell" w:date="2023-11-08T19:50:00Z">
        <w:r w:rsidR="00D729E1">
          <w:rPr>
            <w:szCs w:val="24"/>
          </w:rPr>
          <w:t>, for reappraisal and distraction specifically</w:t>
        </w:r>
      </w:ins>
      <w:ins w:id="1407" w:author="Billy Mitchell" w:date="2023-11-08T19:48:00Z">
        <w:r w:rsidR="00D729E1" w:rsidRPr="00D729E1">
          <w:rPr>
            <w:szCs w:val="24"/>
          </w:rPr>
          <w:t>.</w:t>
        </w:r>
      </w:ins>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ins w:id="1408" w:author="Billy Mitchell" w:date="2023-11-08T19:12:00Z">
        <w:r w:rsidR="00372E6A">
          <w:rPr>
            <w:b/>
            <w:bCs/>
          </w:rPr>
          <w:t>5</w:t>
        </w:r>
      </w:ins>
      <w:del w:id="1409" w:author="Billy Mitchell" w:date="2023-11-08T19:12:00Z">
        <w:r w:rsidR="00EB0294" w:rsidDel="00372E6A">
          <w:rPr>
            <w:b/>
            <w:bCs/>
          </w:rPr>
          <w:delText>4</w:delText>
        </w:r>
      </w:del>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ins w:id="1410" w:author="Billy Mitchell" w:date="2023-11-08T02:14:00Z">
        <w:r w:rsidR="00B7719A">
          <w:rPr>
            <w:szCs w:val="24"/>
          </w:rPr>
          <w:t xml:space="preserve"> These events were screened for information pertinent to reappraisal and distraction that may unduly influence participant decisions.</w:t>
        </w:r>
      </w:ins>
      <w:r w:rsidRPr="008C7178">
        <w:rPr>
          <w:szCs w:val="24"/>
        </w:rPr>
        <w:t xml:space="preserve"> For each event, the emotions experienced, the intensity of each emotion, how the experiencer described the event, and definitions for both strategies were displayed.</w:t>
      </w:r>
      <w:ins w:id="1411" w:author="Billy Mitchell" w:date="2023-11-08T02:13:00Z">
        <w:r w:rsidR="00B7719A">
          <w:rPr>
            <w:szCs w:val="24"/>
          </w:rPr>
          <w:t xml:space="preserve"> </w:t>
        </w:r>
      </w:ins>
      <w:del w:id="1412" w:author="Billy Mitchell" w:date="2023-11-08T02:14:00Z">
        <w:r w:rsidRPr="008C7178" w:rsidDel="00B7719A">
          <w:rPr>
            <w:szCs w:val="24"/>
          </w:rPr>
          <w:delText xml:space="preserve"> </w:delText>
        </w:r>
      </w:del>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w:lastRenderedPageBreak/>
        <mc:AlternateContent>
          <mc:Choice Requires="wpg">
            <w:drawing>
              <wp:anchor distT="0" distB="0" distL="114300" distR="114300" simplePos="0" relativeHeight="251674624" behindDoc="0" locked="0" layoutInCell="1" allowOverlap="1" wp14:anchorId="3E00D8DE" wp14:editId="2E117FF5">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0F1F729D" w:rsidR="00874B89" w:rsidRPr="00987D5D" w:rsidRDefault="00874B89" w:rsidP="00EB6E76">
                              <w:pPr>
                                <w:spacing w:after="0" w:line="240" w:lineRule="auto"/>
                                <w:ind w:left="0" w:firstLine="0"/>
                                <w:rPr>
                                  <w:sz w:val="20"/>
                                  <w:szCs w:val="20"/>
                                </w:rPr>
                              </w:pPr>
                              <w:r w:rsidRPr="00A52143">
                                <w:rPr>
                                  <w:b/>
                                  <w:bCs/>
                                  <w:sz w:val="20"/>
                                  <w:szCs w:val="20"/>
                                </w:rPr>
                                <w:t xml:space="preserve">Fig </w:t>
                              </w:r>
                              <w:ins w:id="1413" w:author="Billy Mitchell" w:date="2023-11-08T19:12:00Z">
                                <w:r>
                                  <w:rPr>
                                    <w:b/>
                                    <w:bCs/>
                                    <w:sz w:val="20"/>
                                    <w:szCs w:val="20"/>
                                  </w:rPr>
                                  <w:t>5</w:t>
                                </w:r>
                              </w:ins>
                              <w:del w:id="1414"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415"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6" style="position:absolute;left:0;text-align:left;margin-left:0;margin-top:332.75pt;width:507.1pt;height:314.9pt;z-index:251674624;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">
                <v:shape id="Text Box 2" o:spid="_x0000_s1047"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0F1F729D" w:rsidR="00874B89" w:rsidRPr="00987D5D" w:rsidRDefault="00874B89" w:rsidP="00EB6E76">
                        <w:pPr>
                          <w:spacing w:after="0" w:line="240" w:lineRule="auto"/>
                          <w:ind w:left="0" w:firstLine="0"/>
                          <w:rPr>
                            <w:sz w:val="20"/>
                            <w:szCs w:val="20"/>
                          </w:rPr>
                        </w:pPr>
                        <w:r w:rsidRPr="00A52143">
                          <w:rPr>
                            <w:b/>
                            <w:bCs/>
                            <w:sz w:val="20"/>
                            <w:szCs w:val="20"/>
                          </w:rPr>
                          <w:t xml:space="preserve">Fig </w:t>
                        </w:r>
                        <w:ins w:id="1416" w:author="Billy Mitchell" w:date="2023-11-08T19:12:00Z">
                          <w:r>
                            <w:rPr>
                              <w:b/>
                              <w:bCs/>
                              <w:sz w:val="20"/>
                              <w:szCs w:val="20"/>
                            </w:rPr>
                            <w:t>5</w:t>
                          </w:r>
                        </w:ins>
                        <w:del w:id="1417"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418"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v:textbox>
                </v:shape>
                <v:shape id="Picture 1" o:spid="_x0000_s1048"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">
                  <v:imagedata r:id="rId31" o:title=""/>
                  <v:path arrowok="t"/>
                </v:shape>
                <w10:wrap type="topAndBottom" anchorx="margin"/>
              </v:group>
            </w:pict>
          </mc:Fallback>
        </mc:AlternateContent>
      </w:r>
      <w:del w:id="1419" w:author="Billy Mitchell [2]" w:date="2023-11-07T10:37:00Z">
        <w:r w:rsidR="00260459" w:rsidDel="00260459">
          <w:rPr>
            <w:noProof/>
            <w:szCs w:val="24"/>
          </w:rPr>
          <w:drawing>
            <wp:anchor distT="0" distB="0" distL="114300" distR="114300" simplePos="0" relativeHeight="251669504" behindDoc="0" locked="0" layoutInCell="1" allowOverlap="1" wp14:anchorId="1723F873" wp14:editId="2341CA3E">
              <wp:simplePos x="0" y="0"/>
              <wp:positionH relativeFrom="column">
                <wp:posOffset>-3648</wp:posOffset>
              </wp:positionH>
              <wp:positionV relativeFrom="paragraph">
                <wp:posOffset>4167963</wp:posOffset>
              </wp:positionV>
              <wp:extent cx="5942924" cy="3265357"/>
              <wp:effectExtent l="0" t="0" r="1270" b="0"/>
              <wp:wrapTopAndBottom/>
              <wp:docPr id="3893" name="Picture 3893"/>
              <wp:cNvGraphicFramePr/>
              <a:graphic xmlns:a="http://schemas.openxmlformats.org/drawingml/2006/main">
                <a:graphicData uri="http://schemas.openxmlformats.org/drawingml/2006/picture">
                  <pic:pic xmlns:pic="http://schemas.openxmlformats.org/drawingml/2006/picture">
                    <pic:nvPicPr>
                      <pic:cNvPr id="3893" name="Picture 3893"/>
                      <pic:cNvPicPr/>
                    </pic:nvPicPr>
                    <pic:blipFill>
                      <a:blip r:embed="rId32"/>
                      <a:stretch>
                        <a:fillRect/>
                      </a:stretch>
                    </pic:blipFill>
                    <pic:spPr>
                      <a:xfrm>
                        <a:off x="0" y="0"/>
                        <a:ext cx="5942924" cy="3265357"/>
                      </a:xfrm>
                      <a:prstGeom prst="rect">
                        <a:avLst/>
                      </a:prstGeom>
                    </pic:spPr>
                  </pic:pic>
                </a:graphicData>
              </a:graphic>
            </wp:anchor>
          </w:drawing>
        </w:r>
      </w:del>
      <w:r w:rsidR="00793BCC">
        <w:rPr>
          <w:szCs w:val="24"/>
        </w:rPr>
        <w:t>Regulation Questionnaire, the Difficulties with Emotion Regulation Survey, and the Intolerance of Uncertainty Scale</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del w:id="1420" w:author="Billy Mitchell" w:date="2023-11-08T11:27:00Z">
        <w:r w:rsidR="009F52D2" w:rsidDel="00AA18EC">
          <w:rPr>
            <w:szCs w:val="24"/>
          </w:rPr>
          <w:delText>median</w:delText>
        </w:r>
      </w:del>
      <w:ins w:id="1421" w:author="Billy Mitchell" w:date="2023-11-08T11:27:00Z">
        <w:r w:rsidR="00AA18EC" w:rsidRPr="00AA18EC">
          <w:rPr>
            <w:i/>
            <w:iCs/>
            <w:szCs w:val="24"/>
          </w:rPr>
          <w:t>median</w:t>
        </w:r>
      </w:ins>
      <w:r w:rsidR="009F52D2">
        <w:rPr>
          <w:szCs w:val="24"/>
        </w:rPr>
        <w:t xml:space="preserve"> = 31.5 minutes, </w:t>
      </w:r>
      <w:proofErr w:type="spellStart"/>
      <w:r w:rsidR="009F52D2" w:rsidRPr="00831F04">
        <w:rPr>
          <w:i/>
          <w:iCs/>
          <w:szCs w:val="24"/>
          <w:rPrChange w:id="1422" w:author="Billy Mitchell" w:date="2023-11-08T20:24:00Z">
            <w:rPr>
              <w:szCs w:val="24"/>
            </w:rPr>
          </w:rPrChange>
        </w:rPr>
        <w:t>sd</w:t>
      </w:r>
      <w:proofErr w:type="spellEnd"/>
      <w:r w:rsidR="009F52D2">
        <w:rPr>
          <w:szCs w:val="24"/>
        </w:rPr>
        <w:t xml:space="preserve"> = 14.2 minutes, </w:t>
      </w:r>
      <w:r w:rsidR="009F52D2" w:rsidRPr="00831F04">
        <w:rPr>
          <w:i/>
          <w:iCs/>
          <w:szCs w:val="24"/>
          <w:rPrChange w:id="1423" w:author="Billy Mitchell" w:date="2023-11-08T20:24:00Z">
            <w:rPr>
              <w:szCs w:val="24"/>
            </w:rPr>
          </w:rPrChange>
        </w:rPr>
        <w:t xml:space="preserve">range </w:t>
      </w:r>
      <w:r w:rsidR="009F52D2">
        <w:rPr>
          <w:szCs w:val="24"/>
        </w:rPr>
        <w:t>= 10.9 – 88.4 minutes</w:t>
      </w:r>
      <w:r w:rsidR="00001A61">
        <w:rPr>
          <w:szCs w:val="24"/>
        </w:rPr>
        <w:t>)</w:t>
      </w:r>
      <w:r w:rsidR="009F52D2">
        <w:rPr>
          <w:szCs w:val="24"/>
        </w:rPr>
        <w:t xml:space="preserve">. </w:t>
      </w:r>
    </w:p>
    <w:p w14:paraId="115856EB" w14:textId="11A3CBA1"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7B47B5">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7B47B5">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built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3"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lastRenderedPageBreak/>
        <w:t xml:space="preserve">EXPERIMENT </w:t>
      </w:r>
      <w:proofErr w:type="gramStart"/>
      <w:r>
        <w:rPr>
          <w:b/>
          <w:szCs w:val="24"/>
        </w:rPr>
        <w:t>2</w:t>
      </w:r>
      <w:proofErr w:type="gramEnd"/>
      <w:r>
        <w:rPr>
          <w:b/>
          <w:szCs w:val="24"/>
        </w:rPr>
        <w:t xml:space="preserve"> </w:t>
      </w:r>
      <w:r w:rsidR="00B720B2" w:rsidRPr="008C7178">
        <w:rPr>
          <w:b/>
          <w:szCs w:val="24"/>
        </w:rPr>
        <w:t>RESULTS</w:t>
      </w:r>
    </w:p>
    <w:p w14:paraId="26CFD219" w14:textId="1B9D07AE" w:rsidR="005D3AA4" w:rsidRPr="005D3AA4" w:rsidRDefault="00FE436A" w:rsidP="009F52D2">
      <w:pPr>
        <w:spacing w:after="0" w:line="480" w:lineRule="auto"/>
        <w:ind w:left="0" w:firstLine="720"/>
        <w:rPr>
          <w:bCs/>
          <w:szCs w:val="24"/>
        </w:rPr>
      </w:pPr>
      <w:ins w:id="1424" w:author="Billy Mitchell [2]" w:date="2023-11-09T16:40:00Z">
        <w:r>
          <w:rPr>
            <w:b/>
            <w:szCs w:val="24"/>
          </w:rPr>
          <w:t>Study samples were similar across individual difference measures</w:t>
        </w:r>
      </w:ins>
      <w:del w:id="1425" w:author="Billy Mitchell [2]" w:date="2023-11-09T16:40:00Z">
        <w:r w:rsidR="00D84F4E" w:rsidDel="00FE436A">
          <w:rPr>
            <w:b/>
            <w:szCs w:val="24"/>
          </w:rPr>
          <w:delText xml:space="preserve">Differences in </w:delText>
        </w:r>
        <w:r w:rsidR="005D3AA4" w:rsidDel="00FE436A">
          <w:rPr>
            <w:b/>
            <w:szCs w:val="24"/>
          </w:rPr>
          <w:delText>Covariates</w:delText>
        </w:r>
        <w:r w:rsidR="00D84F4E" w:rsidDel="00FE436A">
          <w:rPr>
            <w:b/>
            <w:szCs w:val="24"/>
          </w:rPr>
          <w:delText xml:space="preserve"> Across Samples</w:delText>
        </w:r>
      </w:del>
      <w:r w:rsidR="005D3AA4">
        <w:rPr>
          <w:b/>
          <w:szCs w:val="24"/>
        </w:rPr>
        <w:t>.</w:t>
      </w:r>
      <w:r w:rsidR="005D3AA4">
        <w:rPr>
          <w:bCs/>
          <w:szCs w:val="24"/>
        </w:rPr>
        <w:t xml:space="preserve"> Our first analyses aimed to determine whether relevant trait differences existed between the online sample of participants and the participants who experienced the haunted house</w:t>
      </w:r>
      <w:r w:rsidR="00525080">
        <w:rPr>
          <w:bCs/>
          <w:szCs w:val="24"/>
        </w:rPr>
        <w:t xml:space="preserve">. If such differences exist, they would limit our ability to associate differences in regulatory choice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proofErr w:type="spellStart"/>
      <w:r w:rsidR="00A62570" w:rsidRPr="00831F04">
        <w:rPr>
          <w:bCs/>
          <w:i/>
          <w:iCs/>
          <w:szCs w:val="24"/>
          <w:rPrChange w:id="1426" w:author="Billy Mitchell" w:date="2023-11-08T20:24:00Z">
            <w:rPr>
              <w:bCs/>
              <w:szCs w:val="24"/>
            </w:rPr>
          </w:rPrChange>
        </w:rPr>
        <w:t>x</w:t>
      </w:r>
      <w:r w:rsidR="00A62570" w:rsidRPr="00831F04">
        <w:rPr>
          <w:bCs/>
          <w:i/>
          <w:iCs/>
          <w:szCs w:val="24"/>
          <w:vertAlign w:val="subscript"/>
          <w:rPrChange w:id="1427" w:author="Billy Mitchell" w:date="2023-11-08T20:24:00Z">
            <w:rPr>
              <w:bCs/>
              <w:szCs w:val="24"/>
              <w:vertAlign w:val="subscript"/>
            </w:rPr>
          </w:rPrChange>
        </w:rPr>
        <w:t>pilot</w:t>
      </w:r>
      <w:proofErr w:type="spellEnd"/>
      <w:r w:rsidR="00A62570" w:rsidRPr="00A62570">
        <w:rPr>
          <w:bCs/>
          <w:szCs w:val="24"/>
        </w:rPr>
        <w:t xml:space="preserve"> = 29.9</w:t>
      </w:r>
      <w:ins w:id="1428" w:author="Billy Mitchell" w:date="2023-11-08T20:26:00Z">
        <w:r w:rsidR="00E163E0">
          <w:rPr>
            <w:bCs/>
            <w:szCs w:val="24"/>
          </w:rPr>
          <w:t>,</w:t>
        </w:r>
      </w:ins>
      <w:r w:rsidR="00A62570" w:rsidRPr="00A62570">
        <w:rPr>
          <w:bCs/>
          <w:szCs w:val="24"/>
        </w:rPr>
        <w:t xml:space="preserve"> </w:t>
      </w:r>
      <w:r w:rsidR="00A62570" w:rsidRPr="00831F04">
        <w:rPr>
          <w:bCs/>
          <w:i/>
          <w:iCs/>
          <w:szCs w:val="24"/>
          <w:rPrChange w:id="1429" w:author="Billy Mitchell" w:date="2023-11-08T20:24:00Z">
            <w:rPr>
              <w:bCs/>
              <w:szCs w:val="24"/>
            </w:rPr>
          </w:rPrChange>
        </w:rPr>
        <w:t>x</w:t>
      </w:r>
      <w:r w:rsidR="00A62570" w:rsidRPr="00831F04">
        <w:rPr>
          <w:bCs/>
          <w:i/>
          <w:iCs/>
          <w:szCs w:val="24"/>
          <w:vertAlign w:val="subscript"/>
          <w:rPrChange w:id="1430" w:author="Billy Mitchell" w:date="2023-11-08T20:24:00Z">
            <w:rPr>
              <w:bCs/>
              <w:szCs w:val="24"/>
              <w:vertAlign w:val="subscript"/>
            </w:rPr>
          </w:rPrChange>
        </w:rPr>
        <w:t>exp2</w:t>
      </w:r>
      <w:r w:rsidR="00A62570" w:rsidRPr="00A62570">
        <w:rPr>
          <w:bCs/>
          <w:szCs w:val="24"/>
        </w:rPr>
        <w:t xml:space="preserve">= 31.0, </w:t>
      </w:r>
      <w:r w:rsidR="00A62570" w:rsidRPr="00831F04">
        <w:rPr>
          <w:bCs/>
          <w:i/>
          <w:iCs/>
          <w:szCs w:val="24"/>
          <w:rPrChange w:id="1431" w:author="Billy Mitchell" w:date="2023-11-08T20:24:00Z">
            <w:rPr>
              <w:bCs/>
              <w:szCs w:val="24"/>
            </w:rPr>
          </w:rPrChange>
        </w:rPr>
        <w:t>95% CI</w:t>
      </w:r>
      <w:r w:rsidR="00A62570" w:rsidRPr="00A62570">
        <w:rPr>
          <w:bCs/>
          <w:szCs w:val="24"/>
        </w:rPr>
        <w:t xml:space="preserve"> = [-3.22, 1.03]</w:t>
      </w:r>
      <w:r w:rsidR="00A62570">
        <w:rPr>
          <w:bCs/>
          <w:szCs w:val="24"/>
        </w:rPr>
        <w:t>,</w:t>
      </w:r>
      <w:r w:rsidR="00A62570" w:rsidRPr="00A62570">
        <w:rPr>
          <w:bCs/>
          <w:szCs w:val="24"/>
        </w:rPr>
        <w:t xml:space="preserve"> </w:t>
      </w:r>
      <w:proofErr w:type="gramStart"/>
      <w:r w:rsidR="00A62570" w:rsidRPr="00A62570">
        <w:rPr>
          <w:bCs/>
          <w:i/>
          <w:iCs/>
          <w:szCs w:val="24"/>
        </w:rPr>
        <w:t>t</w:t>
      </w:r>
      <w:r w:rsidR="00A62570" w:rsidRPr="00A62570">
        <w:rPr>
          <w:bCs/>
          <w:szCs w:val="24"/>
        </w:rPr>
        <w:t>(</w:t>
      </w:r>
      <w:proofErr w:type="gramEnd"/>
      <w:r w:rsidR="00A62570" w:rsidRPr="00A62570">
        <w:rPr>
          <w:bCs/>
          <w:szCs w:val="24"/>
        </w:rPr>
        <w:t xml:space="preserve">45) = -1, </w:t>
      </w:r>
      <w:r w:rsidR="00A62570" w:rsidRPr="00E163E0">
        <w:rPr>
          <w:bCs/>
          <w:i/>
          <w:iCs/>
          <w:szCs w:val="24"/>
          <w:rPrChange w:id="1432" w:author="Billy Mitchell" w:date="2023-11-08T20:25:00Z">
            <w:rPr>
              <w:bCs/>
              <w:szCs w:val="24"/>
            </w:rPr>
          </w:rPrChange>
        </w:rPr>
        <w:t xml:space="preserve">p </w:t>
      </w:r>
      <w:r w:rsidR="00A62570" w:rsidRPr="00A62570">
        <w:rPr>
          <w:bCs/>
          <w:szCs w:val="24"/>
        </w:rPr>
        <w:t>= 0.3)</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proofErr w:type="spellStart"/>
      <w:r w:rsidR="00A62570" w:rsidRPr="00E163E0">
        <w:rPr>
          <w:bCs/>
          <w:i/>
          <w:iCs/>
          <w:szCs w:val="24"/>
          <w:rPrChange w:id="1433" w:author="Billy Mitchell" w:date="2023-11-08T20:25:00Z">
            <w:rPr>
              <w:bCs/>
              <w:szCs w:val="24"/>
            </w:rPr>
          </w:rPrChange>
        </w:rPr>
        <w:t>x</w:t>
      </w:r>
      <w:r w:rsidR="00A62570" w:rsidRPr="00E163E0">
        <w:rPr>
          <w:bCs/>
          <w:i/>
          <w:iCs/>
          <w:szCs w:val="24"/>
          <w:vertAlign w:val="subscript"/>
          <w:rPrChange w:id="1434" w:author="Billy Mitchell" w:date="2023-11-08T20:25:00Z">
            <w:rPr>
              <w:bCs/>
              <w:szCs w:val="24"/>
              <w:vertAlign w:val="subscript"/>
            </w:rPr>
          </w:rPrChange>
        </w:rPr>
        <w:t>pilot</w:t>
      </w:r>
      <w:proofErr w:type="spellEnd"/>
      <w:r w:rsidR="00A62570" w:rsidRPr="00A62570">
        <w:rPr>
          <w:bCs/>
          <w:szCs w:val="24"/>
        </w:rPr>
        <w:t xml:space="preserve"> = 12.5, </w:t>
      </w:r>
      <w:r w:rsidR="00A62570" w:rsidRPr="00E163E0">
        <w:rPr>
          <w:bCs/>
          <w:i/>
          <w:iCs/>
          <w:szCs w:val="24"/>
          <w:rPrChange w:id="1435" w:author="Billy Mitchell" w:date="2023-11-08T20:25:00Z">
            <w:rPr>
              <w:bCs/>
              <w:szCs w:val="24"/>
            </w:rPr>
          </w:rPrChange>
        </w:rPr>
        <w:t>x</w:t>
      </w:r>
      <w:r w:rsidR="00A62570" w:rsidRPr="00E163E0">
        <w:rPr>
          <w:bCs/>
          <w:i/>
          <w:iCs/>
          <w:szCs w:val="24"/>
          <w:vertAlign w:val="subscript"/>
          <w:rPrChange w:id="1436" w:author="Billy Mitchell" w:date="2023-11-08T20:25:00Z">
            <w:rPr>
              <w:bCs/>
              <w:szCs w:val="24"/>
              <w:vertAlign w:val="subscript"/>
            </w:rPr>
          </w:rPrChange>
        </w:rPr>
        <w:t>exp2</w:t>
      </w:r>
      <w:r w:rsidR="00A62570" w:rsidRPr="00E163E0">
        <w:rPr>
          <w:bCs/>
          <w:i/>
          <w:iCs/>
          <w:szCs w:val="24"/>
          <w:rPrChange w:id="1437" w:author="Billy Mitchell" w:date="2023-11-08T20:25:00Z">
            <w:rPr>
              <w:bCs/>
              <w:szCs w:val="24"/>
            </w:rPr>
          </w:rPrChange>
        </w:rPr>
        <w:t xml:space="preserve"> </w:t>
      </w:r>
      <w:r w:rsidR="00A62570" w:rsidRPr="00A62570">
        <w:rPr>
          <w:bCs/>
          <w:szCs w:val="24"/>
        </w:rPr>
        <w:t xml:space="preserve">= 15.7, </w:t>
      </w:r>
      <w:r w:rsidR="00A62570" w:rsidRPr="00E163E0">
        <w:rPr>
          <w:bCs/>
          <w:i/>
          <w:iCs/>
          <w:szCs w:val="24"/>
          <w:rPrChange w:id="1438" w:author="Billy Mitchell" w:date="2023-11-08T20:25:00Z">
            <w:rPr>
              <w:bCs/>
              <w:szCs w:val="24"/>
            </w:rPr>
          </w:rPrChange>
        </w:rPr>
        <w:t>t</w:t>
      </w:r>
      <w:r w:rsidR="00A62570" w:rsidRPr="00A62570">
        <w:rPr>
          <w:bCs/>
          <w:szCs w:val="24"/>
        </w:rPr>
        <w:t xml:space="preserve">(48) = -3, </w:t>
      </w:r>
      <w:r w:rsidR="00A62570" w:rsidRPr="00E163E0">
        <w:rPr>
          <w:bCs/>
          <w:i/>
          <w:iCs/>
          <w:szCs w:val="24"/>
          <w:rPrChange w:id="1439" w:author="Billy Mitchell" w:date="2023-11-08T20:25:00Z">
            <w:rPr>
              <w:bCs/>
              <w:szCs w:val="24"/>
            </w:rPr>
          </w:rPrChange>
        </w:rPr>
        <w:t>p</w:t>
      </w:r>
      <w:r w:rsidR="00A62570" w:rsidRPr="00A62570">
        <w:rPr>
          <w:bCs/>
          <w:szCs w:val="24"/>
        </w:rPr>
        <w:t xml:space="preserve"> &lt; 0.001).</w:t>
      </w:r>
      <w:r w:rsidR="00A62570">
        <w:rPr>
          <w:bCs/>
          <w:szCs w:val="24"/>
        </w:rPr>
        <w:t xml:space="preserve"> The relevancy of the suppression subscale is unclear in this context, as suppression is not directly tested 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E163E0">
        <w:rPr>
          <w:bCs/>
          <w:i/>
          <w:iCs/>
          <w:szCs w:val="24"/>
          <w:rPrChange w:id="1440" w:author="Billy Mitchell" w:date="2023-11-08T20:25:00Z">
            <w:rPr>
              <w:bCs/>
              <w:szCs w:val="24"/>
            </w:rPr>
          </w:rPrChange>
        </w:rPr>
        <w:t>b</w:t>
      </w:r>
      <w:r w:rsidR="0020098B" w:rsidRPr="00BA2525">
        <w:rPr>
          <w:bCs/>
          <w:szCs w:val="24"/>
        </w:rPr>
        <w:t xml:space="preserve"> = -0.001, </w:t>
      </w:r>
      <w:r w:rsidR="0020098B" w:rsidRPr="00E163E0">
        <w:rPr>
          <w:bCs/>
          <w:i/>
          <w:iCs/>
          <w:szCs w:val="24"/>
          <w:rPrChange w:id="1441" w:author="Billy Mitchell" w:date="2023-11-08T20:25:00Z">
            <w:rPr>
              <w:bCs/>
              <w:szCs w:val="24"/>
            </w:rPr>
          </w:rPrChange>
        </w:rPr>
        <w:t xml:space="preserve">se </w:t>
      </w:r>
      <w:r w:rsidR="0020098B" w:rsidRPr="00BA2525">
        <w:rPr>
          <w:bCs/>
          <w:szCs w:val="24"/>
        </w:rPr>
        <w:t xml:space="preserve">= 0.002, </w:t>
      </w:r>
      <w:del w:id="1442" w:author="Billy Mitchell" w:date="2023-11-08T20:25:00Z">
        <w:r w:rsidR="0020098B" w:rsidRPr="00E163E0" w:rsidDel="00E163E0">
          <w:rPr>
            <w:bCs/>
            <w:i/>
            <w:iCs/>
            <w:szCs w:val="24"/>
            <w:rPrChange w:id="1443" w:author="Billy Mitchell" w:date="2023-11-08T20:25:00Z">
              <w:rPr>
                <w:bCs/>
                <w:szCs w:val="24"/>
              </w:rPr>
            </w:rPrChange>
          </w:rPr>
          <w:delText>t</w:delText>
        </w:r>
        <w:r w:rsidR="0020098B" w:rsidRPr="00BA2525" w:rsidDel="00E163E0">
          <w:rPr>
            <w:bCs/>
            <w:szCs w:val="24"/>
          </w:rPr>
          <w:delText xml:space="preserve">(150) = -0.56, </w:delText>
        </w:r>
      </w:del>
      <w:r w:rsidR="0020098B" w:rsidRPr="00E163E0">
        <w:rPr>
          <w:bCs/>
          <w:i/>
          <w:iCs/>
          <w:szCs w:val="24"/>
          <w:rPrChange w:id="1444" w:author="Billy Mitchell" w:date="2023-11-08T20:25:00Z">
            <w:rPr>
              <w:bCs/>
              <w:szCs w:val="24"/>
            </w:rPr>
          </w:rPrChange>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E163E0">
        <w:rPr>
          <w:bCs/>
          <w:i/>
          <w:iCs/>
          <w:szCs w:val="24"/>
          <w:rPrChange w:id="1445" w:author="Billy Mitchell" w:date="2023-11-08T20:25:00Z">
            <w:rPr>
              <w:bCs/>
              <w:szCs w:val="24"/>
            </w:rPr>
          </w:rPrChange>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E163E0">
        <w:rPr>
          <w:bCs/>
          <w:i/>
          <w:iCs/>
          <w:szCs w:val="24"/>
          <w:rPrChange w:id="1446" w:author="Billy Mitchell" w:date="2023-11-08T20:25:00Z">
            <w:rPr>
              <w:bCs/>
              <w:szCs w:val="24"/>
            </w:rPr>
          </w:rPrChange>
        </w:rPr>
        <w:t>se</w:t>
      </w:r>
      <w:r w:rsidR="0020098B" w:rsidRPr="00BA2525">
        <w:rPr>
          <w:bCs/>
          <w:szCs w:val="24"/>
        </w:rPr>
        <w:t xml:space="preserve"> = 0.002, </w:t>
      </w:r>
      <w:del w:id="1447" w:author="Billy Mitchell" w:date="2023-11-08T20:25:00Z">
        <w:r w:rsidR="0020098B" w:rsidRPr="00BA2525" w:rsidDel="00E163E0">
          <w:rPr>
            <w:bCs/>
            <w:szCs w:val="24"/>
          </w:rPr>
          <w:delText xml:space="preserve">t(150) = </w:delText>
        </w:r>
        <w:r w:rsidR="0020098B" w:rsidDel="00E163E0">
          <w:rPr>
            <w:bCs/>
            <w:szCs w:val="24"/>
          </w:rPr>
          <w:delText>0.93</w:delText>
        </w:r>
        <w:r w:rsidR="0020098B" w:rsidRPr="00BA2525" w:rsidDel="00E163E0">
          <w:rPr>
            <w:bCs/>
            <w:szCs w:val="24"/>
          </w:rPr>
          <w:delText xml:space="preserve">, </w:delText>
        </w:r>
      </w:del>
      <w:r w:rsidR="0020098B" w:rsidRPr="00E163E0">
        <w:rPr>
          <w:bCs/>
          <w:i/>
          <w:iCs/>
          <w:szCs w:val="24"/>
          <w:rPrChange w:id="1448" w:author="Billy Mitchell" w:date="2023-11-08T20:25:00Z">
            <w:rPr>
              <w:bCs/>
              <w:szCs w:val="24"/>
            </w:rPr>
          </w:rPrChange>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xml:space="preserve">. Additionally, if differences exist in IUS scores, the groups may differ in how they respond to ambiguity or uncertain situations.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proofErr w:type="spellStart"/>
      <w:r w:rsidR="00A62570" w:rsidRPr="00E163E0">
        <w:rPr>
          <w:bCs/>
          <w:i/>
          <w:iCs/>
          <w:szCs w:val="24"/>
          <w:rPrChange w:id="1449" w:author="Billy Mitchell" w:date="2023-11-08T20:25:00Z">
            <w:rPr>
              <w:bCs/>
              <w:szCs w:val="24"/>
            </w:rPr>
          </w:rPrChange>
        </w:rPr>
        <w:t>x</w:t>
      </w:r>
      <w:r w:rsidR="00A62570" w:rsidRPr="00E163E0">
        <w:rPr>
          <w:bCs/>
          <w:i/>
          <w:iCs/>
          <w:szCs w:val="24"/>
          <w:vertAlign w:val="subscript"/>
          <w:rPrChange w:id="1450" w:author="Billy Mitchell" w:date="2023-11-08T20:25:00Z">
            <w:rPr>
              <w:bCs/>
              <w:szCs w:val="24"/>
              <w:vertAlign w:val="subscript"/>
            </w:rPr>
          </w:rPrChange>
        </w:rPr>
        <w:t>pilot</w:t>
      </w:r>
      <w:proofErr w:type="spellEnd"/>
      <w:r w:rsidR="00A62570" w:rsidRPr="00E163E0">
        <w:rPr>
          <w:bCs/>
          <w:i/>
          <w:iCs/>
          <w:szCs w:val="24"/>
          <w:rPrChange w:id="1451" w:author="Billy Mitchell" w:date="2023-11-08T20:25:00Z">
            <w:rPr>
              <w:bCs/>
              <w:szCs w:val="24"/>
            </w:rPr>
          </w:rPrChange>
        </w:rPr>
        <w:t xml:space="preserve"> </w:t>
      </w:r>
      <w:r w:rsidR="00A62570" w:rsidRPr="00A62570">
        <w:rPr>
          <w:bCs/>
          <w:szCs w:val="24"/>
        </w:rPr>
        <w:t>= 33.6</w:t>
      </w:r>
      <w:ins w:id="1452" w:author="Billy Mitchell" w:date="2023-11-08T20:25:00Z">
        <w:r w:rsidR="00E163E0">
          <w:rPr>
            <w:bCs/>
            <w:szCs w:val="24"/>
          </w:rPr>
          <w:t xml:space="preserve">, </w:t>
        </w:r>
      </w:ins>
      <w:r w:rsidR="00A62570" w:rsidRPr="00A62570">
        <w:rPr>
          <w:bCs/>
          <w:szCs w:val="24"/>
        </w:rPr>
        <w:t xml:space="preserve"> </w:t>
      </w:r>
      <w:r w:rsidR="00A62570" w:rsidRPr="00E163E0">
        <w:rPr>
          <w:bCs/>
          <w:i/>
          <w:iCs/>
          <w:szCs w:val="24"/>
          <w:rPrChange w:id="1453" w:author="Billy Mitchell" w:date="2023-11-08T20:25:00Z">
            <w:rPr>
              <w:bCs/>
              <w:szCs w:val="24"/>
            </w:rPr>
          </w:rPrChange>
        </w:rPr>
        <w:t>x</w:t>
      </w:r>
      <w:r w:rsidR="00A62570" w:rsidRPr="00E163E0">
        <w:rPr>
          <w:bCs/>
          <w:i/>
          <w:iCs/>
          <w:szCs w:val="24"/>
          <w:vertAlign w:val="subscript"/>
          <w:rPrChange w:id="1454" w:author="Billy Mitchell" w:date="2023-11-08T20:25:00Z">
            <w:rPr>
              <w:bCs/>
              <w:szCs w:val="24"/>
              <w:vertAlign w:val="subscript"/>
            </w:rPr>
          </w:rPrChange>
        </w:rPr>
        <w:t>exp2</w:t>
      </w:r>
      <w:r w:rsidR="00A62570" w:rsidRPr="00A62570">
        <w:rPr>
          <w:bCs/>
          <w:szCs w:val="24"/>
        </w:rPr>
        <w:t xml:space="preserve">= 34.3, 95% CI= [-7.07, 5.59], </w:t>
      </w:r>
      <w:r w:rsidR="00A62570" w:rsidRPr="00A62570">
        <w:rPr>
          <w:bCs/>
          <w:i/>
          <w:iCs/>
          <w:szCs w:val="24"/>
        </w:rPr>
        <w:t>t</w:t>
      </w:r>
      <w:r w:rsidR="00A62570" w:rsidRPr="00A62570">
        <w:rPr>
          <w:bCs/>
          <w:szCs w:val="24"/>
        </w:rPr>
        <w:t>(35) = -0.2, p = 0.8).</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 xml:space="preserve">was not possible because it was not administered to pilot participants. </w:t>
      </w:r>
    </w:p>
    <w:p w14:paraId="7669DE8E" w14:textId="451C9E62" w:rsidR="00425004" w:rsidRDefault="00B720B2" w:rsidP="009F52D2">
      <w:pPr>
        <w:spacing w:after="0" w:line="480" w:lineRule="auto"/>
        <w:ind w:left="0" w:firstLine="720"/>
        <w:rPr>
          <w:szCs w:val="24"/>
        </w:rPr>
      </w:pPr>
      <w:r w:rsidRPr="008C7178">
        <w:rPr>
          <w:b/>
          <w:szCs w:val="24"/>
        </w:rPr>
        <w:t>Intensity predicts regulatory strategy choice</w:t>
      </w:r>
      <w:r w:rsidR="00D326AE">
        <w:rPr>
          <w:b/>
          <w:szCs w:val="24"/>
        </w:rPr>
        <w:t xml:space="preserve"> in a less</w:t>
      </w:r>
      <w:r w:rsidR="00F33AE2">
        <w:rPr>
          <w:b/>
          <w:szCs w:val="24"/>
        </w:rPr>
        <w:t xml:space="preserve"> stimulating context</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w:t>
      </w:r>
      <w:r w:rsidR="00D84F4E">
        <w:rPr>
          <w:szCs w:val="24"/>
        </w:rPr>
        <w:lastRenderedPageBreak/>
        <w:t xml:space="preserve">participants’ </w:t>
      </w:r>
      <w:r w:rsidRPr="008C7178">
        <w:rPr>
          <w:szCs w:val="24"/>
        </w:rPr>
        <w:t>strategy choice</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(χ</w:t>
      </w:r>
      <w:r w:rsidR="00564115" w:rsidRPr="00245B8B">
        <w:rPr>
          <w:szCs w:val="24"/>
          <w:vertAlign w:val="superscript"/>
        </w:rPr>
        <w:t xml:space="preserve">2 </w:t>
      </w:r>
      <w:r w:rsidR="00564115" w:rsidRPr="00245B8B">
        <w:rPr>
          <w:szCs w:val="24"/>
        </w:rPr>
        <w:t>= 8.39)</w:t>
      </w:r>
      <w:r w:rsidR="00D84F4E" w:rsidRPr="00245B8B">
        <w:rPr>
          <w:szCs w:val="24"/>
        </w:rPr>
        <w:t>, demonstrating a small positive effect</w:t>
      </w:r>
      <w:r w:rsidRPr="00245B8B">
        <w:rPr>
          <w:szCs w:val="24"/>
        </w:rPr>
        <w:t xml:space="preserve"> (</w:t>
      </w:r>
      <w:r w:rsidR="00564115" w:rsidRPr="00E163E0">
        <w:rPr>
          <w:i/>
          <w:iCs/>
          <w:szCs w:val="24"/>
          <w:rPrChange w:id="1455" w:author="Billy Mitchell" w:date="2023-11-08T20:26:00Z">
            <w:rPr>
              <w:szCs w:val="24"/>
            </w:rPr>
          </w:rPrChange>
        </w:rPr>
        <w:t>OR</w:t>
      </w:r>
      <w:r w:rsidR="00564115" w:rsidRPr="00245B8B">
        <w:rPr>
          <w:szCs w:val="24"/>
        </w:rPr>
        <w:t xml:space="preserve"> = 1.06, </w:t>
      </w:r>
      <w:r w:rsidR="00564115" w:rsidRPr="00E163E0">
        <w:rPr>
          <w:i/>
          <w:iCs/>
          <w:szCs w:val="24"/>
          <w:rPrChange w:id="1456" w:author="Billy Mitchell" w:date="2023-11-08T20:26:00Z">
            <w:rPr>
              <w:szCs w:val="24"/>
            </w:rPr>
          </w:rPrChange>
        </w:rPr>
        <w:t>95% CI</w:t>
      </w:r>
      <w:r w:rsidR="00564115" w:rsidRPr="00245B8B">
        <w:rPr>
          <w:szCs w:val="24"/>
        </w:rPr>
        <w:t xml:space="preserve"> = [1.02, 1.10]</w:t>
      </w:r>
      <w:r w:rsidR="00D84F4E" w:rsidRPr="00245B8B">
        <w:rPr>
          <w:szCs w:val="24"/>
        </w:rPr>
        <w:t xml:space="preserve">, </w:t>
      </w:r>
      <w:r w:rsidRPr="00E163E0">
        <w:rPr>
          <w:i/>
          <w:iCs/>
          <w:szCs w:val="24"/>
          <w:rPrChange w:id="1457" w:author="Billy Mitchell" w:date="2023-11-08T20:26:00Z">
            <w:rPr>
              <w:szCs w:val="24"/>
            </w:rPr>
          </w:rPrChange>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0.84, p = 0.36;</w:t>
      </w:r>
      <w:r w:rsidR="00EC3FBC">
        <w:rPr>
          <w:szCs w:val="24"/>
        </w:rPr>
        <w:t xml:space="preserve"> gender:</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0.89, p = 0.35;</w:t>
      </w:r>
      <w:r w:rsidR="00EC3FBC">
        <w:rPr>
          <w:szCs w:val="24"/>
        </w:rPr>
        <w:t xml:space="preserve"> DERS: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0.52, p = 0.52; respectively)</w:t>
      </w:r>
      <w:r w:rsidRPr="008C7178">
        <w:rPr>
          <w:szCs w:val="24"/>
        </w:rPr>
        <w:t>.</w:t>
      </w:r>
    </w:p>
    <w:p w14:paraId="1500E9B8" w14:textId="123DF0AC"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E163E0">
        <w:rPr>
          <w:i/>
          <w:iCs/>
          <w:rPrChange w:id="1458" w:author="Billy Mitchell" w:date="2023-11-08T20:26:00Z">
            <w:rPr/>
          </w:rPrChange>
        </w:rPr>
        <w:t>d</w:t>
      </w:r>
      <w:del w:id="1459" w:author="Billy Mitchell" w:date="2023-11-08T00:23:00Z">
        <w:r w:rsidR="00774C33" w:rsidRPr="00E163E0" w:rsidDel="0075725E">
          <w:rPr>
            <w:i/>
            <w:iCs/>
            <w:rPrChange w:id="1460" w:author="Billy Mitchell" w:date="2023-11-08T20:26:00Z">
              <w:rPr/>
            </w:rPrChange>
          </w:rPr>
          <w:delText>'</w:delText>
        </w:r>
      </w:del>
      <w:ins w:id="1461" w:author="Billy Mitchell" w:date="2023-11-08T00:23:00Z">
        <w:r w:rsidR="0075725E" w:rsidRPr="00E163E0">
          <w:rPr>
            <w:i/>
            <w:iCs/>
            <w:rPrChange w:id="1462" w:author="Billy Mitchell" w:date="2023-11-08T20:26:00Z">
              <w:rPr/>
            </w:rPrChange>
          </w:rPr>
          <w:t>’</w:t>
        </w:r>
      </w:ins>
      <w:r w:rsidR="00774C33" w:rsidRPr="00774C33">
        <w:t>) is a measure of sensitivity that quantifies the ability to distinguish between signal and noise in a binary decision task</w:t>
      </w:r>
      <w:r w:rsidR="00774C33">
        <w:t xml:space="preserve">, and thus, can be used to determine whether congruency in strategy choice and usage between pilot and experiment 2 participants is greater than chance. </w:t>
      </w:r>
      <w:r w:rsidR="0075725E">
        <w:t>D</w:t>
      </w:r>
      <w:del w:id="1463" w:author="Billy Mitchell" w:date="2023-11-08T00:23:00Z">
        <w:r w:rsidR="00774C33" w:rsidRPr="00774C33" w:rsidDel="0075725E">
          <w:delText>'</w:delText>
        </w:r>
      </w:del>
      <w:ins w:id="1464" w:author="Billy Mitchell" w:date="2023-11-08T00:23:00Z">
        <w:r w:rsidR="0075725E">
          <w:t>’</w:t>
        </w:r>
      </w:ins>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experiment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 pilot participant but was selected by an experiment 2 participant</w:t>
      </w:r>
      <w:r w:rsidR="00577985" w:rsidRPr="00577985">
        <w:t>).</w:t>
      </w:r>
      <w:r w:rsidR="00774C33">
        <w:t xml:space="preserve"> Importantly, d</w:t>
      </w:r>
      <w:del w:id="1465" w:author="Billy Mitchell" w:date="2023-11-08T00:23:00Z">
        <w:r w:rsidR="00774C33" w:rsidRPr="00774C33" w:rsidDel="0075725E">
          <w:delText>'</w:delText>
        </w:r>
      </w:del>
      <w:ins w:id="1466" w:author="Billy Mitchell" w:date="2023-11-08T00:23:00Z">
        <w:r w:rsidR="0075725E">
          <w:t>’</w:t>
        </w:r>
      </w:ins>
      <w:r w:rsidR="00774C33">
        <w:t xml:space="preserve"> is robust to unequal prior probabilities in binary outcomes, as occurs in our strategy selection</w:t>
      </w:r>
      <w:r w:rsidR="00562C94">
        <w:t xml:space="preserve"> (73.1% of pilot observations used distraction)</w:t>
      </w:r>
      <w:r w:rsidR="00774C33">
        <w:t>, through the incorporation of a bias parameter. Using this approach</w:t>
      </w:r>
      <w:r>
        <w:t>, we found that experiment 2 participants matched pilot participants in their selection of reappraisal nearly at chance (</w:t>
      </w:r>
      <w:r w:rsidRPr="00E163E0">
        <w:rPr>
          <w:i/>
          <w:iCs/>
          <w:rPrChange w:id="1467" w:author="Billy Mitchell" w:date="2023-11-08T20:26:00Z">
            <w:rPr/>
          </w:rPrChange>
        </w:rPr>
        <w:t>d</w:t>
      </w:r>
      <w:del w:id="1468" w:author="Billy Mitchell" w:date="2023-11-08T00:23:00Z">
        <w:r w:rsidRPr="00E163E0" w:rsidDel="0075725E">
          <w:rPr>
            <w:i/>
            <w:iCs/>
            <w:rPrChange w:id="1469" w:author="Billy Mitchell" w:date="2023-11-08T20:26:00Z">
              <w:rPr/>
            </w:rPrChange>
          </w:rPr>
          <w:delText>'</w:delText>
        </w:r>
      </w:del>
      <w:ins w:id="1470" w:author="Billy Mitchell" w:date="2023-11-08T00:23:00Z">
        <w:r w:rsidR="0075725E" w:rsidRPr="00E163E0">
          <w:rPr>
            <w:i/>
            <w:iCs/>
            <w:rPrChange w:id="1471" w:author="Billy Mitchell" w:date="2023-11-08T20:26:00Z">
              <w:rPr/>
            </w:rPrChange>
          </w:rPr>
          <w:t>’</w:t>
        </w:r>
      </w:ins>
      <w:r w:rsidRPr="00E163E0">
        <w:rPr>
          <w:i/>
          <w:iCs/>
          <w:rPrChange w:id="1472" w:author="Billy Mitchell" w:date="2023-11-08T20:26:00Z">
            <w:rPr/>
          </w:rPrChange>
        </w:rPr>
        <w:t xml:space="preserve"> </w:t>
      </w:r>
      <w:r>
        <w:t>= -0.08) but were below chance in matching distraction (</w:t>
      </w:r>
      <w:r w:rsidRPr="00774C33">
        <w:t>d</w:t>
      </w:r>
      <w:del w:id="1473" w:author="Billy Mitchell" w:date="2023-11-08T00:23:00Z">
        <w:r w:rsidRPr="00774C33" w:rsidDel="0075725E">
          <w:delText>'</w:delText>
        </w:r>
      </w:del>
      <w:ins w:id="1474" w:author="Billy Mitchell" w:date="2023-11-08T00:23:00Z">
        <w:r w:rsidR="0075725E">
          <w:t>’</w:t>
        </w:r>
      </w:ins>
      <w:r>
        <w:t xml:space="preserve"> = -0.41)</w:t>
      </w:r>
      <w:r w:rsidR="00EB0294">
        <w:t xml:space="preserve"> (</w:t>
      </w:r>
      <w:r w:rsidR="00EB0294">
        <w:rPr>
          <w:b/>
          <w:bCs/>
        </w:rPr>
        <w:t xml:space="preserve">Fig. </w:t>
      </w:r>
      <w:ins w:id="1475" w:author="Billy Mitchell" w:date="2023-11-08T19:12:00Z">
        <w:r w:rsidR="00372E6A">
          <w:rPr>
            <w:b/>
            <w:bCs/>
          </w:rPr>
          <w:t>6</w:t>
        </w:r>
      </w:ins>
      <w:del w:id="1476" w:author="Billy Mitchell" w:date="2023-11-08T19:12:00Z">
        <w:r w:rsidR="00EB0294" w:rsidDel="00372E6A">
          <w:rPr>
            <w:b/>
            <w:bCs/>
          </w:rPr>
          <w:delText>5</w:delText>
        </w:r>
      </w:del>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proofErr w:type="spellStart"/>
      <w:r w:rsidR="00577985" w:rsidRPr="00E163E0">
        <w:rPr>
          <w:bCs/>
          <w:i/>
          <w:iCs/>
          <w:szCs w:val="24"/>
          <w:rPrChange w:id="1477" w:author="Billy Mitchell" w:date="2023-11-08T20:26:00Z">
            <w:rPr>
              <w:bCs/>
              <w:szCs w:val="24"/>
            </w:rPr>
          </w:rPrChange>
        </w:rPr>
        <w:t>x</w:t>
      </w:r>
      <w:r w:rsidRPr="00E163E0">
        <w:rPr>
          <w:bCs/>
          <w:i/>
          <w:iCs/>
          <w:szCs w:val="24"/>
          <w:vertAlign w:val="subscript"/>
          <w:rPrChange w:id="1478" w:author="Billy Mitchell" w:date="2023-11-08T20:26:00Z">
            <w:rPr>
              <w:bCs/>
              <w:szCs w:val="24"/>
              <w:vertAlign w:val="subscript"/>
            </w:rPr>
          </w:rPrChange>
        </w:rPr>
        <w:t>diff</w:t>
      </w:r>
      <w:proofErr w:type="spellEnd"/>
      <w:r w:rsidR="00577985" w:rsidRPr="00E163E0">
        <w:rPr>
          <w:bCs/>
          <w:i/>
          <w:iCs/>
          <w:szCs w:val="24"/>
          <w:rPrChange w:id="1479" w:author="Billy Mitchell" w:date="2023-11-08T20:26:00Z">
            <w:rPr>
              <w:bCs/>
              <w:szCs w:val="24"/>
            </w:rPr>
          </w:rPrChange>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E163E0">
        <w:rPr>
          <w:bCs/>
          <w:i/>
          <w:iCs/>
          <w:szCs w:val="24"/>
          <w:rPrChange w:id="1480" w:author="Billy Mitchell" w:date="2023-11-08T20:26:00Z">
            <w:rPr>
              <w:bCs/>
              <w:szCs w:val="24"/>
            </w:rPr>
          </w:rPrChange>
        </w:rPr>
        <w:t>95% CI</w:t>
      </w:r>
      <w:ins w:id="1481" w:author="Billy Mitchell" w:date="2023-11-08T20:27:00Z">
        <w:r w:rsidR="00E163E0">
          <w:rPr>
            <w:bCs/>
            <w:i/>
            <w:iCs/>
            <w:szCs w:val="24"/>
          </w:rPr>
          <w:t xml:space="preserve"> </w:t>
        </w:r>
        <w:r w:rsidR="00E163E0" w:rsidRPr="00E163E0">
          <w:rPr>
            <w:bCs/>
            <w:szCs w:val="24"/>
            <w:rPrChange w:id="1482" w:author="Billy Mitchell" w:date="2023-11-08T20:27:00Z">
              <w:rPr>
                <w:bCs/>
                <w:i/>
                <w:iCs/>
                <w:szCs w:val="24"/>
              </w:rPr>
            </w:rPrChange>
          </w:rPr>
          <w:t>=</w:t>
        </w:r>
        <w:r w:rsidR="00E163E0">
          <w:rPr>
            <w:bCs/>
            <w:szCs w:val="24"/>
          </w:rPr>
          <w:t xml:space="preserve"> [</w:t>
        </w:r>
      </w:ins>
      <w:del w:id="1483" w:author="Billy Mitchell" w:date="2023-11-08T20:27:00Z">
        <w:r w:rsidR="00577985" w:rsidRPr="00577985" w:rsidDel="00E163E0">
          <w:rPr>
            <w:bCs/>
            <w:szCs w:val="24"/>
          </w:rPr>
          <w:delText>(</w:delText>
        </w:r>
      </w:del>
      <w:r>
        <w:rPr>
          <w:bCs/>
          <w:szCs w:val="24"/>
        </w:rPr>
        <w:t>0.313</w:t>
      </w:r>
      <w:r w:rsidR="00577985" w:rsidRPr="00577985">
        <w:rPr>
          <w:bCs/>
          <w:szCs w:val="24"/>
        </w:rPr>
        <w:t xml:space="preserve">, </w:t>
      </w:r>
      <w:r>
        <w:rPr>
          <w:bCs/>
          <w:szCs w:val="24"/>
        </w:rPr>
        <w:t>0.342</w:t>
      </w:r>
      <w:ins w:id="1484" w:author="Billy Mitchell" w:date="2023-11-08T20:27:00Z">
        <w:r w:rsidR="00E163E0">
          <w:rPr>
            <w:bCs/>
            <w:szCs w:val="24"/>
          </w:rPr>
          <w:t>]</w:t>
        </w:r>
      </w:ins>
      <w:del w:id="1485" w:author="Billy Mitchell" w:date="2023-11-08T20:27:00Z">
        <w:r w:rsidR="00577985" w:rsidRPr="00577985" w:rsidDel="00E163E0">
          <w:rPr>
            <w:bCs/>
            <w:szCs w:val="24"/>
          </w:rPr>
          <w:delText>)</w:delText>
        </w:r>
      </w:del>
      <w:r w:rsidR="00577985" w:rsidRPr="00577985">
        <w:rPr>
          <w:bCs/>
          <w:szCs w:val="24"/>
        </w:rPr>
        <w:t xml:space="preserve">, </w:t>
      </w:r>
      <w:r w:rsidR="00577985" w:rsidRPr="00E163E0">
        <w:rPr>
          <w:bCs/>
          <w:i/>
          <w:iCs/>
          <w:szCs w:val="24"/>
          <w:rPrChange w:id="1486" w:author="Billy Mitchell" w:date="2023-11-08T20:27:00Z">
            <w:rPr>
              <w:bCs/>
              <w:szCs w:val="24"/>
            </w:rPr>
          </w:rPrChange>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E163E0">
        <w:rPr>
          <w:bCs/>
          <w:i/>
          <w:iCs/>
          <w:szCs w:val="24"/>
          <w:rPrChange w:id="1487" w:author="Billy Mitchell" w:date="2023-11-08T20:27:00Z">
            <w:rPr>
              <w:bCs/>
              <w:szCs w:val="24"/>
            </w:rPr>
          </w:rPrChange>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choice or usage across these </w:t>
      </w:r>
      <w:r>
        <w:rPr>
          <w:bCs/>
          <w:szCs w:val="24"/>
        </w:rPr>
        <w:lastRenderedPageBreak/>
        <w:t>two contexts</w:t>
      </w:r>
      <w:r w:rsidR="00577985">
        <w:rPr>
          <w:bCs/>
          <w:szCs w:val="24"/>
        </w:rPr>
        <w:t>.</w:t>
      </w:r>
      <w:r w:rsidR="002B4BE0">
        <w:rPr>
          <w:bCs/>
          <w:szCs w:val="24"/>
        </w:rPr>
        <w:t xml:space="preserve"> </w:t>
      </w:r>
      <w:r w:rsidR="006E3035">
        <w:rPr>
          <w:bCs/>
          <w:szCs w:val="24"/>
        </w:rPr>
        <w:t>The distribution of strategy selection differed between our online sample and 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t>
      </w:r>
      <w:r w:rsidR="00EC3FBC">
        <w:rPr>
          <w:bCs/>
          <w:szCs w:val="24"/>
        </w:rPr>
        <w:t>.</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72576" behindDoc="0" locked="0" layoutInCell="1" allowOverlap="1" wp14:anchorId="798C8863" wp14:editId="2DF86A44">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61AC636D" w:rsidR="00874B89" w:rsidRPr="00987D5D" w:rsidRDefault="00874B89" w:rsidP="00EB6E76">
                              <w:pPr>
                                <w:spacing w:after="0" w:line="240" w:lineRule="auto"/>
                                <w:ind w:left="0" w:firstLine="0"/>
                                <w:rPr>
                                  <w:sz w:val="20"/>
                                  <w:szCs w:val="20"/>
                                </w:rPr>
                              </w:pPr>
                              <w:r w:rsidRPr="00A52143">
                                <w:rPr>
                                  <w:b/>
                                  <w:bCs/>
                                  <w:sz w:val="20"/>
                                  <w:szCs w:val="20"/>
                                </w:rPr>
                                <w:t xml:space="preserve">Fig </w:t>
                              </w:r>
                              <w:ins w:id="1488" w:author="Billy Mitchell" w:date="2023-11-08T19:12:00Z">
                                <w:r>
                                  <w:rPr>
                                    <w:b/>
                                    <w:bCs/>
                                    <w:sz w:val="20"/>
                                    <w:szCs w:val="20"/>
                                  </w:rPr>
                                  <w:t>6</w:t>
                                </w:r>
                              </w:ins>
                              <w:del w:id="1489"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9" style="position:absolute;left:0;text-align:left;margin-left:0;margin-top:10.4pt;width:507.1pt;height:408pt;z-index:251672576;mso-position-horizontal:center;mso-position-horizontal-relative:margin" coordsize="64401,5181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">
                <v:group id="Group 19" o:spid="_x0000_s1050"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1"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2"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">
                      <v:imagedata r:id="rId35" o:title="A picture containing schematic&#10;&#10;Description automatically generated"/>
                      <v:path arrowok="t"/>
                    </v:shape>
                    <v:shape id="Text Box 2" o:spid="_x0000_s1053"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4"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5"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61AC636D" w:rsidR="00874B89" w:rsidRPr="00987D5D" w:rsidRDefault="00874B89" w:rsidP="00EB6E76">
                        <w:pPr>
                          <w:spacing w:after="0" w:line="240" w:lineRule="auto"/>
                          <w:ind w:left="0" w:firstLine="0"/>
                          <w:rPr>
                            <w:sz w:val="20"/>
                            <w:szCs w:val="20"/>
                          </w:rPr>
                        </w:pPr>
                        <w:r w:rsidRPr="00A52143">
                          <w:rPr>
                            <w:b/>
                            <w:bCs/>
                            <w:sz w:val="20"/>
                            <w:szCs w:val="20"/>
                          </w:rPr>
                          <w:t xml:space="preserve">Fig </w:t>
                        </w:r>
                        <w:ins w:id="1490" w:author="Billy Mitchell" w:date="2023-11-08T19:12:00Z">
                          <w:r>
                            <w:rPr>
                              <w:b/>
                              <w:bCs/>
                              <w:sz w:val="20"/>
                              <w:szCs w:val="20"/>
                            </w:rPr>
                            <w:t>6</w:t>
                          </w:r>
                        </w:ins>
                        <w:del w:id="1491"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B480CF2" w14:textId="77777777" w:rsidR="0043784E" w:rsidRDefault="0043784E" w:rsidP="0043784E">
      <w:pPr>
        <w:spacing w:after="160" w:line="259" w:lineRule="auto"/>
        <w:ind w:left="0" w:firstLine="0"/>
        <w:rPr>
          <w:ins w:id="1492" w:author="Billy Mitchell" w:date="2023-11-09T01:05:00Z"/>
          <w:b/>
          <w:szCs w:val="24"/>
        </w:rPr>
      </w:pPr>
    </w:p>
    <w:p w14:paraId="7921585A" w14:textId="77777777" w:rsidR="0043784E" w:rsidRDefault="0043784E" w:rsidP="0043784E">
      <w:pPr>
        <w:spacing w:after="160" w:line="259" w:lineRule="auto"/>
        <w:ind w:left="0" w:firstLine="0"/>
        <w:rPr>
          <w:ins w:id="1493" w:author="Billy Mitchell" w:date="2023-11-09T01:05:00Z"/>
          <w:b/>
          <w:szCs w:val="24"/>
        </w:rPr>
      </w:pPr>
    </w:p>
    <w:p w14:paraId="23235465" w14:textId="5EA19D6D" w:rsidR="0043784E" w:rsidRDefault="0043784E" w:rsidP="0043784E">
      <w:pPr>
        <w:spacing w:after="160" w:line="259" w:lineRule="auto"/>
        <w:ind w:left="0" w:firstLine="0"/>
        <w:rPr>
          <w:ins w:id="1494" w:author="Billy Mitchell" w:date="2023-11-09T01:05:00Z"/>
          <w:b/>
          <w:szCs w:val="24"/>
        </w:rPr>
      </w:pPr>
      <w:ins w:id="1495" w:author="Billy Mitchell" w:date="2023-11-09T01:05:00Z">
        <w:r w:rsidRPr="008C7178">
          <w:rPr>
            <w:b/>
            <w:szCs w:val="24"/>
          </w:rPr>
          <w:lastRenderedPageBreak/>
          <w:t xml:space="preserve">EXPERIMENT </w:t>
        </w:r>
        <w:r>
          <w:rPr>
            <w:b/>
            <w:szCs w:val="24"/>
          </w:rPr>
          <w:t>3</w:t>
        </w:r>
        <w:r w:rsidRPr="008C7178">
          <w:rPr>
            <w:b/>
            <w:szCs w:val="24"/>
          </w:rPr>
          <w:t xml:space="preserve"> </w:t>
        </w:r>
        <w:r>
          <w:rPr>
            <w:b/>
            <w:szCs w:val="24"/>
          </w:rPr>
          <w:t>METHODS</w:t>
        </w:r>
      </w:ins>
    </w:p>
    <w:p w14:paraId="1D695CB8" w14:textId="70797644" w:rsidR="0043784E" w:rsidRDefault="00630691" w:rsidP="007344B0">
      <w:pPr>
        <w:spacing w:after="0" w:line="480" w:lineRule="auto"/>
        <w:ind w:left="0" w:firstLine="720"/>
        <w:rPr>
          <w:ins w:id="1496" w:author="Billy Mitchell" w:date="2023-11-09T01:05:00Z"/>
          <w:szCs w:val="24"/>
        </w:rPr>
      </w:pPr>
      <w:ins w:id="1497" w:author="Billy Mitchell" w:date="2023-11-09T01:06:00Z">
        <w:r>
          <w:rPr>
            <w:szCs w:val="24"/>
          </w:rPr>
          <w:t>Though affective intensity failed to predict emotion regulation usage in a high-intensity, quasi-naturalistic setting</w:t>
        </w:r>
      </w:ins>
      <w:ins w:id="1498" w:author="Billy Mitchell" w:date="2023-11-09T01:07:00Z">
        <w:r>
          <w:rPr>
            <w:szCs w:val="24"/>
          </w:rPr>
          <w:t xml:space="preserve">, </w:t>
        </w:r>
      </w:ins>
      <w:ins w:id="1499" w:author="Billy Mitchell" w:date="2023-11-09T01:08:00Z">
        <w:r>
          <w:rPr>
            <w:szCs w:val="24"/>
          </w:rPr>
          <w:t xml:space="preserve">participants presented with descriptions of </w:t>
        </w:r>
      </w:ins>
      <w:ins w:id="1500" w:author="Billy Mitchell" w:date="2023-11-09T01:09:00Z">
        <w:r>
          <w:rPr>
            <w:szCs w:val="24"/>
          </w:rPr>
          <w:t xml:space="preserve">events that were regulated by haunted house ‘experiencers’ were more likely to forecasting choosing distraction </w:t>
        </w:r>
      </w:ins>
      <w:ins w:id="1501" w:author="Billy Mitchell" w:date="2023-11-09T01:10:00Z">
        <w:r>
          <w:rPr>
            <w:szCs w:val="24"/>
          </w:rPr>
          <w:t xml:space="preserve">to regulate events described as high intensity and reappraisal for events described as being of a lower intensity. </w:t>
        </w:r>
      </w:ins>
      <w:ins w:id="1502" w:author="Billy Mitchell" w:date="2023-11-09T01:11:00Z">
        <w:r>
          <w:rPr>
            <w:szCs w:val="24"/>
          </w:rPr>
          <w:t>The differen</w:t>
        </w:r>
      </w:ins>
      <w:ins w:id="1503" w:author="Billy Mitchell" w:date="2023-11-09T01:12:00Z">
        <w:r>
          <w:rPr>
            <w:szCs w:val="24"/>
          </w:rPr>
          <w:t xml:space="preserve">t results </w:t>
        </w:r>
      </w:ins>
      <w:ins w:id="1504" w:author="Billy Mitchell" w:date="2023-11-09T01:11:00Z">
        <w:r>
          <w:rPr>
            <w:szCs w:val="24"/>
          </w:rPr>
          <w:t xml:space="preserve">observed </w:t>
        </w:r>
      </w:ins>
      <w:ins w:id="1505" w:author="Billy Mitchell" w:date="2023-11-09T01:12:00Z">
        <w:r>
          <w:rPr>
            <w:szCs w:val="24"/>
          </w:rPr>
          <w:t xml:space="preserve">in these experiments are difficult to compare, though, as a number of features </w:t>
        </w:r>
      </w:ins>
      <w:ins w:id="1506" w:author="Billy Mitchell" w:date="2023-11-09T01:13:00Z">
        <w:r>
          <w:rPr>
            <w:szCs w:val="24"/>
          </w:rPr>
          <w:t xml:space="preserve">differ between the approaches. Participants in Study 1 experienced the haunted house, </w:t>
        </w:r>
      </w:ins>
      <w:ins w:id="1507" w:author="Billy Mitchell" w:date="2023-11-09T01:17:00Z">
        <w:r w:rsidR="002119A8">
          <w:rPr>
            <w:szCs w:val="24"/>
          </w:rPr>
          <w:t xml:space="preserve">were not trained or prompted to self-regulate, </w:t>
        </w:r>
      </w:ins>
      <w:ins w:id="1508" w:author="Billy Mitchell" w:date="2023-11-09T01:13:00Z">
        <w:r>
          <w:rPr>
            <w:szCs w:val="24"/>
          </w:rPr>
          <w:t>experienced the emotions that they reported</w:t>
        </w:r>
      </w:ins>
      <w:ins w:id="1509" w:author="Billy Mitchell" w:date="2023-11-09T01:16:00Z">
        <w:r w:rsidR="002119A8">
          <w:rPr>
            <w:szCs w:val="24"/>
          </w:rPr>
          <w:t>,</w:t>
        </w:r>
      </w:ins>
      <w:ins w:id="1510" w:author="Billy Mitchell" w:date="2023-11-09T01:13:00Z">
        <w:r>
          <w:rPr>
            <w:szCs w:val="24"/>
          </w:rPr>
          <w:t xml:space="preserve"> and </w:t>
        </w:r>
      </w:ins>
      <w:ins w:id="1511" w:author="Billy Mitchell" w:date="2023-11-09T01:14:00Z">
        <w:r>
          <w:rPr>
            <w:szCs w:val="24"/>
          </w:rPr>
          <w:t>reported the regulatory strategies that they used. Participants in Study 2 s</w:t>
        </w:r>
      </w:ins>
      <w:ins w:id="1512" w:author="Billy Mitchell" w:date="2023-11-09T01:15:00Z">
        <w:r>
          <w:rPr>
            <w:szCs w:val="24"/>
          </w:rPr>
          <w:t>imulated the experiences of the haunted house,</w:t>
        </w:r>
      </w:ins>
      <w:ins w:id="1513" w:author="Billy Mitchell" w:date="2023-11-09T01:18:00Z">
        <w:r w:rsidR="002119A8">
          <w:rPr>
            <w:szCs w:val="24"/>
          </w:rPr>
          <w:t xml:space="preserve"> were instructed in self-regulation strategies and prompted to make a choice,</w:t>
        </w:r>
      </w:ins>
      <w:ins w:id="1514" w:author="Billy Mitchell" w:date="2023-11-09T01:15:00Z">
        <w:r>
          <w:rPr>
            <w:szCs w:val="24"/>
          </w:rPr>
          <w:t xml:space="preserve"> did not experience the emotions associated with the event, and reported what strategy that they forecasted they might use in the given situation.</w:t>
        </w:r>
      </w:ins>
      <w:ins w:id="1515" w:author="Billy Mitchell" w:date="2023-11-09T01:16:00Z">
        <w:r w:rsidR="002119A8">
          <w:rPr>
            <w:szCs w:val="24"/>
          </w:rPr>
          <w:t xml:space="preserve"> Furthermore, Study 1 did not attempt to manipulate the emotions of par</w:t>
        </w:r>
      </w:ins>
      <w:ins w:id="1516" w:author="Billy Mitchell" w:date="2023-11-09T01:17:00Z">
        <w:r w:rsidR="002119A8">
          <w:rPr>
            <w:szCs w:val="24"/>
          </w:rPr>
          <w:t xml:space="preserve">ticipants. </w:t>
        </w:r>
      </w:ins>
      <w:ins w:id="1517" w:author="Billy Mitchell" w:date="2023-11-09T01:18:00Z">
        <w:r w:rsidR="002119A8">
          <w:rPr>
            <w:szCs w:val="24"/>
          </w:rPr>
          <w:t xml:space="preserve">Study 3 attempted to rectify these discrepancies using </w:t>
        </w:r>
      </w:ins>
      <w:ins w:id="1518" w:author="Billy Mitchell" w:date="2023-11-09T01:17:00Z">
        <w:r w:rsidR="002119A8">
          <w:rPr>
            <w:szCs w:val="24"/>
          </w:rPr>
          <w:t xml:space="preserve"> </w:t>
        </w:r>
      </w:ins>
      <w:ins w:id="1519" w:author="Billy Mitchell" w:date="2023-11-09T01:19:00Z">
        <w:r w:rsidR="002119A8">
          <w:rPr>
            <w:szCs w:val="24"/>
          </w:rPr>
          <w:t>a 2 between (condition: forecast v. experience) x 2 within (intensity: low v. high) mixed study design</w:t>
        </w:r>
      </w:ins>
      <w:ins w:id="1520" w:author="Billy Mitchell" w:date="2023-11-09T01:20:00Z">
        <w:r w:rsidR="002119A8">
          <w:rPr>
            <w:szCs w:val="24"/>
          </w:rPr>
          <w:t xml:space="preserve">. Though we could not </w:t>
        </w:r>
      </w:ins>
      <w:ins w:id="1521" w:author="Billy Mitchell" w:date="2023-11-09T01:22:00Z">
        <w:r w:rsidR="002119A8">
          <w:rPr>
            <w:szCs w:val="24"/>
          </w:rPr>
          <w:t xml:space="preserve">incorporate an </w:t>
        </w:r>
      </w:ins>
      <w:ins w:id="1522" w:author="Billy Mitchell" w:date="2023-11-09T01:24:00Z">
        <w:r w:rsidR="002119A8">
          <w:rPr>
            <w:szCs w:val="24"/>
          </w:rPr>
          <w:t xml:space="preserve">immersive </w:t>
        </w:r>
      </w:ins>
      <w:ins w:id="1523" w:author="Billy Mitchell" w:date="2023-11-09T01:22:00Z">
        <w:r w:rsidR="002119A8">
          <w:rPr>
            <w:szCs w:val="24"/>
          </w:rPr>
          <w:t xml:space="preserve">experiential component such as in Study 1, </w:t>
        </w:r>
      </w:ins>
      <w:ins w:id="1524" w:author="Billy Mitchell" w:date="2023-11-09T01:23:00Z">
        <w:r w:rsidR="002119A8">
          <w:rPr>
            <w:szCs w:val="24"/>
          </w:rPr>
          <w:t xml:space="preserve">we used clips from lesser-known horror films to elicit </w:t>
        </w:r>
      </w:ins>
      <w:ins w:id="1525" w:author="Billy Mitchell" w:date="2023-11-09T01:24:00Z">
        <w:r w:rsidR="002119A8">
          <w:rPr>
            <w:szCs w:val="24"/>
          </w:rPr>
          <w:t>regulatory response to feature-rich, dynamic representations of negative emotion. This</w:t>
        </w:r>
      </w:ins>
      <w:ins w:id="1526" w:author="Billy Mitchell" w:date="2023-11-09T01:25:00Z">
        <w:r w:rsidR="002119A8">
          <w:rPr>
            <w:szCs w:val="24"/>
          </w:rPr>
          <w:t xml:space="preserve"> design allows us to directly compare the differences in regulatory behavior among untrained and unprompted participants when either </w:t>
        </w:r>
      </w:ins>
      <w:ins w:id="1527" w:author="Billy Mitchell" w:date="2023-11-09T01:26:00Z">
        <w:r w:rsidR="002119A8">
          <w:rPr>
            <w:szCs w:val="24"/>
          </w:rPr>
          <w:t xml:space="preserve">reporting actual usage or forecasted selection </w:t>
        </w:r>
        <w:r w:rsidR="007344B0">
          <w:rPr>
            <w:szCs w:val="24"/>
          </w:rPr>
          <w:t xml:space="preserve">in response to high and low intensity stimuli. </w:t>
        </w:r>
      </w:ins>
      <w:ins w:id="1528" w:author="Billy Mitchell" w:date="2023-11-09T01:16:00Z">
        <w:r>
          <w:rPr>
            <w:szCs w:val="24"/>
          </w:rPr>
          <w:br/>
        </w:r>
      </w:ins>
      <w:ins w:id="1529" w:author="Billy Mitchell" w:date="2023-11-09T01:28:00Z">
        <w:r w:rsidR="007344B0">
          <w:rPr>
            <w:szCs w:val="24"/>
          </w:rPr>
          <w:tab/>
          <w:t>Though difficult to determine in</w:t>
        </w:r>
      </w:ins>
      <w:ins w:id="1530" w:author="Billy Mitchell" w:date="2023-11-09T01:29:00Z">
        <w:r w:rsidR="007344B0">
          <w:rPr>
            <w:szCs w:val="24"/>
          </w:rPr>
          <w:t xml:space="preserve"> light of our earlier findings, we originally hypothesized that we would replicate the results of Study 1 and Study 2:</w:t>
        </w:r>
        <w:r w:rsidR="007344B0" w:rsidRPr="007344B0">
          <w:t xml:space="preserve"> </w:t>
        </w:r>
        <w:r w:rsidR="007344B0" w:rsidRPr="007344B0">
          <w:rPr>
            <w:szCs w:val="24"/>
          </w:rPr>
          <w:t>that participants placed within the experience condition w</w:t>
        </w:r>
      </w:ins>
      <w:ins w:id="1531" w:author="Billy Mitchell" w:date="2023-11-09T01:30:00Z">
        <w:r w:rsidR="007344B0">
          <w:rPr>
            <w:szCs w:val="24"/>
          </w:rPr>
          <w:t>ould</w:t>
        </w:r>
      </w:ins>
      <w:ins w:id="1532" w:author="Billy Mitchell" w:date="2023-11-09T01:29:00Z">
        <w:r w:rsidR="007344B0" w:rsidRPr="007344B0">
          <w:rPr>
            <w:szCs w:val="24"/>
          </w:rPr>
          <w:t xml:space="preserve"> not demonstrate a relationship between stimulus intensity and regulation</w:t>
        </w:r>
      </w:ins>
      <w:ins w:id="1533" w:author="Billy Mitchell" w:date="2023-11-09T01:30:00Z">
        <w:r w:rsidR="007344B0">
          <w:rPr>
            <w:szCs w:val="24"/>
          </w:rPr>
          <w:t xml:space="preserve"> </w:t>
        </w:r>
      </w:ins>
      <w:ins w:id="1534" w:author="Billy Mitchell" w:date="2023-11-09T01:29:00Z">
        <w:r w:rsidR="007344B0" w:rsidRPr="007344B0">
          <w:rPr>
            <w:szCs w:val="24"/>
          </w:rPr>
          <w:t>strategy usage, while participants in the forecast condition w</w:t>
        </w:r>
      </w:ins>
      <w:ins w:id="1535" w:author="Billy Mitchell" w:date="2023-11-09T01:30:00Z">
        <w:r w:rsidR="007344B0">
          <w:rPr>
            <w:szCs w:val="24"/>
          </w:rPr>
          <w:t>ould</w:t>
        </w:r>
      </w:ins>
      <w:ins w:id="1536" w:author="Billy Mitchell" w:date="2023-11-09T01:29:00Z">
        <w:r w:rsidR="007344B0" w:rsidRPr="007344B0">
          <w:rPr>
            <w:szCs w:val="24"/>
          </w:rPr>
          <w:t xml:space="preserve"> demonstr</w:t>
        </w:r>
      </w:ins>
      <w:ins w:id="1537" w:author="Billy Mitchell" w:date="2023-11-09T01:30:00Z">
        <w:r w:rsidR="007344B0">
          <w:rPr>
            <w:szCs w:val="24"/>
          </w:rPr>
          <w:t>a</w:t>
        </w:r>
      </w:ins>
      <w:ins w:id="1538" w:author="Billy Mitchell" w:date="2023-11-09T01:29:00Z">
        <w:r w:rsidR="007344B0" w:rsidRPr="007344B0">
          <w:rPr>
            <w:szCs w:val="24"/>
          </w:rPr>
          <w:t>te the canonical relationship between stimulus intensity and regulation strategy</w:t>
        </w:r>
      </w:ins>
      <w:ins w:id="1539" w:author="Billy Mitchell" w:date="2023-11-09T01:30:00Z">
        <w:r w:rsidR="007344B0">
          <w:rPr>
            <w:szCs w:val="24"/>
          </w:rPr>
          <w:t xml:space="preserve"> </w:t>
        </w:r>
      </w:ins>
      <w:ins w:id="1540" w:author="Billy Mitchell" w:date="2023-11-09T01:29:00Z">
        <w:r w:rsidR="007344B0" w:rsidRPr="007344B0">
          <w:rPr>
            <w:szCs w:val="24"/>
          </w:rPr>
          <w:t xml:space="preserve">usage (i.e., as affective </w:t>
        </w:r>
        <w:r w:rsidR="007344B0" w:rsidRPr="007344B0">
          <w:rPr>
            <w:szCs w:val="24"/>
          </w:rPr>
          <w:lastRenderedPageBreak/>
          <w:t>intensity increases the likelihood of relying upon distraction also increases).</w:t>
        </w:r>
      </w:ins>
      <w:ins w:id="1541" w:author="Billy Mitchell" w:date="2023-11-09T01:31:00Z">
        <w:r w:rsidR="007344B0">
          <w:rPr>
            <w:szCs w:val="24"/>
          </w:rPr>
          <w:t xml:space="preserve"> Conversely, we found that both conditions demonstrated characteristics of this canonical relationship</w:t>
        </w:r>
      </w:ins>
      <w:ins w:id="1542" w:author="Billy Mitchell" w:date="2023-11-09T01:32:00Z">
        <w:r w:rsidR="007344B0">
          <w:rPr>
            <w:szCs w:val="24"/>
          </w:rPr>
          <w:t>; however, important differences were also observed</w:t>
        </w:r>
      </w:ins>
      <w:ins w:id="1543" w:author="Billy Mitchell" w:date="2023-11-09T01:31:00Z">
        <w:r w:rsidR="007344B0">
          <w:rPr>
            <w:szCs w:val="24"/>
          </w:rPr>
          <w:t xml:space="preserve">. </w:t>
        </w:r>
      </w:ins>
      <w:ins w:id="1544" w:author="Billy Mitchell" w:date="2023-11-09T01:05:00Z">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ins>
    </w:p>
    <w:p w14:paraId="28B6DE9F" w14:textId="116FB853" w:rsidR="007344B0" w:rsidDel="00900CF5" w:rsidRDefault="0043784E" w:rsidP="0043784E">
      <w:pPr>
        <w:spacing w:after="0" w:line="480" w:lineRule="auto"/>
        <w:ind w:left="0" w:firstLine="720"/>
        <w:rPr>
          <w:ins w:id="1545" w:author="Billy Mitchell" w:date="2023-11-09T01:33:00Z"/>
          <w:del w:id="1546" w:author="Billy Mitchell [2]" w:date="2023-11-09T14:05:00Z"/>
          <w:szCs w:val="24"/>
        </w:rPr>
      </w:pPr>
      <w:ins w:id="1547" w:author="Billy Mitchell" w:date="2023-11-09T01:05:00Z">
        <w:r w:rsidRPr="008C7178">
          <w:rPr>
            <w:b/>
            <w:szCs w:val="24"/>
          </w:rPr>
          <w:t xml:space="preserve">PARTICIPANTS: </w:t>
        </w:r>
        <w:r w:rsidRPr="008C7178">
          <w:rPr>
            <w:szCs w:val="24"/>
          </w:rPr>
          <w:t xml:space="preserve">In </w:t>
        </w:r>
      </w:ins>
      <w:ins w:id="1548" w:author="Billy Mitchell" w:date="2023-11-09T01:32:00Z">
        <w:r w:rsidR="007344B0">
          <w:rPr>
            <w:szCs w:val="24"/>
          </w:rPr>
          <w:t>October</w:t>
        </w:r>
      </w:ins>
      <w:ins w:id="1549" w:author="Billy Mitchell" w:date="2023-11-09T01:05:00Z">
        <w:r w:rsidRPr="008C7178">
          <w:rPr>
            <w:szCs w:val="24"/>
          </w:rPr>
          <w:t xml:space="preserve"> 202</w:t>
        </w:r>
      </w:ins>
      <w:ins w:id="1550" w:author="Billy Mitchell" w:date="2023-11-09T01:32:00Z">
        <w:r w:rsidR="007344B0">
          <w:rPr>
            <w:szCs w:val="24"/>
          </w:rPr>
          <w:t>3</w:t>
        </w:r>
      </w:ins>
      <w:ins w:id="1551" w:author="Billy Mitchell" w:date="2023-11-09T01:05:00Z">
        <w:r w:rsidRPr="008C7178">
          <w:rPr>
            <w:szCs w:val="24"/>
          </w:rPr>
          <w:t xml:space="preserve">, </w:t>
        </w:r>
      </w:ins>
      <w:ins w:id="1552" w:author="Billy Mitchell" w:date="2023-11-09T01:32:00Z">
        <w:r w:rsidR="007344B0">
          <w:rPr>
            <w:szCs w:val="24"/>
          </w:rPr>
          <w:t>2</w:t>
        </w:r>
      </w:ins>
      <w:ins w:id="1553" w:author="Billy Mitchell [2]" w:date="2023-11-09T13:44:00Z">
        <w:r w:rsidR="00874B89">
          <w:rPr>
            <w:szCs w:val="24"/>
          </w:rPr>
          <w:t>4</w:t>
        </w:r>
        <w:r w:rsidR="003B75DA">
          <w:rPr>
            <w:szCs w:val="24"/>
          </w:rPr>
          <w:t>7</w:t>
        </w:r>
      </w:ins>
      <w:ins w:id="1554" w:author="Billy Mitchell" w:date="2023-11-09T01:32:00Z">
        <w:del w:id="1555" w:author="Billy Mitchell [2]" w:date="2023-11-09T13:44:00Z">
          <w:r w:rsidR="007344B0" w:rsidDel="00874B89">
            <w:rPr>
              <w:szCs w:val="24"/>
            </w:rPr>
            <w:delText>50</w:delText>
          </w:r>
        </w:del>
      </w:ins>
      <w:ins w:id="1556" w:author="Billy Mitchell" w:date="2023-11-09T01:05:00Z">
        <w:r w:rsidRPr="008C7178">
          <w:rPr>
            <w:szCs w:val="24"/>
          </w:rPr>
          <w:t xml:space="preserve"> participants (</w:t>
        </w:r>
        <w:r w:rsidRPr="008C7178">
          <w:rPr>
            <w:i/>
            <w:szCs w:val="24"/>
          </w:rPr>
          <w:t xml:space="preserve">x̄ </w:t>
        </w:r>
        <w:r w:rsidRPr="008C7178">
          <w:rPr>
            <w:i/>
            <w:szCs w:val="24"/>
            <w:vertAlign w:val="subscript"/>
          </w:rPr>
          <w:t>age</w:t>
        </w:r>
        <w:r w:rsidRPr="008C7178">
          <w:rPr>
            <w:szCs w:val="24"/>
          </w:rPr>
          <w:t xml:space="preserve"> = 3</w:t>
        </w:r>
        <w:del w:id="1557" w:author="Billy Mitchell [2]" w:date="2023-11-09T13:55:00Z">
          <w:r w:rsidRPr="008C7178" w:rsidDel="00874B89">
            <w:rPr>
              <w:szCs w:val="24"/>
            </w:rPr>
            <w:delText>4</w:delText>
          </w:r>
        </w:del>
      </w:ins>
      <w:ins w:id="1558" w:author="Billy Mitchell [2]" w:date="2023-11-09T13:55:00Z">
        <w:r w:rsidR="00874B89">
          <w:rPr>
            <w:szCs w:val="24"/>
          </w:rPr>
          <w:t>8</w:t>
        </w:r>
      </w:ins>
      <w:ins w:id="1559" w:author="Billy Mitchell" w:date="2023-11-09T01:05:00Z">
        <w:r w:rsidRPr="008C7178">
          <w:rPr>
            <w:szCs w:val="24"/>
          </w:rPr>
          <w:t>.</w:t>
        </w:r>
      </w:ins>
      <w:ins w:id="1560" w:author="Billy Mitchell [2]" w:date="2023-11-09T13:55:00Z">
        <w:r w:rsidR="003B75DA">
          <w:rPr>
            <w:szCs w:val="24"/>
          </w:rPr>
          <w:t>57</w:t>
        </w:r>
      </w:ins>
      <w:ins w:id="1561" w:author="Billy Mitchell" w:date="2023-11-09T01:05:00Z">
        <w:del w:id="1562" w:author="Billy Mitchell [2]" w:date="2023-11-09T13:55:00Z">
          <w:r w:rsidRPr="008C7178" w:rsidDel="00874B89">
            <w:rPr>
              <w:szCs w:val="24"/>
            </w:rPr>
            <w:delText>34</w:delText>
          </w:r>
        </w:del>
        <w:r w:rsidRPr="008C7178">
          <w:rPr>
            <w:szCs w:val="24"/>
          </w:rPr>
          <w:t xml:space="preserve"> </w:t>
        </w:r>
        <w:proofErr w:type="spellStart"/>
        <w:r w:rsidRPr="008C7178">
          <w:rPr>
            <w:szCs w:val="24"/>
          </w:rPr>
          <w:t>yrs</w:t>
        </w:r>
        <w:proofErr w:type="spellEnd"/>
        <w:r w:rsidRPr="008C7178">
          <w:rPr>
            <w:szCs w:val="24"/>
          </w:rPr>
          <w:t xml:space="preserve">, </w:t>
        </w:r>
        <w:r w:rsidRPr="00E9258A">
          <w:rPr>
            <w:i/>
            <w:iCs/>
            <w:szCs w:val="24"/>
          </w:rPr>
          <w:t>range</w:t>
        </w:r>
        <w:r w:rsidRPr="008C7178">
          <w:rPr>
            <w:szCs w:val="24"/>
          </w:rPr>
          <w:t xml:space="preserve"> = </w:t>
        </w:r>
      </w:ins>
      <w:ins w:id="1563" w:author="Billy Mitchell [2]" w:date="2023-11-09T13:56:00Z">
        <w:r w:rsidR="00874B89">
          <w:rPr>
            <w:szCs w:val="24"/>
          </w:rPr>
          <w:t>20</w:t>
        </w:r>
      </w:ins>
      <w:ins w:id="1564" w:author="Billy Mitchell" w:date="2023-11-09T01:05:00Z">
        <w:del w:id="1565" w:author="Billy Mitchell [2]" w:date="2023-11-09T13:56:00Z">
          <w:r w:rsidRPr="008C7178" w:rsidDel="00874B89">
            <w:rPr>
              <w:szCs w:val="24"/>
            </w:rPr>
            <w:delText>18</w:delText>
          </w:r>
        </w:del>
        <w:r w:rsidRPr="008C7178">
          <w:rPr>
            <w:szCs w:val="24"/>
          </w:rPr>
          <w:t xml:space="preserve"> </w:t>
        </w:r>
        <w:proofErr w:type="gramStart"/>
        <w:r w:rsidRPr="008C7178">
          <w:rPr>
            <w:szCs w:val="24"/>
          </w:rPr>
          <w:t>-7</w:t>
        </w:r>
      </w:ins>
      <w:ins w:id="1566" w:author="Billy Mitchell [2]" w:date="2023-11-09T13:56:00Z">
        <w:r w:rsidR="00874B89">
          <w:rPr>
            <w:szCs w:val="24"/>
          </w:rPr>
          <w:t>6</w:t>
        </w:r>
      </w:ins>
      <w:ins w:id="1567" w:author="Billy Mitchell" w:date="2023-11-09T01:05:00Z">
        <w:del w:id="1568" w:author="Billy Mitchell [2]" w:date="2023-11-09T13:56:00Z">
          <w:r w:rsidRPr="008C7178" w:rsidDel="00874B89">
            <w:rPr>
              <w:szCs w:val="24"/>
            </w:rPr>
            <w:delText>5</w:delText>
          </w:r>
        </w:del>
        <w:r w:rsidRPr="008C7178">
          <w:rPr>
            <w:szCs w:val="24"/>
          </w:rPr>
          <w:t xml:space="preserve"> </w:t>
        </w:r>
        <w:proofErr w:type="spellStart"/>
        <w:r w:rsidRPr="008C7178">
          <w:rPr>
            <w:szCs w:val="24"/>
          </w:rPr>
          <w:t>yrs</w:t>
        </w:r>
        <w:proofErr w:type="spellEnd"/>
        <w:proofErr w:type="gram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w:t>
        </w:r>
      </w:ins>
      <w:ins w:id="1569" w:author="Billy Mitchell [2]" w:date="2023-11-09T13:56:00Z">
        <w:r w:rsidR="00874B89">
          <w:rPr>
            <w:szCs w:val="24"/>
          </w:rPr>
          <w:t>2</w:t>
        </w:r>
      </w:ins>
      <w:ins w:id="1570" w:author="Billy Mitchell" w:date="2023-11-09T01:05:00Z">
        <w:del w:id="1571" w:author="Billy Mitchell [2]" w:date="2023-11-09T13:56:00Z">
          <w:r w:rsidRPr="008C7178" w:rsidDel="00874B89">
            <w:rPr>
              <w:szCs w:val="24"/>
            </w:rPr>
            <w:delText>4</w:delText>
          </w:r>
        </w:del>
        <w:r w:rsidRPr="008C7178">
          <w:rPr>
            <w:szCs w:val="24"/>
          </w:rPr>
          <w:t>.</w:t>
        </w:r>
      </w:ins>
      <w:ins w:id="1572" w:author="Billy Mitchell [2]" w:date="2023-11-09T13:56:00Z">
        <w:r w:rsidR="00874B89">
          <w:rPr>
            <w:szCs w:val="24"/>
          </w:rPr>
          <w:t>2</w:t>
        </w:r>
        <w:r w:rsidR="003B75DA">
          <w:rPr>
            <w:szCs w:val="24"/>
          </w:rPr>
          <w:t>4</w:t>
        </w:r>
      </w:ins>
      <w:ins w:id="1573" w:author="Billy Mitchell" w:date="2023-11-09T01:05:00Z">
        <w:del w:id="1574" w:author="Billy Mitchell [2]" w:date="2023-11-09T13:56:00Z">
          <w:r w:rsidRPr="008C7178" w:rsidDel="00874B89">
            <w:rPr>
              <w:szCs w:val="24"/>
            </w:rPr>
            <w:delText>31</w:delText>
          </w:r>
        </w:del>
        <w:r w:rsidRPr="008C7178">
          <w:rPr>
            <w:szCs w:val="24"/>
          </w:rPr>
          <w:t xml:space="preserve"> </w:t>
        </w:r>
        <w:proofErr w:type="spellStart"/>
        <w:r w:rsidRPr="008C7178">
          <w:rPr>
            <w:szCs w:val="24"/>
          </w:rPr>
          <w:t>yrs</w:t>
        </w:r>
        <w:proofErr w:type="spellEnd"/>
        <w:r w:rsidRPr="008C7178">
          <w:rPr>
            <w:szCs w:val="24"/>
          </w:rPr>
          <w:t xml:space="preserve">, </w:t>
        </w:r>
      </w:ins>
      <w:ins w:id="1575" w:author="Billy Mitchell [2]" w:date="2023-11-09T13:49:00Z">
        <w:r w:rsidR="00874B89">
          <w:rPr>
            <w:szCs w:val="24"/>
          </w:rPr>
          <w:t>9</w:t>
        </w:r>
        <w:r w:rsidR="003B75DA">
          <w:rPr>
            <w:szCs w:val="24"/>
          </w:rPr>
          <w:t>4</w:t>
        </w:r>
      </w:ins>
      <w:ins w:id="1576" w:author="Billy Mitchell" w:date="2023-11-09T01:05:00Z">
        <w:del w:id="1577" w:author="Billy Mitchell [2]" w:date="2023-11-09T13:49:00Z">
          <w:r w:rsidRPr="008C7178" w:rsidDel="00874B89">
            <w:rPr>
              <w:szCs w:val="24"/>
            </w:rPr>
            <w:delText>100</w:delText>
          </w:r>
        </w:del>
        <w:r w:rsidRPr="008C7178">
          <w:rPr>
            <w:szCs w:val="24"/>
          </w:rPr>
          <w:t xml:space="preserve"> female, </w:t>
        </w:r>
      </w:ins>
      <w:ins w:id="1578" w:author="Billy Mitchell [2]" w:date="2023-11-09T13:50:00Z">
        <w:r w:rsidR="003B75DA">
          <w:rPr>
            <w:szCs w:val="24"/>
          </w:rPr>
          <w:t>1</w:t>
        </w:r>
      </w:ins>
      <w:ins w:id="1579" w:author="Billy Mitchell" w:date="2023-11-09T01:05:00Z">
        <w:del w:id="1580" w:author="Billy Mitchell [2]" w:date="2023-11-09T13:50:00Z">
          <w:r w:rsidRPr="008C7178" w:rsidDel="00874B89">
            <w:rPr>
              <w:szCs w:val="24"/>
            </w:rPr>
            <w:delText>2</w:delText>
          </w:r>
        </w:del>
        <w:r w:rsidRPr="008C7178">
          <w:rPr>
            <w:szCs w:val="24"/>
          </w:rPr>
          <w:t xml:space="preserve"> non-binary) consented to an IRB-approved online study</w:t>
        </w:r>
        <w:r>
          <w:rPr>
            <w:szCs w:val="24"/>
          </w:rPr>
          <w:t xml:space="preserve"> </w:t>
        </w:r>
        <w:r w:rsidRPr="008C7178">
          <w:rPr>
            <w:szCs w:val="24"/>
          </w:rPr>
          <w:t xml:space="preserve">described as </w:t>
        </w:r>
      </w:ins>
      <w:ins w:id="1581" w:author="Billy Mitchell [2]" w:date="2023-11-09T14:04:00Z">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ins>
      <w:ins w:id="1582" w:author="Billy Mitchell" w:date="2023-11-09T01:05:00Z">
        <w:del w:id="1583" w:author="Billy Mitchell [2]" w:date="2023-11-09T13:56:00Z">
          <w:r w:rsidRPr="008C7178" w:rsidDel="00900CF5">
            <w:rPr>
              <w:szCs w:val="24"/>
            </w:rPr>
            <w:delText>measuring individual differences in choice predictions</w:delText>
          </w:r>
        </w:del>
        <w:r w:rsidRPr="008C7178">
          <w:rPr>
            <w:szCs w:val="24"/>
          </w:rPr>
          <w:t>.</w:t>
        </w:r>
        <w:r>
          <w:rPr>
            <w:szCs w:val="24"/>
          </w:rPr>
          <w:t xml:space="preserve"> Participants completed the study on </w:t>
        </w:r>
        <w:del w:id="1584" w:author="Billy Mitchell [2]" w:date="2023-11-09T14:04:00Z">
          <w:r w:rsidDel="00900CF5">
            <w:rPr>
              <w:szCs w:val="24"/>
            </w:rPr>
            <w:delText>Qualtrics</w:delText>
          </w:r>
        </w:del>
      </w:ins>
      <w:proofErr w:type="spellStart"/>
      <w:ins w:id="1585" w:author="Billy Mitchell [2]" w:date="2023-11-09T14:04:00Z">
        <w:r w:rsidR="00900CF5">
          <w:rPr>
            <w:szCs w:val="24"/>
          </w:rPr>
          <w:t>Pavlovia</w:t>
        </w:r>
      </w:ins>
      <w:proofErr w:type="spellEnd"/>
      <w:ins w:id="1586" w:author="Billy Mitchell" w:date="2023-11-09T01:05:00Z">
        <w:r>
          <w:rPr>
            <w:szCs w:val="24"/>
          </w:rPr>
          <w:t xml:space="preserve"> and </w:t>
        </w:r>
        <w:proofErr w:type="gramStart"/>
        <w:r>
          <w:rPr>
            <w:szCs w:val="24"/>
          </w:rPr>
          <w:t>were recruited/filtered</w:t>
        </w:r>
        <w:proofErr w:type="gramEnd"/>
        <w:r>
          <w:rPr>
            <w:szCs w:val="24"/>
          </w:rPr>
          <w:t xml:space="preserve">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del w:id="1587" w:author="Billy Mitchell [2]" w:date="2023-11-09T14:05:00Z">
          <w:r w:rsidDel="00900CF5">
            <w:rPr>
              <w:szCs w:val="24"/>
            </w:rPr>
            <w:delText xml:space="preserve">. </w:delText>
          </w:r>
        </w:del>
      </w:ins>
    </w:p>
    <w:p w14:paraId="612D8B69" w14:textId="425B6434" w:rsidR="007344B0" w:rsidDel="00900CF5" w:rsidRDefault="007344B0" w:rsidP="0043784E">
      <w:pPr>
        <w:spacing w:after="0" w:line="480" w:lineRule="auto"/>
        <w:ind w:left="0" w:firstLine="720"/>
        <w:rPr>
          <w:ins w:id="1588" w:author="Billy Mitchell" w:date="2023-11-09T01:33:00Z"/>
          <w:del w:id="1589" w:author="Billy Mitchell [2]" w:date="2023-11-09T14:05:00Z"/>
          <w:szCs w:val="24"/>
        </w:rPr>
      </w:pPr>
    </w:p>
    <w:p w14:paraId="0E778503" w14:textId="256B49D1" w:rsidR="007344B0" w:rsidDel="00900CF5" w:rsidRDefault="007344B0" w:rsidP="0043784E">
      <w:pPr>
        <w:spacing w:after="0" w:line="480" w:lineRule="auto"/>
        <w:ind w:left="0" w:firstLine="720"/>
        <w:rPr>
          <w:ins w:id="1590" w:author="Billy Mitchell" w:date="2023-11-09T01:33:00Z"/>
          <w:del w:id="1591" w:author="Billy Mitchell [2]" w:date="2023-11-09T14:05:00Z"/>
          <w:szCs w:val="24"/>
        </w:rPr>
      </w:pPr>
    </w:p>
    <w:p w14:paraId="6E16B0E5" w14:textId="25CFB4BA" w:rsidR="0043784E" w:rsidRDefault="00900CF5" w:rsidP="0043784E">
      <w:pPr>
        <w:spacing w:after="0" w:line="480" w:lineRule="auto"/>
        <w:ind w:left="0" w:firstLine="720"/>
        <w:rPr>
          <w:ins w:id="1592" w:author="Billy Mitchell" w:date="2023-11-09T01:05:00Z"/>
          <w:szCs w:val="24"/>
        </w:rPr>
      </w:pPr>
      <w:ins w:id="1593" w:author="Billy Mitchell [2]" w:date="2023-11-09T14:05:00Z">
        <w:r>
          <w:rPr>
            <w:szCs w:val="24"/>
          </w:rPr>
          <w:t xml:space="preserve">. </w:t>
        </w:r>
      </w:ins>
      <w:ins w:id="1594" w:author="Billy Mitchell" w:date="2023-11-09T01:05:00Z">
        <w:r w:rsidR="0043784E">
          <w:rPr>
            <w:szCs w:val="24"/>
          </w:rPr>
          <w:t xml:space="preserve">The racial identity of participants were as follows: </w:t>
        </w:r>
      </w:ins>
      <w:ins w:id="1595" w:author="Billy Mitchell [2]" w:date="2023-11-09T14:24:00Z">
        <w:r w:rsidR="003B75DA">
          <w:rPr>
            <w:szCs w:val="24"/>
          </w:rPr>
          <w:t>08.9</w:t>
        </w:r>
      </w:ins>
      <w:ins w:id="1596" w:author="Billy Mitchell" w:date="2023-11-09T01:05:00Z">
        <w:del w:id="1597" w:author="Billy Mitchell [2]" w:date="2023-11-09T14:24:00Z">
          <w:r w:rsidR="0043784E" w:rsidDel="003B75DA">
            <w:rPr>
              <w:szCs w:val="24"/>
            </w:rPr>
            <w:delText>13.6</w:delText>
          </w:r>
        </w:del>
        <w:r w:rsidR="0043784E">
          <w:rPr>
            <w:szCs w:val="24"/>
          </w:rPr>
          <w:t>%</w:t>
        </w:r>
        <w:r w:rsidR="0043784E" w:rsidRPr="008C7178">
          <w:rPr>
            <w:szCs w:val="24"/>
          </w:rPr>
          <w:t xml:space="preserve"> </w:t>
        </w:r>
        <w:r w:rsidR="0043784E">
          <w:rPr>
            <w:szCs w:val="24"/>
          </w:rPr>
          <w:t>Asian, 06.</w:t>
        </w:r>
      </w:ins>
      <w:ins w:id="1598" w:author="Billy Mitchell [2]" w:date="2023-11-09T14:24:00Z">
        <w:r w:rsidR="003B75DA">
          <w:rPr>
            <w:szCs w:val="24"/>
          </w:rPr>
          <w:t>9</w:t>
        </w:r>
      </w:ins>
      <w:ins w:id="1599" w:author="Billy Mitchell" w:date="2023-11-09T01:05:00Z">
        <w:del w:id="1600" w:author="Billy Mitchell [2]" w:date="2023-11-09T14:24:00Z">
          <w:r w:rsidR="0043784E" w:rsidDel="003B75DA">
            <w:rPr>
              <w:szCs w:val="24"/>
            </w:rPr>
            <w:delText>8</w:delText>
          </w:r>
        </w:del>
        <w:r w:rsidR="0043784E">
          <w:rPr>
            <w:szCs w:val="24"/>
          </w:rPr>
          <w:t xml:space="preserve">% Black, </w:t>
        </w:r>
      </w:ins>
      <w:ins w:id="1601" w:author="Billy Mitchell [2]" w:date="2023-11-09T14:26:00Z">
        <w:r w:rsidR="003B75DA">
          <w:rPr>
            <w:szCs w:val="24"/>
          </w:rPr>
          <w:t xml:space="preserve">05.7% </w:t>
        </w:r>
      </w:ins>
      <w:ins w:id="1602" w:author="Billy Mitchell [2]" w:date="2023-11-09T14:25:00Z">
        <w:r w:rsidR="003B75DA">
          <w:rPr>
            <w:szCs w:val="24"/>
          </w:rPr>
          <w:t xml:space="preserve">Hispanic, </w:t>
        </w:r>
      </w:ins>
      <w:ins w:id="1603" w:author="Billy Mitchell" w:date="2023-11-09T01:05:00Z">
        <w:r w:rsidR="0043784E">
          <w:rPr>
            <w:szCs w:val="24"/>
          </w:rPr>
          <w:t>0</w:t>
        </w:r>
      </w:ins>
      <w:ins w:id="1604" w:author="Billy Mitchell [2]" w:date="2023-11-09T14:27:00Z">
        <w:r w:rsidR="003B75DA">
          <w:rPr>
            <w:szCs w:val="24"/>
          </w:rPr>
          <w:t>9</w:t>
        </w:r>
      </w:ins>
      <w:ins w:id="1605" w:author="Billy Mitchell" w:date="2023-11-09T01:05:00Z">
        <w:del w:id="1606" w:author="Billy Mitchell [2]" w:date="2023-11-09T14:27:00Z">
          <w:r w:rsidR="0043784E" w:rsidDel="003B75DA">
            <w:rPr>
              <w:szCs w:val="24"/>
            </w:rPr>
            <w:delText>4</w:delText>
          </w:r>
        </w:del>
        <w:r w:rsidR="0043784E">
          <w:rPr>
            <w:szCs w:val="24"/>
          </w:rPr>
          <w:t>.3% Mixed, 0</w:t>
        </w:r>
      </w:ins>
      <w:ins w:id="1607" w:author="Billy Mitchell [2]" w:date="2023-11-09T14:27:00Z">
        <w:r w:rsidR="003B75DA">
          <w:rPr>
            <w:szCs w:val="24"/>
          </w:rPr>
          <w:t>4</w:t>
        </w:r>
      </w:ins>
      <w:ins w:id="1608" w:author="Billy Mitchell" w:date="2023-11-09T01:05:00Z">
        <w:del w:id="1609" w:author="Billy Mitchell [2]" w:date="2023-11-09T14:27:00Z">
          <w:r w:rsidR="0043784E" w:rsidDel="003B75DA">
            <w:rPr>
              <w:szCs w:val="24"/>
            </w:rPr>
            <w:delText>3</w:delText>
          </w:r>
        </w:del>
        <w:r w:rsidR="0043784E">
          <w:rPr>
            <w:szCs w:val="24"/>
          </w:rPr>
          <w:t>.</w:t>
        </w:r>
      </w:ins>
      <w:ins w:id="1610" w:author="Billy Mitchell [2]" w:date="2023-11-09T14:27:00Z">
        <w:r w:rsidR="003B75DA">
          <w:rPr>
            <w:szCs w:val="24"/>
          </w:rPr>
          <w:t>6</w:t>
        </w:r>
      </w:ins>
      <w:ins w:id="1611" w:author="Billy Mitchell" w:date="2023-11-09T01:05:00Z">
        <w:del w:id="1612" w:author="Billy Mitchell [2]" w:date="2023-11-09T14:27:00Z">
          <w:r w:rsidR="0043784E" w:rsidDel="003B75DA">
            <w:rPr>
              <w:szCs w:val="24"/>
            </w:rPr>
            <w:delText>7</w:delText>
          </w:r>
        </w:del>
        <w:r w:rsidR="0043784E">
          <w:rPr>
            <w:szCs w:val="24"/>
          </w:rPr>
          <w:t xml:space="preserve">% </w:t>
        </w:r>
        <w:proofErr w:type="gramStart"/>
        <w:r w:rsidR="0043784E">
          <w:rPr>
            <w:szCs w:val="24"/>
          </w:rPr>
          <w:t>Other</w:t>
        </w:r>
        <w:proofErr w:type="gramEnd"/>
        <w:r w:rsidR="0043784E">
          <w:rPr>
            <w:szCs w:val="24"/>
          </w:rPr>
          <w:t xml:space="preserve">, and </w:t>
        </w:r>
      </w:ins>
      <w:ins w:id="1613" w:author="Billy Mitchell [2]" w:date="2023-11-09T14:25:00Z">
        <w:r w:rsidR="003B75DA">
          <w:rPr>
            <w:szCs w:val="24"/>
          </w:rPr>
          <w:t>64.6</w:t>
        </w:r>
      </w:ins>
      <w:ins w:id="1614" w:author="Billy Mitchell" w:date="2023-11-09T01:05:00Z">
        <w:del w:id="1615" w:author="Billy Mitchell [2]" w:date="2023-11-09T14:25:00Z">
          <w:r w:rsidR="0043784E" w:rsidDel="003B75DA">
            <w:rPr>
              <w:szCs w:val="24"/>
            </w:rPr>
            <w:delText>71.6</w:delText>
          </w:r>
        </w:del>
        <w:r w:rsidR="0043784E">
          <w:rPr>
            <w:szCs w:val="24"/>
          </w:rPr>
          <w:t>% White.</w:t>
        </w:r>
        <w:del w:id="1616" w:author="Billy Mitchell [2]" w:date="2023-11-09T14:28:00Z">
          <w:r w:rsidR="0043784E" w:rsidDel="003B75DA">
            <w:rPr>
              <w:szCs w:val="24"/>
            </w:rPr>
            <w:delText xml:space="preserve"> </w:delText>
          </w:r>
        </w:del>
      </w:ins>
      <w:ins w:id="1617" w:author="Billy Mitchell [2]" w:date="2023-11-09T14:28:00Z">
        <w:r w:rsidR="003B75DA">
          <w:rPr>
            <w:szCs w:val="24"/>
          </w:rPr>
          <w:t xml:space="preserve"> </w:t>
        </w:r>
      </w:ins>
      <w:ins w:id="1618" w:author="Billy Mitchell [2]" w:date="2023-11-09T14:29:00Z">
        <w:r w:rsidR="003B75DA">
          <w:rPr>
            <w:szCs w:val="24"/>
          </w:rPr>
          <w:t xml:space="preserve">Socioeconomic status was well distributed with </w:t>
        </w:r>
      </w:ins>
      <w:ins w:id="1619" w:author="Billy Mitchell [2]" w:date="2023-11-09T14:30:00Z">
        <w:r w:rsidR="002D5D85">
          <w:rPr>
            <w:szCs w:val="24"/>
          </w:rPr>
          <w:t>0</w:t>
        </w:r>
      </w:ins>
      <w:ins w:id="1620" w:author="Billy Mitchell [2]" w:date="2023-11-09T14:29:00Z">
        <w:r w:rsidR="003B75DA">
          <w:rPr>
            <w:szCs w:val="24"/>
          </w:rPr>
          <w:t>9.3% reporting</w:t>
        </w:r>
        <w:r w:rsidR="002D5D85">
          <w:rPr>
            <w:szCs w:val="24"/>
          </w:rPr>
          <w:t xml:space="preserve"> a household income of under $15,000 per year, </w:t>
        </w:r>
      </w:ins>
      <w:ins w:id="1621" w:author="Billy Mitchell [2]" w:date="2023-11-09T14:30:00Z">
        <w:r w:rsidR="002D5D85">
          <w:rPr>
            <w:szCs w:val="24"/>
          </w:rPr>
          <w:t>0</w:t>
        </w:r>
      </w:ins>
      <w:ins w:id="1622" w:author="Billy Mitchell [2]" w:date="2023-11-09T14:29:00Z">
        <w:r w:rsidR="002D5D85">
          <w:rPr>
            <w:szCs w:val="24"/>
          </w:rPr>
          <w:t>9.3%</w:t>
        </w:r>
      </w:ins>
      <w:ins w:id="1623" w:author="Billy Mitchell [2]" w:date="2023-11-09T14:30:00Z">
        <w:r w:rsidR="002D5D85">
          <w:rPr>
            <w:szCs w:val="24"/>
          </w:rPr>
          <w:t xml:space="preserve"> between $15,001 and $25,000, </w:t>
        </w:r>
      </w:ins>
      <w:ins w:id="1624" w:author="Billy Mitchell [2]" w:date="2023-11-09T14:31:00Z">
        <w:r w:rsidR="002D5D85">
          <w:rPr>
            <w:szCs w:val="24"/>
          </w:rPr>
          <w:t xml:space="preserve">10.5% between $25,001 and $35,000, 13.4% between $35,001 and $50,000, </w:t>
        </w:r>
      </w:ins>
      <w:ins w:id="1625" w:author="Billy Mitchell [2]" w:date="2023-11-09T14:32:00Z">
        <w:r w:rsidR="002D5D85">
          <w:rPr>
            <w:szCs w:val="24"/>
          </w:rPr>
          <w:t xml:space="preserve">19.0% between $50,001 and $75,000, 13.8% between $75,001 and $100,00, </w:t>
        </w:r>
      </w:ins>
      <w:ins w:id="1626" w:author="Billy Mitchell [2]" w:date="2023-11-09T14:33:00Z">
        <w:r w:rsidR="002D5D85">
          <w:rPr>
            <w:szCs w:val="24"/>
          </w:rPr>
          <w:t xml:space="preserve">08.1% between $100,001 and $150,000, 06.9% above $150,000 and an additional </w:t>
        </w:r>
      </w:ins>
      <w:ins w:id="1627" w:author="Billy Mitchell [2]" w:date="2023-11-09T14:34:00Z">
        <w:r w:rsidR="002D5D85">
          <w:rPr>
            <w:szCs w:val="24"/>
          </w:rPr>
          <w:t>04.9% who did not prefer to say</w:t>
        </w:r>
      </w:ins>
      <w:ins w:id="1628" w:author="Billy Mitchell" w:date="2023-11-09T01:05:00Z">
        <w:del w:id="1629" w:author="Billy Mitchell [2]" w:date="2023-11-09T14:28:00Z">
          <w:r w:rsidR="0043784E" w:rsidDel="003B75DA">
            <w:rPr>
              <w:szCs w:val="24"/>
            </w:rPr>
            <w:delText>Although socioeconomic status data is not available, 45.2% of participants reported working full-time, 19.2% reported working part-time, 24.7 % reported not working full- or part-time, and 11.0% did not specify their work status</w:delText>
          </w:r>
        </w:del>
        <w:r w:rsidR="0043784E">
          <w:rPr>
            <w:szCs w:val="24"/>
          </w:rPr>
          <w:t>.</w:t>
        </w:r>
      </w:ins>
    </w:p>
    <w:p w14:paraId="778D27EA" w14:textId="39D9E5DD" w:rsidR="0043784E" w:rsidRDefault="0043784E" w:rsidP="0043784E">
      <w:pPr>
        <w:spacing w:after="0" w:line="480" w:lineRule="auto"/>
        <w:ind w:left="0" w:firstLine="720"/>
        <w:rPr>
          <w:ins w:id="1630" w:author="Billy Mitchell" w:date="2023-11-09T01:05:00Z"/>
          <w:b/>
          <w:szCs w:val="24"/>
        </w:rPr>
      </w:pPr>
      <w:ins w:id="1631" w:author="Billy Mitchell" w:date="2023-11-09T01:05:00Z">
        <w:r w:rsidRPr="008C7178">
          <w:rPr>
            <w:szCs w:val="24"/>
          </w:rPr>
          <w:t xml:space="preserve">Sample size was determined </w:t>
        </w:r>
        <w:r>
          <w:rPr>
            <w:szCs w:val="24"/>
          </w:rPr>
          <w:t>via a priori power analyses a</w:t>
        </w:r>
        <w:r w:rsidRPr="005E2671">
          <w:rPr>
            <w:szCs w:val="24"/>
          </w:rPr>
          <w:t>ssuming an attrition rate of 10%</w:t>
        </w:r>
        <w:r>
          <w:rPr>
            <w:szCs w:val="24"/>
          </w:rPr>
          <w:t>,</w:t>
        </w:r>
        <w:r w:rsidRPr="005E2671">
          <w:rPr>
            <w:szCs w:val="24"/>
          </w:rPr>
          <w:t xml:space="preserve"> r</w:t>
        </w:r>
        <w:r w:rsidRPr="005E2671">
          <w:rPr>
            <w:szCs w:val="24"/>
            <w:vertAlign w:val="superscript"/>
          </w:rPr>
          <w:t>2</w:t>
        </w:r>
        <w:r w:rsidRPr="005E2671">
          <w:rPr>
            <w:szCs w:val="24"/>
          </w:rPr>
          <w:t xml:space="preserve"> </w:t>
        </w:r>
        <w:r>
          <w:rPr>
            <w:szCs w:val="24"/>
          </w:rPr>
          <w:t xml:space="preserve">≤ </w:t>
        </w:r>
        <w:r w:rsidRPr="005E2671">
          <w:rPr>
            <w:szCs w:val="24"/>
          </w:rPr>
          <w:t>0.10 for covariates</w:t>
        </w:r>
        <w:r>
          <w:rPr>
            <w:szCs w:val="24"/>
          </w:rPr>
          <w:t>,</w:t>
        </w:r>
        <w:r w:rsidRPr="005E2671">
          <w:rPr>
            <w:szCs w:val="24"/>
          </w:rPr>
          <w:t xml:space="preserve"> and </w:t>
        </w:r>
      </w:ins>
      <w:ins w:id="1632" w:author="Billy Mitchell [2]" w:date="2023-11-09T14:35:00Z">
        <w:r w:rsidR="002D5D85">
          <w:rPr>
            <w:szCs w:val="24"/>
          </w:rPr>
          <w:t xml:space="preserve">the most conservative effect size observed in our previous studies </w:t>
        </w:r>
      </w:ins>
      <w:ins w:id="1633" w:author="Billy Mitchell" w:date="2023-11-09T01:05:00Z">
        <w:del w:id="1634" w:author="Billy Mitchell [2]" w:date="2023-11-09T14:35:00Z">
          <w:r w:rsidRPr="005E2671" w:rsidDel="002D5D85">
            <w:rPr>
              <w:szCs w:val="24"/>
            </w:rPr>
            <w:delText xml:space="preserve">a </w:delText>
          </w:r>
        </w:del>
        <w:del w:id="1635" w:author="Billy Mitchell [2]" w:date="2023-11-09T14:36:00Z">
          <w:r w:rsidRPr="005E2671" w:rsidDel="002D5D85">
            <w:rPr>
              <w:szCs w:val="24"/>
            </w:rPr>
            <w:delText xml:space="preserve">small effect </w:delText>
          </w:r>
        </w:del>
        <w:del w:id="1636" w:author="Billy Mitchell [2]" w:date="2023-11-09T14:35:00Z">
          <w:r w:rsidRPr="005E2671" w:rsidDel="002D5D85">
            <w:rPr>
              <w:szCs w:val="24"/>
            </w:rPr>
            <w:delText>size</w:delText>
          </w:r>
        </w:del>
        <w:r w:rsidRPr="005E2671">
          <w:rPr>
            <w:szCs w:val="24"/>
          </w:rPr>
          <w:t xml:space="preserve"> (</w:t>
        </w:r>
        <w:r w:rsidRPr="00E9258A">
          <w:rPr>
            <w:i/>
            <w:iCs/>
            <w:szCs w:val="24"/>
          </w:rPr>
          <w:t>OR</w:t>
        </w:r>
        <w:r w:rsidRPr="005E2671">
          <w:rPr>
            <w:szCs w:val="24"/>
          </w:rPr>
          <w:t xml:space="preserve"> = 1.</w:t>
        </w:r>
      </w:ins>
      <w:ins w:id="1637" w:author="Billy Mitchell [2]" w:date="2023-11-09T14:36:00Z">
        <w:r w:rsidR="002D5D85">
          <w:rPr>
            <w:szCs w:val="24"/>
          </w:rPr>
          <w:t>30</w:t>
        </w:r>
      </w:ins>
      <w:ins w:id="1638" w:author="Billy Mitchell" w:date="2023-11-09T01:05:00Z">
        <w:del w:id="1639" w:author="Billy Mitchell [2]" w:date="2023-11-09T14:36:00Z">
          <w:r w:rsidRPr="005E2671" w:rsidDel="002D5D85">
            <w:rPr>
              <w:szCs w:val="24"/>
            </w:rPr>
            <w:delText>68</w:delText>
          </w:r>
        </w:del>
        <w:r w:rsidRPr="005E2671">
          <w:rPr>
            <w:szCs w:val="24"/>
          </w:rPr>
          <w:t>)</w:t>
        </w:r>
      </w:ins>
      <w:ins w:id="1640" w:author="Billy Mitchell [2]" w:date="2023-11-09T14:37:00Z">
        <w:r w:rsidR="002D5D85">
          <w:rPr>
            <w:szCs w:val="24"/>
          </w:rPr>
          <w:t>.</w:t>
        </w:r>
      </w:ins>
      <w:ins w:id="1641" w:author="Billy Mitchell" w:date="2023-11-09T01:05:00Z">
        <w:del w:id="1642" w:author="Billy Mitchell [2]" w:date="2023-11-09T14:37:00Z">
          <w:r w:rsidRPr="005E2671" w:rsidDel="002D5D85">
            <w:rPr>
              <w:szCs w:val="24"/>
            </w:rPr>
            <w:delText>,</w:delText>
          </w:r>
        </w:del>
        <w:r w:rsidRPr="005E2671">
          <w:rPr>
            <w:szCs w:val="24"/>
          </w:rPr>
          <w:t xml:space="preserve"> </w:t>
        </w:r>
      </w:ins>
      <w:ins w:id="1643" w:author="Billy Mitchell [2]" w:date="2023-11-09T14:37:00Z">
        <w:r w:rsidR="002D5D85">
          <w:rPr>
            <w:szCs w:val="24"/>
          </w:rPr>
          <w:t>T</w:t>
        </w:r>
      </w:ins>
      <w:ins w:id="1644" w:author="Billy Mitchell" w:date="2023-11-09T01:05:00Z">
        <w:del w:id="1645" w:author="Billy Mitchell [2]" w:date="2023-11-09T14:37:00Z">
          <w:r w:rsidDel="002D5D85">
            <w:rPr>
              <w:szCs w:val="24"/>
            </w:rPr>
            <w:delText>which</w:delText>
          </w:r>
          <w:r w:rsidRPr="005E2671" w:rsidDel="002D5D85">
            <w:rPr>
              <w:szCs w:val="24"/>
            </w:rPr>
            <w:delText xml:space="preserve"> suggest</w:delText>
          </w:r>
          <w:r w:rsidDel="002D5D85">
            <w:rPr>
              <w:szCs w:val="24"/>
            </w:rPr>
            <w:delText>ed</w:delText>
          </w:r>
          <w:r w:rsidRPr="005E2671" w:rsidDel="002D5D85">
            <w:rPr>
              <w:szCs w:val="24"/>
            </w:rPr>
            <w:delText xml:space="preserve"> we must recruit at least </w:delText>
          </w:r>
        </w:del>
        <w:del w:id="1646" w:author="Billy Mitchell [2]" w:date="2023-11-09T14:36:00Z">
          <w:r w:rsidRPr="005E2671" w:rsidDel="002D5D85">
            <w:rPr>
              <w:szCs w:val="24"/>
            </w:rPr>
            <w:delText>163</w:delText>
          </w:r>
        </w:del>
        <w:del w:id="1647" w:author="Billy Mitchell [2]" w:date="2023-11-09T14:37:00Z">
          <w:r w:rsidRPr="005E2671" w:rsidDel="002D5D85">
            <w:rPr>
              <w:szCs w:val="24"/>
            </w:rPr>
            <w:delText xml:space="preserve"> participants t</w:delText>
          </w:r>
        </w:del>
        <w:r w:rsidRPr="005E2671">
          <w:rPr>
            <w:szCs w:val="24"/>
          </w:rPr>
          <w:t>o achieve 1-β = 0.80 (</w:t>
        </w:r>
        <w:r w:rsidRPr="00E9258A">
          <w:rPr>
            <w:i/>
            <w:iCs/>
            <w:szCs w:val="24"/>
          </w:rPr>
          <w:t xml:space="preserve">α </w:t>
        </w:r>
        <w:r w:rsidRPr="005E2671">
          <w:rPr>
            <w:szCs w:val="24"/>
          </w:rPr>
          <w:t>= 0.05, two-tailed)</w:t>
        </w:r>
      </w:ins>
      <w:ins w:id="1648" w:author="Billy Mitchell [2]" w:date="2023-11-09T14:37:00Z">
        <w:r w:rsidR="002D5D85">
          <w:rPr>
            <w:szCs w:val="24"/>
          </w:rPr>
          <w:t xml:space="preserve">, </w:t>
        </w:r>
      </w:ins>
      <w:ins w:id="1649" w:author="Billy Mitchell [2]" w:date="2023-11-09T14:38:00Z">
        <w:r w:rsidR="002D5D85">
          <w:rPr>
            <w:szCs w:val="24"/>
          </w:rPr>
          <w:t xml:space="preserve">at least </w:t>
        </w:r>
      </w:ins>
      <w:ins w:id="1650" w:author="Billy Mitchell [2]" w:date="2023-11-09T14:37:00Z">
        <w:r w:rsidR="002D5D85">
          <w:rPr>
            <w:szCs w:val="24"/>
          </w:rPr>
          <w:t>240 participants were required</w:t>
        </w:r>
      </w:ins>
      <w:ins w:id="1651" w:author="Billy Mitchell [2]" w:date="2023-11-09T14:38:00Z">
        <w:r w:rsidR="002D5D85">
          <w:rPr>
            <w:szCs w:val="24"/>
          </w:rPr>
          <w:t xml:space="preserve">, or 264 when accounting for attrition. </w:t>
        </w:r>
      </w:ins>
      <w:ins w:id="1652" w:author="Billy Mitchell [2]" w:date="2023-11-09T14:42:00Z">
        <w:r w:rsidR="00994776">
          <w:rPr>
            <w:szCs w:val="24"/>
          </w:rPr>
          <w:t xml:space="preserve">Up to 300 slots </w:t>
        </w:r>
        <w:proofErr w:type="gramStart"/>
        <w:r w:rsidR="00994776">
          <w:rPr>
            <w:szCs w:val="24"/>
          </w:rPr>
          <w:t xml:space="preserve">were </w:t>
        </w:r>
      </w:ins>
      <w:ins w:id="1653" w:author="Billy Mitchell [2]" w:date="2023-11-09T14:50:00Z">
        <w:r w:rsidR="00994776">
          <w:rPr>
            <w:szCs w:val="24"/>
          </w:rPr>
          <w:t>made</w:t>
        </w:r>
        <w:proofErr w:type="gramEnd"/>
        <w:r w:rsidR="00994776">
          <w:rPr>
            <w:szCs w:val="24"/>
          </w:rPr>
          <w:t xml:space="preserve"> </w:t>
        </w:r>
      </w:ins>
      <w:ins w:id="1654" w:author="Billy Mitchell [2]" w:date="2023-11-09T14:42:00Z">
        <w:r w:rsidR="00994776">
          <w:rPr>
            <w:szCs w:val="24"/>
          </w:rPr>
          <w:t xml:space="preserve">available on prolific to account for </w:t>
        </w:r>
      </w:ins>
      <w:ins w:id="1655" w:author="Billy Mitchell [2]" w:date="2023-11-09T14:50:00Z">
        <w:r w:rsidR="00994776">
          <w:rPr>
            <w:szCs w:val="24"/>
          </w:rPr>
          <w:t xml:space="preserve">returned or incomplete </w:t>
        </w:r>
      </w:ins>
      <w:ins w:id="1656" w:author="Billy Mitchell [2]" w:date="2023-11-09T14:42:00Z">
        <w:r w:rsidR="00994776">
          <w:rPr>
            <w:szCs w:val="24"/>
          </w:rPr>
          <w:t xml:space="preserve">research participation. </w:t>
        </w:r>
      </w:ins>
      <w:ins w:id="1657" w:author="Billy Mitchell" w:date="2023-11-09T01:05:00Z">
        <w:del w:id="1658" w:author="Billy Mitchell [2]" w:date="2023-11-09T14:39:00Z">
          <w:r w:rsidDel="002D5D85">
            <w:rPr>
              <w:szCs w:val="24"/>
            </w:rPr>
            <w:delText>; however, this approach had not taken into account the hierarchical nature of our observations and likely underestimates our true power</w:delText>
          </w:r>
          <w:r w:rsidRPr="005E2671" w:rsidDel="002D5D85">
            <w:rPr>
              <w:szCs w:val="24"/>
            </w:rPr>
            <w:delText>.</w:delText>
          </w:r>
          <w:r w:rsidRPr="008C7178" w:rsidDel="002D5D85">
            <w:rPr>
              <w:szCs w:val="24"/>
            </w:rPr>
            <w:delText xml:space="preserve"> </w:delText>
          </w:r>
        </w:del>
        <w:del w:id="1659" w:author="Billy Mitchell [2]" w:date="2023-11-09T14:41:00Z">
          <w:r w:rsidRPr="008C7178" w:rsidDel="00994776">
            <w:rPr>
              <w:szCs w:val="24"/>
            </w:rPr>
            <w:delText>Eighteen</w:delText>
          </w:r>
        </w:del>
      </w:ins>
      <w:ins w:id="1660" w:author="Billy Mitchell [2]" w:date="2023-11-09T14:41:00Z">
        <w:r w:rsidR="00994776">
          <w:rPr>
            <w:szCs w:val="24"/>
          </w:rPr>
          <w:t>Five</w:t>
        </w:r>
      </w:ins>
      <w:ins w:id="1661" w:author="Billy Mitchell" w:date="2023-11-09T01:05:00Z">
        <w:r w:rsidRPr="008C7178">
          <w:rPr>
            <w:szCs w:val="24"/>
          </w:rPr>
          <w:t xml:space="preserve"> participants were excluded for failing </w:t>
        </w:r>
        <w:r w:rsidRPr="008C7178">
          <w:rPr>
            <w:szCs w:val="24"/>
          </w:rPr>
          <w:lastRenderedPageBreak/>
          <w:t>attention checks (</w:t>
        </w:r>
        <w:r w:rsidRPr="00E9258A">
          <w:rPr>
            <w:i/>
            <w:iCs/>
            <w:szCs w:val="24"/>
          </w:rPr>
          <w:t>n</w:t>
        </w:r>
        <w:r w:rsidRPr="008C7178">
          <w:rPr>
            <w:szCs w:val="24"/>
          </w:rPr>
          <w:t xml:space="preserve"> = </w:t>
        </w:r>
        <w:del w:id="1662" w:author="Billy Mitchell [2]" w:date="2023-11-09T14:39:00Z">
          <w:r w:rsidRPr="008C7178" w:rsidDel="002D5D85">
            <w:rPr>
              <w:szCs w:val="24"/>
            </w:rPr>
            <w:delText>7</w:delText>
          </w:r>
        </w:del>
      </w:ins>
      <w:ins w:id="1663" w:author="Billy Mitchell [2]" w:date="2023-11-09T14:39:00Z">
        <w:r w:rsidR="002D5D85">
          <w:rPr>
            <w:szCs w:val="24"/>
          </w:rPr>
          <w:t>1</w:t>
        </w:r>
      </w:ins>
      <w:ins w:id="1664" w:author="Billy Mitchell" w:date="2023-11-09T01:05:00Z">
        <w:r w:rsidRPr="008C7178">
          <w:rPr>
            <w:szCs w:val="24"/>
          </w:rPr>
          <w:t>)</w:t>
        </w:r>
      </w:ins>
      <w:ins w:id="1665" w:author="Billy Mitchell [2]" w:date="2023-11-09T14:40:00Z">
        <w:r w:rsidR="00994776">
          <w:rPr>
            <w:szCs w:val="24"/>
          </w:rPr>
          <w:t xml:space="preserve"> and familiarity with the stimuli </w:t>
        </w:r>
      </w:ins>
      <w:ins w:id="1666" w:author="Billy Mitchell" w:date="2023-11-09T01:05:00Z">
        <w:del w:id="1667" w:author="Billy Mitchell [2]" w:date="2023-11-09T14:40:00Z">
          <w:r w:rsidRPr="008C7178" w:rsidDel="00994776">
            <w:rPr>
              <w:szCs w:val="24"/>
            </w:rPr>
            <w:delText xml:space="preserve">, failing to complete the study </w:delText>
          </w:r>
        </w:del>
        <w:r w:rsidRPr="008C7178">
          <w:rPr>
            <w:szCs w:val="24"/>
          </w:rPr>
          <w:t>(</w:t>
        </w:r>
        <w:r w:rsidRPr="00E9258A">
          <w:rPr>
            <w:i/>
            <w:iCs/>
            <w:szCs w:val="24"/>
          </w:rPr>
          <w:t xml:space="preserve">n </w:t>
        </w:r>
        <w:r w:rsidRPr="008C7178">
          <w:rPr>
            <w:szCs w:val="24"/>
          </w:rPr>
          <w:t xml:space="preserve">= </w:t>
        </w:r>
      </w:ins>
      <w:ins w:id="1668" w:author="Billy Mitchell [2]" w:date="2023-11-09T14:40:00Z">
        <w:r w:rsidR="00994776">
          <w:rPr>
            <w:szCs w:val="24"/>
          </w:rPr>
          <w:t>4</w:t>
        </w:r>
      </w:ins>
      <w:ins w:id="1669" w:author="Billy Mitchell" w:date="2023-11-09T01:05:00Z">
        <w:del w:id="1670" w:author="Billy Mitchell [2]" w:date="2023-11-09T14:40:00Z">
          <w:r w:rsidRPr="008C7178" w:rsidDel="00994776">
            <w:rPr>
              <w:szCs w:val="24"/>
            </w:rPr>
            <w:delText>9</w:delText>
          </w:r>
        </w:del>
        <w:r w:rsidRPr="008C7178">
          <w:rPr>
            <w:szCs w:val="24"/>
          </w:rPr>
          <w:t>)</w:t>
        </w:r>
        <w:del w:id="1671" w:author="Billy Mitchell [2]" w:date="2023-11-09T14:40:00Z">
          <w:r w:rsidRPr="008C7178" w:rsidDel="00994776">
            <w:rPr>
              <w:szCs w:val="24"/>
            </w:rPr>
            <w:delText>, and scoring a Q Recaptcha Score lower than 0.7, indicating significant bot activity (</w:delText>
          </w:r>
          <w:r w:rsidRPr="00E9258A" w:rsidDel="00994776">
            <w:rPr>
              <w:i/>
              <w:iCs/>
              <w:szCs w:val="24"/>
            </w:rPr>
            <w:delText>n</w:delText>
          </w:r>
          <w:r w:rsidRPr="008C7178" w:rsidDel="00994776">
            <w:rPr>
              <w:szCs w:val="24"/>
            </w:rPr>
            <w:delText xml:space="preserve"> = 2)</w:delText>
          </w:r>
        </w:del>
        <w:r w:rsidRPr="008C7178">
          <w:rPr>
            <w:szCs w:val="24"/>
          </w:rPr>
          <w:t xml:space="preserve">. </w:t>
        </w:r>
      </w:ins>
      <w:ins w:id="1672" w:author="Billy Mitchell [2]" w:date="2023-11-09T14:44:00Z">
        <w:r w:rsidR="00994776">
          <w:rPr>
            <w:szCs w:val="24"/>
          </w:rPr>
          <w:t xml:space="preserve">Though we did not meet our recruitment goal of </w:t>
        </w:r>
        <w:r w:rsidR="00994776">
          <w:rPr>
            <w:i/>
            <w:szCs w:val="24"/>
          </w:rPr>
          <w:t xml:space="preserve">n </w:t>
        </w:r>
        <w:r w:rsidR="00994776">
          <w:rPr>
            <w:szCs w:val="24"/>
          </w:rPr>
          <w:t>= 264,</w:t>
        </w:r>
        <w:r w:rsidR="00994776">
          <w:rPr>
            <w:szCs w:val="24"/>
          </w:rPr>
          <w:t xml:space="preserve"> our sample</w:t>
        </w:r>
      </w:ins>
      <w:ins w:id="1673" w:author="Billy Mitchell [2]" w:date="2023-11-09T14:47:00Z">
        <w:r w:rsidR="00994776">
          <w:rPr>
            <w:szCs w:val="24"/>
          </w:rPr>
          <w:t xml:space="preserve"> (</w:t>
        </w:r>
        <w:r w:rsidR="00994776">
          <w:rPr>
            <w:i/>
            <w:szCs w:val="24"/>
          </w:rPr>
          <w:t xml:space="preserve">n </w:t>
        </w:r>
        <w:r w:rsidR="00994776">
          <w:rPr>
            <w:szCs w:val="24"/>
          </w:rPr>
          <w:t>= 242)</w:t>
        </w:r>
      </w:ins>
      <w:ins w:id="1674" w:author="Billy Mitchell [2]" w:date="2023-11-09T14:44:00Z">
        <w:r w:rsidR="00994776">
          <w:rPr>
            <w:szCs w:val="24"/>
          </w:rPr>
          <w:t xml:space="preserve"> still surpassed </w:t>
        </w:r>
      </w:ins>
      <w:ins w:id="1675" w:author="Billy Mitchell [2]" w:date="2023-11-09T14:47:00Z">
        <w:r w:rsidR="00994776">
          <w:rPr>
            <w:szCs w:val="24"/>
          </w:rPr>
          <w:t>the threshold calculated to achieve sufficient power.</w:t>
        </w:r>
      </w:ins>
      <w:ins w:id="1676" w:author="Billy Mitchell [2]" w:date="2023-11-09T14:44:00Z">
        <w:r w:rsidR="00994776">
          <w:rPr>
            <w:szCs w:val="24"/>
          </w:rPr>
          <w:t xml:space="preserve"> </w:t>
        </w:r>
      </w:ins>
      <w:ins w:id="1677" w:author="Billy Mitchell" w:date="2023-11-09T01:05:00Z">
        <w:r w:rsidRPr="008C7178">
          <w:rPr>
            <w:szCs w:val="24"/>
          </w:rPr>
          <w:t xml:space="preserve">Participants </w:t>
        </w:r>
        <w:proofErr w:type="gramStart"/>
        <w:r w:rsidRPr="008C7178">
          <w:rPr>
            <w:szCs w:val="24"/>
          </w:rPr>
          <w:t>were paid</w:t>
        </w:r>
        <w:proofErr w:type="gramEnd"/>
        <w:r w:rsidRPr="008C7178">
          <w:rPr>
            <w:szCs w:val="24"/>
          </w:rPr>
          <w:t xml:space="preserve"> at a rate of $</w:t>
        </w:r>
        <w:del w:id="1678" w:author="Billy Mitchell [2]" w:date="2023-11-09T14:47:00Z">
          <w:r w:rsidRPr="008C7178" w:rsidDel="00994776">
            <w:rPr>
              <w:szCs w:val="24"/>
            </w:rPr>
            <w:delText>10.25</w:delText>
          </w:r>
        </w:del>
      </w:ins>
      <w:ins w:id="1679" w:author="Billy Mitchell [2]" w:date="2023-11-09T14:47:00Z">
        <w:r w:rsidR="00994776">
          <w:rPr>
            <w:szCs w:val="24"/>
          </w:rPr>
          <w:t>12.00</w:t>
        </w:r>
      </w:ins>
      <w:ins w:id="1680" w:author="Billy Mitchell" w:date="2023-11-09T01:05:00Z">
        <w:r w:rsidRPr="008C7178">
          <w:rPr>
            <w:szCs w:val="24"/>
          </w:rPr>
          <w:t xml:space="preserve">/hr. </w:t>
        </w:r>
      </w:ins>
    </w:p>
    <w:p w14:paraId="1903ABF3" w14:textId="77777777" w:rsidR="000A4B63" w:rsidRDefault="0043784E" w:rsidP="0043784E">
      <w:pPr>
        <w:spacing w:after="0" w:line="480" w:lineRule="auto"/>
        <w:ind w:left="0" w:firstLine="720"/>
        <w:rPr>
          <w:ins w:id="1681" w:author="Billy Mitchell [2]" w:date="2023-11-09T15:03:00Z"/>
          <w:bCs/>
          <w:szCs w:val="24"/>
        </w:rPr>
      </w:pPr>
      <w:ins w:id="1682" w:author="Billy Mitchell" w:date="2023-11-09T01:05:00Z">
        <w:r w:rsidRPr="008C7178">
          <w:rPr>
            <w:b/>
            <w:szCs w:val="24"/>
          </w:rPr>
          <w:t>MATERIALS AND PROCEDURE:</w:t>
        </w:r>
        <w:r>
          <w:rPr>
            <w:bCs/>
            <w:szCs w:val="24"/>
          </w:rPr>
          <w:t xml:space="preserve"> </w:t>
        </w:r>
      </w:ins>
      <w:ins w:id="1683" w:author="Billy Mitchell [2]" w:date="2023-11-09T14:52:00Z">
        <w:r w:rsidR="008B658E">
          <w:rPr>
            <w:bCs/>
            <w:szCs w:val="24"/>
          </w:rPr>
          <w:t xml:space="preserve">Participants completed a web browser-based task built primarily with </w:t>
        </w:r>
        <w:proofErr w:type="spellStart"/>
        <w:r w:rsidR="008B658E">
          <w:rPr>
            <w:bCs/>
            <w:szCs w:val="24"/>
          </w:rPr>
          <w:t>jsPsych</w:t>
        </w:r>
      </w:ins>
      <w:proofErr w:type="spellEnd"/>
      <w:ins w:id="1684" w:author="Billy Mitchell [2]" w:date="2023-11-09T14:53:00Z">
        <w:r w:rsidR="008B658E">
          <w:rPr>
            <w:bCs/>
            <w:szCs w:val="24"/>
          </w:rPr>
          <w:t xml:space="preserve"> (</w:t>
        </w:r>
        <w:r w:rsidR="008B658E" w:rsidRPr="00856353">
          <w:rPr>
            <w:bCs/>
            <w:szCs w:val="24"/>
            <w:highlight w:val="yellow"/>
            <w:rPrChange w:id="1685" w:author="Billy Mitchell [2]" w:date="2023-11-09T16:29:00Z">
              <w:rPr>
                <w:bCs/>
                <w:szCs w:val="24"/>
              </w:rPr>
            </w:rPrChange>
          </w:rPr>
          <w:t>CITATION NEEDED</w:t>
        </w:r>
        <w:r w:rsidR="008B658E">
          <w:rPr>
            <w:bCs/>
            <w:szCs w:val="24"/>
          </w:rPr>
          <w:t>)</w:t>
        </w:r>
      </w:ins>
      <w:ins w:id="1686" w:author="Billy Mitchell [2]" w:date="2023-11-09T14:52:00Z">
        <w:r w:rsidR="008B658E">
          <w:rPr>
            <w:bCs/>
            <w:szCs w:val="24"/>
          </w:rPr>
          <w:t>.</w:t>
        </w:r>
      </w:ins>
      <w:ins w:id="1687" w:author="Billy Mitchell [2]" w:date="2023-11-09T14:53:00Z">
        <w:r w:rsidR="008B658E">
          <w:rPr>
            <w:bCs/>
            <w:szCs w:val="24"/>
          </w:rPr>
          <w:t xml:space="preserve"> </w:t>
        </w:r>
      </w:ins>
      <w:ins w:id="1688" w:author="Billy Mitchell [2]" w:date="2023-11-09T14:55:00Z">
        <w:r w:rsidR="008B658E">
          <w:rPr>
            <w:bCs/>
            <w:szCs w:val="24"/>
          </w:rPr>
          <w:t xml:space="preserve">Following consent and a disclaimer regarding the content of the </w:t>
        </w:r>
        <w:proofErr w:type="gramStart"/>
        <w:r w:rsidR="008B658E">
          <w:rPr>
            <w:bCs/>
            <w:szCs w:val="24"/>
          </w:rPr>
          <w:t>stimuli</w:t>
        </w:r>
        <w:proofErr w:type="gramEnd"/>
        <w:r w:rsidR="008B658E">
          <w:rPr>
            <w:bCs/>
            <w:szCs w:val="24"/>
          </w:rPr>
          <w:t xml:space="preserve"> (i.e., gore, violence, mature language, harm to self or others), </w:t>
        </w:r>
      </w:ins>
      <w:ins w:id="1689" w:author="Billy Mitchell [2]" w:date="2023-11-09T14:56:00Z">
        <w:r w:rsidR="008B658E">
          <w:rPr>
            <w:bCs/>
            <w:szCs w:val="24"/>
          </w:rPr>
          <w:t>participants were instructed to complete the study in an isolated, distraction free space without others present</w:t>
        </w:r>
      </w:ins>
      <w:ins w:id="1690" w:author="Billy Mitchell [2]" w:date="2023-11-09T14:57:00Z">
        <w:r w:rsidR="008B658E">
          <w:rPr>
            <w:bCs/>
            <w:szCs w:val="24"/>
          </w:rPr>
          <w:t xml:space="preserve"> to improve immersion</w:t>
        </w:r>
      </w:ins>
      <w:ins w:id="1691" w:author="Billy Mitchell [2]" w:date="2023-11-09T14:56:00Z">
        <w:r w:rsidR="008B658E">
          <w:rPr>
            <w:bCs/>
            <w:szCs w:val="24"/>
          </w:rPr>
          <w:t>.</w:t>
        </w:r>
      </w:ins>
      <w:ins w:id="1692" w:author="Billy Mitchell [2]" w:date="2023-11-09T14:57:00Z">
        <w:r w:rsidR="008B658E">
          <w:rPr>
            <w:bCs/>
            <w:szCs w:val="24"/>
          </w:rPr>
          <w:t xml:space="preserve"> Participants </w:t>
        </w:r>
        <w:proofErr w:type="gramStart"/>
        <w:r w:rsidR="008B658E">
          <w:rPr>
            <w:bCs/>
            <w:szCs w:val="24"/>
          </w:rPr>
          <w:t>were also instructed</w:t>
        </w:r>
        <w:proofErr w:type="gramEnd"/>
        <w:r w:rsidR="008B658E">
          <w:rPr>
            <w:bCs/>
            <w:szCs w:val="24"/>
          </w:rPr>
          <w:t xml:space="preserve"> to set audio to a comfortable but audible level, to silence their phones, and to minimize or close other programs. </w:t>
        </w:r>
      </w:ins>
      <w:ins w:id="1693" w:author="Billy Mitchell [2]" w:date="2023-11-09T14:59:00Z">
        <w:r w:rsidR="008B658E">
          <w:rPr>
            <w:bCs/>
            <w:szCs w:val="24"/>
          </w:rPr>
          <w:t>To further standardize the experience and minimize distractions, t</w:t>
        </w:r>
      </w:ins>
      <w:ins w:id="1694" w:author="Billy Mitchell [2]" w:date="2023-11-09T14:57:00Z">
        <w:r w:rsidR="008B658E">
          <w:rPr>
            <w:bCs/>
            <w:szCs w:val="24"/>
          </w:rPr>
          <w:t xml:space="preserve">he </w:t>
        </w:r>
      </w:ins>
      <w:ins w:id="1695" w:author="Billy Mitchell [2]" w:date="2023-11-09T14:58:00Z">
        <w:r w:rsidR="008B658E">
          <w:rPr>
            <w:bCs/>
            <w:szCs w:val="24"/>
          </w:rPr>
          <w:t xml:space="preserve">task </w:t>
        </w:r>
      </w:ins>
      <w:proofErr w:type="gramStart"/>
      <w:ins w:id="1696" w:author="Billy Mitchell [2]" w:date="2023-11-09T14:57:00Z">
        <w:r w:rsidR="008B658E">
          <w:rPr>
            <w:bCs/>
            <w:szCs w:val="24"/>
          </w:rPr>
          <w:t>was programmed</w:t>
        </w:r>
        <w:proofErr w:type="gramEnd"/>
        <w:r w:rsidR="008B658E">
          <w:rPr>
            <w:bCs/>
            <w:szCs w:val="24"/>
          </w:rPr>
          <w:t xml:space="preserve"> to automatically run </w:t>
        </w:r>
      </w:ins>
      <w:ins w:id="1697" w:author="Billy Mitchell [2]" w:date="2023-11-09T14:59:00Z">
        <w:r w:rsidR="008B658E">
          <w:rPr>
            <w:bCs/>
            <w:szCs w:val="24"/>
          </w:rPr>
          <w:t xml:space="preserve">the browser </w:t>
        </w:r>
      </w:ins>
      <w:ins w:id="1698" w:author="Billy Mitchell [2]" w:date="2023-11-09T14:57:00Z">
        <w:r w:rsidR="008B658E">
          <w:rPr>
            <w:bCs/>
            <w:szCs w:val="24"/>
          </w:rPr>
          <w:t xml:space="preserve">in full </w:t>
        </w:r>
      </w:ins>
      <w:ins w:id="1699" w:author="Billy Mitchell [2]" w:date="2023-11-09T14:58:00Z">
        <w:r w:rsidR="008B658E">
          <w:rPr>
            <w:bCs/>
            <w:szCs w:val="24"/>
          </w:rPr>
          <w:t xml:space="preserve">screen mode and the task was programmed to stop if full screen mode was existed. </w:t>
        </w:r>
      </w:ins>
      <w:ins w:id="1700" w:author="Billy Mitchell [2]" w:date="2023-11-09T15:00:00Z">
        <w:r w:rsidR="008B658E">
          <w:rPr>
            <w:bCs/>
            <w:szCs w:val="24"/>
          </w:rPr>
          <w:t xml:space="preserve">Mobile devices, tablets, and screens with a resolution of less </w:t>
        </w:r>
      </w:ins>
      <w:ins w:id="1701" w:author="Billy Mitchell [2]" w:date="2023-11-09T15:01:00Z">
        <w:r w:rsidR="008B658E">
          <w:rPr>
            <w:bCs/>
            <w:szCs w:val="24"/>
          </w:rPr>
          <w:t>than</w:t>
        </w:r>
      </w:ins>
      <w:ins w:id="1702" w:author="Billy Mitchell [2]" w:date="2023-11-09T15:00:00Z">
        <w:r w:rsidR="008B658E">
          <w:rPr>
            <w:bCs/>
            <w:szCs w:val="24"/>
          </w:rPr>
          <w:t xml:space="preserve"> </w:t>
        </w:r>
      </w:ins>
      <w:ins w:id="1703" w:author="Billy Mitchell [2]" w:date="2023-11-09T15:01:00Z">
        <w:r w:rsidR="008B658E">
          <w:rPr>
            <w:bCs/>
            <w:szCs w:val="24"/>
          </w:rPr>
          <w:t>700 x 1250 pixels</w:t>
        </w:r>
        <w:r w:rsidR="000A4B63">
          <w:rPr>
            <w:bCs/>
            <w:szCs w:val="24"/>
          </w:rPr>
          <w:t xml:space="preserve"> were eligible to participate. </w:t>
        </w:r>
      </w:ins>
    </w:p>
    <w:p w14:paraId="41F8AF46" w14:textId="03A728A2" w:rsidR="000A4B63" w:rsidRDefault="000A4B63" w:rsidP="0043784E">
      <w:pPr>
        <w:spacing w:after="0" w:line="480" w:lineRule="auto"/>
        <w:ind w:left="0" w:firstLine="720"/>
        <w:rPr>
          <w:ins w:id="1704" w:author="Billy Mitchell [2]" w:date="2023-11-09T15:07:00Z"/>
          <w:bCs/>
          <w:szCs w:val="24"/>
        </w:rPr>
      </w:pPr>
      <w:ins w:id="1705" w:author="Billy Mitchell [2]" w:date="2023-11-09T15:01:00Z">
        <w:r>
          <w:rPr>
            <w:bCs/>
            <w:szCs w:val="24"/>
          </w:rPr>
          <w:t xml:space="preserve">Participants </w:t>
        </w:r>
        <w:proofErr w:type="gramStart"/>
        <w:r>
          <w:rPr>
            <w:bCs/>
            <w:szCs w:val="24"/>
          </w:rPr>
          <w:t>were instructed</w:t>
        </w:r>
        <w:proofErr w:type="gramEnd"/>
        <w:r>
          <w:rPr>
            <w:bCs/>
            <w:szCs w:val="24"/>
          </w:rPr>
          <w:t xml:space="preserve"> to watch and react to each of the four video clips as they naturally would. </w:t>
        </w:r>
      </w:ins>
      <w:ins w:id="1706" w:author="Billy Mitchell [2]" w:date="2023-11-09T15:03:00Z">
        <w:r>
          <w:rPr>
            <w:bCs/>
            <w:szCs w:val="24"/>
          </w:rPr>
          <w:t>They instructions appeared as a reminder before each video played. Before stimulus, participants were asked, “How intense are the negative emotions that you feel before starting this clip?</w:t>
        </w:r>
      </w:ins>
      <w:ins w:id="1707" w:author="Billy Mitchell [2]" w:date="2023-11-09T15:04:00Z">
        <w:r>
          <w:rPr>
            <w:bCs/>
            <w:szCs w:val="24"/>
          </w:rPr>
          <w:t>” with responses captured on linear sliding scale ranging in values from 0 (labelled “Not at all Intense”) to 100 (labelled “Extremely Intense”).</w:t>
        </w:r>
      </w:ins>
      <w:ins w:id="1708" w:author="Billy Mitchell [2]" w:date="2023-11-09T15:31:00Z">
        <w:r w:rsidR="00453A37">
          <w:rPr>
            <w:bCs/>
            <w:szCs w:val="24"/>
          </w:rPr>
          <w:t xml:space="preserve"> Which </w:t>
        </w:r>
        <w:r w:rsidR="00F10653">
          <w:rPr>
            <w:bCs/>
            <w:szCs w:val="24"/>
          </w:rPr>
          <w:t>side of the scale corresponded to which label was counter-balanced across participants.</w:t>
        </w:r>
      </w:ins>
      <w:ins w:id="1709" w:author="Billy Mitchell [2]" w:date="2023-11-09T15:04:00Z">
        <w:r>
          <w:rPr>
            <w:bCs/>
            <w:szCs w:val="24"/>
          </w:rPr>
          <w:t xml:space="preserve"> The default value of the slider thumb was set to 50, though participants were required to interact with the thumb before progressing. As participants moved the slider thumb, the value corresponding to its position updated. </w:t>
        </w:r>
      </w:ins>
      <w:ins w:id="1710" w:author="Billy Mitchell [2]" w:date="2023-11-09T15:06:00Z">
        <w:r>
          <w:rPr>
            <w:bCs/>
            <w:szCs w:val="24"/>
          </w:rPr>
          <w:t xml:space="preserve">Video order </w:t>
        </w:r>
        <w:proofErr w:type="gramStart"/>
        <w:r>
          <w:rPr>
            <w:bCs/>
            <w:szCs w:val="24"/>
          </w:rPr>
          <w:t>was randomized</w:t>
        </w:r>
        <w:proofErr w:type="gramEnd"/>
        <w:r>
          <w:rPr>
            <w:bCs/>
            <w:szCs w:val="24"/>
          </w:rPr>
          <w:t xml:space="preserve">. </w:t>
        </w:r>
      </w:ins>
      <w:ins w:id="1711" w:author="Billy Mitchell [2]" w:date="2023-11-09T15:07:00Z">
        <w:r>
          <w:rPr>
            <w:bCs/>
            <w:szCs w:val="24"/>
          </w:rPr>
          <w:t xml:space="preserve">After each video, participants were asked, </w:t>
        </w:r>
      </w:ins>
      <w:ins w:id="1712" w:author="Billy Mitchell [2]" w:date="2023-11-09T15:08:00Z">
        <w:r>
          <w:rPr>
            <w:bCs/>
            <w:szCs w:val="24"/>
          </w:rPr>
          <w:t>“</w:t>
        </w:r>
        <w:r>
          <w:rPr>
            <w:bCs/>
            <w:szCs w:val="24"/>
          </w:rPr>
          <w:t>How intense were</w:t>
        </w:r>
        <w:r>
          <w:rPr>
            <w:bCs/>
            <w:szCs w:val="24"/>
          </w:rPr>
          <w:t xml:space="preserve"> the</w:t>
        </w:r>
        <w:r>
          <w:rPr>
            <w:bCs/>
            <w:szCs w:val="24"/>
          </w:rPr>
          <w:t xml:space="preserve"> negative emotions that you felt while watching this</w:t>
        </w:r>
        <w:r>
          <w:rPr>
            <w:bCs/>
            <w:szCs w:val="24"/>
          </w:rPr>
          <w:t xml:space="preserve"> clip?</w:t>
        </w:r>
        <w:proofErr w:type="gramStart"/>
        <w:r>
          <w:rPr>
            <w:bCs/>
            <w:szCs w:val="24"/>
          </w:rPr>
          <w:t>”</w:t>
        </w:r>
        <w:r>
          <w:rPr>
            <w:bCs/>
            <w:szCs w:val="24"/>
          </w:rPr>
          <w:t>.</w:t>
        </w:r>
        <w:proofErr w:type="gramEnd"/>
        <w:r>
          <w:rPr>
            <w:bCs/>
            <w:szCs w:val="24"/>
          </w:rPr>
          <w:t xml:space="preserve"> Responses </w:t>
        </w:r>
        <w:proofErr w:type="gramStart"/>
        <w:r>
          <w:rPr>
            <w:bCs/>
            <w:szCs w:val="24"/>
          </w:rPr>
          <w:t>were captured</w:t>
        </w:r>
        <w:proofErr w:type="gramEnd"/>
        <w:r>
          <w:rPr>
            <w:bCs/>
            <w:szCs w:val="24"/>
          </w:rPr>
          <w:t xml:space="preserve"> using </w:t>
        </w:r>
        <w:r>
          <w:rPr>
            <w:bCs/>
            <w:szCs w:val="24"/>
          </w:rPr>
          <w:lastRenderedPageBreak/>
          <w:t xml:space="preserve">the same scale as previously described. However, participants were also reminded of the value that they had selected prior to starting the value (e.g., a participant who indicated a 77 on the scale before watching the video saw the message: </w:t>
        </w:r>
      </w:ins>
      <w:ins w:id="1713" w:author="Billy Mitchell [2]" w:date="2023-11-09T15:10:00Z">
        <w:r>
          <w:rPr>
            <w:bCs/>
            <w:szCs w:val="24"/>
          </w:rPr>
          <w:t xml:space="preserve">“Before this video, you reported your negative emotions were a: </w:t>
        </w:r>
        <w:r>
          <w:rPr>
            <w:b/>
            <w:bCs/>
            <w:szCs w:val="24"/>
          </w:rPr>
          <w:t>77</w:t>
        </w:r>
        <w:r>
          <w:rPr>
            <w:bCs/>
            <w:szCs w:val="24"/>
          </w:rPr>
          <w:t xml:space="preserve">”). </w:t>
        </w:r>
      </w:ins>
      <w:ins w:id="1714" w:author="Billy Mitchell [2]" w:date="2023-11-09T15:08:00Z">
        <w:r>
          <w:rPr>
            <w:bCs/>
            <w:szCs w:val="24"/>
          </w:rPr>
          <w:t xml:space="preserve"> </w:t>
        </w:r>
      </w:ins>
    </w:p>
    <w:p w14:paraId="219AEEE9" w14:textId="77777777" w:rsidR="00453A37" w:rsidRDefault="000A4B63" w:rsidP="0043784E">
      <w:pPr>
        <w:spacing w:after="0" w:line="480" w:lineRule="auto"/>
        <w:ind w:left="0" w:firstLine="720"/>
        <w:rPr>
          <w:ins w:id="1715" w:author="Billy Mitchell [2]" w:date="2023-11-09T15:30:00Z"/>
          <w:bCs/>
          <w:iCs/>
          <w:szCs w:val="24"/>
        </w:rPr>
      </w:pPr>
      <w:ins w:id="1716" w:author="Billy Mitchell [2]" w:date="2023-11-09T15:06:00Z">
        <w:r>
          <w:rPr>
            <w:bCs/>
            <w:szCs w:val="24"/>
          </w:rPr>
          <w:t>All video clips were 120 seconds in length</w:t>
        </w:r>
      </w:ins>
      <w:ins w:id="1717" w:author="Billy Mitchell [2]" w:date="2023-11-09T15:10:00Z">
        <w:r>
          <w:rPr>
            <w:bCs/>
            <w:szCs w:val="24"/>
          </w:rPr>
          <w:t xml:space="preserve"> and pulled from </w:t>
        </w:r>
      </w:ins>
      <w:ins w:id="1718" w:author="Billy Mitchell [2]" w:date="2023-11-09T15:11:00Z">
        <w:r>
          <w:rPr>
            <w:bCs/>
            <w:szCs w:val="24"/>
          </w:rPr>
          <w:t xml:space="preserve">relatively </w:t>
        </w:r>
      </w:ins>
      <w:ins w:id="1719" w:author="Billy Mitchell [2]" w:date="2023-11-09T15:10:00Z">
        <w:r>
          <w:rPr>
            <w:bCs/>
            <w:szCs w:val="24"/>
          </w:rPr>
          <w:t xml:space="preserve">lesser-known </w:t>
        </w:r>
      </w:ins>
      <w:ins w:id="1720" w:author="Billy Mitchell [2]" w:date="2023-11-09T15:11:00Z">
        <w:r>
          <w:rPr>
            <w:bCs/>
            <w:szCs w:val="24"/>
          </w:rPr>
          <w:t xml:space="preserve">independent </w:t>
        </w:r>
      </w:ins>
      <w:ins w:id="1721" w:author="Billy Mitchell [2]" w:date="2023-11-09T15:10:00Z">
        <w:r>
          <w:rPr>
            <w:bCs/>
            <w:szCs w:val="24"/>
          </w:rPr>
          <w:t>horror films</w:t>
        </w:r>
      </w:ins>
      <w:ins w:id="1722" w:author="Billy Mitchell [2]" w:date="2023-11-09T15:11:00Z">
        <w:r w:rsidR="00C25BA7">
          <w:rPr>
            <w:bCs/>
            <w:szCs w:val="24"/>
          </w:rPr>
          <w:t xml:space="preserve">, including </w:t>
        </w:r>
      </w:ins>
      <w:ins w:id="1723" w:author="Billy Mitchell [2]" w:date="2023-11-09T15:12:00Z">
        <w:r w:rsidR="00C25BA7">
          <w:rPr>
            <w:bCs/>
            <w:i/>
            <w:szCs w:val="24"/>
          </w:rPr>
          <w:t>Vicious Fun</w:t>
        </w:r>
        <w:r w:rsidR="00C25BA7">
          <w:rPr>
            <w:bCs/>
            <w:szCs w:val="24"/>
          </w:rPr>
          <w:t xml:space="preserve">, </w:t>
        </w:r>
        <w:r w:rsidR="00C25BA7">
          <w:rPr>
            <w:bCs/>
            <w:i/>
            <w:szCs w:val="24"/>
          </w:rPr>
          <w:t>The Marshes</w:t>
        </w:r>
        <w:r w:rsidR="00C25BA7">
          <w:rPr>
            <w:bCs/>
            <w:szCs w:val="24"/>
          </w:rPr>
          <w:t xml:space="preserve">, </w:t>
        </w:r>
        <w:r w:rsidR="00C25BA7">
          <w:rPr>
            <w:bCs/>
            <w:i/>
            <w:szCs w:val="24"/>
          </w:rPr>
          <w:t>Head Count</w:t>
        </w:r>
        <w:r w:rsidR="00C25BA7">
          <w:rPr>
            <w:bCs/>
            <w:szCs w:val="24"/>
          </w:rPr>
          <w:t xml:space="preserve">, and </w:t>
        </w:r>
        <w:proofErr w:type="spellStart"/>
        <w:r w:rsidR="00C25BA7">
          <w:rPr>
            <w:bCs/>
            <w:i/>
            <w:szCs w:val="24"/>
          </w:rPr>
          <w:t>Superhost</w:t>
        </w:r>
      </w:ins>
      <w:proofErr w:type="spellEnd"/>
      <w:ins w:id="1724" w:author="Billy Mitchell [2]" w:date="2023-11-09T15:10:00Z">
        <w:r>
          <w:rPr>
            <w:bCs/>
            <w:szCs w:val="24"/>
          </w:rPr>
          <w:t>.</w:t>
        </w:r>
      </w:ins>
      <w:ins w:id="1725" w:author="Billy Mitchell [2]" w:date="2023-11-09T15:13:00Z">
        <w:r w:rsidR="00C25BA7">
          <w:rPr>
            <w:bCs/>
            <w:szCs w:val="24"/>
          </w:rPr>
          <w:t xml:space="preserve"> </w:t>
        </w:r>
      </w:ins>
      <w:ins w:id="1726" w:author="Billy Mitchell [2]" w:date="2023-11-09T15:17:00Z">
        <w:r w:rsidR="00C25BA7">
          <w:rPr>
            <w:bCs/>
            <w:szCs w:val="24"/>
          </w:rPr>
          <w:t>Forty</w:t>
        </w:r>
      </w:ins>
      <w:ins w:id="1727" w:author="Billy Mitchell [2]" w:date="2023-11-09T15:16:00Z">
        <w:r w:rsidR="00C25BA7">
          <w:rPr>
            <w:bCs/>
            <w:szCs w:val="24"/>
          </w:rPr>
          <w:t xml:space="preserve"> </w:t>
        </w:r>
      </w:ins>
      <w:ins w:id="1728" w:author="Billy Mitchell [2]" w:date="2023-11-09T15:17:00Z">
        <w:r w:rsidR="00C25BA7">
          <w:rPr>
            <w:bCs/>
            <w:szCs w:val="24"/>
          </w:rPr>
          <w:t xml:space="preserve">hypothesis-blind </w:t>
        </w:r>
      </w:ins>
      <w:ins w:id="1729" w:author="Billy Mitchell [2]" w:date="2023-11-09T15:16:00Z">
        <w:r w:rsidR="00C25BA7">
          <w:rPr>
            <w:bCs/>
            <w:szCs w:val="24"/>
          </w:rPr>
          <w:t xml:space="preserve">independent raters watched and rated these clips, as well as six others </w:t>
        </w:r>
      </w:ins>
      <w:ins w:id="1730" w:author="Billy Mitchell [2]" w:date="2023-11-09T15:18:00Z">
        <w:r w:rsidR="00C25BA7">
          <w:rPr>
            <w:bCs/>
            <w:szCs w:val="24"/>
          </w:rPr>
          <w:t xml:space="preserve">on a scale from </w:t>
        </w:r>
        <w:proofErr w:type="gramStart"/>
        <w:r w:rsidR="00C25BA7">
          <w:rPr>
            <w:bCs/>
            <w:szCs w:val="24"/>
          </w:rPr>
          <w:t>0</w:t>
        </w:r>
        <w:proofErr w:type="gramEnd"/>
        <w:r w:rsidR="00C25BA7">
          <w:rPr>
            <w:bCs/>
            <w:szCs w:val="24"/>
          </w:rPr>
          <w:t xml:space="preserve"> to 100 across metrics including arousal, valence, narrative coherence, and familiarity. These four clips were chosen </w:t>
        </w:r>
      </w:ins>
      <w:ins w:id="1731" w:author="Billy Mitchell [2]" w:date="2023-11-09T15:19:00Z">
        <w:r w:rsidR="00C25BA7">
          <w:rPr>
            <w:bCs/>
            <w:szCs w:val="24"/>
          </w:rPr>
          <w:t xml:space="preserve">due to their low average </w:t>
        </w:r>
      </w:ins>
      <w:ins w:id="1732" w:author="Billy Mitchell [2]" w:date="2023-11-09T15:20:00Z">
        <w:r w:rsidR="00C25BA7">
          <w:rPr>
            <w:bCs/>
            <w:szCs w:val="24"/>
          </w:rPr>
          <w:t xml:space="preserve">familiarity </w:t>
        </w:r>
      </w:ins>
      <w:ins w:id="1733" w:author="Billy Mitchell [2]" w:date="2023-11-09T15:19:00Z">
        <w:r w:rsidR="00C25BA7">
          <w:rPr>
            <w:bCs/>
            <w:szCs w:val="24"/>
          </w:rPr>
          <w:t>values</w:t>
        </w:r>
      </w:ins>
      <w:ins w:id="1734" w:author="Billy Mitchell [2]" w:date="2023-11-09T15:20:00Z">
        <w:r w:rsidR="00C25BA7">
          <w:rPr>
            <w:bCs/>
            <w:szCs w:val="24"/>
          </w:rPr>
          <w:t xml:space="preserve"> (</w:t>
        </w:r>
        <w:r w:rsidR="00C25BA7">
          <w:rPr>
            <w:bCs/>
            <w:i/>
            <w:szCs w:val="24"/>
          </w:rPr>
          <w:t>range</w:t>
        </w:r>
      </w:ins>
      <w:ins w:id="1735" w:author="Billy Mitchell [2]" w:date="2023-11-09T15:21:00Z">
        <w:r w:rsidR="00C25BA7">
          <w:rPr>
            <w:bCs/>
            <w:i/>
            <w:szCs w:val="24"/>
          </w:rPr>
          <w:t xml:space="preserve"> </w:t>
        </w:r>
        <w:r w:rsidR="00C25BA7" w:rsidRPr="00C25BA7">
          <w:rPr>
            <w:bCs/>
            <w:i/>
            <w:iCs/>
            <w:szCs w:val="24"/>
            <w:vertAlign w:val="subscript"/>
            <w:rPrChange w:id="1736" w:author="Billy Mitchell [2]" w:date="2023-11-09T15:21:00Z">
              <w:rPr>
                <w:bCs/>
                <w:i/>
                <w:iCs/>
                <w:szCs w:val="24"/>
              </w:rPr>
            </w:rPrChange>
          </w:rPr>
          <w:t>x̄</w:t>
        </w:r>
        <w:r w:rsidR="00C25BA7">
          <w:rPr>
            <w:bCs/>
            <w:i/>
            <w:iCs/>
            <w:szCs w:val="24"/>
            <w:vertAlign w:val="subscript"/>
          </w:rPr>
          <w:t xml:space="preserve"> </w:t>
        </w:r>
        <w:r w:rsidR="00C25BA7" w:rsidRPr="00C25BA7">
          <w:rPr>
            <w:bCs/>
            <w:i/>
            <w:iCs/>
            <w:szCs w:val="24"/>
            <w:rPrChange w:id="1737" w:author="Billy Mitchell [2]" w:date="2023-11-09T15:21:00Z">
              <w:rPr>
                <w:bCs/>
                <w:i/>
                <w:iCs/>
                <w:szCs w:val="24"/>
                <w:vertAlign w:val="subscript"/>
              </w:rPr>
            </w:rPrChange>
          </w:rPr>
          <w:t>=</w:t>
        </w:r>
        <w:r w:rsidR="00C25BA7">
          <w:rPr>
            <w:bCs/>
            <w:i/>
            <w:iCs/>
            <w:szCs w:val="24"/>
          </w:rPr>
          <w:t xml:space="preserve"> </w:t>
        </w:r>
        <w:r w:rsidR="00453A37">
          <w:rPr>
            <w:bCs/>
            <w:i/>
            <w:iCs/>
            <w:szCs w:val="24"/>
          </w:rPr>
          <w:t>0.25 – 6.05)</w:t>
        </w:r>
      </w:ins>
      <w:ins w:id="1738" w:author="Billy Mitchell [2]" w:date="2023-11-09T15:23:00Z">
        <w:r w:rsidR="00453A37">
          <w:rPr>
            <w:bCs/>
            <w:i/>
            <w:iCs/>
            <w:szCs w:val="24"/>
          </w:rPr>
          <w:t xml:space="preserve">, </w:t>
        </w:r>
        <w:r w:rsidR="00453A37">
          <w:rPr>
            <w:bCs/>
            <w:iCs/>
            <w:szCs w:val="24"/>
          </w:rPr>
          <w:t>indicating view participants will have likely seen them before</w:t>
        </w:r>
      </w:ins>
      <w:ins w:id="1739" w:author="Billy Mitchell [2]" w:date="2023-11-09T15:29:00Z">
        <w:r w:rsidR="00453A37">
          <w:rPr>
            <w:bCs/>
            <w:iCs/>
            <w:szCs w:val="24"/>
          </w:rPr>
          <w:t>, and negative median valence scores (i.e., values below 50)</w:t>
        </w:r>
      </w:ins>
      <w:ins w:id="1740" w:author="Billy Mitchell [2]" w:date="2023-11-09T15:23:00Z">
        <w:r w:rsidR="00453A37">
          <w:rPr>
            <w:bCs/>
            <w:iCs/>
            <w:szCs w:val="24"/>
          </w:rPr>
          <w:t xml:space="preserve">. They were also chosen for having either relatively high or </w:t>
        </w:r>
      </w:ins>
      <w:ins w:id="1741" w:author="Billy Mitchell [2]" w:date="2023-11-09T15:24:00Z">
        <w:r w:rsidR="00453A37">
          <w:rPr>
            <w:bCs/>
            <w:iCs/>
            <w:szCs w:val="24"/>
          </w:rPr>
          <w:t xml:space="preserve">relatively low </w:t>
        </w:r>
      </w:ins>
      <w:ins w:id="1742" w:author="Billy Mitchell [2]" w:date="2023-11-09T15:25:00Z">
        <w:r w:rsidR="00453A37">
          <w:rPr>
            <w:bCs/>
            <w:iCs/>
            <w:szCs w:val="24"/>
          </w:rPr>
          <w:t xml:space="preserve">median </w:t>
        </w:r>
      </w:ins>
      <w:ins w:id="1743" w:author="Billy Mitchell [2]" w:date="2023-11-09T15:24:00Z">
        <w:r w:rsidR="00453A37">
          <w:rPr>
            <w:bCs/>
            <w:iCs/>
            <w:szCs w:val="24"/>
          </w:rPr>
          <w:t>arousal scores</w:t>
        </w:r>
      </w:ins>
      <w:ins w:id="1744" w:author="Billy Mitchell [2]" w:date="2023-11-09T15:25:00Z">
        <w:r w:rsidR="00453A37">
          <w:rPr>
            <w:bCs/>
            <w:iCs/>
            <w:szCs w:val="24"/>
          </w:rPr>
          <w:t xml:space="preserve"> (</w:t>
        </w:r>
        <w:proofErr w:type="spellStart"/>
        <w:r w:rsidR="00453A37" w:rsidRPr="00453A37">
          <w:rPr>
            <w:bCs/>
            <w:i/>
            <w:iCs/>
            <w:szCs w:val="24"/>
            <w:rPrChange w:id="1745" w:author="Billy Mitchell [2]" w:date="2023-11-09T15:25:00Z">
              <w:rPr>
                <w:bCs/>
                <w:i/>
                <w:iCs/>
                <w:szCs w:val="24"/>
                <w:vertAlign w:val="subscript"/>
              </w:rPr>
            </w:rPrChange>
          </w:rPr>
          <w:t>x̄</w:t>
        </w:r>
        <w:r w:rsidR="00453A37" w:rsidRPr="00453A37">
          <w:rPr>
            <w:bCs/>
            <w:i/>
            <w:szCs w:val="24"/>
            <w:vertAlign w:val="subscript"/>
            <w:rPrChange w:id="1746" w:author="Billy Mitchell [2]" w:date="2023-11-09T15:25:00Z">
              <w:rPr>
                <w:bCs/>
                <w:i/>
                <w:szCs w:val="24"/>
              </w:rPr>
            </w:rPrChange>
          </w:rPr>
          <w:t>Vicious</w:t>
        </w:r>
        <w:proofErr w:type="spellEnd"/>
        <w:r w:rsidR="00453A37" w:rsidRPr="00453A37">
          <w:rPr>
            <w:bCs/>
            <w:i/>
            <w:szCs w:val="24"/>
            <w:vertAlign w:val="subscript"/>
            <w:rPrChange w:id="1747" w:author="Billy Mitchell [2]" w:date="2023-11-09T15:25:00Z">
              <w:rPr>
                <w:bCs/>
                <w:i/>
                <w:szCs w:val="24"/>
              </w:rPr>
            </w:rPrChange>
          </w:rPr>
          <w:t xml:space="preserve"> Fun</w:t>
        </w:r>
      </w:ins>
      <w:ins w:id="1748" w:author="Billy Mitchell [2]" w:date="2023-11-09T15:26:00Z">
        <w:r w:rsidR="00453A37">
          <w:rPr>
            <w:bCs/>
            <w:szCs w:val="24"/>
            <w:rPrChange w:id="1749" w:author="Billy Mitchell [2]" w:date="2023-11-09T15:27:00Z">
              <w:rPr>
                <w:bCs/>
                <w:szCs w:val="24"/>
              </w:rPr>
            </w:rPrChange>
          </w:rPr>
          <w:t xml:space="preserve"> = 77.5</w:t>
        </w:r>
      </w:ins>
      <w:ins w:id="1750" w:author="Billy Mitchell [2]" w:date="2023-11-09T15:25:00Z">
        <w:r w:rsidR="00453A37">
          <w:rPr>
            <w:bCs/>
            <w:szCs w:val="24"/>
          </w:rPr>
          <w:t xml:space="preserve">, </w:t>
        </w:r>
      </w:ins>
      <w:proofErr w:type="spellStart"/>
      <w:ins w:id="1751" w:author="Billy Mitchell [2]" w:date="2023-11-09T15:26:00Z">
        <w:r w:rsidR="00453A37" w:rsidRPr="00E633F1">
          <w:rPr>
            <w:bCs/>
            <w:i/>
            <w:iCs/>
            <w:szCs w:val="24"/>
          </w:rPr>
          <w:t>x̄</w:t>
        </w:r>
        <w:r w:rsidR="00453A37">
          <w:rPr>
            <w:bCs/>
            <w:i/>
            <w:szCs w:val="24"/>
            <w:vertAlign w:val="subscript"/>
          </w:rPr>
          <w:t>The</w:t>
        </w:r>
        <w:proofErr w:type="spellEnd"/>
        <w:r w:rsidR="00453A37">
          <w:rPr>
            <w:bCs/>
            <w:i/>
            <w:szCs w:val="24"/>
            <w:vertAlign w:val="subscript"/>
          </w:rPr>
          <w:t xml:space="preserve"> </w:t>
        </w:r>
        <w:proofErr w:type="gramStart"/>
        <w:r w:rsidR="00453A37" w:rsidRPr="00453A37">
          <w:rPr>
            <w:bCs/>
            <w:i/>
            <w:szCs w:val="24"/>
            <w:vertAlign w:val="subscript"/>
            <w:rPrChange w:id="1752" w:author="Billy Mitchell [2]" w:date="2023-11-09T15:26:00Z">
              <w:rPr>
                <w:bCs/>
                <w:szCs w:val="24"/>
              </w:rPr>
            </w:rPrChange>
          </w:rPr>
          <w:t>Marshes</w:t>
        </w:r>
      </w:ins>
      <w:ins w:id="1753" w:author="Billy Mitchell [2]" w:date="2023-11-09T15:27:00Z">
        <w:r w:rsidR="00453A37">
          <w:rPr>
            <w:bCs/>
            <w:i/>
            <w:szCs w:val="24"/>
            <w:vertAlign w:val="subscript"/>
          </w:rPr>
          <w:t xml:space="preserve"> </w:t>
        </w:r>
        <w:r w:rsidR="00453A37">
          <w:rPr>
            <w:bCs/>
            <w:szCs w:val="24"/>
          </w:rPr>
          <w:t xml:space="preserve"> =</w:t>
        </w:r>
        <w:proofErr w:type="gramEnd"/>
        <w:r w:rsidR="00453A37">
          <w:rPr>
            <w:bCs/>
            <w:szCs w:val="24"/>
          </w:rPr>
          <w:t xml:space="preserve"> 70</w:t>
        </w:r>
      </w:ins>
      <w:ins w:id="1754" w:author="Billy Mitchell [2]" w:date="2023-11-09T15:25:00Z">
        <w:r w:rsidR="00453A37">
          <w:rPr>
            <w:bCs/>
            <w:szCs w:val="24"/>
          </w:rPr>
          <w:t xml:space="preserve">, </w:t>
        </w:r>
      </w:ins>
      <w:proofErr w:type="spellStart"/>
      <w:ins w:id="1755" w:author="Billy Mitchell [2]" w:date="2023-11-09T15:26:00Z">
        <w:r w:rsidR="00453A37" w:rsidRPr="00E633F1">
          <w:rPr>
            <w:bCs/>
            <w:i/>
            <w:iCs/>
            <w:szCs w:val="24"/>
          </w:rPr>
          <w:t>x̄</w:t>
        </w:r>
        <w:r w:rsidR="00453A37">
          <w:rPr>
            <w:bCs/>
            <w:i/>
            <w:szCs w:val="24"/>
            <w:vertAlign w:val="subscript"/>
          </w:rPr>
          <w:t>Head</w:t>
        </w:r>
        <w:proofErr w:type="spellEnd"/>
        <w:r w:rsidR="00453A37">
          <w:rPr>
            <w:bCs/>
            <w:i/>
            <w:szCs w:val="24"/>
            <w:vertAlign w:val="subscript"/>
          </w:rPr>
          <w:t xml:space="preserve"> Count</w:t>
        </w:r>
      </w:ins>
      <w:ins w:id="1756" w:author="Billy Mitchell [2]" w:date="2023-11-09T15:27:00Z">
        <w:r w:rsidR="00453A37">
          <w:rPr>
            <w:bCs/>
            <w:i/>
            <w:szCs w:val="24"/>
            <w:vertAlign w:val="subscript"/>
          </w:rPr>
          <w:t xml:space="preserve"> </w:t>
        </w:r>
        <w:r w:rsidR="00453A37">
          <w:rPr>
            <w:bCs/>
            <w:szCs w:val="24"/>
          </w:rPr>
          <w:t xml:space="preserve"> = 50.7</w:t>
        </w:r>
      </w:ins>
      <w:ins w:id="1757" w:author="Billy Mitchell [2]" w:date="2023-11-09T15:25:00Z">
        <w:r w:rsidR="00453A37">
          <w:rPr>
            <w:bCs/>
            <w:szCs w:val="24"/>
          </w:rPr>
          <w:t xml:space="preserve">, </w:t>
        </w:r>
      </w:ins>
      <w:proofErr w:type="spellStart"/>
      <w:ins w:id="1758" w:author="Billy Mitchell [2]" w:date="2023-11-09T15:26:00Z">
        <w:r w:rsidR="00453A37" w:rsidRPr="00E633F1">
          <w:rPr>
            <w:bCs/>
            <w:i/>
            <w:iCs/>
            <w:szCs w:val="24"/>
          </w:rPr>
          <w:t>x̄</w:t>
        </w:r>
        <w:r w:rsidR="00453A37">
          <w:rPr>
            <w:bCs/>
            <w:i/>
            <w:szCs w:val="24"/>
            <w:vertAlign w:val="subscript"/>
          </w:rPr>
          <w:t>Superhost</w:t>
        </w:r>
      </w:ins>
      <w:proofErr w:type="spellEnd"/>
      <w:ins w:id="1759" w:author="Billy Mitchell [2]" w:date="2023-11-09T15:27:00Z">
        <w:r w:rsidR="00453A37">
          <w:rPr>
            <w:bCs/>
            <w:i/>
            <w:szCs w:val="24"/>
            <w:vertAlign w:val="subscript"/>
          </w:rPr>
          <w:t xml:space="preserve"> </w:t>
        </w:r>
        <w:r w:rsidR="00453A37">
          <w:rPr>
            <w:bCs/>
            <w:szCs w:val="24"/>
          </w:rPr>
          <w:t xml:space="preserve"> = 58.5</w:t>
        </w:r>
      </w:ins>
      <w:ins w:id="1760" w:author="Billy Mitchell [2]" w:date="2023-11-09T15:25:00Z">
        <w:r w:rsidR="00453A37">
          <w:rPr>
            <w:bCs/>
            <w:iCs/>
            <w:szCs w:val="24"/>
          </w:rPr>
          <w:t>) and minimal variance around those values</w:t>
        </w:r>
      </w:ins>
      <w:ins w:id="1761" w:author="Billy Mitchell [2]" w:date="2023-11-09T15:24:00Z">
        <w:r w:rsidR="00453A37">
          <w:rPr>
            <w:bCs/>
            <w:iCs/>
            <w:szCs w:val="24"/>
          </w:rPr>
          <w:t>.</w:t>
        </w:r>
      </w:ins>
      <w:ins w:id="1762" w:author="Billy Mitchell [2]" w:date="2023-11-09T15:29:00Z">
        <w:r w:rsidR="00453A37">
          <w:rPr>
            <w:bCs/>
            <w:iCs/>
            <w:szCs w:val="24"/>
          </w:rPr>
          <w:t xml:space="preserve"> This allowed us to attempt to manipulate </w:t>
        </w:r>
      </w:ins>
      <w:ins w:id="1763" w:author="Billy Mitchell [2]" w:date="2023-11-09T15:30:00Z">
        <w:r w:rsidR="00453A37">
          <w:rPr>
            <w:bCs/>
            <w:iCs/>
            <w:szCs w:val="24"/>
          </w:rPr>
          <w:t>the</w:t>
        </w:r>
      </w:ins>
      <w:ins w:id="1764" w:author="Billy Mitchell [2]" w:date="2023-11-09T15:29:00Z">
        <w:r w:rsidR="00453A37">
          <w:rPr>
            <w:bCs/>
            <w:iCs/>
            <w:szCs w:val="24"/>
          </w:rPr>
          <w:t xml:space="preserve"> </w:t>
        </w:r>
      </w:ins>
      <w:ins w:id="1765" w:author="Billy Mitchell [2]" w:date="2023-11-09T15:30:00Z">
        <w:r w:rsidR="00453A37">
          <w:rPr>
            <w:bCs/>
            <w:iCs/>
            <w:szCs w:val="24"/>
          </w:rPr>
          <w:t>affective experiences of participants to influence self-regulation behaviors.</w:t>
        </w:r>
      </w:ins>
    </w:p>
    <w:p w14:paraId="7D413D68" w14:textId="5B83CD46" w:rsidR="0043784E" w:rsidRPr="00EB6E76" w:rsidRDefault="00453A37" w:rsidP="00CE2307">
      <w:pPr>
        <w:spacing w:after="0" w:line="480" w:lineRule="auto"/>
        <w:ind w:left="0" w:firstLine="720"/>
        <w:rPr>
          <w:ins w:id="1766" w:author="Billy Mitchell" w:date="2023-11-09T01:05:00Z"/>
          <w:szCs w:val="24"/>
        </w:rPr>
        <w:pPrChange w:id="1767" w:author="Billy Mitchell [2]" w:date="2023-11-09T16:07:00Z">
          <w:pPr>
            <w:spacing w:after="0" w:line="480" w:lineRule="auto"/>
            <w:ind w:left="0" w:firstLine="720"/>
          </w:pPr>
        </w:pPrChange>
      </w:pPr>
      <w:ins w:id="1768" w:author="Billy Mitchell [2]" w:date="2023-11-09T15:23:00Z">
        <w:r>
          <w:rPr>
            <w:bCs/>
            <w:iCs/>
            <w:szCs w:val="24"/>
          </w:rPr>
          <w:t xml:space="preserve"> </w:t>
        </w:r>
      </w:ins>
      <w:ins w:id="1769" w:author="Billy Mitchell [2]" w:date="2023-11-09T15:21:00Z">
        <w:r w:rsidR="00C25BA7">
          <w:rPr>
            <w:bCs/>
            <w:iCs/>
            <w:szCs w:val="24"/>
            <w:vertAlign w:val="subscript"/>
          </w:rPr>
          <w:t xml:space="preserve"> </w:t>
        </w:r>
      </w:ins>
      <w:ins w:id="1770" w:author="Billy Mitchell [2]" w:date="2023-11-09T15:20:00Z">
        <w:r w:rsidR="00C25BA7">
          <w:rPr>
            <w:bCs/>
            <w:i/>
            <w:szCs w:val="24"/>
          </w:rPr>
          <w:t xml:space="preserve"> </w:t>
        </w:r>
      </w:ins>
      <w:ins w:id="1771" w:author="Billy Mitchell [2]" w:date="2023-11-09T15:19:00Z">
        <w:r w:rsidR="00C25BA7">
          <w:rPr>
            <w:bCs/>
            <w:szCs w:val="24"/>
          </w:rPr>
          <w:t xml:space="preserve"> </w:t>
        </w:r>
      </w:ins>
      <w:ins w:id="1772" w:author="Billy Mitchell [2]" w:date="2023-11-09T15:30:00Z">
        <w:r>
          <w:rPr>
            <w:bCs/>
            <w:szCs w:val="24"/>
          </w:rPr>
          <w:t xml:space="preserve">After </w:t>
        </w:r>
      </w:ins>
      <w:ins w:id="1773" w:author="Billy Mitchell [2]" w:date="2023-11-09T15:31:00Z">
        <w:r>
          <w:rPr>
            <w:bCs/>
            <w:szCs w:val="24"/>
          </w:rPr>
          <w:t xml:space="preserve">viewing and rating all videos, participants </w:t>
        </w:r>
        <w:proofErr w:type="gramStart"/>
        <w:r>
          <w:rPr>
            <w:bCs/>
            <w:szCs w:val="24"/>
          </w:rPr>
          <w:t xml:space="preserve">were </w:t>
        </w:r>
      </w:ins>
      <w:ins w:id="1774" w:author="Billy Mitchell [2]" w:date="2023-11-09T15:43:00Z">
        <w:r w:rsidR="004454BA">
          <w:rPr>
            <w:bCs/>
            <w:szCs w:val="24"/>
          </w:rPr>
          <w:t>assigned</w:t>
        </w:r>
        <w:proofErr w:type="gramEnd"/>
        <w:r w:rsidR="004454BA">
          <w:rPr>
            <w:bCs/>
            <w:szCs w:val="24"/>
          </w:rPr>
          <w:t xml:space="preserve"> to either an “experience” or “forecast” condition. Both conditions </w:t>
        </w:r>
        <w:proofErr w:type="gramStart"/>
        <w:r w:rsidR="004454BA">
          <w:rPr>
            <w:bCs/>
            <w:szCs w:val="24"/>
          </w:rPr>
          <w:t xml:space="preserve">were </w:t>
        </w:r>
      </w:ins>
      <w:ins w:id="1775" w:author="Billy Mitchell [2]" w:date="2023-11-09T15:39:00Z">
        <w:r w:rsidR="00F10653">
          <w:rPr>
            <w:bCs/>
            <w:szCs w:val="24"/>
          </w:rPr>
          <w:t>given</w:t>
        </w:r>
        <w:proofErr w:type="gramEnd"/>
        <w:r w:rsidR="00F10653">
          <w:rPr>
            <w:bCs/>
            <w:szCs w:val="24"/>
          </w:rPr>
          <w:t xml:space="preserve"> </w:t>
        </w:r>
      </w:ins>
      <w:ins w:id="1776" w:author="Billy Mitchell [2]" w:date="2023-11-09T15:40:00Z">
        <w:r w:rsidR="00F10653">
          <w:rPr>
            <w:bCs/>
            <w:szCs w:val="24"/>
          </w:rPr>
          <w:t xml:space="preserve">descriptions and </w:t>
        </w:r>
      </w:ins>
      <w:ins w:id="1777" w:author="Billy Mitchell [2]" w:date="2023-11-09T15:39:00Z">
        <w:r w:rsidR="00F10653">
          <w:rPr>
            <w:bCs/>
            <w:szCs w:val="24"/>
          </w:rPr>
          <w:t xml:space="preserve">examples of distraction and reappraisal </w:t>
        </w:r>
      </w:ins>
      <w:ins w:id="1778" w:author="Billy Mitchell [2]" w:date="2023-11-09T15:40:00Z">
        <w:r w:rsidR="00F10653">
          <w:rPr>
            <w:bCs/>
            <w:szCs w:val="24"/>
          </w:rPr>
          <w:t xml:space="preserve">that mirrored those used in Study 2 (though, </w:t>
        </w:r>
      </w:ins>
      <w:ins w:id="1779" w:author="Billy Mitchell [2]" w:date="2023-11-09T15:41:00Z">
        <w:r w:rsidR="00F10653">
          <w:rPr>
            <w:bCs/>
            <w:szCs w:val="24"/>
          </w:rPr>
          <w:t xml:space="preserve">‘haunted house’ was replaced with ‘horror movie’). Whether participants received the description and examples of </w:t>
        </w:r>
      </w:ins>
      <w:ins w:id="1780" w:author="Billy Mitchell [2]" w:date="2023-11-09T15:42:00Z">
        <w:r w:rsidR="00F10653">
          <w:rPr>
            <w:bCs/>
            <w:szCs w:val="24"/>
          </w:rPr>
          <w:t>distraction</w:t>
        </w:r>
      </w:ins>
      <w:ins w:id="1781" w:author="Billy Mitchell [2]" w:date="2023-11-09T15:41:00Z">
        <w:r w:rsidR="00F10653">
          <w:rPr>
            <w:bCs/>
            <w:szCs w:val="24"/>
          </w:rPr>
          <w:t xml:space="preserve"> </w:t>
        </w:r>
      </w:ins>
      <w:ins w:id="1782" w:author="Billy Mitchell [2]" w:date="2023-11-09T15:42:00Z">
        <w:r w:rsidR="00F10653">
          <w:rPr>
            <w:bCs/>
            <w:szCs w:val="24"/>
          </w:rPr>
          <w:t xml:space="preserve">or reappraisal first </w:t>
        </w:r>
        <w:proofErr w:type="gramStart"/>
        <w:r w:rsidR="00F10653">
          <w:rPr>
            <w:bCs/>
            <w:szCs w:val="24"/>
          </w:rPr>
          <w:t>was counterbalanced</w:t>
        </w:r>
        <w:proofErr w:type="gramEnd"/>
        <w:r w:rsidR="00F10653">
          <w:rPr>
            <w:bCs/>
            <w:szCs w:val="24"/>
          </w:rPr>
          <w:t xml:space="preserve"> across participants. </w:t>
        </w:r>
      </w:ins>
      <w:ins w:id="1783" w:author="Billy Mitchell [2]" w:date="2023-11-09T15:44:00Z">
        <w:r w:rsidR="004454BA">
          <w:rPr>
            <w:bCs/>
            <w:szCs w:val="24"/>
          </w:rPr>
          <w:t>However, following these descriptions p</w:t>
        </w:r>
      </w:ins>
      <w:ins w:id="1784" w:author="Billy Mitchell [2]" w:date="2023-11-09T15:42:00Z">
        <w:r w:rsidR="004454BA">
          <w:rPr>
            <w:bCs/>
            <w:szCs w:val="24"/>
          </w:rPr>
          <w:t>articipants</w:t>
        </w:r>
      </w:ins>
      <w:ins w:id="1785" w:author="Billy Mitchell [2]" w:date="2023-11-09T15:44:00Z">
        <w:r w:rsidR="004454BA">
          <w:rPr>
            <w:bCs/>
            <w:szCs w:val="24"/>
          </w:rPr>
          <w:t xml:space="preserve"> </w:t>
        </w:r>
        <w:proofErr w:type="gramStart"/>
        <w:r w:rsidR="004454BA">
          <w:rPr>
            <w:bCs/>
            <w:szCs w:val="24"/>
          </w:rPr>
          <w:t>were asked</w:t>
        </w:r>
        <w:proofErr w:type="gramEnd"/>
        <w:r w:rsidR="004454BA">
          <w:rPr>
            <w:bCs/>
            <w:szCs w:val="24"/>
          </w:rPr>
          <w:t xml:space="preserve"> either, “</w:t>
        </w:r>
        <w:r w:rsidR="004454BA" w:rsidRPr="004454BA">
          <w:rPr>
            <w:bCs/>
            <w:szCs w:val="24"/>
          </w:rPr>
          <w:t>Which strategy, if any, did you use to regulate your negative emotions while watching this clip?</w:t>
        </w:r>
        <w:r w:rsidR="004454BA">
          <w:rPr>
            <w:bCs/>
            <w:szCs w:val="24"/>
          </w:rPr>
          <w:t xml:space="preserve">” or </w:t>
        </w:r>
      </w:ins>
      <w:ins w:id="1786" w:author="Billy Mitchell [2]" w:date="2023-11-09T15:46:00Z">
        <w:r w:rsidR="004454BA">
          <w:rPr>
            <w:bCs/>
            <w:szCs w:val="24"/>
          </w:rPr>
          <w:t>“</w:t>
        </w:r>
        <w:r w:rsidR="004454BA" w:rsidRPr="004454BA">
          <w:rPr>
            <w:bCs/>
            <w:szCs w:val="24"/>
          </w:rPr>
          <w:t>Which strategy, if any, would you predict the average person would use to regulate their negative emotions while watching this clip?</w:t>
        </w:r>
        <w:r w:rsidR="004454BA">
          <w:rPr>
            <w:bCs/>
            <w:szCs w:val="24"/>
          </w:rPr>
          <w:t>”. Participants responded to this question by selecting either “Reappraisal</w:t>
        </w:r>
      </w:ins>
      <w:ins w:id="1787" w:author="Billy Mitchell [2]" w:date="2023-11-09T15:47:00Z">
        <w:r w:rsidR="004454BA">
          <w:rPr>
            <w:bCs/>
            <w:szCs w:val="24"/>
          </w:rPr>
          <w:t xml:space="preserve">”, “Distraction”, or “Neither”. The order in which these </w:t>
        </w:r>
        <w:r w:rsidR="004454BA">
          <w:rPr>
            <w:bCs/>
            <w:szCs w:val="24"/>
          </w:rPr>
          <w:lastRenderedPageBreak/>
          <w:t xml:space="preserve">options appeared </w:t>
        </w:r>
        <w:proofErr w:type="gramStart"/>
        <w:r w:rsidR="004454BA">
          <w:rPr>
            <w:bCs/>
            <w:szCs w:val="24"/>
          </w:rPr>
          <w:t>were randomized</w:t>
        </w:r>
        <w:proofErr w:type="gramEnd"/>
        <w:r w:rsidR="004454BA">
          <w:rPr>
            <w:bCs/>
            <w:szCs w:val="24"/>
          </w:rPr>
          <w:t xml:space="preserve"> for each participant. Reminders of what the three options referred to </w:t>
        </w:r>
      </w:ins>
      <w:ins w:id="1788" w:author="Billy Mitchell [2]" w:date="2023-11-09T15:48:00Z">
        <w:r w:rsidR="004454BA">
          <w:rPr>
            <w:bCs/>
            <w:szCs w:val="24"/>
          </w:rPr>
          <w:t>appeared below the</w:t>
        </w:r>
      </w:ins>
      <w:ins w:id="1789" w:author="Billy Mitchell [2]" w:date="2023-11-09T15:58:00Z">
        <w:r w:rsidR="00066452">
          <w:rPr>
            <w:bCs/>
            <w:szCs w:val="24"/>
          </w:rPr>
          <w:t>se</w:t>
        </w:r>
      </w:ins>
      <w:ins w:id="1790" w:author="Billy Mitchell [2]" w:date="2023-11-09T15:48:00Z">
        <w:r w:rsidR="004454BA">
          <w:rPr>
            <w:bCs/>
            <w:szCs w:val="24"/>
          </w:rPr>
          <w:t xml:space="preserve"> options. </w:t>
        </w:r>
      </w:ins>
      <w:ins w:id="1791" w:author="Billy Mitchell [2]" w:date="2023-11-09T15:58:00Z">
        <w:r w:rsidR="00066452">
          <w:rPr>
            <w:bCs/>
            <w:szCs w:val="24"/>
          </w:rPr>
          <w:t>Reminders for p</w:t>
        </w:r>
      </w:ins>
      <w:ins w:id="1792" w:author="Billy Mitchell [2]" w:date="2023-11-09T15:48:00Z">
        <w:r w:rsidR="004454BA">
          <w:rPr>
            <w:bCs/>
            <w:szCs w:val="24"/>
          </w:rPr>
          <w:t>articipants in the experience condition read, “</w:t>
        </w:r>
        <w:r w:rsidR="004454BA" w:rsidRPr="004454BA">
          <w:rPr>
            <w:bCs/>
            <w:szCs w:val="24"/>
          </w:rPr>
          <w:t>CHOOSE REAPPRAISAL</w:t>
        </w:r>
      </w:ins>
      <w:ins w:id="1793" w:author="Billy Mitchell [2]" w:date="2023-11-09T15:49:00Z">
        <w:r w:rsidR="004454BA">
          <w:rPr>
            <w:bCs/>
            <w:szCs w:val="24"/>
          </w:rPr>
          <w:t xml:space="preserve"> </w:t>
        </w:r>
      </w:ins>
      <w:ins w:id="1794" w:author="Billy Mitchell [2]" w:date="2023-11-09T15:48:00Z">
        <w:r w:rsidR="004454BA" w:rsidRPr="004454BA">
          <w:rPr>
            <w:bCs/>
            <w:szCs w:val="24"/>
          </w:rPr>
          <w:t>if you changed how you thought about the video</w:t>
        </w:r>
      </w:ins>
      <w:ins w:id="1795" w:author="Billy Mitchell [2]" w:date="2023-11-09T15:49:00Z">
        <w:r w:rsidR="004454BA">
          <w:rPr>
            <w:bCs/>
            <w:szCs w:val="24"/>
          </w:rPr>
          <w:t xml:space="preserve">; </w:t>
        </w:r>
      </w:ins>
      <w:ins w:id="1796" w:author="Billy Mitchell [2]" w:date="2023-11-09T15:48:00Z">
        <w:r w:rsidR="004454BA" w:rsidRPr="004454BA">
          <w:rPr>
            <w:bCs/>
            <w:szCs w:val="24"/>
          </w:rPr>
          <w:t>CHOOSE DISTRACTION</w:t>
        </w:r>
      </w:ins>
      <w:ins w:id="1797" w:author="Billy Mitchell [2]" w:date="2023-11-09T15:49:00Z">
        <w:r w:rsidR="004454BA">
          <w:rPr>
            <w:bCs/>
            <w:szCs w:val="24"/>
          </w:rPr>
          <w:t xml:space="preserve"> </w:t>
        </w:r>
      </w:ins>
      <w:ins w:id="1798" w:author="Billy Mitchell [2]" w:date="2023-11-09T15:48:00Z">
        <w:r w:rsidR="004454BA" w:rsidRPr="004454BA">
          <w:rPr>
            <w:bCs/>
            <w:szCs w:val="24"/>
          </w:rPr>
          <w:t>if you diverted your attention from the video</w:t>
        </w:r>
      </w:ins>
      <w:ins w:id="1799" w:author="Billy Mitchell [2]" w:date="2023-11-09T15:49:00Z">
        <w:r w:rsidR="004454BA">
          <w:rPr>
            <w:bCs/>
            <w:szCs w:val="24"/>
          </w:rPr>
          <w:t xml:space="preserve">; </w:t>
        </w:r>
      </w:ins>
      <w:ins w:id="1800" w:author="Billy Mitchell [2]" w:date="2023-11-09T15:48:00Z">
        <w:r w:rsidR="004454BA" w:rsidRPr="004454BA">
          <w:rPr>
            <w:bCs/>
            <w:szCs w:val="24"/>
          </w:rPr>
          <w:t>CHOOSE NEITHER if you did not implement either of the other two strategies</w:t>
        </w:r>
      </w:ins>
      <w:ins w:id="1801" w:author="Billy Mitchell [2]" w:date="2023-11-09T15:50:00Z">
        <w:r w:rsidR="004454BA">
          <w:rPr>
            <w:bCs/>
            <w:szCs w:val="24"/>
          </w:rPr>
          <w:t>”</w:t>
        </w:r>
      </w:ins>
      <w:ins w:id="1802" w:author="Billy Mitchell [2]" w:date="2023-11-09T15:49:00Z">
        <w:r w:rsidR="004454BA">
          <w:rPr>
            <w:bCs/>
            <w:szCs w:val="24"/>
          </w:rPr>
          <w:t xml:space="preserve">. </w:t>
        </w:r>
      </w:ins>
      <w:ins w:id="1803" w:author="Billy Mitchell [2]" w:date="2023-11-09T15:58:00Z">
        <w:r w:rsidR="00066452">
          <w:rPr>
            <w:bCs/>
            <w:szCs w:val="24"/>
          </w:rPr>
          <w:t>Reminders for p</w:t>
        </w:r>
      </w:ins>
      <w:ins w:id="1804" w:author="Billy Mitchell [2]" w:date="2023-11-09T15:49:00Z">
        <w:r w:rsidR="004454BA">
          <w:rPr>
            <w:bCs/>
            <w:szCs w:val="24"/>
          </w:rPr>
          <w:t xml:space="preserve">articipants in the </w:t>
        </w:r>
        <w:r w:rsidR="004454BA">
          <w:rPr>
            <w:bCs/>
            <w:szCs w:val="24"/>
          </w:rPr>
          <w:t>forecast</w:t>
        </w:r>
        <w:r w:rsidR="004454BA">
          <w:rPr>
            <w:bCs/>
            <w:szCs w:val="24"/>
          </w:rPr>
          <w:t xml:space="preserve"> condition read, “</w:t>
        </w:r>
      </w:ins>
      <w:ins w:id="1805" w:author="Billy Mitchell [2]" w:date="2023-11-09T15:50:00Z">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w:t>
        </w:r>
      </w:ins>
      <w:ins w:id="1806" w:author="Billy Mitchell [2]" w:date="2023-11-09T15:52:00Z">
        <w:r w:rsidR="004454BA">
          <w:rPr>
            <w:bCs/>
            <w:szCs w:val="24"/>
          </w:rPr>
          <w:t xml:space="preserve"> </w:t>
        </w:r>
      </w:ins>
      <w:ins w:id="1807" w:author="Billy Mitchell [2]" w:date="2023-11-09T15:59:00Z">
        <w:r w:rsidR="00066452">
          <w:rPr>
            <w:bCs/>
            <w:szCs w:val="24"/>
          </w:rPr>
          <w:t xml:space="preserve">If participants selected neither, they </w:t>
        </w:r>
        <w:proofErr w:type="gramStart"/>
        <w:r w:rsidR="00066452">
          <w:rPr>
            <w:bCs/>
            <w:szCs w:val="24"/>
          </w:rPr>
          <w:t>were not asked</w:t>
        </w:r>
        <w:proofErr w:type="gramEnd"/>
        <w:r w:rsidR="00066452">
          <w:rPr>
            <w:bCs/>
            <w:szCs w:val="24"/>
          </w:rPr>
          <w:t xml:space="preserve"> any further questions for that stimulus. </w:t>
        </w:r>
      </w:ins>
      <w:ins w:id="1808" w:author="Billy Mitchell [2]" w:date="2023-11-09T15:52:00Z">
        <w:r w:rsidR="00066452">
          <w:rPr>
            <w:bCs/>
            <w:szCs w:val="24"/>
          </w:rPr>
          <w:t xml:space="preserve">If participants selected a non-neither option, they </w:t>
        </w:r>
        <w:proofErr w:type="gramStart"/>
        <w:r w:rsidR="00066452">
          <w:rPr>
            <w:bCs/>
            <w:szCs w:val="24"/>
          </w:rPr>
          <w:t>were asked</w:t>
        </w:r>
        <w:proofErr w:type="gramEnd"/>
        <w:r w:rsidR="00066452">
          <w:rPr>
            <w:bCs/>
            <w:szCs w:val="24"/>
          </w:rPr>
          <w:t xml:space="preserve"> how much t</w:t>
        </w:r>
      </w:ins>
      <w:ins w:id="1809" w:author="Billy Mitchell [2]" w:date="2023-11-09T15:59:00Z">
        <w:r w:rsidR="00066452">
          <w:rPr>
            <w:bCs/>
            <w:szCs w:val="24"/>
          </w:rPr>
          <w:t>he strategy they used</w:t>
        </w:r>
      </w:ins>
      <w:ins w:id="1810" w:author="Billy Mitchell [2]" w:date="2023-11-09T15:52:00Z">
        <w:r w:rsidR="004454BA">
          <w:rPr>
            <w:bCs/>
            <w:szCs w:val="24"/>
          </w:rPr>
          <w:t xml:space="preserve"> </w:t>
        </w:r>
      </w:ins>
      <w:ins w:id="1811" w:author="Billy Mitchell [2]" w:date="2023-11-09T16:00:00Z">
        <w:r w:rsidR="00066452">
          <w:rPr>
            <w:bCs/>
            <w:szCs w:val="24"/>
          </w:rPr>
          <w:t>or the strategy they forecasted should be used reduced negative emotions while watching the stimulus on a 0 to 100 scale as previously described.</w:t>
        </w:r>
      </w:ins>
      <w:ins w:id="1812" w:author="Billy Mitchell [2]" w:date="2023-11-09T16:01:00Z">
        <w:r w:rsidR="00066452">
          <w:rPr>
            <w:bCs/>
            <w:szCs w:val="24"/>
          </w:rPr>
          <w:t xml:space="preserve"> </w:t>
        </w:r>
      </w:ins>
      <w:ins w:id="1813" w:author="Billy Mitchell [2]" w:date="2023-11-09T15:54:00Z">
        <w:r w:rsidR="00066452">
          <w:rPr>
            <w:bCs/>
            <w:szCs w:val="24"/>
          </w:rPr>
          <w:t xml:space="preserve">Participants </w:t>
        </w:r>
      </w:ins>
      <w:ins w:id="1814" w:author="Billy Mitchell [2]" w:date="2023-11-09T15:55:00Z">
        <w:r w:rsidR="00066452">
          <w:rPr>
            <w:bCs/>
            <w:szCs w:val="24"/>
          </w:rPr>
          <w:t>also</w:t>
        </w:r>
      </w:ins>
      <w:ins w:id="1815" w:author="Billy Mitchell [2]" w:date="2023-11-09T16:01:00Z">
        <w:r w:rsidR="00066452">
          <w:rPr>
            <w:bCs/>
            <w:szCs w:val="24"/>
          </w:rPr>
          <w:t xml:space="preserve"> answered how effortful it was to use a strategy and how successfully they could use it, or how effortful that they predict it might be, as well as how successfully they predict it </w:t>
        </w:r>
        <w:proofErr w:type="gramStart"/>
        <w:r w:rsidR="00066452">
          <w:rPr>
            <w:bCs/>
            <w:szCs w:val="24"/>
          </w:rPr>
          <w:t>could be used</w:t>
        </w:r>
        <w:proofErr w:type="gramEnd"/>
        <w:r w:rsidR="00066452">
          <w:rPr>
            <w:bCs/>
            <w:szCs w:val="24"/>
          </w:rPr>
          <w:t xml:space="preserve">. These </w:t>
        </w:r>
        <w:proofErr w:type="gramStart"/>
        <w:r w:rsidR="00066452">
          <w:rPr>
            <w:bCs/>
            <w:szCs w:val="24"/>
          </w:rPr>
          <w:t>were each captured</w:t>
        </w:r>
        <w:proofErr w:type="gramEnd"/>
        <w:r w:rsidR="00066452">
          <w:rPr>
            <w:bCs/>
            <w:szCs w:val="24"/>
          </w:rPr>
          <w:t xml:space="preserve"> on 7-point </w:t>
        </w:r>
      </w:ins>
      <w:ins w:id="1816" w:author="Billy Mitchell [2]" w:date="2023-11-09T16:04:00Z">
        <w:r w:rsidR="00CE2307">
          <w:rPr>
            <w:bCs/>
            <w:szCs w:val="24"/>
          </w:rPr>
          <w:t>Likert</w:t>
        </w:r>
      </w:ins>
      <w:ins w:id="1817" w:author="Billy Mitchell [2]" w:date="2023-11-09T16:01:00Z">
        <w:r w:rsidR="00066452">
          <w:rPr>
            <w:bCs/>
            <w:szCs w:val="24"/>
          </w:rPr>
          <w:t xml:space="preserve"> scales ranging from </w:t>
        </w:r>
      </w:ins>
      <w:ins w:id="1818" w:author="Billy Mitchell [2]" w:date="2023-11-09T16:03:00Z">
        <w:r w:rsidR="00066452">
          <w:rPr>
            <w:bCs/>
            <w:szCs w:val="24"/>
          </w:rPr>
          <w:t>“Not at all” to “Extremely”</w:t>
        </w:r>
        <w:r w:rsidR="00CE2307">
          <w:rPr>
            <w:bCs/>
            <w:szCs w:val="24"/>
          </w:rPr>
          <w:t xml:space="preserve">. Participants responded to questions for each clip in the order that they clips were watched and a still from each clip was </w:t>
        </w:r>
        <w:proofErr w:type="gramStart"/>
        <w:r w:rsidR="00CE2307">
          <w:rPr>
            <w:bCs/>
            <w:szCs w:val="24"/>
          </w:rPr>
          <w:t>centrally-placed</w:t>
        </w:r>
        <w:proofErr w:type="gramEnd"/>
        <w:r w:rsidR="00CE2307">
          <w:rPr>
            <w:bCs/>
            <w:szCs w:val="24"/>
          </w:rPr>
          <w:t xml:space="preserve"> </w:t>
        </w:r>
      </w:ins>
      <w:ins w:id="1819" w:author="Billy Mitchell [2]" w:date="2023-11-09T16:05:00Z">
        <w:r w:rsidR="00CE2307">
          <w:rPr>
            <w:bCs/>
            <w:szCs w:val="24"/>
          </w:rPr>
          <w:t xml:space="preserve">on the screen for each question to ensure participants understood which stimulus that they question was referring to. </w:t>
        </w:r>
      </w:ins>
      <w:ins w:id="1820" w:author="Billy Mitchell [2]" w:date="2023-11-09T16:06:00Z">
        <w:r w:rsidR="00CE2307">
          <w:rPr>
            <w:bCs/>
            <w:szCs w:val="24"/>
          </w:rPr>
          <w:t xml:space="preserve">Following all questions, participants </w:t>
        </w:r>
        <w:proofErr w:type="gramStart"/>
        <w:r w:rsidR="00CE2307">
          <w:rPr>
            <w:bCs/>
            <w:szCs w:val="24"/>
          </w:rPr>
          <w:t>were asked</w:t>
        </w:r>
        <w:proofErr w:type="gramEnd"/>
        <w:r w:rsidR="00CE2307">
          <w:rPr>
            <w:bCs/>
            <w:szCs w:val="24"/>
          </w:rPr>
          <w:t xml:space="preserve"> to provide a brief example of both reappraisal and distraction in a free-response textbox to </w:t>
        </w:r>
      </w:ins>
      <w:ins w:id="1821" w:author="Billy Mitchell [2]" w:date="2023-11-09T16:07:00Z">
        <w:r w:rsidR="00CE2307">
          <w:rPr>
            <w:bCs/>
            <w:szCs w:val="24"/>
          </w:rPr>
          <w:t xml:space="preserve">further </w:t>
        </w:r>
      </w:ins>
      <w:ins w:id="1822" w:author="Billy Mitchell [2]" w:date="2023-11-09T16:06:00Z">
        <w:r w:rsidR="00CE2307">
          <w:rPr>
            <w:bCs/>
            <w:szCs w:val="24"/>
          </w:rPr>
          <w:t xml:space="preserve">assess </w:t>
        </w:r>
      </w:ins>
      <w:ins w:id="1823" w:author="Billy Mitchell [2]" w:date="2023-11-09T16:07:00Z">
        <w:r w:rsidR="00CE2307">
          <w:rPr>
            <w:bCs/>
            <w:szCs w:val="24"/>
          </w:rPr>
          <w:t xml:space="preserve">task </w:t>
        </w:r>
      </w:ins>
      <w:ins w:id="1824" w:author="Billy Mitchell [2]" w:date="2023-11-09T16:06:00Z">
        <w:r w:rsidR="00CE2307">
          <w:rPr>
            <w:bCs/>
            <w:szCs w:val="24"/>
          </w:rPr>
          <w:t xml:space="preserve">comprehension. </w:t>
        </w:r>
      </w:ins>
      <w:ins w:id="1825" w:author="Billy Mitchell" w:date="2023-11-09T01:05:00Z">
        <w:del w:id="1826" w:author="Billy Mitchell [2]" w:date="2023-11-09T16:07:00Z">
          <w:r w:rsidR="0043784E" w:rsidRPr="008C7178" w:rsidDel="00CE2307">
            <w:rPr>
              <w:szCs w:val="24"/>
            </w:rPr>
            <w:delText xml:space="preserve">Details from seventy-eight negatively-valenced </w:delText>
          </w:r>
          <w:r w:rsidR="0043784E" w:rsidDel="00CE2307">
            <w:rPr>
              <w:szCs w:val="24"/>
            </w:rPr>
            <w:delText>pilot study</w:delText>
          </w:r>
          <w:r w:rsidR="0043784E" w:rsidRPr="008C7178" w:rsidDel="00CE2307">
            <w:rPr>
              <w:szCs w:val="24"/>
            </w:rPr>
            <w:delText xml:space="preserve"> events regulated through either reappraisal or distraction were presented to </w:delText>
          </w:r>
          <w:r w:rsidR="0043784E" w:rsidDel="00CE2307">
            <w:rPr>
              <w:szCs w:val="24"/>
            </w:rPr>
            <w:delText>online participants</w:delText>
          </w:r>
          <w:r w:rsidR="0043784E" w:rsidRPr="008C7178" w:rsidDel="00CE2307">
            <w:rPr>
              <w:szCs w:val="24"/>
            </w:rPr>
            <w:delTex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delText>
          </w:r>
          <w:r w:rsidR="0043784E" w:rsidDel="00CE2307">
            <w:rPr>
              <w:szCs w:val="24"/>
            </w:rPr>
            <w:delText xml:space="preserve"> These haunted house-specific examples included: a.) </w:delText>
          </w:r>
          <w:r w:rsidR="0043784E" w:rsidRPr="00D729E1" w:rsidDel="00CE2307">
            <w:rPr>
              <w:szCs w:val="24"/>
            </w:rPr>
            <w:delText>mak</w:delText>
          </w:r>
          <w:r w:rsidR="0043784E" w:rsidDel="00CE2307">
            <w:rPr>
              <w:szCs w:val="24"/>
            </w:rPr>
            <w:delText>ing</w:delText>
          </w:r>
          <w:r w:rsidR="0043784E" w:rsidRPr="00D729E1" w:rsidDel="00CE2307">
            <w:rPr>
              <w:szCs w:val="24"/>
            </w:rPr>
            <w:delText xml:space="preserve"> an effort to remind </w:delText>
          </w:r>
          <w:r w:rsidR="0043784E" w:rsidDel="00CE2307">
            <w:rPr>
              <w:szCs w:val="24"/>
            </w:rPr>
            <w:delText>one</w:delText>
          </w:r>
          <w:r w:rsidR="0043784E" w:rsidRPr="00D729E1" w:rsidDel="00CE2307">
            <w:rPr>
              <w:szCs w:val="24"/>
            </w:rPr>
            <w:delText xml:space="preserve">self that the people are just actors who are using props, rather than zombies trying to hurt </w:delText>
          </w:r>
          <w:r w:rsidR="0043784E" w:rsidDel="00CE2307">
            <w:rPr>
              <w:szCs w:val="24"/>
            </w:rPr>
            <w:delText xml:space="preserve">them, and b.) </w:delText>
          </w:r>
          <w:r w:rsidR="0043784E" w:rsidRPr="00D729E1" w:rsidDel="00CE2307">
            <w:rPr>
              <w:szCs w:val="24"/>
            </w:rPr>
            <w:delText>choos</w:delText>
          </w:r>
          <w:r w:rsidR="0043784E" w:rsidDel="00CE2307">
            <w:rPr>
              <w:szCs w:val="24"/>
            </w:rPr>
            <w:delText>ing</w:delText>
          </w:r>
          <w:r w:rsidR="0043784E" w:rsidRPr="00D729E1" w:rsidDel="00CE2307">
            <w:rPr>
              <w:szCs w:val="24"/>
            </w:rPr>
            <w:delText xml:space="preserve"> to look down at </w:delText>
          </w:r>
          <w:r w:rsidR="0043784E" w:rsidDel="00CE2307">
            <w:rPr>
              <w:szCs w:val="24"/>
            </w:rPr>
            <w:delText>one’s</w:delText>
          </w:r>
          <w:r w:rsidR="0043784E" w:rsidRPr="00D729E1" w:rsidDel="00CE2307">
            <w:rPr>
              <w:szCs w:val="24"/>
            </w:rPr>
            <w:delText xml:space="preserve"> feet or </w:delText>
          </w:r>
          <w:r w:rsidR="0043784E" w:rsidDel="00CE2307">
            <w:rPr>
              <w:szCs w:val="24"/>
            </w:rPr>
            <w:delText>focusing on what</w:delText>
          </w:r>
          <w:r w:rsidR="0043784E" w:rsidRPr="00D729E1" w:rsidDel="00CE2307">
            <w:rPr>
              <w:szCs w:val="24"/>
            </w:rPr>
            <w:delText xml:space="preserve"> </w:delText>
          </w:r>
          <w:r w:rsidR="0043784E" w:rsidDel="00CE2307">
            <w:rPr>
              <w:szCs w:val="24"/>
            </w:rPr>
            <w:delText>one</w:delText>
          </w:r>
          <w:r w:rsidR="0043784E" w:rsidRPr="00D729E1" w:rsidDel="00CE2307">
            <w:rPr>
              <w:szCs w:val="24"/>
            </w:rPr>
            <w:delText xml:space="preserve"> ate for lunch rather than focusing on the zombies coming after you</w:delText>
          </w:r>
          <w:r w:rsidR="0043784E" w:rsidDel="00CE2307">
            <w:rPr>
              <w:szCs w:val="24"/>
            </w:rPr>
            <w:delText>, for reappraisal and distraction specifically</w:delText>
          </w:r>
          <w:r w:rsidR="0043784E" w:rsidRPr="00D729E1" w:rsidDel="00CE2307">
            <w:rPr>
              <w:szCs w:val="24"/>
            </w:rPr>
            <w:delText>.</w:delText>
          </w:r>
          <w:r w:rsidR="0043784E" w:rsidRPr="008C7178" w:rsidDel="00CE2307">
            <w:rPr>
              <w:szCs w:val="24"/>
            </w:rPr>
            <w:delText xml:space="preserve"> Participants performed a brief practice task </w:delText>
          </w:r>
          <w:r w:rsidR="0043784E" w:rsidDel="00CE2307">
            <w:rPr>
              <w:szCs w:val="24"/>
            </w:rPr>
            <w:delText xml:space="preserve">which required successfully defining and applying both categories </w:delText>
          </w:r>
          <w:r w:rsidR="0043784E" w:rsidRPr="008C7178" w:rsidDel="00CE2307">
            <w:rPr>
              <w:szCs w:val="24"/>
            </w:rPr>
            <w:delText>before the primary task began</w:delText>
          </w:r>
          <w:r w:rsidR="0043784E" w:rsidDel="00CE2307">
            <w:rPr>
              <w:szCs w:val="24"/>
            </w:rPr>
            <w:delText xml:space="preserve"> </w:delText>
          </w:r>
          <w:r w:rsidR="0043784E" w:rsidDel="00CE2307">
            <w:delText xml:space="preserve"> (</w:delText>
          </w:r>
          <w:r w:rsidR="0043784E" w:rsidDel="00CE2307">
            <w:rPr>
              <w:b/>
              <w:bCs/>
            </w:rPr>
            <w:delText>Fig. 5</w:delText>
          </w:r>
          <w:r w:rsidR="0043784E" w:rsidRPr="00EB0294" w:rsidDel="00CE2307">
            <w:delText>)</w:delText>
          </w:r>
          <w:r w:rsidR="0043784E" w:rsidRPr="008C7178" w:rsidDel="00CE2307">
            <w:rPr>
              <w:szCs w:val="24"/>
            </w:rPr>
            <w:delText xml:space="preserve">. </w:delText>
          </w:r>
          <w:r w:rsidR="0043784E" w:rsidDel="00CE2307">
            <w:rPr>
              <w:szCs w:val="24"/>
            </w:rPr>
            <w:delText xml:space="preserve">Participants were provided an opportunity to pause participation and contact research staff if they had questions about definitions or strategy application before proceeding. </w:delText>
          </w:r>
          <w:r w:rsidR="0043784E" w:rsidRPr="008C7178" w:rsidDel="00CE2307">
            <w:rPr>
              <w:szCs w:val="24"/>
            </w:rPr>
            <w:delText>All 78 events were randomized and serially presented.</w:delText>
          </w:r>
          <w:r w:rsidR="0043784E" w:rsidDel="00CE2307">
            <w:rPr>
              <w:szCs w:val="24"/>
            </w:rPr>
            <w:delText xml:space="preserve"> These events were screened for information pertinent to reappraisal and distraction that may unduly influence participant decisions.</w:delText>
          </w:r>
          <w:r w:rsidR="0043784E" w:rsidRPr="008C7178" w:rsidDel="00CE2307">
            <w:rPr>
              <w:szCs w:val="24"/>
            </w:rPr>
            <w:delText xml:space="preserve"> For each event, the emotions experienced, the intensity of each emotion, how the experiencer described the event, and definitions for both strategies were displayed.</w:delText>
          </w:r>
          <w:r w:rsidR="0043784E" w:rsidDel="00CE2307">
            <w:rPr>
              <w:szCs w:val="24"/>
            </w:rPr>
            <w:delText xml:space="preserve"> </w:delText>
          </w:r>
          <w:r w:rsidR="0043784E" w:rsidRPr="008C7178" w:rsidDel="00CE2307">
            <w:rPr>
              <w:szCs w:val="24"/>
            </w:rPr>
            <w:delText xml:space="preserve">Participants were then asked to predict which strategy they would choose to reduce the emotional intensity of the situation. </w:delText>
          </w:r>
          <w:r w:rsidR="0043784E" w:rsidDel="00CE2307">
            <w:rPr>
              <w:szCs w:val="24"/>
            </w:rPr>
            <w:delText xml:space="preserve">Participants were granted as much time as needed to complete the task. </w:delText>
          </w:r>
        </w:del>
        <w:r w:rsidR="0043784E" w:rsidRPr="008C7178">
          <w:rPr>
            <w:szCs w:val="24"/>
          </w:rPr>
          <w:t>Following the primary task, participants completed individual difference measures</w:t>
        </w:r>
        <w:r w:rsidR="0043784E">
          <w:rPr>
            <w:szCs w:val="24"/>
          </w:rPr>
          <w:t xml:space="preserve">, including the Emotion </w:t>
        </w:r>
        <w:del w:id="1827" w:author="Billy Mitchell [2]" w:date="2023-11-09T14:48:00Z">
          <w:r w:rsidR="0043784E" w:rsidDel="00994776">
            <w:rPr>
              <w:noProof/>
              <w:szCs w:val="24"/>
            </w:rPr>
            <mc:AlternateContent>
              <mc:Choice Requires="wpg">
                <w:drawing>
                  <wp:anchor distT="0" distB="0" distL="114300" distR="114300" simplePos="0" relativeHeight="251694080" behindDoc="0" locked="0" layoutInCell="1" allowOverlap="1" wp14:anchorId="039ADC1A" wp14:editId="7BBC3DE5">
                    <wp:simplePos x="0" y="0"/>
                    <wp:positionH relativeFrom="margin">
                      <wp:align>center</wp:align>
                    </wp:positionH>
                    <wp:positionV relativeFrom="paragraph">
                      <wp:posOffset>4225925</wp:posOffset>
                    </wp:positionV>
                    <wp:extent cx="6440170" cy="3999230"/>
                    <wp:effectExtent l="0" t="0" r="0" b="1270"/>
                    <wp:wrapTopAndBottom/>
                    <wp:docPr id="1747324267" name="Group 1747324267"/>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1848818271"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0B116DAF" w14:textId="77777777" w:rsidR="00874B89" w:rsidRPr="00987D5D" w:rsidRDefault="00874B89" w:rsidP="0043784E">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503968506" name="Picture 150396850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039ADC1A" id="Group 1747324267" o:spid="_x0000_s1056" style="position:absolute;left:0;text-align:left;margin-left:0;margin-top:332.75pt;width:507.1pt;height:314.9pt;z-index:251694080;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">
                    <v:shape id="Text Box 2" o:spid="_x0000_s1057"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" stroked="f">
                      <v:textbox>
                        <w:txbxContent>
                          <w:p w14:paraId="0B116DAF" w14:textId="77777777" w:rsidR="00874B89" w:rsidRPr="00987D5D" w:rsidRDefault="00874B89" w:rsidP="0043784E">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 b. Forecasters indicated what regulation strategy (distraction or reappraisal) they would use to regulate their emotions in the described event.</w:t>
                            </w:r>
                          </w:p>
                        </w:txbxContent>
                      </v:textbox>
                    </v:shape>
                    <v:shape id="Picture 1503968506" o:spid="_x0000_s1058"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">
                      <v:imagedata r:id="rId31" o:title=""/>
                      <v:path arrowok="t"/>
                    </v:shape>
                    <w10:wrap type="topAndBottom" anchorx="margin"/>
                  </v:group>
                </w:pict>
              </mc:Fallback>
            </mc:AlternateContent>
          </w:r>
        </w:del>
        <w:r w:rsidR="0043784E">
          <w:rPr>
            <w:szCs w:val="24"/>
          </w:rPr>
          <w:t>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ins>
      <w:ins w:id="1828" w:author="Billy Mitchell [2]" w:date="2023-11-09T16:25:00Z">
        <w:r w:rsidR="00856353">
          <w:rPr>
            <w:szCs w:val="24"/>
          </w:rPr>
          <w:t>2</w:t>
        </w:r>
      </w:ins>
      <w:ins w:id="1829" w:author="Billy Mitchell [2]" w:date="2023-11-09T16:28:00Z">
        <w:r w:rsidR="00856353">
          <w:rPr>
            <w:szCs w:val="24"/>
          </w:rPr>
          <w:t>1</w:t>
        </w:r>
      </w:ins>
      <w:ins w:id="1830" w:author="Billy Mitchell" w:date="2023-11-09T01:05:00Z">
        <w:del w:id="1831" w:author="Billy Mitchell [2]" w:date="2023-11-09T16:25:00Z">
          <w:r w:rsidR="0043784E" w:rsidDel="00856353">
            <w:rPr>
              <w:szCs w:val="24"/>
            </w:rPr>
            <w:delText>33</w:delText>
          </w:r>
        </w:del>
        <w:r w:rsidR="0043784E">
          <w:rPr>
            <w:szCs w:val="24"/>
          </w:rPr>
          <w:t>.</w:t>
        </w:r>
      </w:ins>
      <w:ins w:id="1832" w:author="Billy Mitchell [2]" w:date="2023-11-09T16:26:00Z">
        <w:r w:rsidR="00856353">
          <w:rPr>
            <w:szCs w:val="24"/>
          </w:rPr>
          <w:t>9</w:t>
        </w:r>
      </w:ins>
      <w:ins w:id="1833" w:author="Billy Mitchell" w:date="2023-11-09T01:05:00Z">
        <w:del w:id="1834" w:author="Billy Mitchell [2]" w:date="2023-11-09T16:26:00Z">
          <w:r w:rsidR="0043784E" w:rsidDel="00856353">
            <w:rPr>
              <w:szCs w:val="24"/>
            </w:rPr>
            <w:delText>7</w:delText>
          </w:r>
        </w:del>
        <w:r w:rsidR="0043784E">
          <w:rPr>
            <w:szCs w:val="24"/>
          </w:rPr>
          <w:t xml:space="preserve"> minutes on average (</w:t>
        </w:r>
        <w:r w:rsidR="0043784E" w:rsidRPr="00AA18EC">
          <w:rPr>
            <w:i/>
            <w:iCs/>
            <w:szCs w:val="24"/>
          </w:rPr>
          <w:t>median</w:t>
        </w:r>
        <w:r w:rsidR="0043784E">
          <w:rPr>
            <w:szCs w:val="24"/>
          </w:rPr>
          <w:t xml:space="preserve"> = </w:t>
        </w:r>
      </w:ins>
      <w:ins w:id="1835" w:author="Billy Mitchell [2]" w:date="2023-11-09T16:26:00Z">
        <w:r w:rsidR="00856353">
          <w:rPr>
            <w:szCs w:val="24"/>
          </w:rPr>
          <w:t>20</w:t>
        </w:r>
      </w:ins>
      <w:ins w:id="1836" w:author="Billy Mitchell" w:date="2023-11-09T01:05:00Z">
        <w:del w:id="1837" w:author="Billy Mitchell [2]" w:date="2023-11-09T16:26:00Z">
          <w:r w:rsidR="0043784E" w:rsidDel="00856353">
            <w:rPr>
              <w:szCs w:val="24"/>
            </w:rPr>
            <w:delText>31</w:delText>
          </w:r>
        </w:del>
        <w:r w:rsidR="0043784E">
          <w:rPr>
            <w:szCs w:val="24"/>
          </w:rPr>
          <w:t>.</w:t>
        </w:r>
      </w:ins>
      <w:ins w:id="1838" w:author="Billy Mitchell [2]" w:date="2023-11-09T16:28:00Z">
        <w:r w:rsidR="00856353">
          <w:rPr>
            <w:szCs w:val="24"/>
          </w:rPr>
          <w:t>5</w:t>
        </w:r>
      </w:ins>
      <w:ins w:id="1839" w:author="Billy Mitchell" w:date="2023-11-09T01:05:00Z">
        <w:del w:id="1840" w:author="Billy Mitchell [2]" w:date="2023-11-09T16:26:00Z">
          <w:r w:rsidR="0043784E" w:rsidDel="00856353">
            <w:rPr>
              <w:szCs w:val="24"/>
            </w:rPr>
            <w:delText>5</w:delText>
          </w:r>
        </w:del>
        <w:r w:rsidR="0043784E">
          <w:rPr>
            <w:szCs w:val="24"/>
          </w:rPr>
          <w:t xml:space="preserve"> minutes, </w:t>
        </w:r>
        <w:proofErr w:type="spellStart"/>
        <w:proofErr w:type="gramStart"/>
        <w:r w:rsidR="0043784E" w:rsidRPr="00E9258A">
          <w:rPr>
            <w:i/>
            <w:iCs/>
            <w:szCs w:val="24"/>
          </w:rPr>
          <w:t>sd</w:t>
        </w:r>
        <w:proofErr w:type="spellEnd"/>
        <w:proofErr w:type="gramEnd"/>
        <w:r w:rsidR="0043784E">
          <w:rPr>
            <w:szCs w:val="24"/>
          </w:rPr>
          <w:t xml:space="preserve"> = </w:t>
        </w:r>
      </w:ins>
      <w:ins w:id="1841" w:author="Billy Mitchell [2]" w:date="2023-11-09T16:28:00Z">
        <w:r w:rsidR="00856353">
          <w:rPr>
            <w:szCs w:val="24"/>
          </w:rPr>
          <w:t>56.0</w:t>
        </w:r>
      </w:ins>
      <w:ins w:id="1842" w:author="Billy Mitchell" w:date="2023-11-09T01:05:00Z">
        <w:del w:id="1843" w:author="Billy Mitchell [2]" w:date="2023-11-09T16:26:00Z">
          <w:r w:rsidR="0043784E" w:rsidDel="00856353">
            <w:rPr>
              <w:szCs w:val="24"/>
            </w:rPr>
            <w:delText>14</w:delText>
          </w:r>
        </w:del>
        <w:del w:id="1844" w:author="Billy Mitchell [2]" w:date="2023-11-09T16:28:00Z">
          <w:r w:rsidR="0043784E" w:rsidDel="00856353">
            <w:rPr>
              <w:szCs w:val="24"/>
            </w:rPr>
            <w:delText>.2</w:delText>
          </w:r>
        </w:del>
        <w:r w:rsidR="0043784E">
          <w:rPr>
            <w:szCs w:val="24"/>
          </w:rPr>
          <w:t xml:space="preserve"> minutes, </w:t>
        </w:r>
        <w:r w:rsidR="0043784E" w:rsidRPr="00E9258A">
          <w:rPr>
            <w:i/>
            <w:iCs/>
            <w:szCs w:val="24"/>
          </w:rPr>
          <w:t xml:space="preserve">range </w:t>
        </w:r>
        <w:r w:rsidR="0043784E">
          <w:rPr>
            <w:szCs w:val="24"/>
          </w:rPr>
          <w:t>= 1</w:t>
        </w:r>
      </w:ins>
      <w:ins w:id="1845" w:author="Billy Mitchell [2]" w:date="2023-11-09T16:28:00Z">
        <w:r w:rsidR="00856353">
          <w:rPr>
            <w:szCs w:val="24"/>
          </w:rPr>
          <w:t>3</w:t>
        </w:r>
      </w:ins>
      <w:ins w:id="1846" w:author="Billy Mitchell" w:date="2023-11-09T01:05:00Z">
        <w:del w:id="1847" w:author="Billy Mitchell [2]" w:date="2023-11-09T16:28:00Z">
          <w:r w:rsidR="0043784E" w:rsidDel="00856353">
            <w:rPr>
              <w:szCs w:val="24"/>
            </w:rPr>
            <w:delText>0</w:delText>
          </w:r>
        </w:del>
        <w:r w:rsidR="0043784E">
          <w:rPr>
            <w:szCs w:val="24"/>
          </w:rPr>
          <w:t>.</w:t>
        </w:r>
      </w:ins>
      <w:ins w:id="1848" w:author="Billy Mitchell [2]" w:date="2023-11-09T16:28:00Z">
        <w:r w:rsidR="00856353">
          <w:rPr>
            <w:szCs w:val="24"/>
          </w:rPr>
          <w:t>6</w:t>
        </w:r>
      </w:ins>
      <w:ins w:id="1849" w:author="Billy Mitchell" w:date="2023-11-09T01:05:00Z">
        <w:del w:id="1850" w:author="Billy Mitchell [2]" w:date="2023-11-09T16:28:00Z">
          <w:r w:rsidR="0043784E" w:rsidDel="00856353">
            <w:rPr>
              <w:szCs w:val="24"/>
            </w:rPr>
            <w:delText>9</w:delText>
          </w:r>
        </w:del>
        <w:r w:rsidR="0043784E">
          <w:rPr>
            <w:szCs w:val="24"/>
          </w:rPr>
          <w:t xml:space="preserve"> – </w:t>
        </w:r>
      </w:ins>
      <w:ins w:id="1851" w:author="Billy Mitchell [2]" w:date="2023-11-09T16:28:00Z">
        <w:r w:rsidR="00856353">
          <w:rPr>
            <w:szCs w:val="24"/>
          </w:rPr>
          <w:t>50</w:t>
        </w:r>
      </w:ins>
      <w:ins w:id="1852" w:author="Billy Mitchell" w:date="2023-11-09T01:05:00Z">
        <w:del w:id="1853" w:author="Billy Mitchell [2]" w:date="2023-11-09T16:28:00Z">
          <w:r w:rsidR="0043784E" w:rsidDel="00856353">
            <w:rPr>
              <w:szCs w:val="24"/>
            </w:rPr>
            <w:delText>88</w:delText>
          </w:r>
        </w:del>
        <w:r w:rsidR="0043784E">
          <w:rPr>
            <w:szCs w:val="24"/>
          </w:rPr>
          <w:t>.</w:t>
        </w:r>
      </w:ins>
      <w:ins w:id="1854" w:author="Billy Mitchell [2]" w:date="2023-11-09T16:28:00Z">
        <w:r w:rsidR="00856353">
          <w:rPr>
            <w:szCs w:val="24"/>
          </w:rPr>
          <w:t>7</w:t>
        </w:r>
      </w:ins>
      <w:ins w:id="1855" w:author="Billy Mitchell" w:date="2023-11-09T01:05:00Z">
        <w:del w:id="1856" w:author="Billy Mitchell [2]" w:date="2023-11-09T16:28:00Z">
          <w:r w:rsidR="0043784E" w:rsidDel="00856353">
            <w:rPr>
              <w:szCs w:val="24"/>
            </w:rPr>
            <w:delText>4</w:delText>
          </w:r>
        </w:del>
        <w:r w:rsidR="0043784E">
          <w:rPr>
            <w:szCs w:val="24"/>
          </w:rPr>
          <w:t xml:space="preserve"> minutes). </w:t>
        </w:r>
      </w:ins>
    </w:p>
    <w:p w14:paraId="4ADDB34B" w14:textId="10A7822A" w:rsidR="0043784E" w:rsidRDefault="0043784E" w:rsidP="0043784E">
      <w:pPr>
        <w:spacing w:after="0" w:line="480" w:lineRule="auto"/>
        <w:ind w:left="0" w:firstLine="720"/>
        <w:rPr>
          <w:ins w:id="1857" w:author="Billy Mitchell" w:date="2023-11-09T01:05:00Z"/>
          <w:szCs w:val="24"/>
        </w:rPr>
      </w:pPr>
      <w:ins w:id="1858" w:author="Billy Mitchell" w:date="2023-11-09T01:05:00Z">
        <w:r w:rsidRPr="0099482C">
          <w:rPr>
            <w:b/>
            <w:bCs/>
            <w:szCs w:val="24"/>
          </w:rPr>
          <w:lastRenderedPageBreak/>
          <w:t>Analysis.</w:t>
        </w:r>
        <w:r>
          <w:rPr>
            <w:szCs w:val="24"/>
          </w:rPr>
          <w:t xml:space="preserve"> </w:t>
        </w:r>
        <w:r w:rsidRPr="008C7178">
          <w:rPr>
            <w:szCs w:val="24"/>
          </w:rPr>
          <w:t xml:space="preserve">To explore </w:t>
        </w:r>
        <w:r>
          <w:rPr>
            <w:szCs w:val="24"/>
          </w:rPr>
          <w:t xml:space="preserve">whether </w:t>
        </w:r>
        <w:del w:id="1859" w:author="Billy Mitchell [2]" w:date="2023-11-09T16:29:00Z">
          <w:r w:rsidDel="00856353">
            <w:rPr>
              <w:szCs w:val="24"/>
            </w:rPr>
            <w:delText xml:space="preserve">the </w:delText>
          </w:r>
        </w:del>
        <w:r>
          <w:rPr>
            <w:szCs w:val="24"/>
          </w:rPr>
          <w:t xml:space="preserve">affective intensity </w:t>
        </w:r>
      </w:ins>
      <w:ins w:id="1860" w:author="Billy Mitchell [2]" w:date="2023-11-09T16:29:00Z">
        <w:r w:rsidR="00856353">
          <w:rPr>
            <w:szCs w:val="24"/>
          </w:rPr>
          <w:t xml:space="preserve">and condition </w:t>
        </w:r>
      </w:ins>
      <w:ins w:id="1861" w:author="Billy Mitchell" w:date="2023-11-09T01:05:00Z">
        <w:del w:id="1862" w:author="Billy Mitchell [2]" w:date="2023-11-09T16:29:00Z">
          <w:r w:rsidDel="00856353">
            <w:rPr>
              <w:szCs w:val="24"/>
            </w:rPr>
            <w:delText xml:space="preserve">experiencers reported </w:delText>
          </w:r>
        </w:del>
        <w:r>
          <w:rPr>
            <w:szCs w:val="24"/>
          </w:rPr>
          <w:t xml:space="preserve">influenced the strategies </w:t>
        </w:r>
      </w:ins>
      <w:ins w:id="1863" w:author="Billy Mitchell [2]" w:date="2023-11-09T16:30:00Z">
        <w:r w:rsidR="00856353">
          <w:rPr>
            <w:szCs w:val="24"/>
          </w:rPr>
          <w:t>participants used or selected</w:t>
        </w:r>
      </w:ins>
      <w:ins w:id="1864" w:author="Billy Mitchell" w:date="2023-11-09T01:05:00Z">
        <w:del w:id="1865" w:author="Billy Mitchell [2]" w:date="2023-11-09T16:30:00Z">
          <w:r w:rsidDel="00856353">
            <w:rPr>
              <w:szCs w:val="24"/>
            </w:rPr>
            <w:delText>forecasters chose</w:delText>
          </w:r>
        </w:del>
        <w:r>
          <w:rPr>
            <w:szCs w:val="24"/>
          </w:rPr>
          <w:t xml:space="preserve">, </w:t>
        </w:r>
        <w:r w:rsidRPr="008C7178">
          <w:rPr>
            <w:szCs w:val="24"/>
          </w:rPr>
          <w:t>we again specified mixed effect binary logistic regressions accounting for the random effect of participant</w:t>
        </w:r>
        <w:del w:id="1866" w:author="Billy Mitchell [2]" w:date="2023-11-09T16:30:00Z">
          <w:r w:rsidDel="00856353">
            <w:rPr>
              <w:szCs w:val="24"/>
            </w:rPr>
            <w:delText xml:space="preserve"> (both forecaster and experiencer)</w:delText>
          </w:r>
        </w:del>
        <w:r w:rsidRPr="008C7178">
          <w:rPr>
            <w:szCs w:val="24"/>
          </w:rPr>
          <w:t xml:space="preserve"> using the “lme4” package </w:t>
        </w:r>
        <w:r>
          <w:rPr>
            <w:szCs w:val="24"/>
          </w:rPr>
          <w:fldChar w:fldCharType="begin"/>
        </w:r>
        <w:r>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Pr="0047236C">
          <w:t>(Bates et al., 2015)</w:t>
        </w:r>
        <w:r>
          <w:rPr>
            <w:szCs w:val="24"/>
          </w:rPr>
          <w:fldChar w:fldCharType="end"/>
        </w:r>
        <w:r w:rsidRPr="008C7178">
          <w:rPr>
            <w:szCs w:val="24"/>
          </w:rPr>
          <w:t xml:space="preserve"> in R </w:t>
        </w:r>
        <w:r>
          <w:rPr>
            <w:szCs w:val="24"/>
          </w:rPr>
          <w:fldChar w:fldCharType="begin"/>
        </w:r>
        <w:r>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47236C">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built from </w:t>
        </w:r>
        <w:r>
          <w:rPr>
            <w:szCs w:val="24"/>
          </w:rPr>
          <w:t xml:space="preserve">and compared to our </w:t>
        </w:r>
        <w:r w:rsidRPr="008C7178">
          <w:rPr>
            <w:szCs w:val="24"/>
          </w:rPr>
          <w:t>null model (ICC = 0.</w:t>
        </w:r>
      </w:ins>
      <w:ins w:id="1867" w:author="Billy Mitchell [2]" w:date="2023-11-09T16:31:00Z">
        <w:r w:rsidR="00856353">
          <w:rPr>
            <w:szCs w:val="24"/>
          </w:rPr>
          <w:t>058</w:t>
        </w:r>
      </w:ins>
      <w:ins w:id="1868" w:author="Billy Mitchell" w:date="2023-11-09T01:05:00Z">
        <w:del w:id="1869" w:author="Billy Mitchell [2]" w:date="2023-11-09T16:31:00Z">
          <w:r w:rsidRPr="008C7178" w:rsidDel="00856353">
            <w:rPr>
              <w:szCs w:val="24"/>
            </w:rPr>
            <w:delText>14</w:delText>
          </w:r>
        </w:del>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ins>
      <w:ins w:id="1870" w:author="Billy Mitchell [2]" w:date="2023-11-09T16:31:00Z">
        <w:r w:rsidR="00856353">
          <w:rPr>
            <w:szCs w:val="24"/>
          </w:rPr>
          <w:t>3</w:t>
        </w:r>
      </w:ins>
      <w:ins w:id="1871" w:author="Billy Mitchell" w:date="2023-11-09T01:05:00Z">
        <w:del w:id="1872" w:author="Billy Mitchell [2]" w:date="2023-11-09T16:31:00Z">
          <w:r w:rsidDel="00856353">
            <w:rPr>
              <w:szCs w:val="24"/>
            </w:rPr>
            <w:delText>2</w:delText>
          </w:r>
        </w:del>
        <w:r w:rsidRPr="008C7178">
          <w:rPr>
            <w:szCs w:val="24"/>
          </w:rPr>
          <w:t xml:space="preserve"> w</w:t>
        </w:r>
        <w:r>
          <w:rPr>
            <w:szCs w:val="24"/>
          </w:rPr>
          <w:t>ere</w:t>
        </w:r>
        <w:r w:rsidRPr="008C7178">
          <w:rPr>
            <w:szCs w:val="24"/>
          </w:rPr>
          <w:t xml:space="preserve"> preregistered with </w:t>
        </w:r>
        <w:proofErr w:type="spellStart"/>
        <w:r w:rsidRPr="008C7178">
          <w:rPr>
            <w:szCs w:val="24"/>
          </w:rPr>
          <w:t>AsPredicted</w:t>
        </w:r>
        <w:proofErr w:type="spellEnd"/>
        <w:r>
          <w:rPr>
            <w:szCs w:val="24"/>
          </w:rPr>
          <w:t xml:space="preserve"> (</w:t>
        </w:r>
        <w:del w:id="1873" w:author="Billy Mitchell [2]" w:date="2023-11-09T16:32:00Z">
          <w:r w:rsidDel="00856353">
            <w:fldChar w:fldCharType="begin"/>
          </w:r>
          <w:r w:rsidDel="00856353">
            <w:delInstrText>HYPERLINK "https://aspredicted.org/XXH_W1V"</w:delInstrText>
          </w:r>
          <w:r w:rsidDel="00856353">
            <w:fldChar w:fldCharType="separate"/>
          </w:r>
          <w:r w:rsidRPr="00E07126" w:rsidDel="00856353">
            <w:rPr>
              <w:rStyle w:val="Hyperlink"/>
              <w:szCs w:val="24"/>
            </w:rPr>
            <w:delText>https://aspredicted.org/XXH_W1V</w:delText>
          </w:r>
          <w:r w:rsidDel="00856353">
            <w:rPr>
              <w:rStyle w:val="Hyperlink"/>
              <w:szCs w:val="24"/>
            </w:rPr>
            <w:fldChar w:fldCharType="end"/>
          </w:r>
        </w:del>
      </w:ins>
      <w:ins w:id="1874" w:author="Billy Mitchell [2]" w:date="2023-11-09T16:32:00Z">
        <w:r w:rsidR="00856353">
          <w:rPr>
            <w:szCs w:val="24"/>
          </w:rPr>
          <w:fldChar w:fldCharType="begin"/>
        </w:r>
        <w:r w:rsidR="00856353">
          <w:rPr>
            <w:szCs w:val="24"/>
          </w:rPr>
          <w:instrText>HYPERLINK "</w:instrText>
        </w:r>
        <w:r w:rsidR="00856353" w:rsidRPr="0038635A">
          <w:rPr>
            <w:szCs w:val="24"/>
          </w:rPr>
          <w:instrText>https://aspredicted</w:instrText>
        </w:r>
        <w:r w:rsidR="00856353">
          <w:rPr>
            <w:szCs w:val="24"/>
          </w:rPr>
          <w:instrText>"</w:instrText>
        </w:r>
        <w:r w:rsidR="00856353">
          <w:rPr>
            <w:szCs w:val="24"/>
          </w:rPr>
          <w:fldChar w:fldCharType="separate"/>
        </w:r>
        <w:r w:rsidR="00856353" w:rsidRPr="00132A5E">
          <w:rPr>
            <w:rStyle w:val="Hyperlink"/>
            <w:szCs w:val="24"/>
          </w:rPr>
          <w:t>https://aspredicted</w:t>
        </w:r>
        <w:r w:rsidR="00856353">
          <w:rPr>
            <w:szCs w:val="24"/>
          </w:rPr>
          <w:fldChar w:fldCharType="end"/>
        </w:r>
        <w:r w:rsidR="00856353" w:rsidRPr="0038635A">
          <w:rPr>
            <w:szCs w:val="24"/>
          </w:rPr>
          <w:t>.org/n3ne3.pdf</w:t>
        </w:r>
      </w:ins>
      <w:ins w:id="1875" w:author="Billy Mitchell" w:date="2023-11-09T01:05:00Z">
        <w:r w:rsidRPr="008C7178">
          <w:rPr>
            <w:szCs w:val="24"/>
          </w:rPr>
          <w:t>)</w:t>
        </w:r>
        <w:del w:id="1876" w:author="Billy Mitchell [2]" w:date="2023-11-09T16:32:00Z">
          <w:r w:rsidDel="00856353">
            <w:rPr>
              <w:szCs w:val="24"/>
            </w:rPr>
            <w:delText xml:space="preserve">, though please note a discrepancy exists in the number of events used, as fewer met our outlined criteria than initially determined. </w:delText>
          </w:r>
        </w:del>
      </w:ins>
      <w:ins w:id="1877" w:author="Billy Mitchell [2]" w:date="2023-11-09T16:32:00Z">
        <w:r w:rsidR="00856353">
          <w:rPr>
            <w:szCs w:val="24"/>
          </w:rPr>
          <w:t>.</w:t>
        </w:r>
      </w:ins>
    </w:p>
    <w:p w14:paraId="36342F78" w14:textId="51EBA571" w:rsidR="0043784E" w:rsidRDefault="0043784E" w:rsidP="0043784E">
      <w:pPr>
        <w:spacing w:after="160" w:line="259" w:lineRule="auto"/>
        <w:ind w:left="0" w:firstLine="0"/>
        <w:rPr>
          <w:ins w:id="1878" w:author="Billy Mitchell" w:date="2023-11-09T01:05:00Z"/>
          <w:b/>
          <w:szCs w:val="24"/>
        </w:rPr>
      </w:pPr>
      <w:ins w:id="1879" w:author="Billy Mitchell" w:date="2023-11-09T01:05:00Z">
        <w:r>
          <w:rPr>
            <w:b/>
            <w:szCs w:val="24"/>
          </w:rPr>
          <w:t xml:space="preserve">EXPERIMENT </w:t>
        </w:r>
        <w:del w:id="1880" w:author="Billy Mitchell [2]" w:date="2023-11-09T16:32:00Z">
          <w:r w:rsidDel="00856353">
            <w:rPr>
              <w:b/>
              <w:szCs w:val="24"/>
            </w:rPr>
            <w:delText>2</w:delText>
          </w:r>
        </w:del>
      </w:ins>
      <w:proofErr w:type="gramStart"/>
      <w:ins w:id="1881" w:author="Billy Mitchell [2]" w:date="2023-11-09T16:32:00Z">
        <w:r w:rsidR="00856353">
          <w:rPr>
            <w:b/>
            <w:szCs w:val="24"/>
          </w:rPr>
          <w:t>3</w:t>
        </w:r>
      </w:ins>
      <w:proofErr w:type="gramEnd"/>
      <w:ins w:id="1882" w:author="Billy Mitchell" w:date="2023-11-09T01:05:00Z">
        <w:r>
          <w:rPr>
            <w:b/>
            <w:szCs w:val="24"/>
          </w:rPr>
          <w:t xml:space="preserve"> </w:t>
        </w:r>
        <w:r w:rsidRPr="008C7178">
          <w:rPr>
            <w:b/>
            <w:szCs w:val="24"/>
          </w:rPr>
          <w:t>RESULTS</w:t>
        </w:r>
      </w:ins>
    </w:p>
    <w:p w14:paraId="14312E6F" w14:textId="69ECEB91" w:rsidR="00FE436A" w:rsidRDefault="00FE436A" w:rsidP="00FE436A">
      <w:pPr>
        <w:spacing w:after="0" w:line="480" w:lineRule="auto"/>
        <w:ind w:left="0" w:firstLine="720"/>
        <w:rPr>
          <w:ins w:id="1883" w:author="Billy Mitchell [2]" w:date="2023-11-09T16:45:00Z"/>
          <w:b/>
          <w:szCs w:val="24"/>
        </w:rPr>
      </w:pPr>
      <w:bookmarkStart w:id="1884" w:name="_GoBack"/>
      <w:bookmarkEnd w:id="1884"/>
      <w:ins w:id="1885" w:author="Billy Mitchell [2]" w:date="2023-11-09T16:45:00Z">
        <w:r>
          <w:rPr>
            <w:b/>
            <w:szCs w:val="24"/>
          </w:rPr>
          <w:t>.</w:t>
        </w:r>
      </w:ins>
    </w:p>
    <w:p w14:paraId="0F850A64" w14:textId="77777777" w:rsidR="00FE436A" w:rsidRDefault="00FE436A" w:rsidP="00FE436A">
      <w:pPr>
        <w:spacing w:after="0" w:line="480" w:lineRule="auto"/>
        <w:ind w:left="0" w:firstLine="720"/>
        <w:rPr>
          <w:ins w:id="1886" w:author="Billy Mitchell [2]" w:date="2023-11-09T16:45:00Z"/>
          <w:b/>
          <w:szCs w:val="24"/>
        </w:rPr>
      </w:pPr>
    </w:p>
    <w:p w14:paraId="4DC6A99F" w14:textId="4F914C83" w:rsidR="00FE436A" w:rsidRDefault="00FE436A" w:rsidP="00FE436A">
      <w:pPr>
        <w:spacing w:after="0" w:line="480" w:lineRule="auto"/>
        <w:ind w:left="0" w:firstLine="720"/>
        <w:rPr>
          <w:ins w:id="1887" w:author="Billy Mitchell [2]" w:date="2023-11-09T16:41:00Z"/>
          <w:szCs w:val="24"/>
        </w:rPr>
      </w:pPr>
      <w:ins w:id="1888" w:author="Billy Mitchell [2]" w:date="2023-11-09T16:41:00Z">
        <w:r w:rsidRPr="008C7178">
          <w:rPr>
            <w:b/>
            <w:szCs w:val="24"/>
          </w:rPr>
          <w:t>Intensity predicts regulatory strategy choice</w:t>
        </w:r>
        <w:r>
          <w:rPr>
            <w:b/>
            <w:szCs w:val="24"/>
          </w:rPr>
          <w:t xml:space="preserve"> in both conditions</w:t>
        </w:r>
        <w:r>
          <w:rPr>
            <w:b/>
            <w:szCs w:val="24"/>
          </w:rPr>
          <w:t>.</w:t>
        </w:r>
        <w:r>
          <w:rPr>
            <w:bCs/>
            <w:szCs w:val="24"/>
          </w:rPr>
          <w:t xml:space="preserve"> Our first model, containing only the affective intensity of pilot participants as a predictor</w:t>
        </w:r>
        <w:r w:rsidRPr="008C7178">
          <w:rPr>
            <w:szCs w:val="24"/>
          </w:rPr>
          <w:t xml:space="preserve"> to predict </w:t>
        </w:r>
        <w:r>
          <w:rPr>
            <w:szCs w:val="24"/>
          </w:rPr>
          <w:t xml:space="preserve">online participants’ </w:t>
        </w:r>
        <w:r w:rsidRPr="008C7178">
          <w:rPr>
            <w:szCs w:val="24"/>
          </w:rPr>
          <w:t>strategy choice</w:t>
        </w:r>
        <w:r>
          <w:rPr>
            <w:szCs w:val="24"/>
          </w:rPr>
          <w:t>,</w:t>
        </w:r>
        <w:r w:rsidRPr="008C7178">
          <w:rPr>
            <w:szCs w:val="24"/>
          </w:rPr>
          <w:t xml:space="preserve"> </w:t>
        </w:r>
        <w:r w:rsidRPr="00245B8B">
          <w:rPr>
            <w:szCs w:val="24"/>
          </w:rPr>
          <w:t>performed better than our null model (χ</w:t>
        </w:r>
        <w:r w:rsidRPr="00245B8B">
          <w:rPr>
            <w:szCs w:val="24"/>
            <w:vertAlign w:val="superscript"/>
          </w:rPr>
          <w:t xml:space="preserve">2 </w:t>
        </w:r>
        <w:r w:rsidRPr="00245B8B">
          <w:rPr>
            <w:szCs w:val="24"/>
          </w:rPr>
          <w:t>= 8.39), demonstrating a small positive effect (</w:t>
        </w:r>
        <w:r w:rsidRPr="00E633F1">
          <w:rPr>
            <w:i/>
            <w:iCs/>
            <w:szCs w:val="24"/>
          </w:rPr>
          <w:t>OR</w:t>
        </w:r>
        <w:r w:rsidRPr="00245B8B">
          <w:rPr>
            <w:szCs w:val="24"/>
          </w:rPr>
          <w:t xml:space="preserve"> = 1.06, </w:t>
        </w:r>
        <w:r w:rsidRPr="00E633F1">
          <w:rPr>
            <w:i/>
            <w:iCs/>
            <w:szCs w:val="24"/>
          </w:rPr>
          <w:t>95% CI</w:t>
        </w:r>
        <w:r w:rsidRPr="00245B8B">
          <w:rPr>
            <w:szCs w:val="24"/>
          </w:rPr>
          <w:t xml:space="preserve"> = [1.02, 1.10], </w:t>
        </w:r>
        <w:r w:rsidRPr="00E633F1">
          <w:rPr>
            <w:i/>
            <w:iCs/>
            <w:szCs w:val="24"/>
          </w:rPr>
          <w:t>p</w:t>
        </w:r>
        <w:r w:rsidRPr="00245B8B">
          <w:rPr>
            <w:szCs w:val="24"/>
          </w:rPr>
          <w:t xml:space="preserve"> = 0.004)</w:t>
        </w:r>
        <w:r>
          <w:rPr>
            <w:szCs w:val="24"/>
          </w:rPr>
          <w:t xml:space="preserve"> such that more intense events were associated with an increased probability that participants chose distraction to regulate them. Additional models included age, gender, IUS </w:t>
        </w:r>
        <w:proofErr w:type="gramStart"/>
        <w:r>
          <w:rPr>
            <w:szCs w:val="24"/>
          </w:rPr>
          <w:t>score,</w:t>
        </w:r>
        <w:proofErr w:type="gramEnd"/>
        <w:r>
          <w:rPr>
            <w:szCs w:val="24"/>
          </w:rPr>
          <w:t xml:space="preserve"> the DERS limited access to strategies subscale, and a combination of all four as covariates. However, each model failed to outperform our initial model in chi square tests of the models (age: </w:t>
        </w:r>
        <w:r>
          <w:rPr>
            <w:rFonts w:ascii="Calibri" w:hAnsi="Calibri" w:cs="Calibri"/>
            <w:szCs w:val="24"/>
          </w:rPr>
          <w:t>χ</w:t>
        </w:r>
        <w:r w:rsidRPr="00564115">
          <w:rPr>
            <w:szCs w:val="24"/>
            <w:vertAlign w:val="superscript"/>
          </w:rPr>
          <w:t>2</w:t>
        </w:r>
        <w:r>
          <w:rPr>
            <w:szCs w:val="24"/>
            <w:vertAlign w:val="superscript"/>
          </w:rPr>
          <w:t xml:space="preserve"> </w:t>
        </w:r>
        <w:r>
          <w:rPr>
            <w:szCs w:val="24"/>
          </w:rPr>
          <w:t xml:space="preserve">= 0.84, p = 0.36; gender: </w:t>
        </w:r>
        <w:r>
          <w:rPr>
            <w:rFonts w:ascii="Calibri" w:hAnsi="Calibri" w:cs="Calibri"/>
            <w:szCs w:val="24"/>
          </w:rPr>
          <w:t>χ</w:t>
        </w:r>
        <w:r w:rsidRPr="00564115">
          <w:rPr>
            <w:szCs w:val="24"/>
            <w:vertAlign w:val="superscript"/>
          </w:rPr>
          <w:t>2</w:t>
        </w:r>
        <w:r>
          <w:rPr>
            <w:szCs w:val="24"/>
            <w:vertAlign w:val="superscript"/>
          </w:rPr>
          <w:t xml:space="preserve"> </w:t>
        </w:r>
        <w:r>
          <w:rPr>
            <w:szCs w:val="24"/>
          </w:rPr>
          <w:t>= 2.81, p = 0.25; IUS:</w:t>
        </w:r>
        <w:r w:rsidRPr="00564115">
          <w:rPr>
            <w:rFonts w:ascii="Calibri" w:hAnsi="Calibri" w:cs="Calibri"/>
            <w:szCs w:val="24"/>
          </w:rPr>
          <w:t xml:space="preserve"> </w:t>
        </w:r>
        <w:r>
          <w:rPr>
            <w:rFonts w:ascii="Calibri" w:hAnsi="Calibri" w:cs="Calibri"/>
            <w:szCs w:val="24"/>
          </w:rPr>
          <w:t>χ</w:t>
        </w:r>
        <w:r w:rsidRPr="00564115">
          <w:rPr>
            <w:szCs w:val="24"/>
            <w:vertAlign w:val="superscript"/>
          </w:rPr>
          <w:t>2</w:t>
        </w:r>
        <w:r>
          <w:rPr>
            <w:szCs w:val="24"/>
            <w:vertAlign w:val="superscript"/>
          </w:rPr>
          <w:t xml:space="preserve"> </w:t>
        </w:r>
        <w:r>
          <w:rPr>
            <w:szCs w:val="24"/>
          </w:rPr>
          <w:t>= 0.89, p = 0.35; DERS:</w:t>
        </w:r>
        <w:r w:rsidRPr="00564115">
          <w:rPr>
            <w:rFonts w:ascii="Calibri" w:hAnsi="Calibri" w:cs="Calibri"/>
            <w:szCs w:val="24"/>
          </w:rPr>
          <w:t xml:space="preserve"> </w:t>
        </w:r>
        <w:r>
          <w:rPr>
            <w:rFonts w:ascii="Calibri" w:hAnsi="Calibri" w:cs="Calibri"/>
            <w:szCs w:val="24"/>
          </w:rPr>
          <w:t>χ</w:t>
        </w:r>
        <w:r w:rsidRPr="00564115">
          <w:rPr>
            <w:szCs w:val="24"/>
            <w:vertAlign w:val="superscript"/>
          </w:rPr>
          <w:t>2</w:t>
        </w:r>
        <w:r>
          <w:rPr>
            <w:szCs w:val="24"/>
            <w:vertAlign w:val="superscript"/>
          </w:rPr>
          <w:t xml:space="preserve"> </w:t>
        </w:r>
        <w:r>
          <w:rPr>
            <w:szCs w:val="24"/>
          </w:rPr>
          <w:t xml:space="preserve">= 0.54, p = 0.46; combo: </w:t>
        </w:r>
        <w:r>
          <w:rPr>
            <w:rFonts w:ascii="Calibri" w:hAnsi="Calibri" w:cs="Calibri"/>
            <w:szCs w:val="24"/>
          </w:rPr>
          <w:t>χ</w:t>
        </w:r>
        <w:r w:rsidRPr="00564115">
          <w:rPr>
            <w:szCs w:val="24"/>
            <w:vertAlign w:val="superscript"/>
          </w:rPr>
          <w:t>2</w:t>
        </w:r>
        <w:r>
          <w:rPr>
            <w:szCs w:val="24"/>
            <w:vertAlign w:val="superscript"/>
          </w:rPr>
          <w:t xml:space="preserve"> </w:t>
        </w:r>
        <w:r>
          <w:rPr>
            <w:szCs w:val="24"/>
          </w:rPr>
          <w:t>= 0.52, p = 0.52; respectively)</w:t>
        </w:r>
        <w:r w:rsidRPr="008C7178">
          <w:rPr>
            <w:szCs w:val="24"/>
          </w:rPr>
          <w:t>.</w:t>
        </w:r>
      </w:ins>
    </w:p>
    <w:p w14:paraId="59661885" w14:textId="77777777" w:rsidR="00FE436A" w:rsidRDefault="00FE436A" w:rsidP="00FE436A">
      <w:pPr>
        <w:spacing w:after="0" w:line="480" w:lineRule="auto"/>
        <w:ind w:left="0" w:firstLine="720"/>
        <w:rPr>
          <w:ins w:id="1889" w:author="Billy Mitchell [2]" w:date="2023-11-09T16:41:00Z"/>
          <w:bCs/>
          <w:szCs w:val="24"/>
        </w:rPr>
      </w:pPr>
      <w:ins w:id="1890" w:author="Billy Mitchell [2]" w:date="2023-11-09T16:41:00Z">
        <w:r>
          <w:rPr>
            <w:b/>
            <w:szCs w:val="24"/>
          </w:rPr>
          <w:t xml:space="preserve">Online participants matched pilot participants less than chance when selecting distraction. </w:t>
        </w:r>
        <w:r w:rsidRPr="00774C33">
          <w:t>In signal detection theory, d prime (</w:t>
        </w:r>
        <w:r w:rsidRPr="00E633F1">
          <w:rPr>
            <w:i/>
            <w:iCs/>
          </w:rPr>
          <w:t>d’</w:t>
        </w:r>
        <w:r w:rsidRPr="00774C33">
          <w:t>) is a measure of sensitivity that quantifies the ability to distinguish between signal and noise in a binary decision task</w:t>
        </w:r>
        <w:r>
          <w:t>, and thus, can be used to determine whether congruency in strategy choice and usage between pilot and experiment 2 participants is greater than chance. D’</w:t>
        </w:r>
        <w:r w:rsidRPr="00577985">
          <w:t xml:space="preserve"> is calculated as the normalized value of the proportion of </w:t>
        </w:r>
        <w:r w:rsidRPr="00577985">
          <w:lastRenderedPageBreak/>
          <w:t>hits (</w:t>
        </w:r>
        <w:r>
          <w:t xml:space="preserve">i.e., </w:t>
        </w:r>
        <w:r w:rsidRPr="00577985">
          <w:t xml:space="preserve">when </w:t>
        </w:r>
        <w:r>
          <w:t>a strategy was used by a pilot participant</w:t>
        </w:r>
        <w:r w:rsidRPr="00577985">
          <w:t xml:space="preserve"> and selected</w:t>
        </w:r>
        <w:r>
          <w:t xml:space="preserve"> by an experiment 2 participant</w:t>
        </w:r>
        <w:r w:rsidRPr="00577985">
          <w:t>) minus the proportion of false alarms (</w:t>
        </w:r>
        <w:r>
          <w:t xml:space="preserve">i.e., </w:t>
        </w:r>
        <w:r w:rsidRPr="00577985">
          <w:t xml:space="preserve">when </w:t>
        </w:r>
        <w:r>
          <w:t>a strategy was not used by a pilot participant but was selected by an experiment 2 participant</w:t>
        </w:r>
        <w:r w:rsidRPr="00577985">
          <w:t>).</w:t>
        </w:r>
        <w:r>
          <w:t xml:space="preserve"> Importantly, d’ is robust to unequal prior probabilities in binary outcomes, as occurs in our strategy selection (73.1% of pilot observations used distraction), through the incorporation of a bias parameter. Using this approach, we found that experiment 2 participants matched pilot participants in their selection of reappraisal nearly at chance (</w:t>
        </w:r>
        <w:r w:rsidRPr="00E633F1">
          <w:rPr>
            <w:i/>
            <w:iCs/>
          </w:rPr>
          <w:t xml:space="preserve">d’ </w:t>
        </w:r>
        <w:r>
          <w:t>= -0.08) but were below chance in matching distraction (</w:t>
        </w:r>
        <w:r w:rsidRPr="00774C33">
          <w:t>d</w:t>
        </w:r>
        <w:r>
          <w:t>’ = -0.41) (</w:t>
        </w:r>
        <w:r>
          <w:rPr>
            <w:b/>
            <w:bCs/>
          </w:rPr>
          <w:t>Fig. 6</w:t>
        </w:r>
        <w:r w:rsidRPr="00EB0294">
          <w:t>)</w:t>
        </w:r>
        <w:r>
          <w:t xml:space="preserve">. The difference in selection congruency between these strategies was significant as determined by a paired samples t-test </w:t>
        </w:r>
        <w:r w:rsidRPr="00577985">
          <w:rPr>
            <w:bCs/>
            <w:szCs w:val="24"/>
          </w:rPr>
          <w:t xml:space="preserve"> (</w:t>
        </w:r>
        <w:proofErr w:type="spellStart"/>
        <w:r w:rsidRPr="00E633F1">
          <w:rPr>
            <w:bCs/>
            <w:i/>
            <w:iCs/>
            <w:szCs w:val="24"/>
          </w:rPr>
          <w:t>x</w:t>
        </w:r>
        <w:r w:rsidRPr="00E633F1">
          <w:rPr>
            <w:bCs/>
            <w:i/>
            <w:iCs/>
            <w:szCs w:val="24"/>
            <w:vertAlign w:val="subscript"/>
          </w:rPr>
          <w:t>diff</w:t>
        </w:r>
        <w:proofErr w:type="spellEnd"/>
        <w:r w:rsidRPr="00E633F1">
          <w:rPr>
            <w:bCs/>
            <w:i/>
            <w:iCs/>
            <w:szCs w:val="24"/>
          </w:rPr>
          <w:t xml:space="preserve"> </w:t>
        </w:r>
        <w:r w:rsidRPr="00577985">
          <w:rPr>
            <w:bCs/>
            <w:szCs w:val="24"/>
          </w:rPr>
          <w:t xml:space="preserve">= </w:t>
        </w:r>
        <w:r>
          <w:rPr>
            <w:bCs/>
            <w:szCs w:val="24"/>
          </w:rPr>
          <w:t>0.328</w:t>
        </w:r>
        <w:r w:rsidRPr="00577985">
          <w:rPr>
            <w:bCs/>
            <w:szCs w:val="24"/>
          </w:rPr>
          <w:t xml:space="preserve">, </w:t>
        </w:r>
        <w:r w:rsidRPr="00E633F1">
          <w:rPr>
            <w:bCs/>
            <w:i/>
            <w:iCs/>
            <w:szCs w:val="24"/>
          </w:rPr>
          <w:t>95% CI</w:t>
        </w:r>
        <w:r>
          <w:rPr>
            <w:bCs/>
            <w:i/>
            <w:iCs/>
            <w:szCs w:val="24"/>
          </w:rPr>
          <w:t xml:space="preserve"> </w:t>
        </w:r>
        <w:r w:rsidRPr="00E633F1">
          <w:rPr>
            <w:bCs/>
            <w:szCs w:val="24"/>
          </w:rPr>
          <w:t>=</w:t>
        </w:r>
        <w:r>
          <w:rPr>
            <w:bCs/>
            <w:szCs w:val="24"/>
          </w:rPr>
          <w:t xml:space="preserve"> [0.313</w:t>
        </w:r>
        <w:r w:rsidRPr="00577985">
          <w:rPr>
            <w:bCs/>
            <w:szCs w:val="24"/>
          </w:rPr>
          <w:t xml:space="preserve">, </w:t>
        </w:r>
        <w:r>
          <w:rPr>
            <w:bCs/>
            <w:szCs w:val="24"/>
          </w:rPr>
          <w:t>0.342]</w:t>
        </w:r>
        <w:r w:rsidRPr="00577985">
          <w:rPr>
            <w:bCs/>
            <w:szCs w:val="24"/>
          </w:rPr>
          <w:t xml:space="preserve">, </w:t>
        </w:r>
        <w:r w:rsidRPr="00E633F1">
          <w:rPr>
            <w:bCs/>
            <w:i/>
            <w:iCs/>
            <w:szCs w:val="24"/>
          </w:rPr>
          <w:t>t</w:t>
        </w:r>
        <w:r w:rsidRPr="00577985">
          <w:rPr>
            <w:bCs/>
            <w:szCs w:val="24"/>
          </w:rPr>
          <w:t>(</w:t>
        </w:r>
        <w:r>
          <w:rPr>
            <w:bCs/>
            <w:szCs w:val="24"/>
          </w:rPr>
          <w:t>149)</w:t>
        </w:r>
        <w:r w:rsidRPr="00577985">
          <w:rPr>
            <w:bCs/>
            <w:szCs w:val="24"/>
          </w:rPr>
          <w:t xml:space="preserve"> = </w:t>
        </w:r>
        <w:r>
          <w:rPr>
            <w:bCs/>
            <w:szCs w:val="24"/>
          </w:rPr>
          <w:t>43</w:t>
        </w:r>
        <w:r w:rsidRPr="00577985">
          <w:rPr>
            <w:bCs/>
            <w:szCs w:val="24"/>
          </w:rPr>
          <w:t xml:space="preserve">, </w:t>
        </w:r>
        <w:r w:rsidRPr="00E633F1">
          <w:rPr>
            <w:bCs/>
            <w:i/>
            <w:iCs/>
            <w:szCs w:val="24"/>
          </w:rPr>
          <w:t>p</w:t>
        </w:r>
        <w:r w:rsidRPr="00577985">
          <w:rPr>
            <w:bCs/>
            <w:szCs w:val="24"/>
          </w:rPr>
          <w:t xml:space="preserve"> &lt; 0.001)</w:t>
        </w:r>
        <w:r>
          <w:rPr>
            <w:bCs/>
            <w:szCs w:val="24"/>
          </w:rPr>
          <w:t xml:space="preserve">, suggesting that differences in the deployment of distraction between the two groups may be driving differences in how predictive affective intensity was towards strategy choice or usage across these two contexts. The distribution of strategy selection differed between our online sample and haunted house sample, as distraction </w:t>
        </w:r>
        <w:proofErr w:type="gramStart"/>
        <w:r>
          <w:rPr>
            <w:bCs/>
            <w:szCs w:val="24"/>
          </w:rPr>
          <w:t>was only selected</w:t>
        </w:r>
        <w:proofErr w:type="gramEnd"/>
        <w:r>
          <w:rPr>
            <w:bCs/>
            <w:szCs w:val="24"/>
          </w:rPr>
          <w:t xml:space="preserve"> in 48.8% of observations for Experiment 2. Taken together, 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t>
        </w:r>
      </w:ins>
    </w:p>
    <w:p w14:paraId="0B0DE5AA" w14:textId="037FF533" w:rsidR="0043784E" w:rsidRPr="005D3AA4" w:rsidDel="00994776" w:rsidRDefault="0043784E" w:rsidP="0043784E">
      <w:pPr>
        <w:spacing w:after="0" w:line="480" w:lineRule="auto"/>
        <w:ind w:left="0" w:firstLine="720"/>
        <w:rPr>
          <w:ins w:id="1891" w:author="Billy Mitchell" w:date="2023-11-09T01:05:00Z"/>
          <w:del w:id="1892" w:author="Billy Mitchell [2]" w:date="2023-11-09T14:49:00Z"/>
          <w:bCs/>
          <w:szCs w:val="24"/>
        </w:rPr>
      </w:pPr>
      <w:ins w:id="1893" w:author="Billy Mitchell" w:date="2023-11-09T01:05:00Z">
        <w:del w:id="1894" w:author="Billy Mitchell [2]" w:date="2023-11-09T14:49:00Z">
          <w:r w:rsidDel="00994776">
            <w:rPr>
              <w:b/>
              <w:szCs w:val="24"/>
            </w:rPr>
            <w:delText>Differences in Covariates Across Samples.</w:delText>
          </w:r>
          <w:r w:rsidDel="00994776">
            <w:rPr>
              <w:bCs/>
              <w:szCs w:val="24"/>
            </w:rPr>
            <w:delText xml:space="preserve"> Our first analyses aimed to determine whether relevant trait differences existed between the online sample of participants and the participants who experienced the haunted house. If such differences exist, they would limit our ability to associate differences in regulatory choice or usage to differences in presentation and context. Both pilot and experiment 2 participants completed the ERQ and IUS. If differences exist in ERQ scores, the groups may differ in their underlying propensity to choose specific strategies. Using a Welch’s Two Sample T-Test, we did not find significant differences between the groups in their likelihood of using reappraisal </w:delText>
          </w:r>
          <w:r w:rsidRPr="00A62570" w:rsidDel="00994776">
            <w:rPr>
              <w:bCs/>
              <w:szCs w:val="24"/>
            </w:rPr>
            <w:delText>(</w:delText>
          </w:r>
          <w:r w:rsidRPr="00E9258A" w:rsidDel="00994776">
            <w:rPr>
              <w:bCs/>
              <w:i/>
              <w:iCs/>
              <w:szCs w:val="24"/>
            </w:rPr>
            <w:delText>x</w:delText>
          </w:r>
          <w:r w:rsidRPr="00E9258A" w:rsidDel="00994776">
            <w:rPr>
              <w:bCs/>
              <w:i/>
              <w:iCs/>
              <w:szCs w:val="24"/>
              <w:vertAlign w:val="subscript"/>
            </w:rPr>
            <w:delText>pilot</w:delText>
          </w:r>
          <w:r w:rsidRPr="00A62570" w:rsidDel="00994776">
            <w:rPr>
              <w:bCs/>
              <w:szCs w:val="24"/>
            </w:rPr>
            <w:delText xml:space="preserve"> = 29.9</w:delText>
          </w:r>
          <w:r w:rsidDel="00994776">
            <w:rPr>
              <w:bCs/>
              <w:szCs w:val="24"/>
            </w:rPr>
            <w:delText>,</w:delText>
          </w:r>
          <w:r w:rsidRPr="00A62570" w:rsidDel="00994776">
            <w:rPr>
              <w:bCs/>
              <w:szCs w:val="24"/>
            </w:rPr>
            <w:delText xml:space="preserve"> </w:delText>
          </w:r>
          <w:r w:rsidRPr="00E9258A" w:rsidDel="00994776">
            <w:rPr>
              <w:bCs/>
              <w:i/>
              <w:iCs/>
              <w:szCs w:val="24"/>
            </w:rPr>
            <w:delText>x</w:delText>
          </w:r>
          <w:r w:rsidRPr="00E9258A" w:rsidDel="00994776">
            <w:rPr>
              <w:bCs/>
              <w:i/>
              <w:iCs/>
              <w:szCs w:val="24"/>
              <w:vertAlign w:val="subscript"/>
            </w:rPr>
            <w:delText>exp2</w:delText>
          </w:r>
          <w:r w:rsidRPr="00A62570" w:rsidDel="00994776">
            <w:rPr>
              <w:bCs/>
              <w:szCs w:val="24"/>
            </w:rPr>
            <w:delText xml:space="preserve">= 31.0, </w:delText>
          </w:r>
          <w:r w:rsidRPr="00E9258A" w:rsidDel="00994776">
            <w:rPr>
              <w:bCs/>
              <w:i/>
              <w:iCs/>
              <w:szCs w:val="24"/>
            </w:rPr>
            <w:delText>95% CI</w:delText>
          </w:r>
          <w:r w:rsidRPr="00A62570" w:rsidDel="00994776">
            <w:rPr>
              <w:bCs/>
              <w:szCs w:val="24"/>
            </w:rPr>
            <w:delText xml:space="preserve"> = [-3.22, 1.03]</w:delText>
          </w:r>
          <w:r w:rsidDel="00994776">
            <w:rPr>
              <w:bCs/>
              <w:szCs w:val="24"/>
            </w:rPr>
            <w:delText>,</w:delText>
          </w:r>
          <w:r w:rsidRPr="00A62570" w:rsidDel="00994776">
            <w:rPr>
              <w:bCs/>
              <w:szCs w:val="24"/>
            </w:rPr>
            <w:delText xml:space="preserve"> </w:delText>
          </w:r>
          <w:r w:rsidRPr="00A62570" w:rsidDel="00994776">
            <w:rPr>
              <w:bCs/>
              <w:i/>
              <w:iCs/>
              <w:szCs w:val="24"/>
            </w:rPr>
            <w:delText>t</w:delText>
          </w:r>
          <w:r w:rsidRPr="00A62570" w:rsidDel="00994776">
            <w:rPr>
              <w:bCs/>
              <w:szCs w:val="24"/>
            </w:rPr>
            <w:delText xml:space="preserve">(45) = -1, </w:delText>
          </w:r>
          <w:r w:rsidRPr="00E9258A" w:rsidDel="00994776">
            <w:rPr>
              <w:bCs/>
              <w:i/>
              <w:iCs/>
              <w:szCs w:val="24"/>
            </w:rPr>
            <w:delText xml:space="preserve">p </w:delText>
          </w:r>
          <w:r w:rsidRPr="00A62570" w:rsidDel="00994776">
            <w:rPr>
              <w:bCs/>
              <w:szCs w:val="24"/>
            </w:rPr>
            <w:delText>= 0.3)</w:delText>
          </w:r>
          <w:r w:rsidDel="00994776">
            <w:rPr>
              <w:bCs/>
              <w:szCs w:val="24"/>
            </w:rPr>
            <w:delText xml:space="preserve"> according to the ERQ reappraisal subscale.</w:delText>
          </w:r>
          <w:r w:rsidRPr="00A62570" w:rsidDel="00994776">
            <w:rPr>
              <w:bCs/>
              <w:szCs w:val="24"/>
            </w:rPr>
            <w:delText xml:space="preserve"> However, significant differences were observed between the two groups for the expressive suppression ERQ subscale (</w:delText>
          </w:r>
          <w:r w:rsidRPr="00E9258A" w:rsidDel="00994776">
            <w:rPr>
              <w:bCs/>
              <w:i/>
              <w:iCs/>
              <w:szCs w:val="24"/>
            </w:rPr>
            <w:delText>x</w:delText>
          </w:r>
          <w:r w:rsidRPr="00E9258A" w:rsidDel="00994776">
            <w:rPr>
              <w:bCs/>
              <w:i/>
              <w:iCs/>
              <w:szCs w:val="24"/>
              <w:vertAlign w:val="subscript"/>
            </w:rPr>
            <w:delText>pilot</w:delText>
          </w:r>
          <w:r w:rsidRPr="00A62570" w:rsidDel="00994776">
            <w:rPr>
              <w:bCs/>
              <w:szCs w:val="24"/>
            </w:rPr>
            <w:delText xml:space="preserve"> = 12.5, </w:delText>
          </w:r>
          <w:r w:rsidRPr="00E9258A" w:rsidDel="00994776">
            <w:rPr>
              <w:bCs/>
              <w:i/>
              <w:iCs/>
              <w:szCs w:val="24"/>
            </w:rPr>
            <w:delText>x</w:delText>
          </w:r>
          <w:r w:rsidRPr="00E9258A" w:rsidDel="00994776">
            <w:rPr>
              <w:bCs/>
              <w:i/>
              <w:iCs/>
              <w:szCs w:val="24"/>
              <w:vertAlign w:val="subscript"/>
            </w:rPr>
            <w:delText>exp2</w:delText>
          </w:r>
          <w:r w:rsidRPr="00E9258A" w:rsidDel="00994776">
            <w:rPr>
              <w:bCs/>
              <w:i/>
              <w:iCs/>
              <w:szCs w:val="24"/>
            </w:rPr>
            <w:delText xml:space="preserve"> </w:delText>
          </w:r>
          <w:r w:rsidRPr="00A62570" w:rsidDel="00994776">
            <w:rPr>
              <w:bCs/>
              <w:szCs w:val="24"/>
            </w:rPr>
            <w:delText xml:space="preserve">= 15.7, </w:delText>
          </w:r>
          <w:r w:rsidRPr="00E9258A" w:rsidDel="00994776">
            <w:rPr>
              <w:bCs/>
              <w:i/>
              <w:iCs/>
              <w:szCs w:val="24"/>
            </w:rPr>
            <w:delText>t</w:delText>
          </w:r>
          <w:r w:rsidRPr="00A62570" w:rsidDel="00994776">
            <w:rPr>
              <w:bCs/>
              <w:szCs w:val="24"/>
            </w:rPr>
            <w:delText xml:space="preserve">(48) = -3, </w:delText>
          </w:r>
          <w:r w:rsidRPr="00E9258A" w:rsidDel="00994776">
            <w:rPr>
              <w:bCs/>
              <w:i/>
              <w:iCs/>
              <w:szCs w:val="24"/>
            </w:rPr>
            <w:delText>p</w:delText>
          </w:r>
          <w:r w:rsidRPr="00A62570" w:rsidDel="00994776">
            <w:rPr>
              <w:bCs/>
              <w:szCs w:val="24"/>
            </w:rPr>
            <w:delText xml:space="preserve"> &lt; 0.001).</w:delText>
          </w:r>
          <w:r w:rsidDel="00994776">
            <w:rPr>
              <w:bCs/>
              <w:szCs w:val="24"/>
            </w:rPr>
            <w:delText xml:space="preserve"> The relevancy of the suppression subscale is unclear in this context, as suppression is not directly tested and neither subscale proved to be predictive of strategy usage during our pilot. Furthermore, a</w:delText>
          </w:r>
          <w:r w:rsidRPr="00BA2525" w:rsidDel="00994776">
            <w:rPr>
              <w:bCs/>
              <w:szCs w:val="24"/>
            </w:rPr>
            <w:delText xml:space="preserve"> </w:delText>
          </w:r>
          <w:r w:rsidDel="00994776">
            <w:rPr>
              <w:bCs/>
              <w:szCs w:val="24"/>
            </w:rPr>
            <w:delText xml:space="preserve">bivariate </w:delText>
          </w:r>
          <w:r w:rsidRPr="00BA2525" w:rsidDel="00994776">
            <w:rPr>
              <w:bCs/>
              <w:szCs w:val="24"/>
            </w:rPr>
            <w:delText>linear model found th</w:delText>
          </w:r>
          <w:r w:rsidDel="00994776">
            <w:rPr>
              <w:bCs/>
              <w:szCs w:val="24"/>
            </w:rPr>
            <w:delText>at neither the</w:delText>
          </w:r>
          <w:r w:rsidRPr="00BA2525" w:rsidDel="00994776">
            <w:rPr>
              <w:bCs/>
              <w:szCs w:val="24"/>
            </w:rPr>
            <w:delText xml:space="preserve"> ERQ reappraisal subscale</w:delText>
          </w:r>
          <w:r w:rsidDel="00994776">
            <w:rPr>
              <w:bCs/>
              <w:szCs w:val="24"/>
            </w:rPr>
            <w:delText xml:space="preserve"> </w:delText>
          </w:r>
          <w:r w:rsidRPr="00BA2525" w:rsidDel="00994776">
            <w:rPr>
              <w:bCs/>
              <w:szCs w:val="24"/>
            </w:rPr>
            <w:delText>(</w:delText>
          </w:r>
          <w:r w:rsidRPr="00E9258A" w:rsidDel="00994776">
            <w:rPr>
              <w:bCs/>
              <w:i/>
              <w:iCs/>
              <w:szCs w:val="24"/>
            </w:rPr>
            <w:delText>b</w:delText>
          </w:r>
          <w:r w:rsidRPr="00BA2525" w:rsidDel="00994776">
            <w:rPr>
              <w:bCs/>
              <w:szCs w:val="24"/>
            </w:rPr>
            <w:delText xml:space="preserve"> = -0.001, </w:delText>
          </w:r>
          <w:r w:rsidRPr="00E9258A" w:rsidDel="00994776">
            <w:rPr>
              <w:bCs/>
              <w:i/>
              <w:iCs/>
              <w:szCs w:val="24"/>
            </w:rPr>
            <w:delText xml:space="preserve">se </w:delText>
          </w:r>
          <w:r w:rsidRPr="00BA2525" w:rsidDel="00994776">
            <w:rPr>
              <w:bCs/>
              <w:szCs w:val="24"/>
            </w:rPr>
            <w:delText xml:space="preserve">= 0.002, </w:delText>
          </w:r>
          <w:r w:rsidRPr="00E9258A" w:rsidDel="00994776">
            <w:rPr>
              <w:bCs/>
              <w:i/>
              <w:iCs/>
              <w:szCs w:val="24"/>
            </w:rPr>
            <w:delText xml:space="preserve">p </w:delText>
          </w:r>
          <w:r w:rsidRPr="00BA2525" w:rsidDel="00994776">
            <w:rPr>
              <w:bCs/>
              <w:szCs w:val="24"/>
            </w:rPr>
            <w:delText>= 0.58)</w:delText>
          </w:r>
          <w:r w:rsidDel="00994776">
            <w:rPr>
              <w:bCs/>
              <w:szCs w:val="24"/>
            </w:rPr>
            <w:delText xml:space="preserve"> nor the suppression subscale</w:delText>
          </w:r>
          <w:r w:rsidRPr="00BA2525" w:rsidDel="00994776">
            <w:rPr>
              <w:bCs/>
              <w:szCs w:val="24"/>
            </w:rPr>
            <w:delText xml:space="preserve"> (</w:delText>
          </w:r>
          <w:r w:rsidRPr="00E9258A" w:rsidDel="00994776">
            <w:rPr>
              <w:bCs/>
              <w:i/>
              <w:iCs/>
              <w:szCs w:val="24"/>
            </w:rPr>
            <w:delText xml:space="preserve">b </w:delText>
          </w:r>
          <w:r w:rsidRPr="00BA2525" w:rsidDel="00994776">
            <w:rPr>
              <w:bCs/>
              <w:szCs w:val="24"/>
            </w:rPr>
            <w:delText>= 0.0</w:delText>
          </w:r>
          <w:r w:rsidDel="00994776">
            <w:rPr>
              <w:bCs/>
              <w:szCs w:val="24"/>
            </w:rPr>
            <w:delText>02</w:delText>
          </w:r>
          <w:r w:rsidRPr="00BA2525" w:rsidDel="00994776">
            <w:rPr>
              <w:bCs/>
              <w:szCs w:val="24"/>
            </w:rPr>
            <w:delText xml:space="preserve">, </w:delText>
          </w:r>
          <w:r w:rsidRPr="00E9258A" w:rsidDel="00994776">
            <w:rPr>
              <w:bCs/>
              <w:i/>
              <w:iCs/>
              <w:szCs w:val="24"/>
            </w:rPr>
            <w:delText>se</w:delText>
          </w:r>
          <w:r w:rsidRPr="00BA2525" w:rsidDel="00994776">
            <w:rPr>
              <w:bCs/>
              <w:szCs w:val="24"/>
            </w:rPr>
            <w:delText xml:space="preserve"> = 0.002, </w:delText>
          </w:r>
          <w:r w:rsidRPr="00E9258A" w:rsidDel="00994776">
            <w:rPr>
              <w:bCs/>
              <w:i/>
              <w:iCs/>
              <w:szCs w:val="24"/>
            </w:rPr>
            <w:delText xml:space="preserve">p </w:delText>
          </w:r>
          <w:r w:rsidRPr="00BA2525" w:rsidDel="00994776">
            <w:rPr>
              <w:bCs/>
              <w:szCs w:val="24"/>
            </w:rPr>
            <w:delText>= 0.</w:delText>
          </w:r>
          <w:r w:rsidDel="00994776">
            <w:rPr>
              <w:bCs/>
              <w:szCs w:val="24"/>
            </w:rPr>
            <w:delText>35</w:delText>
          </w:r>
          <w:r w:rsidRPr="00BA2525" w:rsidDel="00994776">
            <w:rPr>
              <w:bCs/>
              <w:szCs w:val="24"/>
            </w:rPr>
            <w:delText>) predict</w:delText>
          </w:r>
          <w:r w:rsidDel="00994776">
            <w:rPr>
              <w:bCs/>
              <w:szCs w:val="24"/>
            </w:rPr>
            <w:delText>ed</w:delText>
          </w:r>
          <w:r w:rsidRPr="00BA2525" w:rsidDel="00994776">
            <w:rPr>
              <w:bCs/>
              <w:szCs w:val="24"/>
            </w:rPr>
            <w:delText xml:space="preserve"> the proportion of trials in which participants selected reappraisal rather than</w:delText>
          </w:r>
          <w:r w:rsidDel="00994776">
            <w:rPr>
              <w:bCs/>
              <w:szCs w:val="24"/>
            </w:rPr>
            <w:delText xml:space="preserve"> distraction in this study as well. Additionally, if differences exist in IUS scores, the groups may differ in how they respond to ambiguity or uncertain situations. However, no differences were observed in </w:delText>
          </w:r>
          <w:r w:rsidRPr="00A62570" w:rsidDel="00994776">
            <w:rPr>
              <w:bCs/>
              <w:szCs w:val="24"/>
            </w:rPr>
            <w:delText>IUS scores</w:delText>
          </w:r>
          <w:r w:rsidDel="00994776">
            <w:rPr>
              <w:bCs/>
              <w:szCs w:val="24"/>
            </w:rPr>
            <w:delText xml:space="preserve"> across groups</w:delText>
          </w:r>
          <w:r w:rsidRPr="00A62570" w:rsidDel="00994776">
            <w:rPr>
              <w:bCs/>
              <w:szCs w:val="24"/>
            </w:rPr>
            <w:delText xml:space="preserve"> (</w:delText>
          </w:r>
          <w:r w:rsidRPr="00E9258A" w:rsidDel="00994776">
            <w:rPr>
              <w:bCs/>
              <w:i/>
              <w:iCs/>
              <w:szCs w:val="24"/>
            </w:rPr>
            <w:delText>x</w:delText>
          </w:r>
          <w:r w:rsidRPr="00E9258A" w:rsidDel="00994776">
            <w:rPr>
              <w:bCs/>
              <w:i/>
              <w:iCs/>
              <w:szCs w:val="24"/>
              <w:vertAlign w:val="subscript"/>
            </w:rPr>
            <w:delText>pilot</w:delText>
          </w:r>
          <w:r w:rsidRPr="00E9258A" w:rsidDel="00994776">
            <w:rPr>
              <w:bCs/>
              <w:i/>
              <w:iCs/>
              <w:szCs w:val="24"/>
            </w:rPr>
            <w:delText xml:space="preserve"> </w:delText>
          </w:r>
          <w:r w:rsidRPr="00A62570" w:rsidDel="00994776">
            <w:rPr>
              <w:bCs/>
              <w:szCs w:val="24"/>
            </w:rPr>
            <w:delText>= 33.6</w:delText>
          </w:r>
          <w:r w:rsidDel="00994776">
            <w:rPr>
              <w:bCs/>
              <w:szCs w:val="24"/>
            </w:rPr>
            <w:delText xml:space="preserve">, </w:delText>
          </w:r>
          <w:r w:rsidRPr="00A62570" w:rsidDel="00994776">
            <w:rPr>
              <w:bCs/>
              <w:szCs w:val="24"/>
            </w:rPr>
            <w:delText xml:space="preserve"> </w:delText>
          </w:r>
          <w:r w:rsidRPr="00E9258A" w:rsidDel="00994776">
            <w:rPr>
              <w:bCs/>
              <w:i/>
              <w:iCs/>
              <w:szCs w:val="24"/>
            </w:rPr>
            <w:delText>x</w:delText>
          </w:r>
          <w:r w:rsidRPr="00E9258A" w:rsidDel="00994776">
            <w:rPr>
              <w:bCs/>
              <w:i/>
              <w:iCs/>
              <w:szCs w:val="24"/>
              <w:vertAlign w:val="subscript"/>
            </w:rPr>
            <w:delText>exp2</w:delText>
          </w:r>
          <w:r w:rsidRPr="00A62570" w:rsidDel="00994776">
            <w:rPr>
              <w:bCs/>
              <w:szCs w:val="24"/>
            </w:rPr>
            <w:delText xml:space="preserve">= 34.3, 95% CI= [-7.07, 5.59], </w:delText>
          </w:r>
          <w:r w:rsidRPr="00A62570" w:rsidDel="00994776">
            <w:rPr>
              <w:bCs/>
              <w:i/>
              <w:iCs/>
              <w:szCs w:val="24"/>
            </w:rPr>
            <w:delText>t</w:delText>
          </w:r>
          <w:r w:rsidRPr="00A62570" w:rsidDel="00994776">
            <w:rPr>
              <w:bCs/>
              <w:szCs w:val="24"/>
            </w:rPr>
            <w:delText>(35) = -0.2, p = 0.8).</w:delText>
          </w:r>
          <w:r w:rsidDel="00994776">
            <w:rPr>
              <w:bCs/>
              <w:szCs w:val="24"/>
            </w:rPr>
            <w:delText xml:space="preserve"> Assessing differences in difficulties in applying emotion regulation strategies via DERS subscales was not possible because it was not administered to pilot participants. </w:delText>
          </w:r>
        </w:del>
      </w:ins>
    </w:p>
    <w:p w14:paraId="2F3060C8" w14:textId="1F65088B" w:rsidR="0043784E" w:rsidDel="00994776" w:rsidRDefault="0043784E" w:rsidP="0043784E">
      <w:pPr>
        <w:spacing w:after="0" w:line="480" w:lineRule="auto"/>
        <w:ind w:left="0" w:firstLine="720"/>
        <w:rPr>
          <w:ins w:id="1895" w:author="Billy Mitchell" w:date="2023-11-09T01:05:00Z"/>
          <w:del w:id="1896" w:author="Billy Mitchell [2]" w:date="2023-11-09T14:49:00Z"/>
          <w:szCs w:val="24"/>
        </w:rPr>
      </w:pPr>
      <w:ins w:id="1897" w:author="Billy Mitchell" w:date="2023-11-09T01:05:00Z">
        <w:del w:id="1898" w:author="Billy Mitchell [2]" w:date="2023-11-09T14:49:00Z">
          <w:r w:rsidRPr="008C7178" w:rsidDel="00994776">
            <w:rPr>
              <w:b/>
              <w:szCs w:val="24"/>
            </w:rPr>
            <w:delText>Intensity predicts regulatory strategy choice</w:delText>
          </w:r>
          <w:r w:rsidDel="00994776">
            <w:rPr>
              <w:b/>
              <w:szCs w:val="24"/>
            </w:rPr>
            <w:delText xml:space="preserve"> in a less stimulating context.</w:delText>
          </w:r>
          <w:r w:rsidDel="00994776">
            <w:rPr>
              <w:bCs/>
              <w:szCs w:val="24"/>
            </w:rPr>
            <w:delText xml:space="preserve"> Our first model, containing only the affective intensity of pilot participants as a predictor</w:delText>
          </w:r>
          <w:r w:rsidRPr="008C7178" w:rsidDel="00994776">
            <w:rPr>
              <w:szCs w:val="24"/>
            </w:rPr>
            <w:delText xml:space="preserve"> to predict </w:delText>
          </w:r>
          <w:r w:rsidDel="00994776">
            <w:rPr>
              <w:szCs w:val="24"/>
            </w:rPr>
            <w:delText xml:space="preserve">online participants’ </w:delText>
          </w:r>
          <w:r w:rsidRPr="008C7178" w:rsidDel="00994776">
            <w:rPr>
              <w:szCs w:val="24"/>
            </w:rPr>
            <w:delText>strategy choice</w:delText>
          </w:r>
          <w:r w:rsidDel="00994776">
            <w:rPr>
              <w:szCs w:val="24"/>
            </w:rPr>
            <w:delText>,</w:delText>
          </w:r>
          <w:r w:rsidRPr="008C7178" w:rsidDel="00994776">
            <w:rPr>
              <w:szCs w:val="24"/>
            </w:rPr>
            <w:delText xml:space="preserve"> </w:delText>
          </w:r>
          <w:r w:rsidRPr="00245B8B" w:rsidDel="00994776">
            <w:rPr>
              <w:szCs w:val="24"/>
            </w:rPr>
            <w:delText>performed better than our null model (χ</w:delText>
          </w:r>
          <w:r w:rsidRPr="00245B8B" w:rsidDel="00994776">
            <w:rPr>
              <w:szCs w:val="24"/>
              <w:vertAlign w:val="superscript"/>
            </w:rPr>
            <w:delText xml:space="preserve">2 </w:delText>
          </w:r>
          <w:r w:rsidRPr="00245B8B" w:rsidDel="00994776">
            <w:rPr>
              <w:szCs w:val="24"/>
            </w:rPr>
            <w:delText>= 8.39), demonstrating a small positive effect (</w:delText>
          </w:r>
          <w:r w:rsidRPr="00E9258A" w:rsidDel="00994776">
            <w:rPr>
              <w:i/>
              <w:iCs/>
              <w:szCs w:val="24"/>
            </w:rPr>
            <w:delText>OR</w:delText>
          </w:r>
          <w:r w:rsidRPr="00245B8B" w:rsidDel="00994776">
            <w:rPr>
              <w:szCs w:val="24"/>
            </w:rPr>
            <w:delText xml:space="preserve"> = 1.06, </w:delText>
          </w:r>
          <w:r w:rsidRPr="00E9258A" w:rsidDel="00994776">
            <w:rPr>
              <w:i/>
              <w:iCs/>
              <w:szCs w:val="24"/>
            </w:rPr>
            <w:delText>95% CI</w:delText>
          </w:r>
          <w:r w:rsidRPr="00245B8B" w:rsidDel="00994776">
            <w:rPr>
              <w:szCs w:val="24"/>
            </w:rPr>
            <w:delText xml:space="preserve"> = [1.02, 1.10], </w:delText>
          </w:r>
          <w:r w:rsidRPr="00E9258A" w:rsidDel="00994776">
            <w:rPr>
              <w:i/>
              <w:iCs/>
              <w:szCs w:val="24"/>
            </w:rPr>
            <w:delText>p</w:delText>
          </w:r>
          <w:r w:rsidRPr="00245B8B" w:rsidDel="00994776">
            <w:rPr>
              <w:szCs w:val="24"/>
            </w:rPr>
            <w:delText xml:space="preserve"> = 0.004)</w:delText>
          </w:r>
          <w:r w:rsidDel="00994776">
            <w:rPr>
              <w:szCs w:val="24"/>
            </w:rPr>
            <w:delText xml:space="preserve"> such that more intense events were associated with an increased probability that participants chose distraction to regulate them. Additional models included age, gender, IUS score, the DERS limited access to strategies subscale, and a combination of all four as covariates. However, each model failed to outperform our initial model in chi square tests of the models (age: </w:delText>
          </w:r>
          <w:r w:rsidDel="00994776">
            <w:rPr>
              <w:rFonts w:ascii="Calibri" w:hAnsi="Calibri" w:cs="Calibri"/>
              <w:szCs w:val="24"/>
            </w:rPr>
            <w:delText>χ</w:delText>
          </w:r>
          <w:r w:rsidRPr="00564115" w:rsidDel="00994776">
            <w:rPr>
              <w:szCs w:val="24"/>
              <w:vertAlign w:val="superscript"/>
            </w:rPr>
            <w:delText>2</w:delText>
          </w:r>
          <w:r w:rsidDel="00994776">
            <w:rPr>
              <w:szCs w:val="24"/>
              <w:vertAlign w:val="superscript"/>
            </w:rPr>
            <w:delText xml:space="preserve"> </w:delText>
          </w:r>
          <w:r w:rsidDel="00994776">
            <w:rPr>
              <w:szCs w:val="24"/>
            </w:rPr>
            <w:delText xml:space="preserve">= 0.84, p = 0.36; gender: </w:delText>
          </w:r>
          <w:r w:rsidDel="00994776">
            <w:rPr>
              <w:rFonts w:ascii="Calibri" w:hAnsi="Calibri" w:cs="Calibri"/>
              <w:szCs w:val="24"/>
            </w:rPr>
            <w:delText>χ</w:delText>
          </w:r>
          <w:r w:rsidRPr="00564115" w:rsidDel="00994776">
            <w:rPr>
              <w:szCs w:val="24"/>
              <w:vertAlign w:val="superscript"/>
            </w:rPr>
            <w:delText>2</w:delText>
          </w:r>
          <w:r w:rsidDel="00994776">
            <w:rPr>
              <w:szCs w:val="24"/>
              <w:vertAlign w:val="superscript"/>
            </w:rPr>
            <w:delText xml:space="preserve"> </w:delText>
          </w:r>
          <w:r w:rsidDel="00994776">
            <w:rPr>
              <w:szCs w:val="24"/>
            </w:rPr>
            <w:delText>= 2.81, p = 0.25; IUS:</w:delText>
          </w:r>
          <w:r w:rsidRPr="00564115" w:rsidDel="00994776">
            <w:rPr>
              <w:rFonts w:ascii="Calibri" w:hAnsi="Calibri" w:cs="Calibri"/>
              <w:szCs w:val="24"/>
            </w:rPr>
            <w:delText xml:space="preserve"> </w:delText>
          </w:r>
          <w:r w:rsidDel="00994776">
            <w:rPr>
              <w:rFonts w:ascii="Calibri" w:hAnsi="Calibri" w:cs="Calibri"/>
              <w:szCs w:val="24"/>
            </w:rPr>
            <w:delText>χ</w:delText>
          </w:r>
          <w:r w:rsidRPr="00564115" w:rsidDel="00994776">
            <w:rPr>
              <w:szCs w:val="24"/>
              <w:vertAlign w:val="superscript"/>
            </w:rPr>
            <w:delText>2</w:delText>
          </w:r>
          <w:r w:rsidDel="00994776">
            <w:rPr>
              <w:szCs w:val="24"/>
              <w:vertAlign w:val="superscript"/>
            </w:rPr>
            <w:delText xml:space="preserve"> </w:delText>
          </w:r>
          <w:r w:rsidDel="00994776">
            <w:rPr>
              <w:szCs w:val="24"/>
            </w:rPr>
            <w:delText>= 0.89, p = 0.35; DERS:</w:delText>
          </w:r>
          <w:r w:rsidRPr="00564115" w:rsidDel="00994776">
            <w:rPr>
              <w:rFonts w:ascii="Calibri" w:hAnsi="Calibri" w:cs="Calibri"/>
              <w:szCs w:val="24"/>
            </w:rPr>
            <w:delText xml:space="preserve"> </w:delText>
          </w:r>
          <w:r w:rsidDel="00994776">
            <w:rPr>
              <w:rFonts w:ascii="Calibri" w:hAnsi="Calibri" w:cs="Calibri"/>
              <w:szCs w:val="24"/>
            </w:rPr>
            <w:delText>χ</w:delText>
          </w:r>
          <w:r w:rsidRPr="00564115" w:rsidDel="00994776">
            <w:rPr>
              <w:szCs w:val="24"/>
              <w:vertAlign w:val="superscript"/>
            </w:rPr>
            <w:delText>2</w:delText>
          </w:r>
          <w:r w:rsidDel="00994776">
            <w:rPr>
              <w:szCs w:val="24"/>
              <w:vertAlign w:val="superscript"/>
            </w:rPr>
            <w:delText xml:space="preserve"> </w:delText>
          </w:r>
          <w:r w:rsidDel="00994776">
            <w:rPr>
              <w:szCs w:val="24"/>
            </w:rPr>
            <w:delText xml:space="preserve">= 0.54, p = 0.46; combo: </w:delText>
          </w:r>
          <w:r w:rsidDel="00994776">
            <w:rPr>
              <w:rFonts w:ascii="Calibri" w:hAnsi="Calibri" w:cs="Calibri"/>
              <w:szCs w:val="24"/>
            </w:rPr>
            <w:delText>χ</w:delText>
          </w:r>
          <w:r w:rsidRPr="00564115" w:rsidDel="00994776">
            <w:rPr>
              <w:szCs w:val="24"/>
              <w:vertAlign w:val="superscript"/>
            </w:rPr>
            <w:delText>2</w:delText>
          </w:r>
          <w:r w:rsidDel="00994776">
            <w:rPr>
              <w:szCs w:val="24"/>
              <w:vertAlign w:val="superscript"/>
            </w:rPr>
            <w:delText xml:space="preserve"> </w:delText>
          </w:r>
          <w:r w:rsidDel="00994776">
            <w:rPr>
              <w:szCs w:val="24"/>
            </w:rPr>
            <w:delText>= 0.52, p = 0.52; respectively)</w:delText>
          </w:r>
          <w:r w:rsidRPr="008C7178" w:rsidDel="00994776">
            <w:rPr>
              <w:szCs w:val="24"/>
            </w:rPr>
            <w:delText>.</w:delText>
          </w:r>
        </w:del>
      </w:ins>
    </w:p>
    <w:p w14:paraId="6DFDB112" w14:textId="5719A94F" w:rsidR="0043784E" w:rsidDel="00994776" w:rsidRDefault="0043784E" w:rsidP="0043784E">
      <w:pPr>
        <w:spacing w:after="0" w:line="480" w:lineRule="auto"/>
        <w:ind w:left="0" w:firstLine="720"/>
        <w:rPr>
          <w:ins w:id="1899" w:author="Billy Mitchell" w:date="2023-11-09T01:05:00Z"/>
          <w:del w:id="1900" w:author="Billy Mitchell [2]" w:date="2023-11-09T14:49:00Z"/>
          <w:bCs/>
          <w:szCs w:val="24"/>
        </w:rPr>
      </w:pPr>
      <w:ins w:id="1901" w:author="Billy Mitchell" w:date="2023-11-09T01:05:00Z">
        <w:del w:id="1902" w:author="Billy Mitchell [2]" w:date="2023-11-09T14:49:00Z">
          <w:r w:rsidDel="00994776">
            <w:rPr>
              <w:b/>
              <w:szCs w:val="24"/>
            </w:rPr>
            <w:delText xml:space="preserve">Online participants matched pilot participants less than chance when selecting distraction. </w:delText>
          </w:r>
          <w:r w:rsidRPr="00774C33" w:rsidDel="00994776">
            <w:delText>In signal detection theory, d prime (</w:delText>
          </w:r>
          <w:r w:rsidRPr="00E9258A" w:rsidDel="00994776">
            <w:rPr>
              <w:i/>
              <w:iCs/>
            </w:rPr>
            <w:delText>d’</w:delText>
          </w:r>
          <w:r w:rsidRPr="00774C33" w:rsidDel="00994776">
            <w:delText>) is a measure of sensitivity that quantifies the ability to distinguish between signal and noise in a binary decision task</w:delText>
          </w:r>
          <w:r w:rsidDel="00994776">
            <w:delText>, and thus, can be used to determine whether congruency in strategy choice and usage between pilot and experiment 2 participants is greater than chance. D’</w:delText>
          </w:r>
          <w:r w:rsidRPr="00577985" w:rsidDel="00994776">
            <w:delText xml:space="preserve"> is calculated as the normalized value of the proportion of hits (</w:delText>
          </w:r>
          <w:r w:rsidDel="00994776">
            <w:delText xml:space="preserve">i.e., </w:delText>
          </w:r>
          <w:r w:rsidRPr="00577985" w:rsidDel="00994776">
            <w:delText xml:space="preserve">when </w:delText>
          </w:r>
          <w:r w:rsidDel="00994776">
            <w:delText>a strategy was used by a pilot participant</w:delText>
          </w:r>
          <w:r w:rsidRPr="00577985" w:rsidDel="00994776">
            <w:delText xml:space="preserve"> and selected</w:delText>
          </w:r>
          <w:r w:rsidDel="00994776">
            <w:delText xml:space="preserve"> by an experiment 2 participant</w:delText>
          </w:r>
          <w:r w:rsidRPr="00577985" w:rsidDel="00994776">
            <w:delText>) minus the proportion of false alarms (</w:delText>
          </w:r>
          <w:r w:rsidDel="00994776">
            <w:delText xml:space="preserve">i.e., </w:delText>
          </w:r>
          <w:r w:rsidRPr="00577985" w:rsidDel="00994776">
            <w:delText xml:space="preserve">when </w:delText>
          </w:r>
          <w:r w:rsidDel="00994776">
            <w:delText>a strategy was not used by a pilot participant but was selected by an experiment 2 participant</w:delText>
          </w:r>
          <w:r w:rsidRPr="00577985" w:rsidDel="00994776">
            <w:delText>).</w:delText>
          </w:r>
          <w:r w:rsidDel="00994776">
            <w:delText xml:space="preserve"> Importantly, d’ is robust to unequal prior probabilities in binary outcomes, as occurs in our strategy selection (73.1% of pilot observations used distraction), through the incorporation of a bias parameter. Using this approach, we found that experiment 2 participants matched pilot participants in their selection of reappraisal nearly at chance (</w:delText>
          </w:r>
          <w:r w:rsidRPr="00E9258A" w:rsidDel="00994776">
            <w:rPr>
              <w:i/>
              <w:iCs/>
            </w:rPr>
            <w:delText xml:space="preserve">d’ </w:delText>
          </w:r>
          <w:r w:rsidDel="00994776">
            <w:delText>= -0.08) but were below chance in matching distraction (</w:delText>
          </w:r>
          <w:r w:rsidRPr="00774C33" w:rsidDel="00994776">
            <w:delText>d</w:delText>
          </w:r>
          <w:r w:rsidDel="00994776">
            <w:delText>’ = -0.41) (</w:delText>
          </w:r>
          <w:r w:rsidDel="00994776">
            <w:rPr>
              <w:b/>
              <w:bCs/>
            </w:rPr>
            <w:delText>Fig. 6</w:delText>
          </w:r>
          <w:r w:rsidRPr="00EB0294" w:rsidDel="00994776">
            <w:delText>)</w:delText>
          </w:r>
          <w:r w:rsidDel="00994776">
            <w:delText xml:space="preserve">. The difference in selection congruency between these strategies was significant as determined by a paired samples t-test </w:delText>
          </w:r>
          <w:r w:rsidRPr="00577985" w:rsidDel="00994776">
            <w:rPr>
              <w:bCs/>
              <w:szCs w:val="24"/>
            </w:rPr>
            <w:delText xml:space="preserve"> (</w:delText>
          </w:r>
          <w:r w:rsidRPr="00E9258A" w:rsidDel="00994776">
            <w:rPr>
              <w:bCs/>
              <w:i/>
              <w:iCs/>
              <w:szCs w:val="24"/>
            </w:rPr>
            <w:delText>x</w:delText>
          </w:r>
          <w:r w:rsidRPr="00E9258A" w:rsidDel="00994776">
            <w:rPr>
              <w:bCs/>
              <w:i/>
              <w:iCs/>
              <w:szCs w:val="24"/>
              <w:vertAlign w:val="subscript"/>
            </w:rPr>
            <w:delText>diff</w:delText>
          </w:r>
          <w:r w:rsidRPr="00E9258A" w:rsidDel="00994776">
            <w:rPr>
              <w:bCs/>
              <w:i/>
              <w:iCs/>
              <w:szCs w:val="24"/>
            </w:rPr>
            <w:delText xml:space="preserve"> </w:delText>
          </w:r>
          <w:r w:rsidRPr="00577985" w:rsidDel="00994776">
            <w:rPr>
              <w:bCs/>
              <w:szCs w:val="24"/>
            </w:rPr>
            <w:delText xml:space="preserve">= </w:delText>
          </w:r>
          <w:r w:rsidDel="00994776">
            <w:rPr>
              <w:bCs/>
              <w:szCs w:val="24"/>
            </w:rPr>
            <w:delText>0.328</w:delText>
          </w:r>
          <w:r w:rsidRPr="00577985" w:rsidDel="00994776">
            <w:rPr>
              <w:bCs/>
              <w:szCs w:val="24"/>
            </w:rPr>
            <w:delText xml:space="preserve">, </w:delText>
          </w:r>
          <w:r w:rsidRPr="00E9258A" w:rsidDel="00994776">
            <w:rPr>
              <w:bCs/>
              <w:i/>
              <w:iCs/>
              <w:szCs w:val="24"/>
            </w:rPr>
            <w:delText>95% CI</w:delText>
          </w:r>
          <w:r w:rsidDel="00994776">
            <w:rPr>
              <w:bCs/>
              <w:i/>
              <w:iCs/>
              <w:szCs w:val="24"/>
            </w:rPr>
            <w:delText xml:space="preserve"> </w:delText>
          </w:r>
          <w:r w:rsidRPr="00E9258A" w:rsidDel="00994776">
            <w:rPr>
              <w:bCs/>
              <w:szCs w:val="24"/>
            </w:rPr>
            <w:delText>=</w:delText>
          </w:r>
          <w:r w:rsidDel="00994776">
            <w:rPr>
              <w:bCs/>
              <w:szCs w:val="24"/>
            </w:rPr>
            <w:delText xml:space="preserve"> [0.313</w:delText>
          </w:r>
          <w:r w:rsidRPr="00577985" w:rsidDel="00994776">
            <w:rPr>
              <w:bCs/>
              <w:szCs w:val="24"/>
            </w:rPr>
            <w:delText xml:space="preserve">, </w:delText>
          </w:r>
          <w:r w:rsidDel="00994776">
            <w:rPr>
              <w:bCs/>
              <w:szCs w:val="24"/>
            </w:rPr>
            <w:delText>0.342]</w:delText>
          </w:r>
          <w:r w:rsidRPr="00577985" w:rsidDel="00994776">
            <w:rPr>
              <w:bCs/>
              <w:szCs w:val="24"/>
            </w:rPr>
            <w:delText xml:space="preserve">, </w:delText>
          </w:r>
          <w:r w:rsidRPr="00E9258A" w:rsidDel="00994776">
            <w:rPr>
              <w:bCs/>
              <w:i/>
              <w:iCs/>
              <w:szCs w:val="24"/>
            </w:rPr>
            <w:delText>t</w:delText>
          </w:r>
          <w:r w:rsidRPr="00577985" w:rsidDel="00994776">
            <w:rPr>
              <w:bCs/>
              <w:szCs w:val="24"/>
            </w:rPr>
            <w:delText>(</w:delText>
          </w:r>
          <w:r w:rsidDel="00994776">
            <w:rPr>
              <w:bCs/>
              <w:szCs w:val="24"/>
            </w:rPr>
            <w:delText>149)</w:delText>
          </w:r>
          <w:r w:rsidRPr="00577985" w:rsidDel="00994776">
            <w:rPr>
              <w:bCs/>
              <w:szCs w:val="24"/>
            </w:rPr>
            <w:delText xml:space="preserve"> = </w:delText>
          </w:r>
          <w:r w:rsidDel="00994776">
            <w:rPr>
              <w:bCs/>
              <w:szCs w:val="24"/>
            </w:rPr>
            <w:delText>43</w:delText>
          </w:r>
          <w:r w:rsidRPr="00577985" w:rsidDel="00994776">
            <w:rPr>
              <w:bCs/>
              <w:szCs w:val="24"/>
            </w:rPr>
            <w:delText xml:space="preserve">, </w:delText>
          </w:r>
          <w:r w:rsidRPr="00E9258A" w:rsidDel="00994776">
            <w:rPr>
              <w:bCs/>
              <w:i/>
              <w:iCs/>
              <w:szCs w:val="24"/>
            </w:rPr>
            <w:delText>p</w:delText>
          </w:r>
          <w:r w:rsidRPr="00577985" w:rsidDel="00994776">
            <w:rPr>
              <w:bCs/>
              <w:szCs w:val="24"/>
            </w:rPr>
            <w:delText xml:space="preserve"> &lt; 0.001)</w:delText>
          </w:r>
          <w:r w:rsidDel="00994776">
            <w:rPr>
              <w:bCs/>
              <w:szCs w:val="24"/>
            </w:rPr>
            <w:delText>, suggesting that differences in the deployment of distraction between the two groups may be driving differences in how predictive affective intensity was towards strategy choice or usage across these two contexts. The distribution of strategy selection differed between our online sample and haunted house sample, as distraction was only selected in 48.8% of observations for Experiment 2. Taken together, 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delText>
          </w:r>
        </w:del>
      </w:ins>
    </w:p>
    <w:p w14:paraId="387EE644" w14:textId="77777777" w:rsidR="0043784E" w:rsidRPr="00BA2525" w:rsidRDefault="0043784E" w:rsidP="0043784E">
      <w:pPr>
        <w:spacing w:after="0" w:line="480" w:lineRule="auto"/>
        <w:ind w:left="0" w:firstLine="720"/>
        <w:rPr>
          <w:ins w:id="1903" w:author="Billy Mitchell" w:date="2023-11-09T01:05:00Z"/>
          <w:bCs/>
          <w:szCs w:val="24"/>
        </w:rPr>
      </w:pPr>
    </w:p>
    <w:p w14:paraId="775499BD" w14:textId="77777777" w:rsidR="0043784E" w:rsidRDefault="0043784E" w:rsidP="0043784E">
      <w:pPr>
        <w:spacing w:after="160" w:line="259" w:lineRule="auto"/>
        <w:ind w:left="0" w:firstLine="0"/>
        <w:rPr>
          <w:ins w:id="1904" w:author="Billy Mitchell" w:date="2023-11-09T01:05:00Z"/>
          <w:b/>
          <w:szCs w:val="24"/>
        </w:rPr>
      </w:pPr>
      <w:ins w:id="1905" w:author="Billy Mitchell" w:date="2023-11-09T01:05:00Z">
        <w:r>
          <w:rPr>
            <w:b/>
            <w:szCs w:val="24"/>
          </w:rPr>
          <w:br w:type="page"/>
        </w:r>
      </w:ins>
    </w:p>
    <w:p w14:paraId="4AC19844" w14:textId="13239D49" w:rsidR="00EB6E76" w:rsidDel="00994776" w:rsidRDefault="00EB6E76" w:rsidP="00FE44DA">
      <w:pPr>
        <w:spacing w:after="160" w:line="259" w:lineRule="auto"/>
        <w:ind w:left="0" w:firstLine="0"/>
        <w:rPr>
          <w:del w:id="1906" w:author="Billy Mitchell [2]" w:date="2023-11-09T14:49:00Z"/>
          <w:b/>
          <w:szCs w:val="24"/>
        </w:rPr>
      </w:pPr>
    </w:p>
    <w:p w14:paraId="786883E4" w14:textId="09D9060C" w:rsidR="00EB6E76" w:rsidDel="00994776" w:rsidRDefault="00EB6E76" w:rsidP="00FE44DA">
      <w:pPr>
        <w:spacing w:after="160" w:line="259" w:lineRule="auto"/>
        <w:ind w:left="0" w:firstLine="0"/>
        <w:rPr>
          <w:del w:id="1907" w:author="Billy Mitchell [2]" w:date="2023-11-09T14:49:00Z"/>
          <w:b/>
          <w:szCs w:val="24"/>
        </w:rPr>
      </w:pPr>
    </w:p>
    <w:p w14:paraId="58B0197E" w14:textId="25B74BA2" w:rsidR="00654027" w:rsidRDefault="00B720B2" w:rsidP="00FE44DA">
      <w:pPr>
        <w:spacing w:after="160" w:line="259" w:lineRule="auto"/>
        <w:ind w:left="0" w:firstLine="0"/>
        <w:rPr>
          <w:b/>
          <w:szCs w:val="24"/>
        </w:rPr>
      </w:pPr>
      <w:r w:rsidRPr="008C7178">
        <w:rPr>
          <w:b/>
          <w:szCs w:val="24"/>
        </w:rPr>
        <w:t>GENERAL DISCUSSION</w:t>
      </w:r>
      <w:bookmarkStart w:id="1908" w:name="_Hlk120030645"/>
    </w:p>
    <w:p w14:paraId="19A92E23" w14:textId="4D6CA9C7" w:rsidR="00654027" w:rsidRDefault="00B720B2" w:rsidP="000967D7">
      <w:pPr>
        <w:spacing w:after="0" w:line="480" w:lineRule="auto"/>
        <w:ind w:left="0" w:firstLine="720"/>
        <w:rPr>
          <w:szCs w:val="24"/>
        </w:rPr>
      </w:pPr>
      <w:r w:rsidRPr="008C7178">
        <w:rPr>
          <w:szCs w:val="24"/>
        </w:rPr>
        <w:t>T</w:t>
      </w:r>
      <w:r w:rsidR="00245B8B">
        <w:rPr>
          <w:szCs w:val="24"/>
        </w:rPr>
        <w:t>wo</w:t>
      </w:r>
      <w:r w:rsidRPr="008C7178">
        <w:rPr>
          <w:szCs w:val="24"/>
        </w:rPr>
        <w:t xml:space="preserve"> experiments examined the association between emotional intensity and regulation strategy usage in a </w:t>
      </w:r>
      <w:r w:rsidR="00245B8B">
        <w:rPr>
          <w:szCs w:val="24"/>
        </w:rPr>
        <w:t>complex, high-intensity, multimodal</w:t>
      </w:r>
      <w:r w:rsidRPr="008C7178">
        <w:rPr>
          <w:szCs w:val="24"/>
        </w:rPr>
        <w:t xml:space="preserve"> context. Experiment</w:t>
      </w:r>
      <w:r w:rsidR="0099482C">
        <w:rPr>
          <w:szCs w:val="24"/>
        </w:rPr>
        <w:t>s</w:t>
      </w:r>
      <w:r w:rsidRPr="008C7178">
        <w:rPr>
          <w:szCs w:val="24"/>
        </w:rPr>
        <w:t xml:space="preserve"> 1 tasked untrained participants to recall emotional and spontaneous regulatory behaviors in a surprise recall task after exposure. </w:t>
      </w:r>
      <w:r w:rsidR="00245B8B">
        <w:rPr>
          <w:szCs w:val="24"/>
        </w:rPr>
        <w:t>Affective</w:t>
      </w:r>
      <w:r w:rsidRPr="008C7178">
        <w:rPr>
          <w:szCs w:val="24"/>
        </w:rPr>
        <w:t xml:space="preserve"> intensity </w:t>
      </w:r>
      <w:del w:id="1909" w:author="Billy Mitchell" w:date="2023-11-08T02:26:00Z">
        <w:r w:rsidRPr="008C7178" w:rsidDel="00C70EEB">
          <w:rPr>
            <w:szCs w:val="24"/>
          </w:rPr>
          <w:delText xml:space="preserve">predicted regulation </w:delText>
        </w:r>
      </w:del>
      <w:del w:id="1910" w:author="Billy Mitchell" w:date="2023-11-08T02:24:00Z">
        <w:r w:rsidRPr="008C7178" w:rsidDel="005C6A10">
          <w:rPr>
            <w:szCs w:val="24"/>
          </w:rPr>
          <w:delText>extent</w:delText>
        </w:r>
      </w:del>
      <w:del w:id="1911" w:author="Billy Mitchell" w:date="2023-11-08T02:26:00Z">
        <w:r w:rsidRPr="008C7178" w:rsidDel="00C70EEB">
          <w:rPr>
            <w:szCs w:val="24"/>
          </w:rPr>
          <w:delText>, but not</w:delText>
        </w:r>
      </w:del>
      <w:ins w:id="1912" w:author="Billy Mitchell" w:date="2023-11-08T02:26:00Z">
        <w:r w:rsidR="00C70EEB">
          <w:rPr>
            <w:szCs w:val="24"/>
          </w:rPr>
          <w:t>did not predict</w:t>
        </w:r>
      </w:ins>
      <w:r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Pr="008C7178">
        <w:rPr>
          <w:szCs w:val="24"/>
        </w:rPr>
        <w:t xml:space="preserve">Experiment </w:t>
      </w:r>
      <w:r w:rsidR="00245B8B">
        <w:rPr>
          <w:szCs w:val="24"/>
        </w:rPr>
        <w:t>2</w:t>
      </w:r>
      <w:r w:rsidRPr="008C7178">
        <w:rPr>
          <w:szCs w:val="24"/>
        </w:rPr>
        <w:t xml:space="preserve"> </w:t>
      </w:r>
      <w:r w:rsidR="00A11BE7">
        <w:rPr>
          <w:szCs w:val="24"/>
        </w:rPr>
        <w:t>found an</w:t>
      </w:r>
      <w:r w:rsidRPr="008C7178">
        <w:rPr>
          <w:szCs w:val="24"/>
        </w:rPr>
        <w:t xml:space="preserve"> association between affective intensity and strategy choice</w:t>
      </w:r>
      <w:r w:rsidR="00A11BE7">
        <w:rPr>
          <w:szCs w:val="24"/>
        </w:rPr>
        <w:t xml:space="preserve"> among participants considering events that had occurred within the haunted house but which they were exposed to via decontextualized vignettes</w:t>
      </w:r>
      <w:r w:rsidRPr="008C7178">
        <w:rPr>
          <w:szCs w:val="24"/>
        </w:rPr>
        <w:t xml:space="preserve">. The present findings highlight challenges in translating emotion regulation theory to real-world application, as decontextualized high-intensity paradigms may not accurately reflect regulatory behaviors in everyday life.  </w:t>
      </w:r>
    </w:p>
    <w:p w14:paraId="53B9A953" w14:textId="56DE7ED4"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 may offer nuance to our understanding of affective intensity’s influence upon regulation strategy application</w:t>
      </w:r>
      <w:r w:rsidR="00F3676B">
        <w:rPr>
          <w:szCs w:val="24"/>
        </w:rPr>
        <w:t xml:space="preserve"> and should be framed by the research on environmental affordances, or the extent to which features of a situation lend themselves to either distraction or reappraisal </w:t>
      </w:r>
      <w:r w:rsidR="00F3676B">
        <w:rPr>
          <w:szCs w:val="24"/>
        </w:rPr>
        <w:fldChar w:fldCharType="begin"/>
      </w:r>
      <w:r w:rsidR="007B47B5">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E82ED7">
        <w:rPr>
          <w:szCs w:val="24"/>
        </w:rPr>
        <w:t>Individuals likely found themselves initially regulating with the strategy they believed had the greatest value (i.e., the most effective strategy with the lowest effort investment)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decision-making frameworks of emotion regulation</w:t>
      </w:r>
      <w:r w:rsidR="00E82ED7">
        <w:rPr>
          <w:szCs w:val="24"/>
        </w:rPr>
        <w:t xml:space="preserve"> </w:t>
      </w:r>
      <w:r w:rsidR="00E82ED7">
        <w:rPr>
          <w:szCs w:val="24"/>
        </w:rPr>
        <w:fldChar w:fldCharType="begin"/>
      </w:r>
      <w:r w:rsidR="00E82ED7">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F20EDF">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 xml:space="preserve">relationship hypothesized by Etkin and colleagues who </w:t>
      </w:r>
      <w:r w:rsidR="00F142D6">
        <w:rPr>
          <w:szCs w:val="24"/>
        </w:rPr>
        <w:lastRenderedPageBreak/>
        <w:t xml:space="preserve">posited that </w:t>
      </w:r>
      <w:r w:rsidR="00F142D6" w:rsidRPr="00F142D6">
        <w:rPr>
          <w:szCs w:val="24"/>
        </w:rPr>
        <w:t>a more explicit, higher-cost, model-based approach</w:t>
      </w:r>
      <w:r w:rsidR="007A5F22">
        <w:rPr>
          <w:szCs w:val="24"/>
        </w:rPr>
        <w:t xml:space="preserve"> to emotion regulation may be applied</w:t>
      </w:r>
      <w:r w:rsidR="00F20EDF">
        <w:rPr>
          <w:szCs w:val="24"/>
        </w:rPr>
        <w:t xml:space="preserve"> more effectively</w:t>
      </w:r>
      <w:r w:rsidR="007A5F22">
        <w:rPr>
          <w:szCs w:val="24"/>
        </w:rPr>
        <w:t xml:space="preserve"> when i</w:t>
      </w:r>
      <w:r w:rsidR="00F142D6" w:rsidRPr="00F142D6">
        <w:rPr>
          <w:szCs w:val="24"/>
        </w:rPr>
        <w:t xml:space="preserve">mplicit, or model-free, emotion regulation tendencies </w:t>
      </w:r>
      <w:r w:rsidR="007A5F22">
        <w:rPr>
          <w:szCs w:val="24"/>
        </w:rPr>
        <w:t xml:space="preserve">were not arriving at their desired goal via prediction error adjustment alone </w:t>
      </w:r>
      <w:r w:rsidR="007A5F22">
        <w:rPr>
          <w:szCs w:val="24"/>
        </w:rPr>
        <w:fldChar w:fldCharType="begin"/>
      </w:r>
      <w:r w:rsidR="007A5F22">
        <w:rPr>
          <w:szCs w:val="24"/>
        </w:rPr>
        <w:instrText xml:space="preserve"> ADDIN ZOTERO_ITEM CSL_CITATION {"citationID":"cu6CyfHg","properties":{"formattedCitation":"(Etkin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7A5F22">
        <w:rPr>
          <w:szCs w:val="24"/>
        </w:rPr>
        <w:fldChar w:fldCharType="separate"/>
      </w:r>
      <w:r w:rsidR="007A5F22" w:rsidRPr="007A5F22">
        <w:t>(Etkin et al., 2015)</w:t>
      </w:r>
      <w:r w:rsidR="007A5F22">
        <w:rPr>
          <w:szCs w:val="24"/>
        </w:rPr>
        <w:fldChar w:fldCharType="end"/>
      </w:r>
      <w:r w:rsidR="007A5F22">
        <w:rPr>
          <w:szCs w:val="24"/>
        </w:rPr>
        <w:t xml:space="preserv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low-stimulation, text-based representation, as had been done in </w:t>
      </w:r>
      <w:r w:rsidR="005C0C32">
        <w:rPr>
          <w:szCs w:val="24"/>
        </w:rPr>
        <w:t>Experiment 2</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(i.e., low and high intensity, </w:t>
      </w:r>
      <w:r w:rsidR="00C52CA8">
        <w:rPr>
          <w:szCs w:val="24"/>
        </w:rPr>
        <w:t>respectively</w:t>
      </w:r>
      <w:r w:rsidR="005C0C32">
        <w:rPr>
          <w:szCs w:val="24"/>
        </w:rPr>
        <w:t xml:space="preserve">). </w:t>
      </w:r>
      <w:r>
        <w:rPr>
          <w:szCs w:val="24"/>
        </w:rPr>
        <w:t xml:space="preserve">  </w:t>
      </w:r>
    </w:p>
    <w:p w14:paraId="3BC7BCB2" w14:textId="11B73B23" w:rsidR="00654027" w:rsidRDefault="00733E94" w:rsidP="000967D7">
      <w:pPr>
        <w:spacing w:after="0" w:line="480" w:lineRule="auto"/>
        <w:ind w:left="0" w:firstLine="720"/>
        <w:rPr>
          <w:szCs w:val="24"/>
        </w:rPr>
      </w:pPr>
      <w:r>
        <w:rPr>
          <w:szCs w:val="24"/>
        </w:rPr>
        <w:t>C</w:t>
      </w:r>
      <w:r w:rsidRPr="008C7178">
        <w:rPr>
          <w:szCs w:val="24"/>
        </w:rPr>
        <w:t xml:space="preserve">old-to-hot empathy gap </w:t>
      </w:r>
      <w:r w:rsidR="00B720B2" w:rsidRPr="008C7178">
        <w:rPr>
          <w:szCs w:val="24"/>
        </w:rPr>
        <w:t>research</w:t>
      </w:r>
      <w:r w:rsidRPr="008C7178">
        <w:rPr>
          <w:szCs w:val="24"/>
        </w:rPr>
        <w:t xml:space="preserve">, or </w:t>
      </w:r>
      <w:r>
        <w:rPr>
          <w:szCs w:val="24"/>
        </w:rPr>
        <w:t>forecasting differences</w:t>
      </w:r>
      <w:r w:rsidRPr="008C7178">
        <w:rPr>
          <w:szCs w:val="24"/>
        </w:rPr>
        <w:t xml:space="preserve"> between how people feel in relatively decontextualized circumstances and how they think they would feel in more intense circumstances</w:t>
      </w:r>
      <w:r w:rsidR="0047236C">
        <w:rPr>
          <w:szCs w:val="24"/>
        </w:rPr>
        <w:t xml:space="preserve"> </w:t>
      </w:r>
      <w:r w:rsidR="0047236C">
        <w:rPr>
          <w:szCs w:val="24"/>
        </w:rPr>
        <w:fldChar w:fldCharType="begin"/>
      </w:r>
      <w:r w:rsidR="007B47B5">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B720B2" w:rsidRPr="008C7178">
        <w:rPr>
          <w:szCs w:val="24"/>
        </w:rPr>
        <w:t xml:space="preserve"> may </w:t>
      </w:r>
      <w:r>
        <w:rPr>
          <w:szCs w:val="24"/>
        </w:rPr>
        <w:t>be of note</w:t>
      </w:r>
      <w:r w:rsidR="005C0C32">
        <w:rPr>
          <w:szCs w:val="24"/>
        </w:rPr>
        <w:t xml:space="preserve">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7B47B5">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7B47B5">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high-stimulation </w:t>
      </w:r>
      <w:r w:rsidR="00170D09">
        <w:rPr>
          <w:szCs w:val="24"/>
        </w:rPr>
        <w:t>quasi-natural</w:t>
      </w:r>
      <w:r w:rsidR="00B720B2" w:rsidRPr="008C7178">
        <w:rPr>
          <w:szCs w:val="24"/>
        </w:rPr>
        <w:t>istic paradigm to demonstrate this in the domain of ER, similar approaches have demonstrated similar discrepancies in moral domains</w:t>
      </w:r>
      <w:r w:rsidR="00054CD8">
        <w:rPr>
          <w:szCs w:val="24"/>
        </w:rPr>
        <w:t xml:space="preserve"> </w:t>
      </w:r>
      <w:r w:rsidR="00054CD8">
        <w:rPr>
          <w:szCs w:val="24"/>
        </w:rPr>
        <w:fldChar w:fldCharType="begin"/>
      </w:r>
      <w:r w:rsidR="007B47B5">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B720B2" w:rsidRPr="008C7178">
        <w:rPr>
          <w:szCs w:val="24"/>
        </w:rPr>
        <w:t xml:space="preserve">.   </w:t>
      </w:r>
    </w:p>
    <w:p w14:paraId="2EFB9A53" w14:textId="19EF7392" w:rsidR="00EC3FBC" w:rsidRDefault="00B720B2" w:rsidP="00117CAD">
      <w:pPr>
        <w:spacing w:after="0" w:line="480" w:lineRule="auto"/>
        <w:ind w:left="0" w:firstLine="720"/>
        <w:rPr>
          <w:szCs w:val="24"/>
        </w:rPr>
      </w:pPr>
      <w:r w:rsidRPr="008C7178">
        <w:rPr>
          <w:szCs w:val="24"/>
        </w:rPr>
        <w:t xml:space="preserve">There are several limitations in our experimental approach that </w:t>
      </w:r>
      <w:r w:rsidR="00CB34D6">
        <w:rPr>
          <w:szCs w:val="24"/>
        </w:rPr>
        <w:t>have not</w:t>
      </w:r>
      <w:r w:rsidRPr="008C7178">
        <w:rPr>
          <w:szCs w:val="24"/>
        </w:rPr>
        <w:t xml:space="preserve"> be</w:t>
      </w:r>
      <w:r w:rsidR="00CB34D6">
        <w:rPr>
          <w:szCs w:val="24"/>
        </w:rPr>
        <w:t>en</w:t>
      </w:r>
      <w:r w:rsidRPr="008C7178">
        <w:rPr>
          <w:szCs w:val="24"/>
        </w:rPr>
        <w:t xml:space="preserve"> noted. First, our aims </w:t>
      </w:r>
      <w:r w:rsidR="005C0C32">
        <w:rPr>
          <w:szCs w:val="24"/>
        </w:rPr>
        <w:t>were</w:t>
      </w:r>
      <w:r w:rsidR="00034D34">
        <w:rPr>
          <w:szCs w:val="24"/>
        </w:rPr>
        <w:t xml:space="preserve"> relatively narrow in comparison to the vast emotion regulation behavior variability captured by this dataset and </w:t>
      </w:r>
      <w:r w:rsidRPr="008C7178">
        <w:rPr>
          <w:szCs w:val="24"/>
        </w:rPr>
        <w:t>resulted in excluding many observations</w:t>
      </w:r>
      <w:r w:rsidR="005C0C32">
        <w:rPr>
          <w:szCs w:val="24"/>
        </w:rPr>
        <w:t xml:space="preserve"> that did not meet our </w:t>
      </w:r>
      <w:r w:rsidR="005C0C32">
        <w:rPr>
          <w:szCs w:val="24"/>
        </w:rPr>
        <w:lastRenderedPageBreak/>
        <w:t>inclusion criteria</w:t>
      </w:r>
      <w:ins w:id="1913" w:author="Billy Mitchell" w:date="2023-11-09T00:54:00Z">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ins>
      <w:r w:rsidR="005C0C32">
        <w:rPr>
          <w:szCs w:val="24"/>
        </w:rPr>
        <w:t>.</w:t>
      </w:r>
      <w:r w:rsidR="00023609">
        <w:rPr>
          <w:szCs w:val="24"/>
        </w:rPr>
        <w:t xml:space="preserve"> </w:t>
      </w:r>
      <w:r w:rsidR="00034D34">
        <w:rPr>
          <w:szCs w:val="24"/>
        </w:rPr>
        <w:t xml:space="preserve">More analyses </w:t>
      </w:r>
      <w:del w:id="1914" w:author="Billy Mitchell" w:date="2023-11-09T00:55:00Z">
        <w:r w:rsidR="00034D34" w:rsidDel="0043784E">
          <w:rPr>
            <w:szCs w:val="24"/>
          </w:rPr>
          <w:delText>are needed and planned</w:delText>
        </w:r>
      </w:del>
      <w:ins w:id="1915" w:author="Billy Mitchell" w:date="2023-11-09T00:55:00Z">
        <w:r w:rsidR="0043784E">
          <w:rPr>
            <w:szCs w:val="24"/>
          </w:rPr>
          <w:t>would be required</w:t>
        </w:r>
      </w:ins>
      <w:r w:rsidR="00034D34">
        <w:rPr>
          <w:szCs w:val="24"/>
        </w:rPr>
        <w:t xml:space="preserve"> to fully explore this space</w:t>
      </w:r>
      <w:r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7B47B5">
        <w:rPr>
          <w:szCs w:val="24"/>
        </w:rPr>
        <w:instrText xml:space="preserve"> ADDIN ZOTERO_ITEM CSL_CITATION {"citationID":"CrEJNpg8","properties":{"formattedCitation":"(Clasen, 2019; Tashjian et al., 2022)","plainCitation":"(Clasen,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Pr="008C7178">
        <w:rPr>
          <w:szCs w:val="24"/>
        </w:rPr>
        <w:t>. The use of a haunted house as our setting also may have resulted in self-selection biases</w:t>
      </w:r>
      <w:r w:rsidR="00034D34">
        <w:rPr>
          <w:szCs w:val="24"/>
        </w:rPr>
        <w:t xml:space="preserve"> within our sample</w:t>
      </w:r>
      <w:r w:rsidRPr="008C7178">
        <w:rPr>
          <w:szCs w:val="24"/>
        </w:rPr>
        <w:t>.</w:t>
      </w:r>
      <w:ins w:id="1916" w:author="Billy Mitchell" w:date="2023-11-09T00:57:00Z">
        <w:r w:rsidR="0043784E">
          <w:rPr>
            <w:szCs w:val="24"/>
          </w:rPr>
          <w:t xml:space="preserve"> It must be noted that we did</w:t>
        </w:r>
      </w:ins>
      <w:ins w:id="1917" w:author="Billy Mitchell" w:date="2023-11-09T00:58:00Z">
        <w:r w:rsidR="0043784E">
          <w:rPr>
            <w:szCs w:val="24"/>
          </w:rPr>
          <w:t xml:space="preserve"> not directly manipulate emotional intensity within this design and the self-report data that we did collect was captured post-exposure, not during</w:t>
        </w:r>
      </w:ins>
      <w:ins w:id="1918" w:author="Billy Mitchell" w:date="2023-11-09T00:59:00Z">
        <w:r w:rsidR="0043784E">
          <w:rPr>
            <w:szCs w:val="24"/>
          </w:rPr>
          <w:t xml:space="preserve"> exposure.</w:t>
        </w:r>
      </w:ins>
      <w:r w:rsidR="00034D34">
        <w:rPr>
          <w:szCs w:val="24"/>
        </w:rPr>
        <w:t xml:space="preserve"> </w:t>
      </w:r>
      <w:moveToRangeStart w:id="1919" w:author="Billy Mitchell" w:date="2023-11-09T00:56:00Z" w:name="move150383808"/>
      <w:r w:rsidR="0043784E" w:rsidRPr="0043784E">
        <w:rPr>
          <w:szCs w:val="24"/>
        </w:rPr>
        <w:t>Additionally, we unfortunately d</w:t>
      </w:r>
      <w:ins w:id="1920" w:author="Billy Mitchell" w:date="2023-11-09T00:56:00Z">
        <w:r w:rsidR="0043784E">
          <w:rPr>
            <w:szCs w:val="24"/>
          </w:rPr>
          <w:t>id</w:t>
        </w:r>
      </w:ins>
      <w:del w:id="1921" w:author="Billy Mitchell" w:date="2023-11-09T00:56:00Z">
        <w:r w:rsidR="0043784E" w:rsidRPr="0043784E" w:rsidDel="0043784E">
          <w:rPr>
            <w:szCs w:val="24"/>
          </w:rPr>
          <w:delText>o</w:delText>
        </w:r>
      </w:del>
      <w:r w:rsidR="0043784E" w:rsidRPr="0043784E">
        <w:rPr>
          <w:szCs w:val="24"/>
        </w:rPr>
        <w:t xml:space="preserve"> not have measures of startle sensitivity or fear-enjoyment from Experiment 2 participants, which may explain some of the differences in regulatory behaviors between samples. As such, further investigation into the effects of both context and individual differences upon regulatory behaviors are warranted. </w:t>
      </w:r>
      <w:moveFromRangeStart w:id="1922" w:author="Billy Mitchell" w:date="2023-11-08T00:24:00Z" w:name="move150295457"/>
      <w:moveToRangeEnd w:id="1919"/>
      <w:moveFrom w:id="1923" w:author="Billy Mitchell" w:date="2023-11-08T00:24:00Z">
        <w:r w:rsidR="00034D34" w:rsidDel="0075725E">
          <w:rPr>
            <w:szCs w:val="24"/>
          </w:rPr>
          <w:t>To monitor this, participants were asked several questions regarding their motivations and expectations regarding participation.</w:t>
        </w:r>
        <w:r w:rsidRPr="008C7178" w:rsidDel="0075725E">
          <w:rPr>
            <w:szCs w:val="24"/>
          </w:rPr>
          <w:t xml:space="preserve"> When asked about motivations for participating, thrill seeking (x = 65.7, 0 – 100 scale) was slightly above the average of all motivations (x = 52.0, sd = 28.5) and enjoyment of fear was just above the scale midpoint (x = 3.88, 0 – 6 scale).</w:t>
        </w:r>
        <w:r w:rsidR="00EC3FBC" w:rsidDel="0075725E">
          <w:rPr>
            <w:szCs w:val="24"/>
          </w:rPr>
          <w:t xml:space="preserve"> This means that our participants may have had somewhat atypical regulatory motivations relative to individuals who do not willingly sign up for haunted house studies. </w:t>
        </w:r>
      </w:moveFrom>
      <w:moveFromRangeStart w:id="1924" w:author="Billy Mitchell" w:date="2023-11-09T00:56:00Z" w:name="move150383808"/>
      <w:moveFromRangeEnd w:id="1922"/>
      <w:moveFrom w:id="1925" w:author="Billy Mitchell" w:date="2023-11-09T00:56:00Z">
        <w:r w:rsidR="00C240EC" w:rsidDel="0043784E">
          <w:rPr>
            <w:szCs w:val="24"/>
          </w:rPr>
          <w:t xml:space="preserve">Additionally, we unfortunately do not have measures of startle sensitivity or fear-enjoyment from Experiment 2 participants, which may explain some of the differences in regulatory behaviors between samples. As such, further investigation into the effects of both context and individual differences upon regulatory behaviors are warranted. </w:t>
        </w:r>
      </w:moveFrom>
      <w:moveFromRangeEnd w:id="1924"/>
    </w:p>
    <w:p w14:paraId="00A6FD1A" w14:textId="5E41F84E" w:rsidR="00061A33" w:rsidRDefault="00061A33" w:rsidP="000967D7">
      <w:pPr>
        <w:spacing w:after="0" w:line="480" w:lineRule="auto"/>
        <w:ind w:left="0" w:firstLine="720"/>
        <w:rPr>
          <w:szCs w:val="24"/>
        </w:rPr>
      </w:pPr>
      <w:r>
        <w:rPr>
          <w:szCs w:val="24"/>
        </w:rPr>
        <w:t xml:space="preserve">A small but important contingent of the existing emotion regulation literature has highlighted </w:t>
      </w:r>
      <w:proofErr w:type="spellStart"/>
      <w:r>
        <w:rPr>
          <w:szCs w:val="24"/>
        </w:rPr>
        <w:t>intrastrategy</w:t>
      </w:r>
      <w:proofErr w:type="spellEnd"/>
      <w:r>
        <w:rPr>
          <w:szCs w:val="24"/>
        </w:rPr>
        <w:t xml:space="preserve"> heterogeneity in the regulation techniques that we had examined </w:t>
      </w:r>
      <w:r>
        <w:rPr>
          <w:szCs w:val="24"/>
        </w:rPr>
        <w:fldChar w:fldCharType="begin"/>
      </w:r>
      <w:r w:rsidR="007B47B5">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emotion regulation approaches </w:t>
      </w:r>
      <w:del w:id="1926" w:author="Billy Mitchell [2]" w:date="2023-11-07T13:34:00Z">
        <w:r w:rsidR="0023367E" w:rsidDel="0038635A">
          <w:rPr>
            <w:szCs w:val="24"/>
          </w:rPr>
          <w:delText>which</w:delText>
        </w:r>
      </w:del>
      <w:ins w:id="1927" w:author="Billy Mitchell [2]" w:date="2023-11-07T13:34:00Z">
        <w:r w:rsidR="0038635A">
          <w:rPr>
            <w:szCs w:val="24"/>
          </w:rPr>
          <w:t>that</w:t>
        </w:r>
      </w:ins>
      <w:r w:rsidR="0023367E">
        <w:rPr>
          <w:szCs w:val="24"/>
        </w:rPr>
        <w:t xml:space="preserve"> could be categorized as reappraisal </w:t>
      </w:r>
      <w:r w:rsidR="00F20EDF">
        <w:rPr>
          <w:szCs w:val="24"/>
        </w:rPr>
        <w:t>(</w:t>
      </w:r>
      <w:ins w:id="1928" w:author="Billy Mitchell [2]" w:date="2023-11-07T13:35:00Z">
        <w:r w:rsidR="0038635A">
          <w:rPr>
            <w:szCs w:val="24"/>
          </w:rPr>
          <w:t xml:space="preserve">i.e., </w:t>
        </w:r>
      </w:ins>
      <w:del w:id="1929" w:author="Billy Mitchell [2]" w:date="2023-11-07T13:34:00Z">
        <w:r w:rsidR="00F20EDF" w:rsidDel="0038635A">
          <w:rPr>
            <w:szCs w:val="24"/>
          </w:rPr>
          <w:delText>R</w:delText>
        </w:r>
      </w:del>
      <w:ins w:id="1930" w:author="Billy Mitchell [2]" w:date="2023-11-07T13:34:00Z">
        <w:r w:rsidR="0038635A">
          <w:rPr>
            <w:szCs w:val="24"/>
          </w:rPr>
          <w:t>r</w:t>
        </w:r>
      </w:ins>
      <w:r w:rsidR="00F20EDF">
        <w:rPr>
          <w:szCs w:val="24"/>
        </w:rPr>
        <w:t xml:space="preserve">eappraising the stimulus, </w:t>
      </w:r>
      <w:del w:id="1931" w:author="Billy Mitchell [2]" w:date="2023-11-07T13:34:00Z">
        <w:r w:rsidR="00F20EDF" w:rsidDel="0038635A">
          <w:rPr>
            <w:szCs w:val="24"/>
          </w:rPr>
          <w:delText>Reappraising</w:delText>
        </w:r>
      </w:del>
      <w:ins w:id="1932" w:author="Billy Mitchell [2]" w:date="2023-11-07T13:34:00Z">
        <w:r w:rsidR="0038635A">
          <w:rPr>
            <w:szCs w:val="24"/>
          </w:rPr>
          <w:t>reappraising</w:t>
        </w:r>
      </w:ins>
      <w:r w:rsidR="00F20EDF">
        <w:rPr>
          <w:szCs w:val="24"/>
        </w:rPr>
        <w:t xml:space="preserve"> the emotional response, </w:t>
      </w:r>
      <w:ins w:id="1933" w:author="Billy Mitchell [2]" w:date="2023-11-07T13:34:00Z">
        <w:r w:rsidR="0038635A">
          <w:rPr>
            <w:szCs w:val="24"/>
          </w:rPr>
          <w:t>r</w:t>
        </w:r>
      </w:ins>
      <w:del w:id="1934" w:author="Billy Mitchell [2]" w:date="2023-11-07T13:34:00Z">
        <w:r w:rsidR="00F20EDF" w:rsidDel="0038635A">
          <w:rPr>
            <w:szCs w:val="24"/>
          </w:rPr>
          <w:delText>R</w:delText>
        </w:r>
      </w:del>
      <w:r w:rsidR="00F20EDF">
        <w:rPr>
          <w:szCs w:val="24"/>
        </w:rPr>
        <w:t>eapprais</w:t>
      </w:r>
      <w:ins w:id="1935" w:author="Billy Mitchell [2]" w:date="2023-11-07T13:34:00Z">
        <w:r w:rsidR="0038635A">
          <w:rPr>
            <w:szCs w:val="24"/>
          </w:rPr>
          <w:t>al</w:t>
        </w:r>
      </w:ins>
      <w:del w:id="1936" w:author="Billy Mitchell [2]" w:date="2023-11-07T13:34:00Z">
        <w:r w:rsidR="00F20EDF" w:rsidDel="0038635A">
          <w:rPr>
            <w:szCs w:val="24"/>
          </w:rPr>
          <w:delText>e</w:delText>
        </w:r>
      </w:del>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 would necessitate far more observations than are available in this dataset.   </w:t>
      </w:r>
    </w:p>
    <w:p w14:paraId="7FF5C8CC" w14:textId="7A7ACA1E" w:rsidR="00654027" w:rsidRDefault="001162B0" w:rsidP="000967D7">
      <w:pPr>
        <w:spacing w:after="0" w:line="480" w:lineRule="auto"/>
        <w:ind w:left="0" w:firstLine="720"/>
        <w:rPr>
          <w:szCs w:val="24"/>
        </w:rPr>
      </w:pPr>
      <w:r>
        <w:rPr>
          <w:szCs w:val="24"/>
        </w:rPr>
        <w:lastRenderedPageBreak/>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A45523">
        <w:rPr>
          <w:szCs w:val="24"/>
        </w:rPr>
        <w:t>, the group context</w:t>
      </w:r>
      <w:r w:rsidR="00B671FF">
        <w:rPr>
          <w:szCs w:val="24"/>
        </w:rPr>
        <w:t xml:space="preserve"> in which the experience occurred m</w:t>
      </w:r>
      <w:r w:rsidR="00A45523">
        <w:rPr>
          <w:szCs w:val="24"/>
        </w:rPr>
        <w:t xml:space="preserve">ay have influenced </w:t>
      </w:r>
      <w:r w:rsidR="00B671FF">
        <w:rPr>
          <w:szCs w:val="24"/>
        </w:rPr>
        <w:t>behavior choices and cognitive perceptions</w:t>
      </w:r>
      <w:r w:rsidR="00B720B2" w:rsidRPr="008C7178">
        <w:rPr>
          <w:szCs w:val="24"/>
        </w:rPr>
        <w:t>.</w:t>
      </w:r>
      <w:r>
        <w:rPr>
          <w:szCs w:val="24"/>
        </w:rPr>
        <w:t xml:space="preserve"> However, post-hoc analyses failed to find any association between group membership and strategy usage</w:t>
      </w:r>
      <w:del w:id="1937" w:author="Billy Mitchell" w:date="2023-11-08T20:15:00Z">
        <w:r w:rsidDel="00831F04">
          <w:rPr>
            <w:szCs w:val="24"/>
          </w:rPr>
          <w:delText xml:space="preserve"> (F(30,45) = 0.93, p = 0.57)</w:delText>
        </w:r>
      </w:del>
      <w:r>
        <w:rPr>
          <w:szCs w:val="24"/>
        </w:rPr>
        <w:t>. The presence and strength of friendship among group members was also assessed and was not predictive of regulation</w:t>
      </w:r>
      <w:del w:id="1938" w:author="Billy Mitchell" w:date="2023-11-08T20:15:00Z">
        <w:r w:rsidDel="00831F04">
          <w:rPr>
            <w:szCs w:val="24"/>
          </w:rPr>
          <w:delText xml:space="preserve"> (t(60) = -0.4, p = 0.70)</w:delText>
        </w:r>
      </w:del>
      <w:r>
        <w:rPr>
          <w:szCs w:val="24"/>
        </w:rPr>
        <w:t xml:space="preserve">. Lastly, some events had to be captured at a delay due to collaboration with a memory study, which calls into question the reliability of some responses. </w:t>
      </w:r>
      <w:r w:rsidR="00B720B2" w:rsidRPr="008C7178">
        <w:rPr>
          <w:szCs w:val="24"/>
        </w:rPr>
        <w:t xml:space="preserve">Future research should limit the delay between experience and report as much as possible without interfering with the emotional event.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7B47B5">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26D13D0B"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ER behavior to </w:t>
      </w:r>
      <w:r w:rsidRPr="008C7178">
        <w:rPr>
          <w:szCs w:val="24"/>
        </w:rPr>
        <w:t xml:space="preserve">a high-intensity </w:t>
      </w:r>
      <w:r w:rsidR="001162B0">
        <w:rPr>
          <w:szCs w:val="24"/>
        </w:rPr>
        <w:t>high-stimulation</w:t>
      </w:r>
      <w:r w:rsidRPr="008C7178">
        <w:rPr>
          <w:szCs w:val="24"/>
        </w:rPr>
        <w:t xml:space="preserve"> setting </w:t>
      </w:r>
      <w:r w:rsidR="00B671FF">
        <w:rPr>
          <w:szCs w:val="24"/>
        </w:rPr>
        <w:t xml:space="preserve">using </w:t>
      </w:r>
      <w:r w:rsidRPr="008C7178">
        <w:rPr>
          <w:szCs w:val="24"/>
        </w:rPr>
        <w:t xml:space="preserve">untrained participants. This approach offers an alternative means of exploring emotion regulation usage </w:t>
      </w:r>
      <w:r w:rsidR="001162B0">
        <w:rPr>
          <w:szCs w:val="24"/>
        </w:rPr>
        <w:t>while pursuing greater</w:t>
      </w:r>
      <w:r w:rsidRPr="008C7178">
        <w:rPr>
          <w:szCs w:val="24"/>
        </w:rPr>
        <w:t xml:space="preserve"> </w:t>
      </w:r>
      <w:proofErr w:type="gramStart"/>
      <w:r w:rsidRPr="008C7178">
        <w:rPr>
          <w:szCs w:val="24"/>
        </w:rPr>
        <w:t>ecologically-valid</w:t>
      </w:r>
      <w:proofErr w:type="gramEnd"/>
      <w:r w:rsidRPr="008C7178">
        <w:rPr>
          <w:szCs w:val="24"/>
        </w:rPr>
        <w:t xml:space="preserve"> </w:t>
      </w:r>
      <w:r w:rsidR="001162B0">
        <w:rPr>
          <w:szCs w:val="24"/>
        </w:rPr>
        <w:t>in study 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 xml:space="preserve">istic design. In failing to replicate lab results with Studies 1 but finding a modest association in Study </w:t>
      </w:r>
      <w:r w:rsidR="001162B0">
        <w:rPr>
          <w:szCs w:val="24"/>
        </w:rPr>
        <w:t>2</w:t>
      </w:r>
      <w:r w:rsidRPr="008C7178">
        <w:rPr>
          <w:szCs w:val="24"/>
        </w:rPr>
        <w:t xml:space="preserve">, we may </w:t>
      </w:r>
      <w:r w:rsidR="001162B0">
        <w:rPr>
          <w:szCs w:val="24"/>
        </w:rPr>
        <w:t xml:space="preserve">offer greater support for the </w:t>
      </w:r>
      <w:r w:rsidR="001162B0">
        <w:rPr>
          <w:szCs w:val="24"/>
        </w:rPr>
        <w:lastRenderedPageBreak/>
        <w:t>importance of context in determining the fit of emotion regulation strategies</w:t>
      </w:r>
      <w:r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47"/>
    <w:bookmarkEnd w:id="1908"/>
    <w:p w14:paraId="71396DCA" w14:textId="77B4AD01" w:rsidR="006725C8" w:rsidRDefault="006725C8" w:rsidP="000967D7">
      <w:pPr>
        <w:spacing w:after="160" w:line="259" w:lineRule="auto"/>
        <w:ind w:left="0" w:firstLine="0"/>
        <w:rPr>
          <w:b/>
          <w:szCs w:val="24"/>
        </w:rPr>
      </w:pPr>
      <w:r>
        <w:rPr>
          <w:b/>
          <w:szCs w:val="24"/>
        </w:rPr>
        <w:br w:type="page"/>
      </w:r>
    </w:p>
    <w:p w14:paraId="283B1D1A" w14:textId="19D73C85" w:rsidR="00425004" w:rsidRPr="008C7178" w:rsidRDefault="00654027" w:rsidP="000967D7">
      <w:pPr>
        <w:spacing w:after="0" w:line="480" w:lineRule="auto"/>
        <w:ind w:left="0" w:firstLine="0"/>
        <w:rPr>
          <w:szCs w:val="24"/>
        </w:rPr>
      </w:pPr>
      <w:r>
        <w:rPr>
          <w:b/>
          <w:szCs w:val="24"/>
        </w:rPr>
        <w:lastRenderedPageBreak/>
        <w:t>A</w:t>
      </w:r>
      <w:r w:rsidR="00B720B2" w:rsidRPr="008C7178">
        <w:rPr>
          <w:b/>
          <w:szCs w:val="24"/>
        </w:rPr>
        <w:t xml:space="preserve">cknowledgments: </w:t>
      </w:r>
    </w:p>
    <w:p w14:paraId="7ED83AB8" w14:textId="405331CE" w:rsidR="00425004" w:rsidRPr="008C7178" w:rsidRDefault="00B720B2" w:rsidP="000967D7">
      <w:pPr>
        <w:spacing w:after="0" w:line="480" w:lineRule="auto"/>
        <w:ind w:left="0" w:firstLine="0"/>
        <w:rPr>
          <w:szCs w:val="24"/>
        </w:rPr>
      </w:pPr>
      <w:r w:rsidRPr="008C7178">
        <w:rPr>
          <w:szCs w:val="24"/>
        </w:rPr>
        <w:t xml:space="preserve">We 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0967D7">
      <w:pPr>
        <w:spacing w:after="0" w:line="480" w:lineRule="auto"/>
        <w:ind w:left="0" w:firstLine="0"/>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Funding:  </w:t>
      </w:r>
    </w:p>
    <w:p w14:paraId="09A05787" w14:textId="77777777" w:rsidR="0087748B" w:rsidRDefault="0087748B" w:rsidP="000967D7">
      <w:pPr>
        <w:spacing w:after="0" w:line="480" w:lineRule="auto"/>
        <w:ind w:left="0" w:firstLine="0"/>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6D648B1B" w14:textId="674A9608" w:rsidR="00425004" w:rsidRPr="008C7178" w:rsidRDefault="00B720B2" w:rsidP="000967D7">
      <w:pPr>
        <w:spacing w:after="0" w:line="480" w:lineRule="auto"/>
        <w:ind w:left="0" w:firstLine="0"/>
        <w:rPr>
          <w:szCs w:val="24"/>
        </w:rPr>
      </w:pPr>
      <w:r w:rsidRPr="008C7178">
        <w:rPr>
          <w:b/>
          <w:szCs w:val="24"/>
        </w:rPr>
        <w:t xml:space="preserve">Open Practices: </w:t>
      </w:r>
    </w:p>
    <w:p w14:paraId="23C2D77C" w14:textId="7B402F8C" w:rsidR="009A1A84" w:rsidRPr="006725C8" w:rsidRDefault="006725C8" w:rsidP="000967D7">
      <w:pPr>
        <w:spacing w:after="0" w:line="480" w:lineRule="auto"/>
        <w:ind w:left="0" w:firstLine="0"/>
        <w:rPr>
          <w:b/>
          <w:szCs w:val="24"/>
        </w:rPr>
      </w:pPr>
      <w:r>
        <w:rPr>
          <w:szCs w:val="24"/>
        </w:rPr>
        <w:t>T</w:t>
      </w:r>
      <w:r w:rsidR="00B720B2" w:rsidRPr="008C7178">
        <w:rPr>
          <w:szCs w:val="24"/>
        </w:rPr>
        <w:t xml:space="preserve">he preregistration for Experiments </w:t>
      </w:r>
      <w:r>
        <w:rPr>
          <w:szCs w:val="24"/>
        </w:rPr>
        <w:t>1</w:t>
      </w:r>
      <w:ins w:id="1939" w:author="Billy Mitchell [2]" w:date="2023-11-07T13:35:00Z">
        <w:r w:rsidR="0038635A">
          <w:rPr>
            <w:szCs w:val="24"/>
          </w:rPr>
          <w:t>,</w:t>
        </w:r>
      </w:ins>
      <w:del w:id="1940" w:author="Billy Mitchell [2]" w:date="2023-11-07T13:35:00Z">
        <w:r w:rsidR="00B720B2" w:rsidRPr="008C7178" w:rsidDel="0038635A">
          <w:rPr>
            <w:szCs w:val="24"/>
          </w:rPr>
          <w:delText xml:space="preserve"> and</w:delText>
        </w:r>
      </w:del>
      <w:r w:rsidR="00B720B2" w:rsidRPr="008C7178">
        <w:rPr>
          <w:szCs w:val="24"/>
        </w:rPr>
        <w:t xml:space="preserve"> </w:t>
      </w:r>
      <w:r>
        <w:rPr>
          <w:szCs w:val="24"/>
        </w:rPr>
        <w:t>2</w:t>
      </w:r>
      <w:ins w:id="1941" w:author="Billy Mitchell [2]" w:date="2023-11-07T13:35:00Z">
        <w:r w:rsidR="0038635A">
          <w:rPr>
            <w:szCs w:val="24"/>
          </w:rPr>
          <w:t>, and 3</w:t>
        </w:r>
      </w:ins>
      <w:r w:rsidR="00B720B2" w:rsidRPr="008C7178">
        <w:rPr>
          <w:szCs w:val="24"/>
        </w:rPr>
        <w:t xml:space="preserve"> can be found at </w:t>
      </w:r>
      <w:del w:id="1942" w:author="Billy Mitchell [2]" w:date="2023-11-07T13:35:00Z">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color w:val="0563C1"/>
            <w:szCs w:val="24"/>
            <w:u w:val="single" w:color="0563C1"/>
          </w:rPr>
          <w:delText>https://aspredicted.org/DP1_453</w:delText>
        </w:r>
        <w:r w:rsidR="00260459" w:rsidDel="0038635A">
          <w:rPr>
            <w:color w:val="0563C1"/>
            <w:szCs w:val="24"/>
            <w:u w:val="single" w:color="0563C1"/>
          </w:rPr>
          <w:fldChar w:fldCharType="end"/>
        </w:r>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szCs w:val="24"/>
          </w:rPr>
          <w:delText xml:space="preserve"> </w:delText>
        </w:r>
        <w:r w:rsidR="00260459" w:rsidDel="0038635A">
          <w:rPr>
            <w:szCs w:val="24"/>
          </w:rPr>
          <w:fldChar w:fldCharType="end"/>
        </w:r>
      </w:del>
      <w:ins w:id="1943" w:author="Billy Mitchell [2]" w:date="2023-11-07T13:35:00Z">
        <w:r w:rsidR="0038635A">
          <w:fldChar w:fldCharType="begin"/>
        </w:r>
        <w:r w:rsidR="0038635A">
          <w:instrText xml:space="preserve"> HYPERLINK "https://aspredicted.org/DP1_453" \h </w:instrText>
        </w:r>
        <w:r w:rsidR="0038635A">
          <w:fldChar w:fldCharType="separate"/>
        </w:r>
        <w:r w:rsidR="0038635A" w:rsidRPr="008C7178">
          <w:rPr>
            <w:color w:val="0563C1"/>
            <w:szCs w:val="24"/>
            <w:u w:val="single" w:color="0563C1"/>
          </w:rPr>
          <w:t>https://aspredicted.org/DP1_453</w:t>
        </w:r>
        <w:r w:rsidR="0038635A">
          <w:rPr>
            <w:color w:val="0563C1"/>
            <w:szCs w:val="24"/>
            <w:u w:val="single" w:color="0563C1"/>
          </w:rPr>
          <w:fldChar w:fldCharType="end"/>
        </w:r>
        <w:r w:rsidR="0038635A">
          <w:fldChar w:fldCharType="begin"/>
        </w:r>
        <w:r w:rsidR="0038635A">
          <w:instrText xml:space="preserve"> HYPERLINK "https://aspredicted.org/DP1_453" \h </w:instrText>
        </w:r>
        <w:r w:rsidR="0038635A">
          <w:fldChar w:fldCharType="separate"/>
        </w:r>
        <w:r w:rsidR="0038635A">
          <w:rPr>
            <w:szCs w:val="24"/>
          </w:rPr>
          <w:t>,</w:t>
        </w:r>
        <w:r w:rsidR="0038635A">
          <w:rPr>
            <w:szCs w:val="24"/>
          </w:rPr>
          <w:fldChar w:fldCharType="end"/>
        </w:r>
      </w:ins>
      <w:del w:id="1944" w:author="Billy Mitchell [2]" w:date="2023-11-07T13:35:00Z">
        <w:r w:rsidR="00B720B2" w:rsidRPr="008C7178" w:rsidDel="0038635A">
          <w:rPr>
            <w:szCs w:val="24"/>
          </w:rPr>
          <w:delText>and</w:delText>
        </w:r>
      </w:del>
      <w:r w:rsidR="00B720B2" w:rsidRPr="008C7178">
        <w:rPr>
          <w:szCs w:val="24"/>
        </w:rPr>
        <w:t xml:space="preserve"> </w:t>
      </w:r>
      <w:hyperlink r:id="rId36" w:history="1">
        <w:r w:rsidRPr="00561755">
          <w:rPr>
            <w:rStyle w:val="Hyperlink"/>
            <w:szCs w:val="24"/>
          </w:rPr>
          <w:t>https://aspredicted.org/XXH</w:t>
        </w:r>
      </w:hyperlink>
      <w:hyperlink r:id="rId37">
        <w:r w:rsidR="00B720B2" w:rsidRPr="008C7178">
          <w:rPr>
            <w:color w:val="0563C1"/>
            <w:szCs w:val="24"/>
            <w:u w:val="single" w:color="0563C1"/>
          </w:rPr>
          <w:t>_</w:t>
        </w:r>
      </w:hyperlink>
      <w:hyperlink r:id="rId38">
        <w:r w:rsidR="00B720B2" w:rsidRPr="008C7178">
          <w:rPr>
            <w:color w:val="0563C1"/>
            <w:szCs w:val="24"/>
            <w:u w:val="single" w:color="0563C1"/>
          </w:rPr>
          <w:t>W1V</w:t>
        </w:r>
      </w:hyperlink>
      <w:hyperlink r:id="rId39">
        <w:r w:rsidR="00B720B2" w:rsidRPr="008C7178">
          <w:rPr>
            <w:szCs w:val="24"/>
          </w:rPr>
          <w:t>,</w:t>
        </w:r>
      </w:hyperlink>
      <w:r w:rsidR="00B720B2" w:rsidRPr="008C7178">
        <w:rPr>
          <w:szCs w:val="24"/>
        </w:rPr>
        <w:t xml:space="preserve"> </w:t>
      </w:r>
      <w:ins w:id="1945" w:author="Billy Mitchell [2]" w:date="2023-11-07T13:35:00Z">
        <w:r w:rsidR="0038635A">
          <w:rPr>
            <w:szCs w:val="24"/>
          </w:rPr>
          <w:t xml:space="preserve">and </w:t>
        </w:r>
      </w:ins>
      <w:ins w:id="1946" w:author="Billy Mitchell" w:date="2023-11-08T11:59:00Z">
        <w:r w:rsidR="009B06C2">
          <w:rPr>
            <w:szCs w:val="24"/>
          </w:rPr>
          <w:fldChar w:fldCharType="begin"/>
        </w:r>
        <w:r w:rsidR="009B06C2">
          <w:rPr>
            <w:szCs w:val="24"/>
          </w:rPr>
          <w:instrText>HYPERLINK "</w:instrText>
        </w:r>
      </w:ins>
      <w:ins w:id="1947" w:author="Billy Mitchell [2]" w:date="2023-11-07T13:37:00Z">
        <w:r w:rsidR="009B06C2" w:rsidRPr="0038635A">
          <w:rPr>
            <w:szCs w:val="24"/>
          </w:rPr>
          <w:instrText>https://aspredicted</w:instrText>
        </w:r>
      </w:ins>
      <w:ins w:id="1948" w:author="Billy Mitchell" w:date="2023-11-08T11:59:00Z">
        <w:r w:rsidR="009B06C2">
          <w:rPr>
            <w:szCs w:val="24"/>
          </w:rPr>
          <w:instrText>"</w:instrText>
        </w:r>
        <w:r w:rsidR="009B06C2">
          <w:rPr>
            <w:szCs w:val="24"/>
          </w:rPr>
          <w:fldChar w:fldCharType="separate"/>
        </w:r>
      </w:ins>
      <w:ins w:id="1949" w:author="Billy Mitchell [2]" w:date="2023-11-07T13:37:00Z">
        <w:r w:rsidR="009B06C2" w:rsidRPr="00132A5E">
          <w:rPr>
            <w:rStyle w:val="Hyperlink"/>
            <w:szCs w:val="24"/>
          </w:rPr>
          <w:t>https://aspredicted</w:t>
        </w:r>
      </w:ins>
      <w:ins w:id="1950" w:author="Billy Mitchell" w:date="2023-11-08T11:59:00Z">
        <w:r w:rsidR="009B06C2">
          <w:rPr>
            <w:szCs w:val="24"/>
          </w:rPr>
          <w:fldChar w:fldCharType="end"/>
        </w:r>
      </w:ins>
      <w:ins w:id="1951" w:author="Billy Mitchell [2]" w:date="2023-11-07T13:37:00Z">
        <w:r w:rsidR="0038635A" w:rsidRPr="0038635A">
          <w:rPr>
            <w:szCs w:val="24"/>
          </w:rPr>
          <w:t>.org/n3ne3.pdf</w:t>
        </w:r>
      </w:ins>
      <w:ins w:id="1952" w:author="Billy Mitchell [2]" w:date="2023-11-07T13:38:00Z">
        <w:r w:rsidR="00801A78">
          <w:rPr>
            <w:szCs w:val="24"/>
          </w:rPr>
          <w:t>,</w:t>
        </w:r>
      </w:ins>
      <w:r w:rsidR="00B720B2" w:rsidRPr="008C7178">
        <w:rPr>
          <w:szCs w:val="24"/>
        </w:rPr>
        <w:tab/>
        <w:t xml:space="preserve">respectively. Deidentified data, code, and questionnaires to replicate the findings </w:t>
      </w:r>
      <w:proofErr w:type="gramStart"/>
      <w:r w:rsidR="00B720B2" w:rsidRPr="008C7178">
        <w:rPr>
          <w:szCs w:val="24"/>
        </w:rPr>
        <w:t>have been made</w:t>
      </w:r>
      <w:proofErr w:type="gramEnd"/>
      <w:r w:rsidR="00B720B2" w:rsidRPr="008C7178">
        <w:rPr>
          <w:szCs w:val="24"/>
        </w:rPr>
        <w:t xml:space="preserv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ins w:id="1953" w:author="Billy Mitchell" w:date="2023-11-08T11:59:00Z">
        <w:r w:rsidR="009B06C2">
          <w:fldChar w:fldCharType="begin"/>
        </w:r>
        <w:r w:rsidR="009B06C2">
          <w:instrText>HYPERLINK "</w:instrText>
        </w:r>
      </w:ins>
      <w:r w:rsidR="009B06C2" w:rsidRPr="00EA7D18">
        <w:instrText>https://osf</w:instrText>
      </w:r>
      <w:ins w:id="1954" w:author="Billy Mitchell" w:date="2023-11-08T11:59:00Z">
        <w:r w:rsidR="009B06C2">
          <w:instrText>"</w:instrText>
        </w:r>
        <w:r w:rsidR="009B06C2">
          <w:fldChar w:fldCharType="separate"/>
        </w:r>
      </w:ins>
      <w:r w:rsidR="009B06C2" w:rsidRPr="00132A5E">
        <w:rPr>
          <w:rStyle w:val="Hyperlink"/>
        </w:rPr>
        <w:t>https://osf</w:t>
      </w:r>
      <w:ins w:id="1955" w:author="Billy Mitchell" w:date="2023-11-08T11:59:00Z">
        <w:r w:rsidR="009B06C2">
          <w:fldChar w:fldCharType="end"/>
        </w:r>
      </w:ins>
      <w:r w:rsidR="00EA7D18" w:rsidRPr="00EA7D18">
        <w:t>.io/j5sku/?view_only=89d87669e7674096819c439ca109c483</w:t>
      </w:r>
      <w:r w:rsidR="00B720B2" w:rsidRPr="008C7178">
        <w:rPr>
          <w:szCs w:val="24"/>
        </w:rPr>
        <w:t xml:space="preserve">. </w:t>
      </w:r>
    </w:p>
    <w:p w14:paraId="040D8E4E" w14:textId="77777777" w:rsidR="00083D59" w:rsidRDefault="00083D59" w:rsidP="000967D7">
      <w:pPr>
        <w:spacing w:after="160" w:line="259" w:lineRule="auto"/>
        <w:ind w:left="0" w:firstLine="0"/>
        <w:rPr>
          <w:b/>
          <w:bCs/>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4E4B4997" w14:textId="77777777" w:rsidR="004F3F92" w:rsidRDefault="00054CD8" w:rsidP="004F3F92">
      <w:pPr>
        <w:pStyle w:val="Bibliography"/>
      </w:pPr>
      <w:r>
        <w:fldChar w:fldCharType="begin"/>
      </w:r>
      <w:r>
        <w:instrText xml:space="preserve"> ADDIN ZOTERO_BIBL {"uncited":[],"omitted":[],"custom":[]} CSL_BIBLIOGRAPHY </w:instrText>
      </w:r>
      <w:r>
        <w:fldChar w:fldCharType="separate"/>
      </w:r>
      <w:r w:rsidR="004F3F92">
        <w:t xml:space="preserve">Aldao, A. (2013). The Future of Emotion Regulation Research: Capturing Context. </w:t>
      </w:r>
      <w:r w:rsidR="004F3F92">
        <w:rPr>
          <w:i/>
          <w:iCs/>
        </w:rPr>
        <w:t>Perspectives on Psychological Science</w:t>
      </w:r>
      <w:r w:rsidR="004F3F92">
        <w:t xml:space="preserve">, </w:t>
      </w:r>
      <w:r w:rsidR="004F3F92">
        <w:rPr>
          <w:i/>
          <w:iCs/>
        </w:rPr>
        <w:t>8</w:t>
      </w:r>
      <w:r w:rsidR="004F3F92">
        <w:t>(2), 155–172. https://doi.org/10.1177/1745691612459518</w:t>
      </w:r>
    </w:p>
    <w:p w14:paraId="3953065D" w14:textId="77777777" w:rsidR="004F3F92" w:rsidRDefault="004F3F92" w:rsidP="004F3F92">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127F5D3" w14:textId="77777777" w:rsidR="004F3F92" w:rsidRDefault="004F3F92" w:rsidP="004F3F92">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50E89E7" w14:textId="77777777" w:rsidR="004F3F92" w:rsidRDefault="004F3F92" w:rsidP="004F3F92">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09CD2C20" w14:textId="77777777" w:rsidR="004F3F92" w:rsidRDefault="004F3F92" w:rsidP="004F3F92">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1F228CDC" w14:textId="77777777" w:rsidR="004F3F92" w:rsidRDefault="004F3F92" w:rsidP="004F3F92">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B82A778" w14:textId="77777777" w:rsidR="004F3F92" w:rsidRDefault="004F3F92" w:rsidP="004F3F92">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2E5F6E60" w14:textId="77777777" w:rsidR="004F3F92" w:rsidRDefault="004F3F92" w:rsidP="004F3F92">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1E1A332A" w14:textId="77777777" w:rsidR="004F3F92" w:rsidRDefault="004F3F92" w:rsidP="004F3F92">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E29A760" w14:textId="77777777" w:rsidR="004F3F92" w:rsidRDefault="004F3F92" w:rsidP="004F3F92">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4F06F4E7" w14:textId="77777777" w:rsidR="004F3F92" w:rsidRDefault="004F3F92" w:rsidP="004F3F92">
      <w:pPr>
        <w:pStyle w:val="Bibliography"/>
      </w:pPr>
      <w:r>
        <w:t xml:space="preserve">Clasen, M. (2019). </w:t>
      </w:r>
      <w:r>
        <w:rPr>
          <w:i/>
          <w:iCs/>
        </w:rPr>
        <w:t>Adrenaline junkies and white-knucklers_ A quantitative study of fear management in haunted house visitors</w:t>
      </w:r>
      <w:r>
        <w:t>. 11.</w:t>
      </w:r>
    </w:p>
    <w:p w14:paraId="58EE1277" w14:textId="77777777" w:rsidR="004F3F92" w:rsidRDefault="004F3F92" w:rsidP="004F3F92">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4047432F" w14:textId="77777777" w:rsidR="004F3F92" w:rsidRDefault="004F3F92" w:rsidP="004F3F92">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8E947C1" w14:textId="77777777" w:rsidR="004F3F92" w:rsidRDefault="004F3F92" w:rsidP="004F3F92">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8727D3E" w14:textId="77777777" w:rsidR="004F3F92" w:rsidRDefault="004F3F92" w:rsidP="004F3F92">
      <w:pPr>
        <w:pStyle w:val="Bibliography"/>
      </w:pPr>
      <w:r>
        <w:lastRenderedPageBreak/>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B3BB453" w14:textId="77777777" w:rsidR="004F3F92" w:rsidRDefault="004F3F92" w:rsidP="004F3F92">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C81B749" w14:textId="77777777" w:rsidR="004F3F92" w:rsidRDefault="004F3F92" w:rsidP="004F3F92">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37612AE9" w14:textId="77777777" w:rsidR="004F3F92" w:rsidRDefault="004F3F92" w:rsidP="004F3F92">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5B7F9BF" w14:textId="77777777" w:rsidR="004F3F92" w:rsidRDefault="004F3F92" w:rsidP="004F3F92">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1DF4EAB5" w14:textId="77777777" w:rsidR="004F3F92" w:rsidRDefault="004F3F92" w:rsidP="004F3F92">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7DCDED2" w14:textId="77777777" w:rsidR="004F3F92" w:rsidRDefault="004F3F92" w:rsidP="004F3F92">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F5CF98D" w14:textId="77777777" w:rsidR="004F3F92" w:rsidRDefault="004F3F92" w:rsidP="004F3F92">
      <w:pPr>
        <w:pStyle w:val="Bibliography"/>
      </w:pPr>
      <w:r>
        <w:lastRenderedPageBreak/>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CDE7934" w14:textId="77777777" w:rsidR="004F3F92" w:rsidRDefault="004F3F92" w:rsidP="004F3F92">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DDC97B5" w14:textId="77777777" w:rsidR="004F3F92" w:rsidRDefault="004F3F92" w:rsidP="004F3F92">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52B4D019" w14:textId="77777777" w:rsidR="004F3F92" w:rsidRDefault="004F3F92" w:rsidP="004F3F92">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7DA024A6" w14:textId="77777777" w:rsidR="004F3F92" w:rsidRDefault="004F3F92" w:rsidP="004F3F92">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3AADEC8" w14:textId="77777777" w:rsidR="004F3F92" w:rsidRDefault="004F3F92" w:rsidP="004F3F92">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4D31567A" w14:textId="77777777" w:rsidR="004F3F92" w:rsidRDefault="004F3F92" w:rsidP="004F3F92">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8CF6C85" w14:textId="77777777" w:rsidR="004F3F92" w:rsidRDefault="004F3F92" w:rsidP="004F3F92">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883213A" w14:textId="77777777" w:rsidR="004F3F92" w:rsidRDefault="004F3F92" w:rsidP="004F3F92">
      <w:pPr>
        <w:pStyle w:val="Bibliography"/>
      </w:pPr>
      <w:r>
        <w:lastRenderedPageBreak/>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699E9219" w14:textId="77777777" w:rsidR="004F3F92" w:rsidRDefault="004F3F92" w:rsidP="004F3F92">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0357B5BB" w14:textId="77777777" w:rsidR="004F3F92" w:rsidRDefault="004F3F92" w:rsidP="004F3F92">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6E388F2" w14:textId="77777777" w:rsidR="004F3F92" w:rsidRDefault="004F3F92" w:rsidP="004F3F92">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20986B9" w14:textId="77777777" w:rsidR="004F3F92" w:rsidRDefault="004F3F92" w:rsidP="004F3F92">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72826D1A" w14:textId="77777777" w:rsidR="004F3F92" w:rsidRDefault="004F3F92" w:rsidP="004F3F92">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10A06F11" w14:textId="77777777" w:rsidR="004F3F92" w:rsidRDefault="004F3F92" w:rsidP="004F3F92">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75D192F3" w14:textId="77777777" w:rsidR="004F3F92" w:rsidRDefault="004F3F92" w:rsidP="004F3F92">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03FF61D4" w14:textId="77777777" w:rsidR="004F3F92" w:rsidRDefault="004F3F92" w:rsidP="004F3F92">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7758A4B4" w14:textId="77777777" w:rsidR="004F3F92" w:rsidRDefault="004F3F92" w:rsidP="004F3F92">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EB3916B" w14:textId="77777777" w:rsidR="004F3F92" w:rsidRDefault="004F3F92" w:rsidP="004F3F92">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69DE6B71" w14:textId="77777777" w:rsidR="004F3F92" w:rsidRDefault="004F3F92" w:rsidP="004F3F92">
      <w:pPr>
        <w:pStyle w:val="Bibliography"/>
      </w:pPr>
      <w:r>
        <w:t xml:space="preserve">Mohammad, S. (2018). Obtaining Reliable Human Ratings of Valence, Arousal, and Dominance for 20,000 English Words. </w:t>
      </w:r>
      <w:r>
        <w:rPr>
          <w:i/>
          <w:iCs/>
        </w:rPr>
        <w:t>Proceedings of the 56</w:t>
      </w:r>
      <w:r w:rsidRPr="009B06C2">
        <w:rPr>
          <w:i/>
          <w:iCs/>
          <w:vertAlign w:val="superscript"/>
          <w:rPrChange w:id="1956" w:author="Billy Mitchell" w:date="2023-11-08T11:59:00Z">
            <w:rPr>
              <w:i/>
              <w:iCs/>
            </w:rPr>
          </w:rPrChange>
        </w:rPr>
        <w:t>th</w:t>
      </w:r>
      <w:r>
        <w:rPr>
          <w:i/>
          <w:iCs/>
        </w:rPr>
        <w:t xml:space="preserve"> Annual Meeting of the Association for Computational Linguistics (Volume 1: Long Papers)</w:t>
      </w:r>
      <w:r>
        <w:t>, 174–184. https://doi.org/10.18653/v1/P18-1017</w:t>
      </w:r>
    </w:p>
    <w:p w14:paraId="14CCC963" w14:textId="77777777" w:rsidR="004F3F92" w:rsidRDefault="004F3F92" w:rsidP="004F3F92">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F568DB2" w14:textId="77777777" w:rsidR="004F3F92" w:rsidRDefault="004F3F92" w:rsidP="004F3F92">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06869805" w14:textId="77777777" w:rsidR="004F3F92" w:rsidRDefault="004F3F92" w:rsidP="004F3F92">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482ADB0" w14:textId="77777777" w:rsidR="004F3F92" w:rsidRDefault="004F3F92" w:rsidP="004F3F92">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44E29C7" w14:textId="77777777" w:rsidR="004F3F92" w:rsidRDefault="004F3F92" w:rsidP="004F3F92">
      <w:pPr>
        <w:pStyle w:val="Bibliography"/>
      </w:pPr>
      <w:r>
        <w:t xml:space="preserve">R Core Team. (2022). </w:t>
      </w:r>
      <w:r>
        <w:rPr>
          <w:i/>
          <w:iCs/>
        </w:rPr>
        <w:t>R: A language and environment for statistical computing.</w:t>
      </w:r>
      <w:r>
        <w:t xml:space="preserve"> R  Foundation for Statistical Computing. https://www.R-project.org/</w:t>
      </w:r>
    </w:p>
    <w:p w14:paraId="55A5A669" w14:textId="77777777" w:rsidR="004F3F92" w:rsidRDefault="004F3F92" w:rsidP="004F3F92">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4EEDF24B" w14:textId="77777777" w:rsidR="004F3F92" w:rsidRDefault="004F3F92" w:rsidP="004F3F92">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19751385" w14:textId="77777777" w:rsidR="004F3F92" w:rsidRDefault="004F3F92" w:rsidP="004F3F92">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3B7A9ADA" w14:textId="77777777" w:rsidR="004F3F92" w:rsidRDefault="004F3F92" w:rsidP="004F3F92">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69936640" w14:textId="77777777" w:rsidR="004F3F92" w:rsidRDefault="004F3F92" w:rsidP="004F3F92">
      <w:pPr>
        <w:pStyle w:val="Bibliography"/>
      </w:pPr>
      <w:r>
        <w:lastRenderedPageBreak/>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56C682E9" w14:textId="77777777" w:rsidR="004F3F92" w:rsidRDefault="004F3F92" w:rsidP="004F3F92">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1899006F" w14:textId="77777777" w:rsidR="004F3F92" w:rsidRDefault="004F3F92" w:rsidP="004F3F92">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B2695B" w14:textId="77777777" w:rsidR="004F3F92" w:rsidRDefault="004F3F92" w:rsidP="004F3F92">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1780A965" w14:textId="77777777" w:rsidR="004F3F92" w:rsidRDefault="004F3F92" w:rsidP="004F3F92">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3DEF394B" w14:textId="77777777" w:rsidR="004F3F92" w:rsidRDefault="004F3F92" w:rsidP="004F3F92">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t>PSYCHOLOGICAL SCIENCE</w:t>
      </w:r>
      <w:r>
        <w:t xml:space="preserve">, </w:t>
      </w:r>
      <w:r>
        <w:rPr>
          <w:i/>
          <w:iCs/>
        </w:rPr>
        <w:t>25</w:t>
      </w:r>
      <w:r>
        <w:t>(10), 1932–1942. https://doi.org/10.1177/0956797614546001</w:t>
      </w:r>
    </w:p>
    <w:p w14:paraId="1D75D587" w14:textId="77777777" w:rsidR="004F3F92" w:rsidRDefault="004F3F92" w:rsidP="004F3F92">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C8D695E" w14:textId="77777777" w:rsidR="004F3F92" w:rsidRDefault="004F3F92" w:rsidP="004F3F92">
      <w:pPr>
        <w:pStyle w:val="Bibliography"/>
      </w:pPr>
      <w:r>
        <w:lastRenderedPageBreak/>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810265E" w14:textId="77777777" w:rsidR="004F3F92" w:rsidRDefault="004F3F92" w:rsidP="004F3F92">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E9CE194" w14:textId="77777777" w:rsidR="004F3F92" w:rsidRDefault="004F3F92" w:rsidP="004F3F92">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7386C726" w14:textId="77777777" w:rsidR="004F3F92" w:rsidRDefault="004F3F92" w:rsidP="004F3F92">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1492FB96" w14:textId="77777777" w:rsidR="004F3F92" w:rsidRDefault="004F3F92" w:rsidP="004F3F92">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65CA69DB" w14:textId="77777777" w:rsidR="004F3F92" w:rsidRDefault="004F3F92" w:rsidP="004F3F92">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214BD186" w14:textId="77777777" w:rsidR="004F3F92" w:rsidRDefault="004F3F92" w:rsidP="004F3F92">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4B1C8C9" w14:textId="77777777" w:rsidR="004F3F92" w:rsidRDefault="004F3F92" w:rsidP="004F3F92">
      <w:pPr>
        <w:pStyle w:val="Bibliography"/>
      </w:pPr>
      <w:r>
        <w:lastRenderedPageBreak/>
        <w:t xml:space="preserve">Uusberg, A., Taxer, J. L., Yih, J., Uusberg, H., &amp; Gross, J. J. (2019). Reappraising Reappraisal. </w:t>
      </w:r>
      <w:r>
        <w:rPr>
          <w:i/>
          <w:iCs/>
        </w:rPr>
        <w:t>Emotion Review</w:t>
      </w:r>
      <w:r>
        <w:t xml:space="preserve">, </w:t>
      </w:r>
      <w:r>
        <w:rPr>
          <w:i/>
          <w:iCs/>
        </w:rPr>
        <w:t>11</w:t>
      </w:r>
      <w:r>
        <w:t>(4), 267–282. https://doi.org/10.1177/1754073919862617</w:t>
      </w:r>
    </w:p>
    <w:p w14:paraId="6370AF51" w14:textId="77777777" w:rsidR="004F3F92" w:rsidRDefault="004F3F92" w:rsidP="004F3F92">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7502B0A2" w14:textId="77777777" w:rsidR="004F3F92" w:rsidRDefault="004F3F92" w:rsidP="004F3F92">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033F1A83" w14:textId="77777777" w:rsidR="004F3F92" w:rsidRDefault="004F3F92" w:rsidP="004F3F92">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26E8B72F" w14:textId="77777777" w:rsidR="004F3F92" w:rsidRDefault="004F3F92" w:rsidP="004F3F92">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8C84444" w14:textId="77777777" w:rsidR="004F3F92" w:rsidRDefault="004F3F92" w:rsidP="004F3F92">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5EFCC67" w14:textId="77777777" w:rsidR="004F3F92" w:rsidRDefault="004F3F92" w:rsidP="004F3F92">
      <w:pPr>
        <w:pStyle w:val="Bibliography"/>
      </w:pPr>
      <w:r>
        <w:t xml:space="preserve">Zhang, Z., &amp; Mai, Y. (2019). </w:t>
      </w:r>
      <w:r>
        <w:rPr>
          <w:i/>
          <w:iCs/>
        </w:rPr>
        <w:t>WebPower: Basic and Advanced Statistical Power Analysis</w:t>
      </w:r>
      <w:r>
        <w:t xml:space="preserve"> (0.5) [R]. https://CRAN.R-project.org/package=WebPower</w:t>
      </w:r>
    </w:p>
    <w:p w14:paraId="1B96A437" w14:textId="50554CC8"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3BF1FF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del w:id="1957" w:author="Billy Mitchell" w:date="2023-11-08T11:59:00Z">
        <w:r w:rsidRPr="008C7178" w:rsidDel="009B06C2">
          <w:rPr>
            <w:szCs w:val="24"/>
          </w:rPr>
          <w:delText>-</w:delText>
        </w:r>
      </w:del>
      <w:ins w:id="1958" w:author="Billy Mitchell" w:date="2023-11-08T11:59:00Z">
        <w:r w:rsidR="009B06C2">
          <w:rPr>
            <w:szCs w:val="24"/>
          </w:rPr>
          <w:t>–</w:t>
        </w:r>
      </w:ins>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365AA14C"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del w:id="1959" w:author="Billy Mitchell" w:date="2023-11-08T11:59:00Z">
        <w:r w:rsidRPr="008C7178" w:rsidDel="009B06C2">
          <w:rPr>
            <w:szCs w:val="24"/>
          </w:rPr>
          <w:delText>i</w:delText>
        </w:r>
      </w:del>
      <w:ins w:id="1960" w:author="Billy Mitchell" w:date="2023-11-08T11:59:00Z">
        <w:r w:rsidR="009B06C2">
          <w:rPr>
            <w:szCs w:val="24"/>
          </w:rPr>
          <w:t>I</w:t>
        </w:r>
      </w:ins>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695032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7B47B5">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w:t>
      </w:r>
      <w:proofErr w:type="gramStart"/>
      <w:r w:rsidRPr="008C7178">
        <w:rPr>
          <w:szCs w:val="24"/>
        </w:rPr>
        <w:t>Participants were then escorted by two research assistants</w:t>
      </w:r>
      <w:proofErr w:type="gramEnd"/>
      <w:r w:rsidRPr="008C7178">
        <w:rPr>
          <w:szCs w:val="24"/>
        </w:rPr>
        <w:t xml:space="preserve"> to the remotely-located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 xml:space="preserve">Participants navigated the haunted house in twelve groups (x̄ </w:t>
      </w:r>
      <w:r w:rsidRPr="008C7178">
        <w:rPr>
          <w:i/>
          <w:szCs w:val="24"/>
          <w:vertAlign w:val="subscript"/>
        </w:rPr>
        <w:t>size</w:t>
      </w:r>
      <w:r w:rsidRPr="008C7178">
        <w:rPr>
          <w:szCs w:val="24"/>
        </w:rPr>
        <w:t xml:space="preserve"> = 4.50 participants; </w:t>
      </w:r>
      <w:proofErr w:type="spellStart"/>
      <w:r w:rsidRPr="008C7178">
        <w:rPr>
          <w:szCs w:val="24"/>
        </w:rPr>
        <w:t>sd</w:t>
      </w:r>
      <w:r w:rsidRPr="008C7178">
        <w:rPr>
          <w:i/>
          <w:szCs w:val="24"/>
          <w:vertAlign w:val="subscript"/>
        </w:rPr>
        <w:t>size</w:t>
      </w:r>
      <w:proofErr w:type="spellEnd"/>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1DB8517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r w:rsidRPr="008C7178">
        <w:rPr>
          <w:i/>
          <w:szCs w:val="24"/>
          <w:vertAlign w:val="subscript"/>
        </w:rPr>
        <w:t>delay</w:t>
      </w:r>
      <w:proofErr w:type="spellEnd"/>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del w:id="1961" w:author="Billy Mitchell" w:date="2023-11-08T02:25:00Z">
        <w:r w:rsidRPr="008C7178" w:rsidDel="005C6A10">
          <w:rPr>
            <w:szCs w:val="24"/>
          </w:rPr>
          <w:delText xml:space="preserve">extent </w:delText>
        </w:r>
      </w:del>
      <w:ins w:id="1962" w:author="Billy Mitchell" w:date="2023-11-08T02:25:00Z">
        <w:r w:rsidR="005C6A10">
          <w:rPr>
            <w:szCs w:val="24"/>
          </w:rPr>
          <w:t>effort participants exerted</w:t>
        </w:r>
        <w:r w:rsidR="005C6A10" w:rsidRPr="008C7178">
          <w:rPr>
            <w:szCs w:val="24"/>
          </w:rPr>
          <w:t xml:space="preserve"> </w:t>
        </w:r>
      </w:ins>
      <w:r w:rsidRPr="008C7178">
        <w:rPr>
          <w:szCs w:val="24"/>
        </w:rPr>
        <w:t>t</w:t>
      </w:r>
      <w:ins w:id="1963" w:author="Billy Mitchell" w:date="2023-11-08T02:25:00Z">
        <w:r w:rsidR="005C6A10">
          <w:rPr>
            <w:szCs w:val="24"/>
          </w:rPr>
          <w:t>rying</w:t>
        </w:r>
      </w:ins>
      <w:del w:id="1964" w:author="Billy Mitchell" w:date="2023-11-08T02:25:00Z">
        <w:r w:rsidRPr="008C7178" w:rsidDel="005C6A10">
          <w:rPr>
            <w:szCs w:val="24"/>
          </w:rPr>
          <w:delText>o which they tried</w:delText>
        </w:r>
      </w:del>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07E4545"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7B47B5">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xml:space="preserve">). Applying </w:t>
      </w:r>
      <w:proofErr w:type="spellStart"/>
      <w:r w:rsidRPr="008C7178">
        <w:rPr>
          <w:szCs w:val="24"/>
        </w:rPr>
        <w:t>Cronbac</w:t>
      </w:r>
      <w:proofErr w:type="spellEnd"/>
      <w:del w:id="1965" w:author="Billy Mitchell" w:date="2023-11-08T11:59:00Z">
        <w:r w:rsidRPr="008C7178" w:rsidDel="009B06C2">
          <w:rPr>
            <w:szCs w:val="24"/>
          </w:rPr>
          <w:delText>h</w:delText>
        </w:r>
      </w:del>
      <w:ins w:id="1966" w:author="Billy Mitchell" w:date="2023-11-08T11:59:00Z">
        <w:r w:rsidR="009B06C2">
          <w:rPr>
            <w:szCs w:val="24"/>
          </w:rPr>
          <w:t>’</w:t>
        </w:r>
      </w:ins>
      <w:r w:rsidRPr="008C7178">
        <w:rPr>
          <w:szCs w:val="24"/>
        </w:rPr>
        <w:t xml:space="preserve">'s alpha to the emotional intensity value of negative emotions yielded a value of α = 0.91 (95% CI = [0.89, 0.92]), suggesting excellent internal consistency. Both emotional intensity and regulation </w:t>
      </w:r>
      <w:del w:id="1967" w:author="Billy Mitchell" w:date="2023-11-08T02:25:00Z">
        <w:r w:rsidRPr="008C7178" w:rsidDel="005C6A10">
          <w:rPr>
            <w:szCs w:val="24"/>
          </w:rPr>
          <w:delText>extent</w:delText>
        </w:r>
      </w:del>
      <w:ins w:id="1968" w:author="Billy Mitchell" w:date="2023-11-08T02:25:00Z">
        <w:r w:rsidR="005C6A10">
          <w:rPr>
            <w:szCs w:val="24"/>
          </w:rPr>
          <w:t>effort</w:t>
        </w:r>
      </w:ins>
      <w:r w:rsidRPr="008C7178">
        <w:rPr>
          <w:szCs w:val="24"/>
        </w:rPr>
        <w:t xml:space="preserve"> were captured on a 7-point Likert scale, with 1 representing “Not at all” and 7 representing “A great deal”. Regulation strategies </w:t>
      </w:r>
      <w:proofErr w:type="gramStart"/>
      <w:r w:rsidRPr="008C7178">
        <w:rPr>
          <w:szCs w:val="24"/>
        </w:rPr>
        <w:t>were captured</w:t>
      </w:r>
      <w:proofErr w:type="gramEnd"/>
      <w:r w:rsidRPr="008C7178">
        <w:rPr>
          <w:szCs w:val="24"/>
        </w:rPr>
        <w:t xml:space="preserve"> for each event using free-response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969"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029B5AC6" w:rsidR="00EE0C3E" w:rsidRPr="00EE6731" w:rsidRDefault="00EE0C3E" w:rsidP="00A10284">
      <w:pPr>
        <w:spacing w:after="0" w:line="480" w:lineRule="auto"/>
        <w:ind w:left="0" w:firstLine="720"/>
        <w:rPr>
          <w:b/>
          <w:szCs w:val="24"/>
        </w:rPr>
      </w:pPr>
      <w:r w:rsidRPr="008C7178">
        <w:rPr>
          <w:b/>
          <w:szCs w:val="24"/>
        </w:rPr>
        <w:lastRenderedPageBreak/>
        <w:t xml:space="preserve">Intensity </w:t>
      </w:r>
      <w:ins w:id="1970" w:author="Billy Mitchell" w:date="2023-11-08T11:59:00Z">
        <w:r w:rsidR="009B06C2">
          <w:rPr>
            <w:b/>
            <w:szCs w:val="24"/>
          </w:rPr>
          <w:t xml:space="preserve">and state anxiety </w:t>
        </w:r>
      </w:ins>
      <w:r w:rsidRPr="008C7178">
        <w:rPr>
          <w:b/>
          <w:szCs w:val="24"/>
        </w:rPr>
        <w:t xml:space="preserve">predicts regulatory </w:t>
      </w:r>
      <w:del w:id="1971" w:author="Billy Mitchell" w:date="2023-11-08T02:24:00Z">
        <w:r w:rsidRPr="008C7178" w:rsidDel="005C6A10">
          <w:rPr>
            <w:b/>
            <w:szCs w:val="24"/>
          </w:rPr>
          <w:delText>extent</w:delText>
        </w:r>
      </w:del>
      <w:ins w:id="1972" w:author="Billy Mitchell" w:date="2023-11-08T02:24:00Z">
        <w:r w:rsidR="005C6A10">
          <w:rPr>
            <w:b/>
            <w:szCs w:val="24"/>
          </w:rPr>
          <w:t>effort</w:t>
        </w:r>
      </w:ins>
      <w:r w:rsidRPr="008C7178">
        <w:rPr>
          <w:b/>
          <w:szCs w:val="24"/>
        </w:rPr>
        <w:t>.</w:t>
      </w:r>
      <w:r>
        <w:rPr>
          <w:bCs/>
          <w:szCs w:val="24"/>
        </w:rPr>
        <w:t xml:space="preserve"> Pro-hedonic </w:t>
      </w:r>
      <w:ins w:id="1973" w:author="Billy Mitchell" w:date="2023-11-08T02:22:00Z">
        <w:r w:rsidR="005C6A10">
          <w:rPr>
            <w:bCs/>
            <w:szCs w:val="24"/>
          </w:rPr>
          <w:t xml:space="preserve">trends in </w:t>
        </w:r>
      </w:ins>
      <w:r>
        <w:rPr>
          <w:bCs/>
          <w:szCs w:val="24"/>
        </w:rPr>
        <w:t>emotion regulation (i.e., minimizing aversive experiences) suggest</w:t>
      </w:r>
      <w:del w:id="1974" w:author="Billy Mitchell" w:date="2023-11-08T02:22:00Z">
        <w:r w:rsidDel="005C6A10">
          <w:rPr>
            <w:bCs/>
            <w:szCs w:val="24"/>
          </w:rPr>
          <w:delText>s</w:delText>
        </w:r>
      </w:del>
      <w:r>
        <w:rPr>
          <w:bCs/>
          <w:szCs w:val="24"/>
        </w:rPr>
        <w:t xml:space="preserve"> that a positive linear relationship should exist between negative affective </w:t>
      </w:r>
      <w:ins w:id="1975" w:author="Billy Mitchell" w:date="2023-11-08T11:59:00Z">
        <w:r w:rsidR="009B06C2">
          <w:rPr>
            <w:bCs/>
            <w:szCs w:val="24"/>
          </w:rPr>
          <w:t>states</w:t>
        </w:r>
      </w:ins>
      <w:del w:id="1976" w:author="Billy Mitchell" w:date="2023-11-08T11:59:00Z">
        <w:r w:rsidDel="009B06C2">
          <w:rPr>
            <w:bCs/>
            <w:szCs w:val="24"/>
          </w:rPr>
          <w:delText>intensity</w:delText>
        </w:r>
      </w:del>
      <w:r>
        <w:rPr>
          <w:bCs/>
          <w:szCs w:val="24"/>
        </w:rPr>
        <w:t xml:space="preserve"> and effort</w:t>
      </w:r>
      <w:ins w:id="1977" w:author="Billy Mitchell" w:date="2023-11-08T11:59:00Z">
        <w:r w:rsidR="009B06C2">
          <w:rPr>
            <w:bCs/>
            <w:szCs w:val="24"/>
          </w:rPr>
          <w:t>s</w:t>
        </w:r>
      </w:ins>
      <w:r>
        <w:rPr>
          <w:bCs/>
          <w:szCs w:val="24"/>
        </w:rPr>
        <w:t xml:space="preserve"> to regulate th</w:t>
      </w:r>
      <w:ins w:id="1978" w:author="Billy Mitchell" w:date="2023-11-08T11:59:00Z">
        <w:r w:rsidR="009B06C2">
          <w:rPr>
            <w:bCs/>
            <w:szCs w:val="24"/>
          </w:rPr>
          <w:t>ose</w:t>
        </w:r>
      </w:ins>
      <w:del w:id="1979" w:author="Billy Mitchell" w:date="2023-11-08T11:59:00Z">
        <w:r w:rsidDel="009B06C2">
          <w:rPr>
            <w:bCs/>
            <w:szCs w:val="24"/>
          </w:rPr>
          <w:delText>at</w:delText>
        </w:r>
      </w:del>
      <w:r>
        <w:rPr>
          <w:bCs/>
          <w:szCs w:val="24"/>
        </w:rPr>
        <w:t xml:space="preserve"> experience</w:t>
      </w:r>
      <w:ins w:id="1980" w:author="Billy Mitchell" w:date="2023-11-08T11:59:00Z">
        <w:r w:rsidR="009B06C2">
          <w:rPr>
            <w:bCs/>
            <w:szCs w:val="24"/>
          </w:rPr>
          <w:t>s</w:t>
        </w:r>
      </w:ins>
      <w:r>
        <w:rPr>
          <w:bCs/>
          <w:szCs w:val="24"/>
        </w:rPr>
        <w:t xml:space="preserve">. If </w:t>
      </w:r>
      <w:del w:id="1981" w:author="Billy Mitchell" w:date="2023-11-08T12:00:00Z">
        <w:r w:rsidDel="009B06C2">
          <w:rPr>
            <w:bCs/>
            <w:szCs w:val="24"/>
          </w:rPr>
          <w:delText>no association was found between the two variables, it may suggest errors in methodology</w:delText>
        </w:r>
      </w:del>
      <w:ins w:id="1982" w:author="Billy Mitchell" w:date="2023-11-08T12:00:00Z">
        <w:r w:rsidR="009B06C2">
          <w:rPr>
            <w:bCs/>
            <w:szCs w:val="24"/>
          </w:rPr>
          <w:t xml:space="preserve">we did not find associations between how intense an emotional experience was or how anxiety-provoking an experience was and how much effort someone </w:t>
        </w:r>
      </w:ins>
      <w:ins w:id="1983" w:author="Billy Mitchell" w:date="2023-11-08T12:01:00Z">
        <w:r w:rsidR="009B06C2">
          <w:rPr>
            <w:bCs/>
            <w:szCs w:val="24"/>
          </w:rPr>
          <w:t>devoted to regulating that event</w:t>
        </w:r>
        <w:r w:rsidR="00D02068">
          <w:rPr>
            <w:bCs/>
            <w:szCs w:val="24"/>
          </w:rPr>
          <w:t xml:space="preserve"> – regardless of </w:t>
        </w:r>
        <w:r w:rsidR="00D02068" w:rsidRPr="00D02068">
          <w:rPr>
            <w:bCs/>
            <w:i/>
            <w:iCs/>
            <w:szCs w:val="24"/>
            <w:rPrChange w:id="1984" w:author="Billy Mitchell" w:date="2023-11-08T12:01:00Z">
              <w:rPr>
                <w:bCs/>
                <w:szCs w:val="24"/>
              </w:rPr>
            </w:rPrChange>
          </w:rPr>
          <w:t>how</w:t>
        </w:r>
        <w:r w:rsidR="00D02068">
          <w:rPr>
            <w:bCs/>
            <w:szCs w:val="24"/>
          </w:rPr>
          <w:t xml:space="preserve"> they regulate it – it may call into question whether our paradigm is well suited to elicit emotion regulation be</w:t>
        </w:r>
      </w:ins>
      <w:ins w:id="1985" w:author="Billy Mitchell" w:date="2023-11-08T12:02:00Z">
        <w:r w:rsidR="00D02068">
          <w:rPr>
            <w:bCs/>
            <w:szCs w:val="24"/>
          </w:rPr>
          <w:t>haviors</w:t>
        </w:r>
      </w:ins>
      <w:r>
        <w:rPr>
          <w:bCs/>
          <w:szCs w:val="24"/>
        </w:rPr>
        <w:t xml:space="preserve">. </w:t>
      </w:r>
      <w:ins w:id="1986" w:author="Billy Mitchell" w:date="2023-11-08T02:22:00Z">
        <w:r w:rsidR="005C6A10">
          <w:rPr>
            <w:bCs/>
            <w:szCs w:val="24"/>
          </w:rPr>
          <w:t>For each event, we asked participants how intense the emotions that they endorse were as well as how much effort t</w:t>
        </w:r>
      </w:ins>
      <w:ins w:id="1987" w:author="Billy Mitchell" w:date="2023-11-08T02:23:00Z">
        <w:r w:rsidR="005C6A10">
          <w:rPr>
            <w:bCs/>
            <w:szCs w:val="24"/>
          </w:rPr>
          <w:t>hey exerted to regulate that event.</w:t>
        </w:r>
      </w:ins>
      <w:ins w:id="1988" w:author="Billy Mitchell" w:date="2023-11-08T12:02:00Z">
        <w:r w:rsidR="00D02068">
          <w:rPr>
            <w:bCs/>
            <w:szCs w:val="24"/>
          </w:rPr>
          <w:t xml:space="preserve"> We also assessed state anxiety prior to entering the haunted house.</w:t>
        </w:r>
      </w:ins>
      <w:ins w:id="1989" w:author="Billy Mitchell" w:date="2023-11-08T02:23:00Z">
        <w:r w:rsidR="005C6A10">
          <w:rPr>
            <w:bCs/>
            <w:szCs w:val="24"/>
          </w:rPr>
          <w:t xml:space="preserve"> </w:t>
        </w:r>
      </w:ins>
      <w:r w:rsidRPr="008C7178">
        <w:rPr>
          <w:szCs w:val="24"/>
        </w:rPr>
        <w:t xml:space="preserve">To </w:t>
      </w:r>
      <w:r>
        <w:rPr>
          <w:szCs w:val="24"/>
        </w:rPr>
        <w:t xml:space="preserve">assess </w:t>
      </w:r>
      <w:ins w:id="1990" w:author="Billy Mitchell" w:date="2023-11-08T12:02:00Z">
        <w:r w:rsidR="00D02068">
          <w:rPr>
            <w:szCs w:val="24"/>
          </w:rPr>
          <w:t>an association between event intensity and event regulation effort</w:t>
        </w:r>
      </w:ins>
      <w:del w:id="1991" w:author="Billy Mitchell" w:date="2023-11-08T12:02:00Z">
        <w:r w:rsidDel="00D02068">
          <w:rPr>
            <w:szCs w:val="24"/>
          </w:rPr>
          <w:delText>this</w:delText>
        </w:r>
      </w:del>
      <w:r w:rsidRPr="008C7178">
        <w:rPr>
          <w:szCs w:val="24"/>
        </w:rPr>
        <w:t xml:space="preserve">, we ran multilevel linear models specifying regulatory </w:t>
      </w:r>
      <w:del w:id="1992" w:author="Billy Mitchell" w:date="2023-11-08T02:24:00Z">
        <w:r w:rsidRPr="008C7178" w:rsidDel="005C6A10">
          <w:rPr>
            <w:szCs w:val="24"/>
          </w:rPr>
          <w:delText>extent</w:delText>
        </w:r>
      </w:del>
      <w:ins w:id="1993" w:author="Billy Mitchell" w:date="2023-11-08T02:24:00Z">
        <w:r w:rsidR="005C6A10">
          <w:rPr>
            <w:szCs w:val="24"/>
          </w:rPr>
          <w:t>effort</w:t>
        </w:r>
      </w:ins>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del w:id="1994" w:author="Billy Mitchell" w:date="2023-11-08T02:24:00Z">
        <w:r w:rsidRPr="008C7178" w:rsidDel="005C6A10">
          <w:rPr>
            <w:szCs w:val="24"/>
          </w:rPr>
          <w:delText>extent</w:delText>
        </w:r>
      </w:del>
      <w:ins w:id="1995" w:author="Billy Mitchell" w:date="2023-11-08T02:24:00Z">
        <w:r w:rsidR="005C6A10">
          <w:rPr>
            <w:szCs w:val="24"/>
          </w:rPr>
          <w:t>effort</w:t>
        </w:r>
      </w:ins>
      <w:r w:rsidRPr="008C7178">
        <w:rPr>
          <w:szCs w:val="24"/>
        </w:rPr>
        <w:t xml:space="preserve"> (</w:t>
      </w:r>
      <w:r w:rsidRPr="00D02068">
        <w:rPr>
          <w:i/>
          <w:iCs/>
          <w:szCs w:val="24"/>
          <w:rPrChange w:id="1996" w:author="Billy Mitchell" w:date="2023-11-08T12:04:00Z">
            <w:rPr>
              <w:szCs w:val="24"/>
            </w:rPr>
          </w:rPrChange>
        </w:rPr>
        <w:t>β</w:t>
      </w:r>
      <w:r w:rsidRPr="008C7178">
        <w:rPr>
          <w:szCs w:val="24"/>
        </w:rPr>
        <w:t xml:space="preserve"> = 0.31, </w:t>
      </w:r>
      <w:r w:rsidRPr="00D02068">
        <w:rPr>
          <w:i/>
          <w:iCs/>
          <w:szCs w:val="24"/>
          <w:rPrChange w:id="1997" w:author="Billy Mitchell" w:date="2023-11-08T12:04:00Z">
            <w:rPr>
              <w:szCs w:val="24"/>
            </w:rPr>
          </w:rPrChange>
        </w:rPr>
        <w:t>95% CI</w:t>
      </w:r>
      <w:r w:rsidRPr="008C7178">
        <w:rPr>
          <w:szCs w:val="24"/>
        </w:rPr>
        <w:t xml:space="preserve"> = [0.17, 0.46], </w:t>
      </w:r>
      <w:r w:rsidRPr="00D02068">
        <w:rPr>
          <w:i/>
          <w:iCs/>
          <w:szCs w:val="24"/>
          <w:rPrChange w:id="1998" w:author="Billy Mitchell" w:date="2023-11-08T12:04:00Z">
            <w:rPr>
              <w:szCs w:val="24"/>
            </w:rPr>
          </w:rPrChange>
        </w:rPr>
        <w:t>p</w:t>
      </w:r>
      <w:r w:rsidRPr="008C7178">
        <w:rPr>
          <w:szCs w:val="24"/>
        </w:rPr>
        <w:t xml:space="preserve"> &lt; 0.001)</w:t>
      </w:r>
      <w:del w:id="1999" w:author="Billy Mitchell" w:date="2023-11-08T12:05:00Z">
        <w:r w:rsidDel="00D02068">
          <w:rPr>
            <w:szCs w:val="24"/>
          </w:rPr>
          <w:delText>, which</w:delText>
        </w:r>
        <w:r w:rsidRPr="008C7178" w:rsidDel="00D02068">
          <w:rPr>
            <w:szCs w:val="24"/>
          </w:rPr>
          <w:delText xml:space="preserve"> suggests our paradigm elicited regulatory behaviors from participants </w:delText>
        </w:r>
        <w:r w:rsidDel="00D02068">
          <w:rPr>
            <w:szCs w:val="24"/>
          </w:rPr>
          <w:delText>as predicted</w:delText>
        </w:r>
      </w:del>
      <w:r w:rsidRPr="008C7178">
        <w:rPr>
          <w:szCs w:val="24"/>
        </w:rPr>
        <w:t xml:space="preserve">. </w:t>
      </w:r>
      <w:ins w:id="2000" w:author="Billy Mitchell" w:date="2023-11-08T12:03:00Z">
        <w:r w:rsidR="00D02068">
          <w:rPr>
            <w:szCs w:val="24"/>
          </w:rPr>
          <w:t>To assess an association between state anxiety and regulatory effort, we built a simple linear model regressing each par</w:t>
        </w:r>
      </w:ins>
      <w:ins w:id="2001" w:author="Billy Mitchell" w:date="2023-11-08T12:04:00Z">
        <w:r w:rsidR="00D02068">
          <w:rPr>
            <w:szCs w:val="24"/>
          </w:rPr>
          <w:t>ticipant’s average self-reported regulatory effort across events</w:t>
        </w:r>
      </w:ins>
      <w:ins w:id="2002" w:author="Billy Mitchell" w:date="2023-11-08T12:06:00Z">
        <w:r w:rsidR="00D02068">
          <w:rPr>
            <w:szCs w:val="24"/>
          </w:rPr>
          <w:t xml:space="preserve"> onto </w:t>
        </w:r>
      </w:ins>
      <w:ins w:id="2003" w:author="Billy Mitchell" w:date="2023-11-08T12:07:00Z">
        <w:r w:rsidR="00D02068">
          <w:rPr>
            <w:szCs w:val="24"/>
          </w:rPr>
          <w:t>State STAI scores</w:t>
        </w:r>
      </w:ins>
      <w:ins w:id="2004" w:author="Billy Mitchell" w:date="2023-11-08T12:04:00Z">
        <w:r w:rsidR="00D02068">
          <w:rPr>
            <w:szCs w:val="24"/>
          </w:rPr>
          <w:t xml:space="preserve"> and again found a significant positive association</w:t>
        </w:r>
      </w:ins>
      <w:ins w:id="2005" w:author="Billy Mitchell" w:date="2023-11-08T12:06:00Z">
        <w:r w:rsidR="00D02068">
          <w:rPr>
            <w:szCs w:val="24"/>
          </w:rPr>
          <w:t xml:space="preserve">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ins>
      <w:ins w:id="2006" w:author="Billy Mitchell" w:date="2023-11-08T12:04:00Z">
        <w:r w:rsidR="00D02068">
          <w:rPr>
            <w:szCs w:val="24"/>
          </w:rPr>
          <w:t xml:space="preserve">. </w:t>
        </w:r>
      </w:ins>
      <w:ins w:id="2007" w:author="Billy Mitchell" w:date="2023-11-08T12:05:00Z">
        <w:r w:rsidR="00D02068">
          <w:rPr>
            <w:szCs w:val="24"/>
          </w:rPr>
          <w:t xml:space="preserve">These results </w:t>
        </w:r>
        <w:r w:rsidR="00D02068" w:rsidRPr="008C7178">
          <w:rPr>
            <w:szCs w:val="24"/>
          </w:rPr>
          <w:t xml:space="preserve">suggest our paradigm elicited regulatory behaviors from participants </w:t>
        </w:r>
      </w:ins>
      <w:ins w:id="2008" w:author="Billy Mitchell" w:date="2023-11-08T12:07:00Z">
        <w:r w:rsidR="00D02068">
          <w:rPr>
            <w:szCs w:val="24"/>
          </w:rPr>
          <w:t>that follow a logical, predictable pattern</w:t>
        </w:r>
      </w:ins>
      <w:ins w:id="2009" w:author="Billy Mitchell" w:date="2023-11-08T12:05:00Z">
        <w:r w:rsidR="00D02068">
          <w:rPr>
            <w:szCs w:val="24"/>
          </w:rPr>
          <w:t>.</w:t>
        </w:r>
      </w:ins>
    </w:p>
    <w:p w14:paraId="082EBCE7" w14:textId="351AEE91"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model that performed better than our null model by AIC comparison. Our model using only emotional intensity to predict regulation strategy </w:t>
      </w:r>
      <w:r>
        <w:rPr>
          <w:szCs w:val="24"/>
        </w:rPr>
        <w:t>usage</w:t>
      </w:r>
      <w:r w:rsidRPr="008C7178">
        <w:rPr>
          <w:szCs w:val="24"/>
        </w:rPr>
        <w:t xml:space="preserve"> trended significant in the model </w:t>
      </w:r>
      <w:r w:rsidRPr="008C7178">
        <w:rPr>
          <w:szCs w:val="24"/>
        </w:rPr>
        <w:lastRenderedPageBreak/>
        <w:t xml:space="preserve">comparison (p = 0.063). However, even if traditional statistical thresholds were loosened and the model was deemed superior to our null, within that model, we did not find that emotional intensity </w:t>
      </w:r>
      <w:del w:id="2010" w:author="Billy Mitchell [2]" w:date="2023-11-07T13:07:00Z">
        <w:r w:rsidRPr="008C7178" w:rsidDel="00097D65">
          <w:rPr>
            <w:szCs w:val="24"/>
          </w:rPr>
          <w:delText>demonstrated predictive utility towards</w:delText>
        </w:r>
      </w:del>
      <w:ins w:id="2011" w:author="Billy Mitchell [2]" w:date="2023-11-07T13:07:00Z">
        <w:r w:rsidR="00097D65">
          <w:rPr>
            <w:szCs w:val="24"/>
          </w:rPr>
          <w:t>predicted</w:t>
        </w:r>
      </w:ins>
      <w:r w:rsidRPr="008C7178">
        <w:rPr>
          <w:szCs w:val="24"/>
        </w:rPr>
        <w:t xml:space="preserve"> strategy usage in that model (OR = 1.83, 95% CI = [0.65, 3.2], p = 0.079). </w:t>
      </w:r>
    </w:p>
    <w:p w14:paraId="4F6DA9C4" w14:textId="6DDDC2AA" w:rsidR="00857F3D" w:rsidRPr="00857F3D" w:rsidRDefault="00EE0C3E" w:rsidP="00857F3D">
      <w:pPr>
        <w:spacing w:after="0" w:line="480" w:lineRule="auto"/>
        <w:ind w:left="0" w:firstLine="720"/>
        <w:rPr>
          <w:b/>
          <w:bCs/>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ins w:id="2012" w:author="Billy Mitchell [2]" w:date="2023-11-07T13:08:00Z">
        <w:r w:rsidR="00097D65">
          <w:rPr>
            <w:szCs w:val="24"/>
          </w:rPr>
          <w:t>predicted</w:t>
        </w:r>
      </w:ins>
      <w:del w:id="2013" w:author="Billy Mitchell [2]" w:date="2023-11-07T13:08:00Z">
        <w:r w:rsidRPr="008C7178" w:rsidDel="00097D65">
          <w:rPr>
            <w:szCs w:val="24"/>
          </w:rPr>
          <w:delText>demonstrated predictive</w:delText>
        </w:r>
      </w:del>
      <w:r w:rsidRPr="008C7178">
        <w:rPr>
          <w:szCs w:val="24"/>
        </w:rPr>
        <w:t xml:space="preserve"> </w:t>
      </w:r>
      <w:del w:id="2014" w:author="Billy Mitchell [2]" w:date="2023-11-07T13:08:00Z">
        <w:r w:rsidRPr="008C7178" w:rsidDel="00097D65">
          <w:rPr>
            <w:szCs w:val="24"/>
          </w:rPr>
          <w:delText xml:space="preserve">utility towards </w:delText>
        </w:r>
      </w:del>
      <w:r w:rsidRPr="008C7178">
        <w:rPr>
          <w:szCs w:val="24"/>
        </w:rPr>
        <w:t xml:space="preserve">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969"/>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98" w:author="Billy Mitchell" w:date="2023-11-08T12:32:00Z" w:initials="BM">
    <w:p w14:paraId="24811A11" w14:textId="77777777" w:rsidR="00874B89" w:rsidRDefault="00874B89" w:rsidP="00874B89">
      <w:pPr>
        <w:pStyle w:val="CommentText"/>
        <w:ind w:left="0" w:firstLine="0"/>
        <w:jc w:val="left"/>
      </w:pPr>
      <w:r>
        <w:rPr>
          <w:rStyle w:val="CommentReference"/>
        </w:rPr>
        <w:annotationRef/>
      </w:r>
      <w:r>
        <w:t>Cut whole section? Feels out of place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811A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AD0971" w16cex:dateUtc="2023-11-08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811A11" w16cid:durableId="3EAD097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C5DC5" w14:textId="77777777" w:rsidR="00EB6DB3" w:rsidRDefault="00EB6DB3">
      <w:pPr>
        <w:spacing w:after="0" w:line="240" w:lineRule="auto"/>
      </w:pPr>
      <w:r>
        <w:separator/>
      </w:r>
    </w:p>
  </w:endnote>
  <w:endnote w:type="continuationSeparator" w:id="0">
    <w:p w14:paraId="79B7FAF2" w14:textId="77777777" w:rsidR="00EB6DB3" w:rsidRDefault="00EB6DB3">
      <w:pPr>
        <w:spacing w:after="0" w:line="240" w:lineRule="auto"/>
      </w:pPr>
      <w:r>
        <w:continuationSeparator/>
      </w:r>
    </w:p>
  </w:endnote>
  <w:endnote w:type="continuationNotice" w:id="1">
    <w:p w14:paraId="337C7808" w14:textId="77777777" w:rsidR="00EB6DB3" w:rsidRDefault="00EB6D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B270A" w14:textId="77777777" w:rsidR="00EB6DB3" w:rsidRDefault="00EB6DB3">
      <w:pPr>
        <w:spacing w:after="0" w:line="240" w:lineRule="auto"/>
      </w:pPr>
      <w:r>
        <w:separator/>
      </w:r>
    </w:p>
  </w:footnote>
  <w:footnote w:type="continuationSeparator" w:id="0">
    <w:p w14:paraId="5690E8AA" w14:textId="77777777" w:rsidR="00EB6DB3" w:rsidRDefault="00EB6DB3">
      <w:pPr>
        <w:spacing w:after="0" w:line="240" w:lineRule="auto"/>
      </w:pPr>
      <w:r>
        <w:continuationSeparator/>
      </w:r>
    </w:p>
  </w:footnote>
  <w:footnote w:type="continuationNotice" w:id="1">
    <w:p w14:paraId="328FD858" w14:textId="77777777" w:rsidR="00EB6DB3" w:rsidRDefault="00EB6D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90804" w14:textId="1C4C695F" w:rsidR="00874B89" w:rsidRDefault="00874B89" w:rsidP="002013C5">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900CF5" w:rsidRPr="00900CF5">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101C2" w14:textId="58E3587B" w:rsidR="00874B89" w:rsidRDefault="00874B89">
    <w:pPr>
      <w:spacing w:after="0" w:line="259" w:lineRule="auto"/>
      <w:ind w:left="0" w:right="-1" w:firstLine="0"/>
      <w:jc w:val="right"/>
    </w:pPr>
    <w:r>
      <w:fldChar w:fldCharType="begin"/>
    </w:r>
    <w:r>
      <w:instrText xml:space="preserve"> PAGE   \* MERGEFORMAT </w:instrText>
    </w:r>
    <w:r>
      <w:fldChar w:fldCharType="separate"/>
    </w:r>
    <w:r w:rsidR="00900CF5" w:rsidRPr="00900CF5">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B120A" w14:textId="31C6D7C0" w:rsidR="00874B89" w:rsidRDefault="00874B89" w:rsidP="000645E9">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FE436A" w:rsidRPr="00FE436A">
      <w:rPr>
        <w:rFonts w:ascii="Calibri" w:eastAsia="Calibri" w:hAnsi="Calibri" w:cs="Calibri"/>
        <w:noProof/>
        <w:sz w:val="22"/>
      </w:rPr>
      <w:t>52</w:t>
    </w:r>
    <w:r>
      <w:rPr>
        <w:rFonts w:ascii="Calibri" w:eastAsia="Calibri" w:hAnsi="Calibri" w:cs="Calibri"/>
        <w:sz w:val="22"/>
      </w:rPr>
      <w:fldChar w:fldCharType="end"/>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illy Mitchell">
    <w15:presenceInfo w15:providerId="AD" w15:userId="S::tui81100@temple.edu::2b152345-79f8-4c34-a5db-5635c7cb5464"/>
  </w15:person>
  <w15:person w15:author="Billy Mitchell [2]">
    <w15:presenceInfo w15:providerId="AD" w15:userId="S-1-5-21-3496871491-3148157022-986074665-490422"/>
  </w15:person>
  <w15:person w15:author="Jennifer L.">
    <w15:presenceInfo w15:providerId="AD" w15:userId="S::jgravish@temple.edu::c73280d3-7353-42c6-a0ce-8e6df694d5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004"/>
    <w:rsid w:val="000015C6"/>
    <w:rsid w:val="00001A61"/>
    <w:rsid w:val="00007944"/>
    <w:rsid w:val="00021D66"/>
    <w:rsid w:val="00023609"/>
    <w:rsid w:val="00031041"/>
    <w:rsid w:val="00034D34"/>
    <w:rsid w:val="000377EF"/>
    <w:rsid w:val="00052A17"/>
    <w:rsid w:val="00054CD8"/>
    <w:rsid w:val="00057DC8"/>
    <w:rsid w:val="00061A33"/>
    <w:rsid w:val="000645E9"/>
    <w:rsid w:val="00066452"/>
    <w:rsid w:val="00081E78"/>
    <w:rsid w:val="00083929"/>
    <w:rsid w:val="00083D59"/>
    <w:rsid w:val="00093192"/>
    <w:rsid w:val="000960FE"/>
    <w:rsid w:val="000967D7"/>
    <w:rsid w:val="00097D65"/>
    <w:rsid w:val="000A4B63"/>
    <w:rsid w:val="000B0F41"/>
    <w:rsid w:val="000B4EC5"/>
    <w:rsid w:val="000D7D4C"/>
    <w:rsid w:val="000E0223"/>
    <w:rsid w:val="000E055A"/>
    <w:rsid w:val="000E25CD"/>
    <w:rsid w:val="001140BE"/>
    <w:rsid w:val="001162B0"/>
    <w:rsid w:val="00116FA4"/>
    <w:rsid w:val="00117CAD"/>
    <w:rsid w:val="00124144"/>
    <w:rsid w:val="001244F9"/>
    <w:rsid w:val="00134823"/>
    <w:rsid w:val="00150851"/>
    <w:rsid w:val="00170D09"/>
    <w:rsid w:val="001734E6"/>
    <w:rsid w:val="00174798"/>
    <w:rsid w:val="00175AE9"/>
    <w:rsid w:val="00177775"/>
    <w:rsid w:val="00182F3C"/>
    <w:rsid w:val="001C386A"/>
    <w:rsid w:val="001C75FD"/>
    <w:rsid w:val="001F448F"/>
    <w:rsid w:val="001F6C10"/>
    <w:rsid w:val="001F7CFD"/>
    <w:rsid w:val="0020098B"/>
    <w:rsid w:val="002013C5"/>
    <w:rsid w:val="00201A98"/>
    <w:rsid w:val="00211390"/>
    <w:rsid w:val="002119A8"/>
    <w:rsid w:val="0022476E"/>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B4BE0"/>
    <w:rsid w:val="002B63D1"/>
    <w:rsid w:val="002C08F5"/>
    <w:rsid w:val="002C591D"/>
    <w:rsid w:val="002C6443"/>
    <w:rsid w:val="002C6E4D"/>
    <w:rsid w:val="002D566C"/>
    <w:rsid w:val="002D5D85"/>
    <w:rsid w:val="002D61E5"/>
    <w:rsid w:val="002E518D"/>
    <w:rsid w:val="002E5FF1"/>
    <w:rsid w:val="002E68CC"/>
    <w:rsid w:val="002F7E40"/>
    <w:rsid w:val="00304055"/>
    <w:rsid w:val="00306036"/>
    <w:rsid w:val="0030710F"/>
    <w:rsid w:val="00331554"/>
    <w:rsid w:val="00342888"/>
    <w:rsid w:val="00345FE2"/>
    <w:rsid w:val="00354B3D"/>
    <w:rsid w:val="00372E6A"/>
    <w:rsid w:val="003816C4"/>
    <w:rsid w:val="0038635A"/>
    <w:rsid w:val="00392022"/>
    <w:rsid w:val="003A18DB"/>
    <w:rsid w:val="003A3608"/>
    <w:rsid w:val="003A6C2B"/>
    <w:rsid w:val="003B419C"/>
    <w:rsid w:val="003B75DA"/>
    <w:rsid w:val="003C4260"/>
    <w:rsid w:val="003C56B6"/>
    <w:rsid w:val="003D1E31"/>
    <w:rsid w:val="003E3464"/>
    <w:rsid w:val="00413D69"/>
    <w:rsid w:val="00425004"/>
    <w:rsid w:val="0043765F"/>
    <w:rsid w:val="0043784E"/>
    <w:rsid w:val="004454BA"/>
    <w:rsid w:val="00453A37"/>
    <w:rsid w:val="00454046"/>
    <w:rsid w:val="004649E5"/>
    <w:rsid w:val="00470219"/>
    <w:rsid w:val="0047236C"/>
    <w:rsid w:val="004778EF"/>
    <w:rsid w:val="00477E20"/>
    <w:rsid w:val="004814F0"/>
    <w:rsid w:val="0049574A"/>
    <w:rsid w:val="00496DF7"/>
    <w:rsid w:val="004B43D8"/>
    <w:rsid w:val="004C124C"/>
    <w:rsid w:val="004C1DD4"/>
    <w:rsid w:val="004D21C8"/>
    <w:rsid w:val="004D2275"/>
    <w:rsid w:val="004D4566"/>
    <w:rsid w:val="004E6FCA"/>
    <w:rsid w:val="004F2368"/>
    <w:rsid w:val="004F39AA"/>
    <w:rsid w:val="004F3F92"/>
    <w:rsid w:val="004F6F69"/>
    <w:rsid w:val="00500583"/>
    <w:rsid w:val="00515306"/>
    <w:rsid w:val="005166AD"/>
    <w:rsid w:val="00516B60"/>
    <w:rsid w:val="005223AB"/>
    <w:rsid w:val="00525080"/>
    <w:rsid w:val="00531928"/>
    <w:rsid w:val="00532284"/>
    <w:rsid w:val="00533D99"/>
    <w:rsid w:val="0055022F"/>
    <w:rsid w:val="005547A6"/>
    <w:rsid w:val="005622A0"/>
    <w:rsid w:val="00562C94"/>
    <w:rsid w:val="00564115"/>
    <w:rsid w:val="005658C9"/>
    <w:rsid w:val="00577234"/>
    <w:rsid w:val="00577985"/>
    <w:rsid w:val="0058454C"/>
    <w:rsid w:val="00593AB4"/>
    <w:rsid w:val="00595359"/>
    <w:rsid w:val="005A4E6A"/>
    <w:rsid w:val="005A644B"/>
    <w:rsid w:val="005A7E5D"/>
    <w:rsid w:val="005B4EE8"/>
    <w:rsid w:val="005B626E"/>
    <w:rsid w:val="005C0C32"/>
    <w:rsid w:val="005C4CE8"/>
    <w:rsid w:val="005C64C8"/>
    <w:rsid w:val="005C6A10"/>
    <w:rsid w:val="005D0B28"/>
    <w:rsid w:val="005D3AA4"/>
    <w:rsid w:val="005E1801"/>
    <w:rsid w:val="005E2671"/>
    <w:rsid w:val="005E6E9C"/>
    <w:rsid w:val="006117C7"/>
    <w:rsid w:val="0061398C"/>
    <w:rsid w:val="0062646F"/>
    <w:rsid w:val="00630691"/>
    <w:rsid w:val="00634C1C"/>
    <w:rsid w:val="0064197B"/>
    <w:rsid w:val="00642A4D"/>
    <w:rsid w:val="00654027"/>
    <w:rsid w:val="006725C8"/>
    <w:rsid w:val="0067300A"/>
    <w:rsid w:val="00673E56"/>
    <w:rsid w:val="006754EA"/>
    <w:rsid w:val="00695466"/>
    <w:rsid w:val="00697625"/>
    <w:rsid w:val="006A1496"/>
    <w:rsid w:val="006A1E84"/>
    <w:rsid w:val="006A4EDC"/>
    <w:rsid w:val="006B0891"/>
    <w:rsid w:val="006B1466"/>
    <w:rsid w:val="006C0952"/>
    <w:rsid w:val="006C26B9"/>
    <w:rsid w:val="006D2182"/>
    <w:rsid w:val="006D4590"/>
    <w:rsid w:val="006E3035"/>
    <w:rsid w:val="007053D8"/>
    <w:rsid w:val="00712031"/>
    <w:rsid w:val="00715EC3"/>
    <w:rsid w:val="007202B0"/>
    <w:rsid w:val="0072632B"/>
    <w:rsid w:val="0073042A"/>
    <w:rsid w:val="00733E94"/>
    <w:rsid w:val="007344B0"/>
    <w:rsid w:val="007561C0"/>
    <w:rsid w:val="0075725E"/>
    <w:rsid w:val="00774C33"/>
    <w:rsid w:val="0077631A"/>
    <w:rsid w:val="00777AFC"/>
    <w:rsid w:val="007837F2"/>
    <w:rsid w:val="0078586E"/>
    <w:rsid w:val="00787C4E"/>
    <w:rsid w:val="00790C62"/>
    <w:rsid w:val="007911BE"/>
    <w:rsid w:val="007937AC"/>
    <w:rsid w:val="00793BCC"/>
    <w:rsid w:val="00795CB8"/>
    <w:rsid w:val="007A5F22"/>
    <w:rsid w:val="007B47B5"/>
    <w:rsid w:val="007B4A4C"/>
    <w:rsid w:val="007B651D"/>
    <w:rsid w:val="007B7431"/>
    <w:rsid w:val="007C22D9"/>
    <w:rsid w:val="007C2A29"/>
    <w:rsid w:val="00801A78"/>
    <w:rsid w:val="008035C8"/>
    <w:rsid w:val="00804B41"/>
    <w:rsid w:val="008056D7"/>
    <w:rsid w:val="0080798B"/>
    <w:rsid w:val="00813E83"/>
    <w:rsid w:val="0081446D"/>
    <w:rsid w:val="0082283A"/>
    <w:rsid w:val="00831F04"/>
    <w:rsid w:val="008333BD"/>
    <w:rsid w:val="00837CFE"/>
    <w:rsid w:val="00843757"/>
    <w:rsid w:val="00854F72"/>
    <w:rsid w:val="00856025"/>
    <w:rsid w:val="00856353"/>
    <w:rsid w:val="00857F3D"/>
    <w:rsid w:val="00874B89"/>
    <w:rsid w:val="00876B93"/>
    <w:rsid w:val="0087748B"/>
    <w:rsid w:val="00884EED"/>
    <w:rsid w:val="008B62B0"/>
    <w:rsid w:val="008B658E"/>
    <w:rsid w:val="008B7F27"/>
    <w:rsid w:val="008C33F4"/>
    <w:rsid w:val="008C5719"/>
    <w:rsid w:val="008C7178"/>
    <w:rsid w:val="008E6857"/>
    <w:rsid w:val="00900CF5"/>
    <w:rsid w:val="00920CA2"/>
    <w:rsid w:val="00924270"/>
    <w:rsid w:val="00925D1D"/>
    <w:rsid w:val="00931006"/>
    <w:rsid w:val="00937D53"/>
    <w:rsid w:val="0095040B"/>
    <w:rsid w:val="00952E8D"/>
    <w:rsid w:val="00957D51"/>
    <w:rsid w:val="00963B42"/>
    <w:rsid w:val="00967F10"/>
    <w:rsid w:val="00987D5D"/>
    <w:rsid w:val="00987F40"/>
    <w:rsid w:val="00994776"/>
    <w:rsid w:val="0099482C"/>
    <w:rsid w:val="009A1A84"/>
    <w:rsid w:val="009B06C2"/>
    <w:rsid w:val="009B0A20"/>
    <w:rsid w:val="009B3741"/>
    <w:rsid w:val="009B775E"/>
    <w:rsid w:val="009C4E15"/>
    <w:rsid w:val="009D03C9"/>
    <w:rsid w:val="009E1D91"/>
    <w:rsid w:val="009F00E2"/>
    <w:rsid w:val="009F52D2"/>
    <w:rsid w:val="009F61B1"/>
    <w:rsid w:val="00A0226B"/>
    <w:rsid w:val="00A05EDA"/>
    <w:rsid w:val="00A10180"/>
    <w:rsid w:val="00A10284"/>
    <w:rsid w:val="00A11BE7"/>
    <w:rsid w:val="00A145CB"/>
    <w:rsid w:val="00A30203"/>
    <w:rsid w:val="00A30249"/>
    <w:rsid w:val="00A34DBB"/>
    <w:rsid w:val="00A368B5"/>
    <w:rsid w:val="00A45523"/>
    <w:rsid w:val="00A62570"/>
    <w:rsid w:val="00A66903"/>
    <w:rsid w:val="00A70619"/>
    <w:rsid w:val="00A71B20"/>
    <w:rsid w:val="00A726A1"/>
    <w:rsid w:val="00A81FD6"/>
    <w:rsid w:val="00A9710E"/>
    <w:rsid w:val="00A97406"/>
    <w:rsid w:val="00AA18EC"/>
    <w:rsid w:val="00AA6164"/>
    <w:rsid w:val="00AA665A"/>
    <w:rsid w:val="00AA7A9A"/>
    <w:rsid w:val="00AD2081"/>
    <w:rsid w:val="00AE0811"/>
    <w:rsid w:val="00AE5781"/>
    <w:rsid w:val="00AE64F8"/>
    <w:rsid w:val="00AF35DC"/>
    <w:rsid w:val="00B142E7"/>
    <w:rsid w:val="00B17C41"/>
    <w:rsid w:val="00B22AC1"/>
    <w:rsid w:val="00B24E27"/>
    <w:rsid w:val="00B42FE6"/>
    <w:rsid w:val="00B468B9"/>
    <w:rsid w:val="00B501A4"/>
    <w:rsid w:val="00B56ED7"/>
    <w:rsid w:val="00B671FF"/>
    <w:rsid w:val="00B720B2"/>
    <w:rsid w:val="00B7719A"/>
    <w:rsid w:val="00B926ED"/>
    <w:rsid w:val="00B97AE8"/>
    <w:rsid w:val="00BA2525"/>
    <w:rsid w:val="00BA5093"/>
    <w:rsid w:val="00BA75FE"/>
    <w:rsid w:val="00BB6361"/>
    <w:rsid w:val="00BB6E74"/>
    <w:rsid w:val="00BC1959"/>
    <w:rsid w:val="00BD0AE5"/>
    <w:rsid w:val="00BD792B"/>
    <w:rsid w:val="00BE63C2"/>
    <w:rsid w:val="00BF7DA9"/>
    <w:rsid w:val="00C0787A"/>
    <w:rsid w:val="00C1208F"/>
    <w:rsid w:val="00C178FD"/>
    <w:rsid w:val="00C21522"/>
    <w:rsid w:val="00C22311"/>
    <w:rsid w:val="00C240EC"/>
    <w:rsid w:val="00C25BA7"/>
    <w:rsid w:val="00C27098"/>
    <w:rsid w:val="00C378C1"/>
    <w:rsid w:val="00C40880"/>
    <w:rsid w:val="00C41AEA"/>
    <w:rsid w:val="00C52CA8"/>
    <w:rsid w:val="00C63675"/>
    <w:rsid w:val="00C67D89"/>
    <w:rsid w:val="00C70EEB"/>
    <w:rsid w:val="00C74FEB"/>
    <w:rsid w:val="00C87951"/>
    <w:rsid w:val="00CB34D6"/>
    <w:rsid w:val="00CB54A4"/>
    <w:rsid w:val="00CB71A1"/>
    <w:rsid w:val="00CD160F"/>
    <w:rsid w:val="00CD3860"/>
    <w:rsid w:val="00CE2307"/>
    <w:rsid w:val="00CE7A92"/>
    <w:rsid w:val="00D02068"/>
    <w:rsid w:val="00D03243"/>
    <w:rsid w:val="00D04203"/>
    <w:rsid w:val="00D124F4"/>
    <w:rsid w:val="00D12D06"/>
    <w:rsid w:val="00D179A8"/>
    <w:rsid w:val="00D326AE"/>
    <w:rsid w:val="00D47FF3"/>
    <w:rsid w:val="00D54D74"/>
    <w:rsid w:val="00D646B0"/>
    <w:rsid w:val="00D656A0"/>
    <w:rsid w:val="00D729E1"/>
    <w:rsid w:val="00D80B3A"/>
    <w:rsid w:val="00D83AD8"/>
    <w:rsid w:val="00D84F4E"/>
    <w:rsid w:val="00D90BC6"/>
    <w:rsid w:val="00D91A6A"/>
    <w:rsid w:val="00D92083"/>
    <w:rsid w:val="00D93AE7"/>
    <w:rsid w:val="00D94E09"/>
    <w:rsid w:val="00DA5661"/>
    <w:rsid w:val="00DB1572"/>
    <w:rsid w:val="00DB6FF1"/>
    <w:rsid w:val="00DC1D9A"/>
    <w:rsid w:val="00DC49F8"/>
    <w:rsid w:val="00DD6A2C"/>
    <w:rsid w:val="00DE3CA9"/>
    <w:rsid w:val="00DF0574"/>
    <w:rsid w:val="00DF387D"/>
    <w:rsid w:val="00E05420"/>
    <w:rsid w:val="00E06DE0"/>
    <w:rsid w:val="00E07969"/>
    <w:rsid w:val="00E163E0"/>
    <w:rsid w:val="00E206EE"/>
    <w:rsid w:val="00E20BFE"/>
    <w:rsid w:val="00E21AFA"/>
    <w:rsid w:val="00E22D5D"/>
    <w:rsid w:val="00E26545"/>
    <w:rsid w:val="00E358A8"/>
    <w:rsid w:val="00E37E22"/>
    <w:rsid w:val="00E40F37"/>
    <w:rsid w:val="00E41BCD"/>
    <w:rsid w:val="00E42073"/>
    <w:rsid w:val="00E44513"/>
    <w:rsid w:val="00E5044A"/>
    <w:rsid w:val="00E67FD8"/>
    <w:rsid w:val="00E75949"/>
    <w:rsid w:val="00E82ED7"/>
    <w:rsid w:val="00E90632"/>
    <w:rsid w:val="00E91FBC"/>
    <w:rsid w:val="00EA7D18"/>
    <w:rsid w:val="00EA7DB5"/>
    <w:rsid w:val="00EB0294"/>
    <w:rsid w:val="00EB2903"/>
    <w:rsid w:val="00EB6DB3"/>
    <w:rsid w:val="00EB6E76"/>
    <w:rsid w:val="00EC3FBC"/>
    <w:rsid w:val="00EC7C0D"/>
    <w:rsid w:val="00ED5394"/>
    <w:rsid w:val="00EE0C3E"/>
    <w:rsid w:val="00EE6731"/>
    <w:rsid w:val="00EF55CB"/>
    <w:rsid w:val="00F01730"/>
    <w:rsid w:val="00F01C0B"/>
    <w:rsid w:val="00F04217"/>
    <w:rsid w:val="00F10653"/>
    <w:rsid w:val="00F12331"/>
    <w:rsid w:val="00F142D6"/>
    <w:rsid w:val="00F20EDF"/>
    <w:rsid w:val="00F27AB2"/>
    <w:rsid w:val="00F33AE2"/>
    <w:rsid w:val="00F3676B"/>
    <w:rsid w:val="00F36F2C"/>
    <w:rsid w:val="00F414E9"/>
    <w:rsid w:val="00F43659"/>
    <w:rsid w:val="00F44F40"/>
    <w:rsid w:val="00F52285"/>
    <w:rsid w:val="00F614DB"/>
    <w:rsid w:val="00F63EDD"/>
    <w:rsid w:val="00F77B3B"/>
    <w:rsid w:val="00F80AE3"/>
    <w:rsid w:val="00F85416"/>
    <w:rsid w:val="00F874E1"/>
    <w:rsid w:val="00FA0C09"/>
    <w:rsid w:val="00FB31D7"/>
    <w:rsid w:val="00FB3B51"/>
    <w:rsid w:val="00FB50CA"/>
    <w:rsid w:val="00FB528A"/>
    <w:rsid w:val="00FC4DC1"/>
    <w:rsid w:val="00FC645E"/>
    <w:rsid w:val="00FC686E"/>
    <w:rsid w:val="00FD0285"/>
    <w:rsid w:val="00FD0CE1"/>
    <w:rsid w:val="00FD4A77"/>
    <w:rsid w:val="00FE3E3A"/>
    <w:rsid w:val="00FE436A"/>
    <w:rsid w:val="00FE4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
    <w:name w:val="Unresolved Mention"/>
    <w:basedOn w:val="DefaultParagraphFont"/>
    <w:uiPriority w:val="99"/>
    <w:semiHidden/>
    <w:unhideWhenUsed/>
    <w:rsid w:val="009B0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0.png"/><Relationship Id="rId26" Type="http://schemas.openxmlformats.org/officeDocument/2006/relationships/image" Target="media/image12.jpeg"/><Relationship Id="rId39" Type="http://schemas.openxmlformats.org/officeDocument/2006/relationships/hyperlink" Target="https://aspredicted.org/XXH_W1V" TargetMode="External"/><Relationship Id="rId3" Type="http://schemas.openxmlformats.org/officeDocument/2006/relationships/styles" Target="styles.xml"/><Relationship Id="rId21" Type="http://schemas.openxmlformats.org/officeDocument/2006/relationships/image" Target="media/image7.tiff"/><Relationship Id="rId34" Type="http://schemas.openxmlformats.org/officeDocument/2006/relationships/image" Target="media/image16.tiff"/><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0.png"/><Relationship Id="rId25" Type="http://schemas.openxmlformats.org/officeDocument/2006/relationships/image" Target="media/image11.jpg"/><Relationship Id="rId33" Type="http://schemas.openxmlformats.org/officeDocument/2006/relationships/hyperlink" Target="https://aspredicted.org/XXH_W1V" TargetMode="External"/><Relationship Id="rId38" Type="http://schemas.openxmlformats.org/officeDocument/2006/relationships/hyperlink" Target="https://aspredicted.org/XXH_W1V" TargetMode="External"/><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commentsExtended" Target="commentsExtended.xml"/><Relationship Id="rId29" Type="http://schemas.openxmlformats.org/officeDocument/2006/relationships/header" Target="header6.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hyperlink" Target="https://aspredicted.org/XXH_W1V"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tiff"/><Relationship Id="rId28" Type="http://schemas.openxmlformats.org/officeDocument/2006/relationships/header" Target="header5.xml"/><Relationship Id="rId36" Type="http://schemas.openxmlformats.org/officeDocument/2006/relationships/hyperlink" Target="https://aspredicted.org/XXH" TargetMode="External"/><Relationship Id="rId10" Type="http://schemas.openxmlformats.org/officeDocument/2006/relationships/header" Target="header3.xml"/><Relationship Id="rId19" Type="http://schemas.openxmlformats.org/officeDocument/2006/relationships/comments" Target="comments.xml"/><Relationship Id="rId31" Type="http://schemas.openxmlformats.org/officeDocument/2006/relationships/image" Target="media/image14.pn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7.png"/><Relationship Id="rId43"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4AC90-39D5-4F3D-A447-62C3C98B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63</Pages>
  <Words>52000</Words>
  <Characters>296400</Characters>
  <Application>Microsoft Office Word</Application>
  <DocSecurity>0</DocSecurity>
  <Lines>2470</Lines>
  <Paragraphs>695</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347705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24</cp:revision>
  <cp:lastPrinted>2022-11-28T01:28:00Z</cp:lastPrinted>
  <dcterms:created xsi:type="dcterms:W3CDTF">2023-05-22T21:21:00Z</dcterms:created>
  <dcterms:modified xsi:type="dcterms:W3CDTF">2023-11-09T22:17:00Z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id="4CbKWJtm"/&gt;&lt;style id="http://www.zotero.org/styles/apa" locale="en-US" hasBibliography="1" bibliographyStyleHasBeenSet="1"/&gt;&lt;prefs&gt;&lt;pref name="fieldType" value="Field"/&gt;&lt;/prefs&gt;&lt;/data&gt;</vt:lpwstr>
  </property>
</Properties>
</file>