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3C332" w14:textId="246B2FFF" w:rsidR="00FC4DC1" w:rsidRDefault="00EB6E76" w:rsidP="00B22AC1">
      <w:pPr>
        <w:tabs>
          <w:tab w:val="left" w:pos="4575"/>
        </w:tabs>
        <w:spacing w:after="0" w:line="240" w:lineRule="auto"/>
        <w:ind w:left="0" w:firstLine="0"/>
        <w:jc w:val="left"/>
        <w:rPr>
          <w:b/>
          <w:szCs w:val="24"/>
        </w:rPr>
      </w:pPr>
      <w:r>
        <w:rPr>
          <w:b/>
          <w:szCs w:val="24"/>
        </w:rPr>
        <w:t xml:space="preserve">Word Count: </w:t>
      </w:r>
      <w:r w:rsidRPr="00ED5394">
        <w:rPr>
          <w:b/>
          <w:szCs w:val="24"/>
          <w:highlight w:val="yellow"/>
          <w:rPrChange w:id="0" w:author="Billy Mitchell" w:date="2023-11-08T11:02:00Z">
            <w:rPr>
              <w:b/>
              <w:szCs w:val="24"/>
            </w:rPr>
          </w:rPrChange>
        </w:rPr>
        <w:t>8340</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393C51D3" w:rsidR="00425004" w:rsidRDefault="00B720B2" w:rsidP="00876B93">
      <w:pPr>
        <w:tabs>
          <w:tab w:val="left" w:pos="4575"/>
        </w:tabs>
        <w:spacing w:after="446" w:line="259" w:lineRule="auto"/>
        <w:ind w:left="0" w:firstLine="0"/>
        <w:jc w:val="center"/>
        <w:rPr>
          <w:b/>
          <w:szCs w:val="24"/>
        </w:rPr>
      </w:pPr>
      <w:r w:rsidRPr="008C7178">
        <w:rPr>
          <w:b/>
          <w:szCs w:val="24"/>
        </w:rPr>
        <w:t>Emotion regulation strategy usage in a</w:t>
      </w:r>
      <w:r w:rsidR="006A1496">
        <w:rPr>
          <w:b/>
          <w:szCs w:val="24"/>
        </w:rPr>
        <w:t xml:space="preserve"> </w:t>
      </w:r>
      <w:r w:rsidR="004F39AA">
        <w:rPr>
          <w:b/>
          <w:szCs w:val="24"/>
        </w:rPr>
        <w:t>dynamic, high-intensity</w:t>
      </w:r>
      <w:r w:rsidRPr="008C7178">
        <w:rPr>
          <w:b/>
          <w:szCs w:val="24"/>
        </w:rPr>
        <w:t xml:space="preserve"> context</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r w:rsidRPr="009B0B57">
        <w:rPr>
          <w:color w:val="000000" w:themeColor="text1"/>
          <w:szCs w:val="24"/>
        </w:rPr>
        <w:t>joanne.stasiak@psych.ucsb.edu</w:t>
      </w:r>
    </w:p>
    <w:p w14:paraId="7390CD38"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stevent.martinez@temple.edu</w:t>
      </w:r>
    </w:p>
    <w:p w14:paraId="151DE32B" w14:textId="63A00FE5"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ins w:id="2" w:author="Billy Mitchell" w:date="2023-11-08T11:03:00Z">
        <w:r w:rsidR="00ED5394">
          <w:rPr>
            <w:b/>
            <w:color w:val="000000" w:themeColor="text1"/>
            <w:szCs w:val="24"/>
            <w:vertAlign w:val="superscript"/>
          </w:rPr>
          <w:t>c</w:t>
        </w:r>
      </w:ins>
      <w:del w:id="3" w:author="Billy Mitchell" w:date="2023-11-08T11:03:00Z">
        <w:r w:rsidRPr="003D121C" w:rsidDel="00ED5394">
          <w:rPr>
            <w:b/>
            <w:color w:val="000000" w:themeColor="text1"/>
            <w:szCs w:val="24"/>
            <w:vertAlign w:val="superscript"/>
          </w:rPr>
          <w:delText>a</w:delText>
        </w:r>
      </w:del>
      <w:r w:rsidRPr="003D121C">
        <w:rPr>
          <w:b/>
          <w:color w:val="000000" w:themeColor="text1"/>
          <w:szCs w:val="24"/>
        </w:rPr>
        <w:t xml:space="preserve">, </w:t>
      </w:r>
      <w:r w:rsidRPr="003D121C">
        <w:rPr>
          <w:color w:val="000000" w:themeColor="text1"/>
          <w:szCs w:val="24"/>
        </w:rPr>
        <w:t>katelyn.cliver@temple.edu</w:t>
      </w:r>
    </w:p>
    <w:p w14:paraId="36A0ABFC" w14:textId="77777777"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david.gregory@temple.edu</w:t>
      </w:r>
    </w:p>
    <w:p w14:paraId="4CF2A156" w14:textId="0C1C3DC6"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ins w:id="4" w:author="Billy Mitchell" w:date="2023-11-08T11:03:00Z">
        <w:r w:rsidR="00ED5394">
          <w:rPr>
            <w:b/>
            <w:color w:val="000000" w:themeColor="text1"/>
            <w:szCs w:val="24"/>
            <w:vertAlign w:val="superscript"/>
          </w:rPr>
          <w:t>d</w:t>
        </w:r>
      </w:ins>
      <w:del w:id="5" w:author="Billy Mitchell" w:date="2023-11-08T11:03:00Z">
        <w:r w:rsidRPr="003D121C" w:rsidDel="00ED5394">
          <w:rPr>
            <w:b/>
            <w:color w:val="000000" w:themeColor="text1"/>
            <w:szCs w:val="24"/>
            <w:vertAlign w:val="superscript"/>
          </w:rPr>
          <w:delText>c</w:delText>
        </w:r>
      </w:del>
      <w:r w:rsidRPr="003D121C">
        <w:rPr>
          <w:b/>
          <w:color w:val="000000" w:themeColor="text1"/>
          <w:szCs w:val="24"/>
        </w:rPr>
        <w:t xml:space="preserve">, </w:t>
      </w:r>
      <w:r>
        <w:rPr>
          <w:bCs/>
          <w:color w:val="000000" w:themeColor="text1"/>
          <w:szCs w:val="24"/>
        </w:rPr>
        <w:t>Reisman@brown</w:t>
      </w:r>
      <w:r w:rsidRPr="00CC28C9">
        <w:rPr>
          <w:bCs/>
          <w:color w:val="000000" w:themeColor="text1"/>
          <w:szCs w:val="24"/>
        </w:rPr>
        <w:t>.edu</w:t>
      </w:r>
    </w:p>
    <w:p w14:paraId="13244254" w14:textId="77777777"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r>
        <w:rPr>
          <w:bCs/>
          <w:color w:val="000000" w:themeColor="text1"/>
          <w:szCs w:val="24"/>
        </w:rPr>
        <w:t>helen_schmidt@temple.edu</w:t>
      </w:r>
    </w:p>
    <w:p w14:paraId="71113B12" w14:textId="77777777"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vishnu.murty@temple.edu</w:t>
      </w:r>
    </w:p>
    <w:p w14:paraId="3D142856" w14:textId="77777777"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r w:rsidRPr="003D121C">
        <w:rPr>
          <w:bCs/>
          <w:color w:val="000000" w:themeColor="text1"/>
          <w:szCs w:val="24"/>
        </w:rPr>
        <w:t>chelsea.helion@temple.edu</w:t>
      </w:r>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ins w:id="6" w:author="Billy Mitchell" w:date="2023-11-08T11:03:00Z"/>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ins w:id="7" w:author="Billy Mitchell" w:date="2023-11-08T11:03:00Z"/>
          <w:b/>
          <w:color w:val="000000" w:themeColor="text1"/>
          <w:szCs w:val="24"/>
        </w:rPr>
      </w:pPr>
      <w:ins w:id="8" w:author="Billy Mitchell" w:date="2023-11-08T11:03:00Z">
        <w:r w:rsidRPr="003D121C">
          <w:rPr>
            <w:b/>
            <w:color w:val="000000" w:themeColor="text1"/>
            <w:szCs w:val="24"/>
          </w:rPr>
          <w:t>Department of</w:t>
        </w:r>
      </w:ins>
      <w:ins w:id="9" w:author="Billy Mitchell" w:date="2023-11-08T11:04:00Z">
        <w:r w:rsidRPr="00ED5394">
          <w:rPr>
            <w:b/>
            <w:color w:val="000000" w:themeColor="text1"/>
            <w:szCs w:val="24"/>
          </w:rPr>
          <w:t xml:space="preserve"> Psychological &amp; Brain Sciences</w:t>
        </w:r>
      </w:ins>
    </w:p>
    <w:p w14:paraId="1DE4316C" w14:textId="7DE5F8B5" w:rsidR="00ED5394" w:rsidRPr="003D121C" w:rsidRDefault="00ED5394" w:rsidP="00ED5394">
      <w:pPr>
        <w:tabs>
          <w:tab w:val="left" w:pos="180"/>
        </w:tabs>
        <w:spacing w:after="0" w:line="240" w:lineRule="auto"/>
        <w:ind w:left="360"/>
        <w:contextualSpacing/>
        <w:jc w:val="left"/>
        <w:rPr>
          <w:b/>
          <w:color w:val="000000" w:themeColor="text1"/>
          <w:szCs w:val="24"/>
        </w:rPr>
      </w:pPr>
      <w:ins w:id="10" w:author="Billy Mitchell" w:date="2023-11-08T11:04:00Z">
        <w:r w:rsidRPr="00ED5394">
          <w:rPr>
            <w:bCs/>
            <w:color w:val="000000" w:themeColor="text1"/>
            <w:szCs w:val="24"/>
          </w:rPr>
          <w:t>Disque Hall, 3201 Chestnut St, Philadelphia, PA 19104</w:t>
        </w:r>
      </w:ins>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6AE6BC66" w14:textId="30D68F30" w:rsidR="00BD0AE5" w:rsidRDefault="00BD0AE5" w:rsidP="00876B93">
      <w:pPr>
        <w:pStyle w:val="Footer"/>
        <w:contextualSpacing/>
        <w:rPr>
          <w:b/>
          <w:color w:val="000000" w:themeColor="text1"/>
          <w:szCs w:val="24"/>
        </w:rPr>
      </w:pPr>
    </w:p>
    <w:p w14:paraId="32400146" w14:textId="5C7DB64A" w:rsidR="00BD0AE5" w:rsidDel="00ED5394" w:rsidRDefault="00BD0AE5" w:rsidP="00876B93">
      <w:pPr>
        <w:pStyle w:val="Footer"/>
        <w:contextualSpacing/>
        <w:rPr>
          <w:del w:id="11" w:author="Billy Mitchell" w:date="2023-11-08T11:07:00Z"/>
          <w:b/>
          <w:color w:val="000000" w:themeColor="text1"/>
          <w:szCs w:val="24"/>
        </w:rPr>
      </w:pPr>
    </w:p>
    <w:p w14:paraId="5DC7293F" w14:textId="3C863319" w:rsidR="00BD0AE5" w:rsidRDefault="00BD0AE5">
      <w:pPr>
        <w:pStyle w:val="Footer"/>
        <w:ind w:left="0" w:firstLine="0"/>
        <w:contextualSpacing/>
        <w:rPr>
          <w:b/>
          <w:color w:val="000000" w:themeColor="text1"/>
          <w:szCs w:val="24"/>
        </w:rPr>
        <w:pPrChange w:id="12" w:author="Billy Mitchell" w:date="2023-11-08T11:07:00Z">
          <w:pPr>
            <w:pStyle w:val="Footer"/>
            <w:contextualSpacing/>
          </w:pPr>
        </w:pPrChange>
      </w:pPr>
    </w:p>
    <w:p w14:paraId="03631E6D" w14:textId="0C92F4FF" w:rsidR="00BD0AE5" w:rsidRDefault="00BD0AE5" w:rsidP="00876B93">
      <w:pPr>
        <w:pStyle w:val="Footer"/>
        <w:contextualSpacing/>
        <w:rPr>
          <w:b/>
          <w:color w:val="000000" w:themeColor="text1"/>
          <w:szCs w:val="24"/>
        </w:rPr>
      </w:pPr>
    </w:p>
    <w:p w14:paraId="7CCD935B" w14:textId="759AF727" w:rsidR="00BD0AE5" w:rsidRDefault="00BD0AE5" w:rsidP="00876B93">
      <w:pPr>
        <w:pStyle w:val="Footer"/>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876B93">
      <w:pPr>
        <w:pStyle w:val="Footer"/>
        <w:ind w:left="0" w:firstLine="0"/>
        <w:contextualSpacing/>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77777777"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r w:rsidRPr="003D121C">
        <w:rPr>
          <w:bCs/>
          <w:color w:val="000000" w:themeColor="text1"/>
          <w:szCs w:val="24"/>
        </w:rPr>
        <w:t>billy.mitchell@temple.edu</w:t>
      </w:r>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0E9922F0" w:rsidR="00425004" w:rsidRDefault="00B720B2" w:rsidP="00E44513">
      <w:pPr>
        <w:spacing w:after="0" w:line="480" w:lineRule="auto"/>
        <w:ind w:left="0" w:firstLine="0"/>
        <w:rPr>
          <w:szCs w:val="24"/>
        </w:rPr>
      </w:pPr>
      <w:r w:rsidRPr="008C7178">
        <w:rPr>
          <w:b/>
          <w:szCs w:val="24"/>
        </w:rPr>
        <w:lastRenderedPageBreak/>
        <w:t>ABSTRACT (</w:t>
      </w:r>
      <w:ins w:id="13" w:author="Billy Mitchell" w:date="2023-11-08T11:02:00Z">
        <w:r w:rsidR="00ED5394">
          <w:rPr>
            <w:b/>
            <w:szCs w:val="24"/>
          </w:rPr>
          <w:t xml:space="preserve"> </w:t>
        </w:r>
        <w:r w:rsidR="00ED5394" w:rsidRPr="00ED5394">
          <w:rPr>
            <w:b/>
            <w:szCs w:val="24"/>
            <w:highlight w:val="yellow"/>
            <w:rPrChange w:id="14" w:author="Billy Mitchell" w:date="2023-11-08T11:02:00Z">
              <w:rPr>
                <w:b/>
                <w:szCs w:val="24"/>
              </w:rPr>
            </w:rPrChange>
          </w:rPr>
          <w:t>XXX</w:t>
        </w:r>
      </w:ins>
      <w:del w:id="15" w:author="Billy Mitchell [2]" w:date="2023-11-07T10:35:00Z">
        <w:r w:rsidR="00FD0285" w:rsidDel="00260459">
          <w:rPr>
            <w:b/>
            <w:szCs w:val="24"/>
          </w:rPr>
          <w:delText>2</w:delText>
        </w:r>
        <w:r w:rsidR="00F04217" w:rsidDel="00260459">
          <w:rPr>
            <w:b/>
            <w:szCs w:val="24"/>
          </w:rPr>
          <w:delText>3</w:delText>
        </w:r>
        <w:r w:rsidR="007B47B5" w:rsidDel="00260459">
          <w:rPr>
            <w:b/>
            <w:szCs w:val="24"/>
          </w:rPr>
          <w:delText>6</w:delText>
        </w:r>
      </w:del>
      <w:r w:rsidRPr="008C7178">
        <w:rPr>
          <w:b/>
          <w:szCs w:val="24"/>
        </w:rPr>
        <w:t xml:space="preserve"> / </w:t>
      </w:r>
      <w:r w:rsidR="003C56B6">
        <w:rPr>
          <w:b/>
          <w:szCs w:val="24"/>
        </w:rPr>
        <w:t>2</w:t>
      </w:r>
      <w:r w:rsidR="00FD0285">
        <w:rPr>
          <w:b/>
          <w:szCs w:val="24"/>
        </w:rPr>
        <w:t>50</w:t>
      </w:r>
      <w:r w:rsidR="003C56B6" w:rsidRPr="008C7178">
        <w:rPr>
          <w:b/>
          <w:szCs w:val="24"/>
        </w:rPr>
        <w:t xml:space="preserve"> </w:t>
      </w:r>
      <w:r w:rsidRPr="008C7178">
        <w:rPr>
          <w:b/>
          <w:szCs w:val="24"/>
        </w:rPr>
        <w:t xml:space="preserve">Words): </w:t>
      </w:r>
      <w:bookmarkStart w:id="16" w:name="_Hlk135689145"/>
      <w:r w:rsidRPr="008C7178">
        <w:rPr>
          <w:szCs w:val="24"/>
        </w:rPr>
        <w:t xml:space="preserve">Successful emotion regulation requires effective strategy selection. Prior research suggests that </w:t>
      </w:r>
      <w:r w:rsidR="00C67D89">
        <w:rPr>
          <w:szCs w:val="24"/>
        </w:rPr>
        <w:t xml:space="preserve">disengagement </w:t>
      </w:r>
      <w:r w:rsidRPr="008C7178">
        <w:rPr>
          <w:szCs w:val="24"/>
        </w:rPr>
        <w:t>strategies</w:t>
      </w:r>
      <w:r w:rsidR="00C67D89">
        <w:rPr>
          <w:szCs w:val="24"/>
        </w:rPr>
        <w:t xml:space="preserve"> (e.g., distraction)</w:t>
      </w:r>
      <w:r w:rsidRPr="008C7178">
        <w:rPr>
          <w:szCs w:val="24"/>
        </w:rPr>
        <w:t xml:space="preserve"> are more likely to be selected </w:t>
      </w:r>
      <w:r w:rsidR="00AF35DC">
        <w:rPr>
          <w:szCs w:val="24"/>
        </w:rPr>
        <w:t>than</w:t>
      </w:r>
      <w:r w:rsidR="00C67D89">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50851">
        <w:rPr>
          <w:szCs w:val="24"/>
        </w:rPr>
        <w:t xml:space="preserve">emotion regulation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D80B3A">
        <w:rPr>
          <w:szCs w:val="24"/>
        </w:rPr>
        <w:t>relationships</w:t>
      </w:r>
      <w:r w:rsidR="00F33AE2">
        <w:rPr>
          <w:szCs w:val="24"/>
        </w:rPr>
        <w:t xml:space="preserve"> in ideal or controlled circumstances</w:t>
      </w:r>
      <w:r w:rsidR="00D80B3A">
        <w:rPr>
          <w:szCs w:val="24"/>
        </w:rPr>
        <w:t xml:space="preserve"> </w:t>
      </w:r>
      <w:r w:rsidR="00CD160F">
        <w:rPr>
          <w:szCs w:val="24"/>
        </w:rPr>
        <w:t xml:space="preserve">reflect strategy </w:t>
      </w:r>
      <w:r w:rsidR="00CD160F" w:rsidRPr="00837CFE">
        <w:rPr>
          <w:i/>
          <w:szCs w:val="24"/>
        </w:rPr>
        <w:t>usage</w:t>
      </w:r>
      <w:r w:rsidR="00CD160F">
        <w:rPr>
          <w:szCs w:val="24"/>
        </w:rPr>
        <w:t xml:space="preserve"> </w:t>
      </w:r>
      <w:r w:rsidR="006A1496">
        <w:rPr>
          <w:szCs w:val="24"/>
        </w:rPr>
        <w:t>during high-intensity,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a </w:t>
      </w:r>
      <w:r w:rsidR="00C52CA8">
        <w:rPr>
          <w:szCs w:val="24"/>
        </w:rPr>
        <w:t>high-intensity, high-stimulation multimodal</w:t>
      </w:r>
      <w:r w:rsidRPr="008C7178">
        <w:rPr>
          <w:szCs w:val="24"/>
        </w:rPr>
        <w:t xml:space="preserve"> </w:t>
      </w:r>
      <w:r w:rsidR="00C67D89">
        <w:rPr>
          <w:szCs w:val="24"/>
        </w:rPr>
        <w:t>environment</w:t>
      </w:r>
      <w:r w:rsidRPr="008C7178">
        <w:rPr>
          <w:szCs w:val="24"/>
        </w:rPr>
        <w:t xml:space="preserve"> 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 xml:space="preserve">usage </w:t>
      </w:r>
      <w:r w:rsidR="006A1496">
        <w:rPr>
          <w:szCs w:val="24"/>
        </w:rPr>
        <w:t>among</w:t>
      </w:r>
      <w:r w:rsidR="00CD160F">
        <w:rPr>
          <w:szCs w:val="24"/>
        </w:rPr>
        <w:t xml:space="preserve"> untrained participants</w:t>
      </w:r>
      <w:r w:rsidR="005B626E">
        <w:rPr>
          <w:szCs w:val="24"/>
        </w:rPr>
        <w:t xml:space="preserve"> -</w:t>
      </w:r>
      <w:r w:rsidR="00D80B3A">
        <w:rPr>
          <w:szCs w:val="24"/>
        </w:rPr>
        <w:t xml:space="preserve"> individuals given no prior regulation instructions or direction</w:t>
      </w:r>
      <w:r w:rsidR="005B626E">
        <w:rPr>
          <w:szCs w:val="24"/>
        </w:rPr>
        <w:t xml:space="preserve"> - </w:t>
      </w:r>
      <w:r w:rsidR="00CD160F">
        <w:rPr>
          <w:szCs w:val="24"/>
        </w:rPr>
        <w:t>while</w:t>
      </w:r>
      <w:r w:rsidRPr="008C7178">
        <w:rPr>
          <w:szCs w:val="24"/>
        </w:rPr>
        <w:t xml:space="preserve"> navigat</w:t>
      </w:r>
      <w:r w:rsidR="00CD160F">
        <w:rPr>
          <w:szCs w:val="24"/>
        </w:rPr>
        <w:t>ing</w:t>
      </w:r>
      <w:r w:rsidRPr="008C7178">
        <w:rPr>
          <w:szCs w:val="24"/>
        </w:rPr>
        <w:t xml:space="preserve"> a haunted house</w:t>
      </w:r>
      <w:r w:rsidR="00AF35DC">
        <w:rPr>
          <w:szCs w:val="24"/>
        </w:rPr>
        <w:t>.</w:t>
      </w:r>
      <w:r w:rsidRPr="008C7178">
        <w:rPr>
          <w:szCs w:val="24"/>
        </w:rPr>
        <w:t xml:space="preserve"> </w:t>
      </w:r>
      <w:r w:rsidR="006725C8">
        <w:rPr>
          <w:szCs w:val="24"/>
        </w:rPr>
        <w:t>Study 1</w:t>
      </w:r>
      <w:r w:rsidRPr="008C7178">
        <w:rPr>
          <w:szCs w:val="24"/>
        </w:rPr>
        <w:t xml:space="preserve"> (</w:t>
      </w:r>
      <w:r w:rsidRPr="008C7178">
        <w:rPr>
          <w:i/>
          <w:szCs w:val="24"/>
        </w:rPr>
        <w:t xml:space="preserve">n = </w:t>
      </w:r>
      <w:r w:rsidRPr="008C7178">
        <w:rPr>
          <w:szCs w:val="24"/>
        </w:rPr>
        <w:t xml:space="preserve">118) </w:t>
      </w:r>
      <w:ins w:id="17" w:author="Billy Mitchell [2]" w:date="2023-11-07T09:37:00Z">
        <w:r w:rsidR="00532284">
          <w:rPr>
            <w:szCs w:val="24"/>
          </w:rPr>
          <w:t>did not</w:t>
        </w:r>
      </w:ins>
      <w:del w:id="18" w:author="Billy Mitchell [2]" w:date="2023-11-07T09:37:00Z">
        <w:r w:rsidRPr="008C7178" w:rsidDel="00532284">
          <w:rPr>
            <w:szCs w:val="24"/>
          </w:rPr>
          <w:delText>f</w:delText>
        </w:r>
        <w:r w:rsidR="006A1496" w:rsidDel="00532284">
          <w:rPr>
            <w:szCs w:val="24"/>
          </w:rPr>
          <w:delText>ailed to</w:delText>
        </w:r>
      </w:del>
      <w:r w:rsidR="006A1496">
        <w:rPr>
          <w:szCs w:val="24"/>
        </w:rPr>
        <w:t xml:space="preserve"> find a </w:t>
      </w:r>
      <w:r w:rsidRPr="008C7178">
        <w:rPr>
          <w:szCs w:val="24"/>
        </w:rPr>
        <w:t xml:space="preserve">relationship between emotional intensity and use of </w:t>
      </w:r>
      <w:r w:rsidR="00C67D89">
        <w:rPr>
          <w:szCs w:val="24"/>
        </w:rPr>
        <w:t>engagement</w:t>
      </w:r>
      <w:r w:rsidR="00150851">
        <w:rPr>
          <w:szCs w:val="24"/>
        </w:rPr>
        <w:t xml:space="preserve"> and</w:t>
      </w:r>
      <w:r w:rsidR="00C67D89">
        <w:rPr>
          <w:szCs w:val="24"/>
        </w:rPr>
        <w:t xml:space="preserve"> disengagement</w:t>
      </w:r>
      <w:r w:rsidRPr="008C7178">
        <w:rPr>
          <w:szCs w:val="24"/>
        </w:rPr>
        <w:t xml:space="preserve"> strategies</w:t>
      </w:r>
      <w:r w:rsidR="00B17C41">
        <w:rPr>
          <w:szCs w:val="24"/>
        </w:rPr>
        <w:t xml:space="preserve"> to downregulate emotions</w:t>
      </w:r>
      <w:r w:rsidR="00AF35DC">
        <w:rPr>
          <w:szCs w:val="24"/>
        </w:rPr>
        <w:t xml:space="preserve">. </w:t>
      </w:r>
      <w:r w:rsidR="00150851">
        <w:rPr>
          <w:szCs w:val="24"/>
        </w:rPr>
        <w:t>T</w:t>
      </w:r>
      <w:r w:rsidR="00C67D89">
        <w:rPr>
          <w:szCs w:val="24"/>
        </w:rPr>
        <w:t>hough more intense experiences did not predict more frequent distraction</w:t>
      </w:r>
      <w:r w:rsidR="00150851">
        <w:rPr>
          <w:szCs w:val="24"/>
        </w:rPr>
        <w:t xml:space="preserve"> usage</w:t>
      </w:r>
      <w:r w:rsidR="00C67D89">
        <w:rPr>
          <w:szCs w:val="24"/>
        </w:rPr>
        <w:t xml:space="preserve">, the </w:t>
      </w:r>
      <w:r w:rsidR="00150851">
        <w:rPr>
          <w:szCs w:val="24"/>
        </w:rPr>
        <w:t>regulatory success</w:t>
      </w:r>
      <w:r w:rsidR="00C67D89">
        <w:rPr>
          <w:szCs w:val="24"/>
        </w:rPr>
        <w:t xml:space="preserve"> of </w:t>
      </w:r>
      <w:r w:rsidR="00B17C41">
        <w:rPr>
          <w:szCs w:val="24"/>
        </w:rPr>
        <w:t>d</w:t>
      </w:r>
      <w:r w:rsidR="00FB3B51">
        <w:rPr>
          <w:szCs w:val="24"/>
        </w:rPr>
        <w:t>istractio</w:t>
      </w:r>
      <w:r w:rsidR="00C67D89">
        <w:rPr>
          <w:szCs w:val="24"/>
        </w:rPr>
        <w:t>n</w:t>
      </w:r>
      <w:r w:rsidR="00150851">
        <w:rPr>
          <w:szCs w:val="24"/>
        </w:rPr>
        <w:t>, but not reappraisal,</w:t>
      </w:r>
      <w:r w:rsidR="00C67D89">
        <w:rPr>
          <w:szCs w:val="24"/>
        </w:rPr>
        <w:t xml:space="preserve"> decreased as emotional intensity increase</w:t>
      </w:r>
      <w:r w:rsidR="00150851">
        <w:rPr>
          <w:szCs w:val="24"/>
        </w:rPr>
        <w:t>d in this context</w:t>
      </w:r>
      <w:r w:rsidR="00C67D89">
        <w:rPr>
          <w:szCs w:val="24"/>
        </w:rPr>
        <w:t xml:space="preserve">. </w:t>
      </w:r>
      <w:r w:rsidR="00150851">
        <w:rPr>
          <w:szCs w:val="24"/>
        </w:rPr>
        <w:t xml:space="preserve">This deviation from the expectations </w:t>
      </w:r>
      <w:r w:rsidR="00D80B3A">
        <w:rPr>
          <w:szCs w:val="24"/>
        </w:rPr>
        <w:t>set by</w:t>
      </w:r>
      <w:r w:rsidR="00150851">
        <w:rPr>
          <w:szCs w:val="24"/>
        </w:rPr>
        <w:t xml:space="preserve"> </w:t>
      </w:r>
      <w:r w:rsidR="002D566C">
        <w:rPr>
          <w:szCs w:val="24"/>
        </w:rPr>
        <w:t>extant</w:t>
      </w:r>
      <w:r w:rsidR="00D80B3A">
        <w:rPr>
          <w:szCs w:val="24"/>
        </w:rPr>
        <w:t xml:space="preserve"> </w:t>
      </w:r>
      <w:r w:rsidR="002D566C">
        <w:rPr>
          <w:szCs w:val="24"/>
        </w:rPr>
        <w:t xml:space="preserve">literature might </w:t>
      </w:r>
      <w:r w:rsidR="00D80B3A">
        <w:rPr>
          <w:szCs w:val="24"/>
        </w:rPr>
        <w:t xml:space="preserve">reflect </w:t>
      </w:r>
      <w:proofErr w:type="spellStart"/>
      <w:r w:rsidR="00D80B3A">
        <w:rPr>
          <w:szCs w:val="24"/>
        </w:rPr>
        <w:t>a</w:t>
      </w:r>
      <w:del w:id="19" w:author="Billy Mitchell [2]" w:date="2023-11-07T09:38:00Z">
        <w:r w:rsidR="00D80B3A" w:rsidDel="00532284">
          <w:rPr>
            <w:szCs w:val="24"/>
          </w:rPr>
          <w:delText xml:space="preserve">n inherent </w:delText>
        </w:r>
      </w:del>
      <w:r w:rsidR="00D80B3A">
        <w:rPr>
          <w:szCs w:val="24"/>
        </w:rPr>
        <w:t>lack</w:t>
      </w:r>
      <w:proofErr w:type="spellEnd"/>
      <w:r w:rsidR="00D80B3A">
        <w:rPr>
          <w:szCs w:val="24"/>
        </w:rPr>
        <w:t xml:space="preserve"> of distraction affordances during</w:t>
      </w:r>
      <w:r w:rsidR="002D566C">
        <w:rPr>
          <w:szCs w:val="24"/>
        </w:rPr>
        <w:t xml:space="preserve"> high-intensity, high-stimulation e</w:t>
      </w:r>
      <w:r w:rsidR="00D80B3A">
        <w:rPr>
          <w:szCs w:val="24"/>
        </w:rPr>
        <w:t>vents</w:t>
      </w:r>
      <w:r w:rsidR="002D566C">
        <w:rPr>
          <w:szCs w:val="24"/>
        </w:rPr>
        <w:t>.</w:t>
      </w:r>
      <w:r w:rsidR="00D80B3A">
        <w:rPr>
          <w:szCs w:val="24"/>
        </w:rPr>
        <w:t xml:space="preserve"> To determine whether l</w:t>
      </w:r>
      <w:r w:rsidR="002D566C">
        <w:rPr>
          <w:szCs w:val="24"/>
        </w:rPr>
        <w:t xml:space="preserve">ess stimulating representations of the same experiences might </w:t>
      </w:r>
      <w:ins w:id="20" w:author="Billy Mitchell [2]" w:date="2023-11-07T09:39:00Z">
        <w:r w:rsidR="00532284">
          <w:rPr>
            <w:szCs w:val="24"/>
          </w:rPr>
          <w:t xml:space="preserve">more closely </w:t>
        </w:r>
      </w:ins>
      <w:del w:id="21" w:author="Billy Mitchell [2]" w:date="2023-11-07T09:39:00Z">
        <w:r w:rsidR="002D566C" w:rsidDel="00532284">
          <w:rPr>
            <w:szCs w:val="24"/>
          </w:rPr>
          <w:delText>better</w:delText>
        </w:r>
      </w:del>
      <w:r w:rsidR="002D566C">
        <w:rPr>
          <w:szCs w:val="24"/>
        </w:rPr>
        <w:t xml:space="preserve"> </w:t>
      </w:r>
      <w:ins w:id="22" w:author="Billy Mitchell [2]" w:date="2023-11-07T09:39:00Z">
        <w:r w:rsidR="00532284">
          <w:rPr>
            <w:szCs w:val="24"/>
          </w:rPr>
          <w:t>parallel</w:t>
        </w:r>
      </w:ins>
      <w:del w:id="23" w:author="Billy Mitchell [2]" w:date="2023-11-07T09:39:00Z">
        <w:r w:rsidR="002D566C" w:rsidDel="00532284">
          <w:rPr>
            <w:szCs w:val="24"/>
          </w:rPr>
          <w:delText>refle</w:delText>
        </w:r>
        <w:r w:rsidR="00D80B3A" w:rsidDel="00532284">
          <w:rPr>
            <w:szCs w:val="24"/>
          </w:rPr>
          <w:delText>ct</w:delText>
        </w:r>
      </w:del>
      <w:r w:rsidR="00D80B3A">
        <w:rPr>
          <w:szCs w:val="24"/>
        </w:rPr>
        <w:t xml:space="preserve"> established associations between strategy selection and emotional intensity, </w:t>
      </w:r>
      <w:r w:rsidR="00FB3B51">
        <w:rPr>
          <w:szCs w:val="24"/>
        </w:rPr>
        <w:t>S</w:t>
      </w:r>
      <w:r w:rsidRPr="008C7178">
        <w:rPr>
          <w:szCs w:val="24"/>
        </w:rPr>
        <w:t xml:space="preserve">tudy </w:t>
      </w:r>
      <w:r w:rsidR="006725C8">
        <w:rPr>
          <w:szCs w:val="24"/>
        </w:rPr>
        <w:t>2</w:t>
      </w:r>
      <w:r w:rsidR="00D80B3A">
        <w:rPr>
          <w:szCs w:val="24"/>
        </w:rPr>
        <w:t xml:space="preserve"> </w:t>
      </w:r>
      <w:r w:rsidRPr="008C7178">
        <w:rPr>
          <w:szCs w:val="24"/>
        </w:rPr>
        <w:t>participants (</w:t>
      </w:r>
      <w:r w:rsidRPr="008C7178">
        <w:rPr>
          <w:i/>
          <w:szCs w:val="24"/>
        </w:rPr>
        <w:t xml:space="preserve">n </w:t>
      </w:r>
      <w:r w:rsidRPr="008C7178">
        <w:rPr>
          <w:szCs w:val="24"/>
        </w:rPr>
        <w:t xml:space="preserve">= 152) </w:t>
      </w:r>
      <w:ins w:id="24" w:author="Billy Mitchell [2]" w:date="2023-11-07T09:40:00Z">
        <w:r w:rsidR="00532284">
          <w:rPr>
            <w:szCs w:val="24"/>
          </w:rPr>
          <w:t>forecasted</w:t>
        </w:r>
      </w:ins>
      <w:del w:id="25" w:author="Billy Mitchell [2]" w:date="2023-11-07T09:40:00Z">
        <w:r w:rsidRPr="008C7178" w:rsidDel="00532284">
          <w:rPr>
            <w:szCs w:val="24"/>
          </w:rPr>
          <w:delText>predicted</w:delText>
        </w:r>
      </w:del>
      <w:r w:rsidRPr="008C7178">
        <w:rPr>
          <w:szCs w:val="24"/>
        </w:rPr>
        <w:t xml:space="preserve"> regulation strategy usage based on the experiences reported by </w:t>
      </w:r>
      <w:del w:id="26" w:author="Billy Mitchell [2]" w:date="2023-11-07T09:39:00Z">
        <w:r w:rsidR="00577234" w:rsidDel="00532284">
          <w:rPr>
            <w:szCs w:val="24"/>
          </w:rPr>
          <w:delText xml:space="preserve">the </w:delText>
        </w:r>
      </w:del>
      <w:r w:rsidR="00496DF7">
        <w:rPr>
          <w:szCs w:val="24"/>
        </w:rPr>
        <w:t xml:space="preserve">pilot </w:t>
      </w:r>
      <w:r w:rsidRPr="008C7178">
        <w:rPr>
          <w:szCs w:val="24"/>
        </w:rPr>
        <w:t>participants</w:t>
      </w:r>
      <w:ins w:id="27" w:author="Billy Mitchell [2]" w:date="2023-11-07T09:39:00Z">
        <w:r w:rsidR="00532284">
          <w:rPr>
            <w:szCs w:val="24"/>
          </w:rPr>
          <w:t xml:space="preserve"> in the haunted house</w:t>
        </w:r>
      </w:ins>
      <w:r w:rsidR="00B17C41">
        <w:rPr>
          <w:szCs w:val="24"/>
        </w:rPr>
        <w:t xml:space="preserve">. The </w:t>
      </w:r>
      <w:del w:id="28" w:author="Billy Mitchell [2]" w:date="2023-11-07T09:40:00Z">
        <w:r w:rsidR="00B17C41" w:rsidDel="00532284">
          <w:rPr>
            <w:szCs w:val="24"/>
          </w:rPr>
          <w:delText xml:space="preserve">forecasted </w:delText>
        </w:r>
      </w:del>
      <w:r w:rsidR="00B17C41">
        <w:rPr>
          <w:szCs w:val="24"/>
        </w:rPr>
        <w:t>choice</w:t>
      </w:r>
      <w:ins w:id="29" w:author="Billy Mitchell [2]" w:date="2023-11-07T09:40:00Z">
        <w:r w:rsidR="00532284">
          <w:rPr>
            <w:szCs w:val="24"/>
          </w:rPr>
          <w:t>s</w:t>
        </w:r>
      </w:ins>
      <w:r w:rsidR="00B17C41">
        <w:rPr>
          <w:szCs w:val="24"/>
        </w:rPr>
        <w:t xml:space="preserve"> of </w:t>
      </w:r>
      <w:ins w:id="30" w:author="Billy Mitchell [2]" w:date="2023-11-07T09:40:00Z">
        <w:r w:rsidR="00532284">
          <w:rPr>
            <w:szCs w:val="24"/>
          </w:rPr>
          <w:t>forecasters</w:t>
        </w:r>
      </w:ins>
      <w:del w:id="31" w:author="Billy Mitchell [2]" w:date="2023-11-07T09:40:00Z">
        <w:r w:rsidR="00B17C41" w:rsidDel="00532284">
          <w:rPr>
            <w:szCs w:val="24"/>
          </w:rPr>
          <w:delText>predictor</w:delText>
        </w:r>
      </w:del>
      <w:del w:id="32" w:author="Billy Mitchell [2]" w:date="2023-11-07T10:35:00Z">
        <w:r w:rsidR="00B17C41" w:rsidDel="00260459">
          <w:rPr>
            <w:szCs w:val="24"/>
          </w:rPr>
          <w:delText>s</w:delText>
        </w:r>
      </w:del>
      <w:r w:rsidR="00B17C41">
        <w:rPr>
          <w:szCs w:val="24"/>
        </w:rPr>
        <w:t xml:space="preserve"> closely mirrored </w:t>
      </w:r>
      <w:r w:rsidRPr="008C7178">
        <w:rPr>
          <w:szCs w:val="24"/>
        </w:rPr>
        <w:t>regulatory choice associations reported in prior literature.</w:t>
      </w:r>
      <w:ins w:id="33" w:author="Billy Mitchell [2]" w:date="2023-11-07T09:44:00Z">
        <w:r w:rsidR="00057DC8">
          <w:rPr>
            <w:szCs w:val="24"/>
          </w:rPr>
          <w:t xml:space="preserve"> Study 3 </w:t>
        </w:r>
      </w:ins>
      <w:ins w:id="34" w:author="Billy Mitchell [2]" w:date="2023-11-07T09:46:00Z">
        <w:r w:rsidR="00057DC8">
          <w:rPr>
            <w:szCs w:val="24"/>
          </w:rPr>
          <w:t>leveraged video stimuli in a 2</w:t>
        </w:r>
      </w:ins>
      <w:ins w:id="35" w:author="Billy Mitchell [2]" w:date="2023-11-07T09:48:00Z">
        <w:r w:rsidR="00057DC8">
          <w:rPr>
            <w:szCs w:val="24"/>
          </w:rPr>
          <w:t xml:space="preserve"> (condition: experience vs. forecast) </w:t>
        </w:r>
      </w:ins>
      <w:ins w:id="36" w:author="Billy Mitchell [2]" w:date="2023-11-07T09:46:00Z">
        <w:r w:rsidR="00057DC8">
          <w:rPr>
            <w:szCs w:val="24"/>
          </w:rPr>
          <w:t>x</w:t>
        </w:r>
      </w:ins>
      <w:ins w:id="37" w:author="Billy Mitchell [2]" w:date="2023-11-07T09:49:00Z">
        <w:r w:rsidR="00057DC8">
          <w:rPr>
            <w:szCs w:val="24"/>
          </w:rPr>
          <w:t xml:space="preserve"> </w:t>
        </w:r>
      </w:ins>
      <w:ins w:id="38" w:author="Billy Mitchell [2]" w:date="2023-11-07T09:46:00Z">
        <w:r w:rsidR="00057DC8">
          <w:rPr>
            <w:szCs w:val="24"/>
          </w:rPr>
          <w:t>2</w:t>
        </w:r>
      </w:ins>
      <w:ins w:id="39" w:author="Billy Mitchell [2]" w:date="2023-11-07T09:49:00Z">
        <w:r w:rsidR="00057DC8">
          <w:rPr>
            <w:szCs w:val="24"/>
          </w:rPr>
          <w:t xml:space="preserve"> (intensity: low vs. high)</w:t>
        </w:r>
      </w:ins>
      <w:ins w:id="40" w:author="Billy Mitchell [2]" w:date="2023-11-07T09:46:00Z">
        <w:r w:rsidR="00057DC8">
          <w:rPr>
            <w:szCs w:val="24"/>
          </w:rPr>
          <w:t xml:space="preserve"> mixed design</w:t>
        </w:r>
      </w:ins>
      <w:ins w:id="41" w:author="Billy Mitchell [2]" w:date="2023-11-07T09:50:00Z">
        <w:r w:rsidR="00E358A8">
          <w:rPr>
            <w:szCs w:val="24"/>
          </w:rPr>
          <w:t xml:space="preserve"> to identify differences between strategy usage and forecasting in </w:t>
        </w:r>
      </w:ins>
      <w:ins w:id="42" w:author="Billy Mitchell [2]" w:date="2023-11-07T10:21:00Z">
        <w:r w:rsidR="00E358A8">
          <w:rPr>
            <w:szCs w:val="24"/>
          </w:rPr>
          <w:t>the same context with the same stimuli.</w:t>
        </w:r>
      </w:ins>
      <w:del w:id="43" w:author="Billy Mitchell [2]" w:date="2023-11-07T09:49:00Z">
        <w:r w:rsidR="007937AC" w:rsidDel="00057DC8">
          <w:rPr>
            <w:szCs w:val="24"/>
          </w:rPr>
          <w:delText xml:space="preserve"> </w:delText>
        </w:r>
      </w:del>
      <w:ins w:id="44" w:author="Billy Mitchell [2]" w:date="2023-11-07T10:21:00Z">
        <w:r w:rsidR="00E358A8">
          <w:rPr>
            <w:szCs w:val="24"/>
          </w:rPr>
          <w:t xml:space="preserve"> </w:t>
        </w:r>
      </w:ins>
      <w:r w:rsidR="00C52CA8">
        <w:rPr>
          <w:szCs w:val="24"/>
        </w:rPr>
        <w:t xml:space="preserve">This </w:t>
      </w:r>
      <w:r w:rsidR="005E1801">
        <w:rPr>
          <w:szCs w:val="24"/>
        </w:rPr>
        <w:t xml:space="preserve">pattern of results </w:t>
      </w:r>
      <w:r w:rsidR="00C52CA8">
        <w:rPr>
          <w:szCs w:val="24"/>
        </w:rPr>
        <w:t>emphasizes the importance of context in directing emotion regulation behavior and determining regulatory success.</w:t>
      </w:r>
    </w:p>
    <w:p w14:paraId="400E00CC" w14:textId="14502DF0" w:rsidR="00F04217" w:rsidDel="00260459" w:rsidRDefault="00F04217" w:rsidP="00E44513">
      <w:pPr>
        <w:spacing w:after="0" w:line="480" w:lineRule="auto"/>
        <w:ind w:left="0" w:firstLine="0"/>
        <w:rPr>
          <w:del w:id="45" w:author="Billy Mitchell [2]" w:date="2023-11-07T10:35:00Z"/>
          <w:b/>
          <w:bCs/>
          <w:szCs w:val="24"/>
        </w:rPr>
      </w:pPr>
    </w:p>
    <w:p w14:paraId="48583150" w14:textId="692FE25E" w:rsidR="00F04217" w:rsidDel="00260459" w:rsidRDefault="00F04217" w:rsidP="00E44513">
      <w:pPr>
        <w:spacing w:after="0" w:line="480" w:lineRule="auto"/>
        <w:ind w:left="0" w:firstLine="0"/>
        <w:rPr>
          <w:del w:id="46" w:author="Billy Mitchell [2]" w:date="2023-11-07T10:35:00Z"/>
          <w:b/>
          <w:bCs/>
          <w:szCs w:val="24"/>
        </w:rPr>
      </w:pPr>
    </w:p>
    <w:p w14:paraId="2A85E06A" w14:textId="08308482" w:rsidR="00EE6731" w:rsidRPr="00F04217" w:rsidRDefault="00D80B3A" w:rsidP="00E44513">
      <w:pPr>
        <w:spacing w:after="0" w:line="480" w:lineRule="auto"/>
        <w:ind w:left="0" w:firstLine="0"/>
        <w:rPr>
          <w:szCs w:val="24"/>
        </w:rPr>
      </w:pPr>
      <w:r>
        <w:rPr>
          <w:b/>
          <w:bCs/>
          <w:szCs w:val="24"/>
        </w:rPr>
        <w:t xml:space="preserve">SIGNIFICANCE: </w:t>
      </w:r>
      <w:r w:rsidR="00F04217">
        <w:rPr>
          <w:szCs w:val="24"/>
        </w:rPr>
        <w:t xml:space="preserve">How individuals manage their emotions during high-intensity, high-stimulation experiences is an important question for anxiety- and trauma-based disorder prevention and treatment. This study found distraction, but not reappraisal, to be less effective as emotional intensity increases in these difficult-to-regulate environments, which contrasts findings from relatively less demanding contexts. </w:t>
      </w:r>
    </w:p>
    <w:bookmarkEnd w:id="16"/>
    <w:p w14:paraId="0E269F97" w14:textId="7AC51EAC" w:rsidR="00EE6731" w:rsidRDefault="00EE6731" w:rsidP="00E44513">
      <w:pPr>
        <w:spacing w:after="0" w:line="480" w:lineRule="auto"/>
        <w:ind w:left="0" w:firstLine="0"/>
        <w:rPr>
          <w:szCs w:val="24"/>
        </w:rPr>
      </w:pPr>
    </w:p>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05D28053" w14:textId="4A634D4A" w:rsidR="00425004" w:rsidRPr="008C7178" w:rsidRDefault="00B720B2" w:rsidP="00E44513">
      <w:pPr>
        <w:tabs>
          <w:tab w:val="center" w:pos="4000"/>
        </w:tabs>
        <w:spacing w:after="26"/>
        <w:ind w:left="0" w:firstLine="0"/>
        <w:rPr>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r w:rsidRPr="008C7178">
        <w:rPr>
          <w:b/>
          <w:szCs w:val="24"/>
        </w:rPr>
        <w:tab/>
        <w:t xml:space="preserve"> </w:t>
      </w:r>
    </w:p>
    <w:p w14:paraId="7791B229" w14:textId="77777777" w:rsidR="00425004" w:rsidRPr="008C7178" w:rsidRDefault="00425004" w:rsidP="00E44513">
      <w:pPr>
        <w:ind w:left="0" w:firstLine="0"/>
        <w:rPr>
          <w:szCs w:val="24"/>
        </w:rPr>
        <w:sectPr w:rsidR="00425004" w:rsidRPr="008C7178" w:rsidSect="00246C29">
          <w:headerReference w:type="even" r:id="rId8"/>
          <w:headerReference w:type="default" r:id="rId9"/>
          <w:headerReference w:type="first" r:id="rId10"/>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47" w:name="_Hlk119972138"/>
      <w:r w:rsidRPr="008C7178">
        <w:rPr>
          <w:b/>
          <w:szCs w:val="24"/>
        </w:rPr>
        <w:lastRenderedPageBreak/>
        <w:t>INTRODUCTION</w:t>
      </w:r>
    </w:p>
    <w:p w14:paraId="7666883A" w14:textId="2A3268C7" w:rsidR="004E6FCA" w:rsidRDefault="004E6FCA" w:rsidP="00A10284">
      <w:pPr>
        <w:spacing w:after="0" w:line="480" w:lineRule="auto"/>
        <w:ind w:left="0" w:firstLine="720"/>
        <w:rPr>
          <w:szCs w:val="24"/>
        </w:rPr>
      </w:pPr>
      <w:r w:rsidRPr="004E6FCA">
        <w:rPr>
          <w:szCs w:val="24"/>
        </w:rPr>
        <w:t xml:space="preserve">Overwhelming and highly stimulating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48" w:name="_Hlk132854119"/>
      <w:r w:rsidRPr="004E6FCA">
        <w:rPr>
          <w:szCs w:val="24"/>
        </w:rPr>
        <w:t xml:space="preserve">We can </w:t>
      </w:r>
      <w:del w:id="49" w:author="Billy Mitchell" w:date="2023-11-07T20:37:00Z">
        <w:r w:rsidR="00AF35DC" w:rsidDel="002C08F5">
          <w:rPr>
            <w:szCs w:val="24"/>
          </w:rPr>
          <w:delText>attempt</w:delText>
        </w:r>
        <w:r w:rsidRPr="004E6FCA" w:rsidDel="002C08F5">
          <w:rPr>
            <w:szCs w:val="24"/>
          </w:rPr>
          <w:delText xml:space="preserve"> </w:delText>
        </w:r>
      </w:del>
      <w:ins w:id="50" w:author="Billy Mitchell" w:date="2023-11-07T20:37:00Z">
        <w:r w:rsidR="002C08F5">
          <w:rPr>
            <w:szCs w:val="24"/>
          </w:rPr>
          <w:t>try</w:t>
        </w:r>
        <w:r w:rsidR="002C08F5" w:rsidRPr="004E6FCA">
          <w:rPr>
            <w:szCs w:val="24"/>
          </w:rPr>
          <w:t xml:space="preserve"> </w:t>
        </w:r>
      </w:ins>
      <w:r w:rsidRPr="004E6FCA">
        <w:rPr>
          <w:szCs w:val="24"/>
        </w:rPr>
        <w:t xml:space="preserve">to change our emotional responses </w:t>
      </w:r>
      <w:del w:id="51" w:author="Billy Mitchell" w:date="2023-11-07T20:38:00Z">
        <w:r w:rsidRPr="004E6FCA" w:rsidDel="002C08F5">
          <w:rPr>
            <w:szCs w:val="24"/>
          </w:rPr>
          <w:delText>when navigat</w:delText>
        </w:r>
        <w:r w:rsidR="00AF35DC" w:rsidDel="002C08F5">
          <w:rPr>
            <w:szCs w:val="24"/>
          </w:rPr>
          <w:delText>ing</w:delText>
        </w:r>
      </w:del>
      <w:ins w:id="52" w:author="Billy Mitchell" w:date="2023-11-07T20:38:00Z">
        <w:r w:rsidR="002C08F5">
          <w:rPr>
            <w:szCs w:val="24"/>
          </w:rPr>
          <w:t>in</w:t>
        </w:r>
      </w:ins>
      <w:r w:rsidRPr="004E6FCA">
        <w:rPr>
          <w:szCs w:val="24"/>
        </w:rPr>
        <w:t xml:space="preserve"> loud</w:t>
      </w:r>
      <w:del w:id="53" w:author="Billy Mitchell" w:date="2023-11-07T20:38:00Z">
        <w:r w:rsidRPr="004E6FCA" w:rsidDel="002C08F5">
          <w:rPr>
            <w:szCs w:val="24"/>
          </w:rPr>
          <w:delText>,</w:delText>
        </w:r>
      </w:del>
      <w:ins w:id="54" w:author="Billy Mitchell" w:date="2023-11-07T20:38:00Z">
        <w:r w:rsidR="002C08F5">
          <w:rPr>
            <w:szCs w:val="24"/>
          </w:rPr>
          <w:t xml:space="preserve"> or</w:t>
        </w:r>
      </w:ins>
      <w:r w:rsidRPr="004E6FCA">
        <w:rPr>
          <w:szCs w:val="24"/>
        </w:rPr>
        <w:t xml:space="preserve"> crowded spaces, unexpected confrontations, </w:t>
      </w:r>
      <w:ins w:id="55" w:author="Billy Mitchell" w:date="2023-11-07T20:38:00Z">
        <w:r w:rsidR="002C08F5">
          <w:rPr>
            <w:szCs w:val="24"/>
          </w:rPr>
          <w:t>and</w:t>
        </w:r>
      </w:ins>
      <w:del w:id="56" w:author="Billy Mitchell" w:date="2023-11-07T20:38:00Z">
        <w:r w:rsidRPr="004E6FCA" w:rsidDel="002C08F5">
          <w:rPr>
            <w:szCs w:val="24"/>
          </w:rPr>
          <w:delText>or</w:delText>
        </w:r>
      </w:del>
      <w:r w:rsidRPr="004E6FCA">
        <w:rPr>
          <w:szCs w:val="24"/>
        </w:rPr>
        <w:t xml:space="preserve"> circumstances that we lack control over</w:t>
      </w:r>
      <w:bookmarkEnd w:id="48"/>
      <w:r w:rsidRPr="004E6FCA">
        <w:rPr>
          <w:szCs w:val="24"/>
        </w:rPr>
        <w:t xml:space="preserve">, but our ability to successfully regulate our emotions in these </w:t>
      </w:r>
      <w:del w:id="57" w:author="Billy Mitchell" w:date="2023-11-07T20:38:00Z">
        <w:r w:rsidRPr="004E6FCA" w:rsidDel="002C08F5">
          <w:rPr>
            <w:szCs w:val="24"/>
          </w:rPr>
          <w:delText xml:space="preserve">contexts </w:delText>
        </w:r>
      </w:del>
      <w:ins w:id="58" w:author="Billy Mitchell" w:date="2023-11-07T20:38:00Z">
        <w:r w:rsidR="002C08F5">
          <w:rPr>
            <w:szCs w:val="24"/>
          </w:rPr>
          <w:t>situations</w:t>
        </w:r>
        <w:r w:rsidR="002C08F5" w:rsidRPr="004E6FCA">
          <w:rPr>
            <w:szCs w:val="24"/>
          </w:rPr>
          <w:t xml:space="preserve"> </w:t>
        </w:r>
      </w:ins>
      <w:r w:rsidRPr="004E6FCA">
        <w:rPr>
          <w:szCs w:val="24"/>
        </w:rPr>
        <w:t>may be limited.</w:t>
      </w:r>
      <w:r w:rsidR="00AF35DC">
        <w:rPr>
          <w:szCs w:val="24"/>
        </w:rPr>
        <w:t xml:space="preserve"> </w:t>
      </w:r>
      <w:r w:rsidR="00577234">
        <w:rPr>
          <w:szCs w:val="24"/>
        </w:rPr>
        <w:t xml:space="preserve"> A key factor </w:t>
      </w:r>
      <w:ins w:id="59" w:author="Billy Mitchell" w:date="2023-11-07T20:39:00Z">
        <w:r w:rsidR="002C08F5">
          <w:rPr>
            <w:szCs w:val="24"/>
          </w:rPr>
          <w:t xml:space="preserve">in determining regulation efficacy </w:t>
        </w:r>
      </w:ins>
      <w:del w:id="60" w:author="Billy Mitchell" w:date="2023-11-07T20:39:00Z">
        <w:r w:rsidR="00577234" w:rsidDel="002C08F5">
          <w:rPr>
            <w:szCs w:val="24"/>
          </w:rPr>
          <w:delText>which may drive the efficacy of regulation</w:delText>
        </w:r>
      </w:del>
      <w:del w:id="61" w:author="Billy Mitchell" w:date="2023-11-07T20:40:00Z">
        <w:r w:rsidR="00577234" w:rsidDel="002C08F5">
          <w:rPr>
            <w:szCs w:val="24"/>
          </w:rPr>
          <w:delText xml:space="preserve"> </w:delText>
        </w:r>
      </w:del>
      <w:r w:rsidR="00577234">
        <w:rPr>
          <w:szCs w:val="24"/>
        </w:rPr>
        <w:t xml:space="preserve">is </w:t>
      </w:r>
      <w:ins w:id="62" w:author="Billy Mitchell" w:date="2023-11-07T20:40:00Z">
        <w:r w:rsidR="002C08F5">
          <w:rPr>
            <w:szCs w:val="24"/>
          </w:rPr>
          <w:t xml:space="preserve">the </w:t>
        </w:r>
      </w:ins>
      <w:del w:id="63" w:author="Billy Mitchell" w:date="2023-11-07T20:40:00Z">
        <w:r w:rsidR="00577234" w:rsidDel="002C08F5">
          <w:rPr>
            <w:szCs w:val="24"/>
          </w:rPr>
          <w:delText xml:space="preserve">which </w:delText>
        </w:r>
      </w:del>
      <w:r w:rsidR="00577234">
        <w:rPr>
          <w:szCs w:val="24"/>
        </w:rPr>
        <w:t xml:space="preserve">strategy </w:t>
      </w:r>
      <w:ins w:id="64" w:author="Billy Mitchell" w:date="2023-11-07T20:40:00Z">
        <w:r w:rsidR="002C08F5">
          <w:rPr>
            <w:szCs w:val="24"/>
          </w:rPr>
          <w:t>someone uses or chooses</w:t>
        </w:r>
      </w:ins>
      <w:del w:id="65" w:author="Billy Mitchell" w:date="2023-11-07T20:40:00Z">
        <w:r w:rsidR="00577234" w:rsidDel="002C08F5">
          <w:rPr>
            <w:szCs w:val="24"/>
          </w:rPr>
          <w:delText>an individual engages with,</w:delText>
        </w:r>
      </w:del>
      <w:ins w:id="66" w:author="Billy Mitchell" w:date="2023-11-07T20:40:00Z">
        <w:r w:rsidR="002C08F5">
          <w:rPr>
            <w:szCs w:val="24"/>
          </w:rPr>
          <w:t>. R</w:t>
        </w:r>
      </w:ins>
      <w:del w:id="67" w:author="Billy Mitchell" w:date="2023-11-07T20:40:00Z">
        <w:r w:rsidR="00577234" w:rsidDel="002C08F5">
          <w:rPr>
            <w:szCs w:val="24"/>
          </w:rPr>
          <w:delText xml:space="preserve"> as the efficacy of a r</w:delText>
        </w:r>
      </w:del>
      <w:r w:rsidR="00577234">
        <w:rPr>
          <w:szCs w:val="24"/>
        </w:rPr>
        <w:t>egulation strategy</w:t>
      </w:r>
      <w:ins w:id="68" w:author="Billy Mitchell" w:date="2023-11-07T20:40:00Z">
        <w:r w:rsidR="002C08F5">
          <w:rPr>
            <w:szCs w:val="24"/>
          </w:rPr>
          <w:t xml:space="preserve"> efficacy can be</w:t>
        </w:r>
      </w:ins>
      <w:del w:id="69" w:author="Billy Mitchell" w:date="2023-11-07T20:40:00Z">
        <w:r w:rsidR="00577234" w:rsidDel="002C08F5">
          <w:rPr>
            <w:szCs w:val="24"/>
          </w:rPr>
          <w:delText xml:space="preserve"> is </w:delText>
        </w:r>
      </w:del>
      <w:ins w:id="70" w:author="Billy Mitchell" w:date="2023-11-07T20:40:00Z">
        <w:r w:rsidR="002C08F5">
          <w:rPr>
            <w:szCs w:val="24"/>
          </w:rPr>
          <w:t xml:space="preserve"> </w:t>
        </w:r>
      </w:ins>
      <w:r w:rsidR="00577234">
        <w:rPr>
          <w:szCs w:val="24"/>
        </w:rPr>
        <w:t>highly context</w:t>
      </w:r>
      <w:r w:rsidR="005B626E">
        <w:rPr>
          <w:szCs w:val="24"/>
        </w:rPr>
        <w:t>-</w:t>
      </w:r>
      <w:r w:rsidR="00577234">
        <w:rPr>
          <w:szCs w:val="24"/>
        </w:rPr>
        <w:t>d</w:t>
      </w:r>
      <w:r w:rsidR="005B626E">
        <w:rPr>
          <w:szCs w:val="24"/>
        </w:rPr>
        <w:t>ependent</w:t>
      </w:r>
      <w:ins w:id="71" w:author="Billy Mitchell" w:date="2023-11-07T20:41:00Z">
        <w:r w:rsidR="002C08F5">
          <w:rPr>
            <w:szCs w:val="24"/>
          </w:rPr>
          <w:t xml:space="preserve"> leading many to </w:t>
        </w:r>
      </w:ins>
      <w:del w:id="72" w:author="Billy Mitchell" w:date="2023-11-07T20:41:00Z">
        <w:r w:rsidR="00577234" w:rsidDel="002C08F5">
          <w:rPr>
            <w:szCs w:val="24"/>
          </w:rPr>
          <w:delText xml:space="preserve">. </w:delText>
        </w:r>
        <w:r w:rsidR="00AF35DC" w:rsidDel="002C08F5">
          <w:rPr>
            <w:szCs w:val="24"/>
          </w:rPr>
          <w:delText>As</w:delText>
        </w:r>
        <w:r w:rsidRPr="004E6FCA" w:rsidDel="002C08F5">
          <w:rPr>
            <w:szCs w:val="24"/>
          </w:rPr>
          <w:delText xml:space="preserve"> such, researchers have </w:delText>
        </w:r>
      </w:del>
      <w:r w:rsidRPr="004E6FCA">
        <w:rPr>
          <w:szCs w:val="24"/>
        </w:rPr>
        <w:t>emphasize</w:t>
      </w:r>
      <w:del w:id="73" w:author="Billy Mitchell" w:date="2023-11-07T20:41:00Z">
        <w:r w:rsidRPr="004E6FCA" w:rsidDel="002C08F5">
          <w:rPr>
            <w:szCs w:val="24"/>
          </w:rPr>
          <w:delText>d</w:delText>
        </w:r>
      </w:del>
      <w:r w:rsidRPr="004E6FCA">
        <w:rPr>
          <w:szCs w:val="24"/>
        </w:rPr>
        <w:t xml:space="preserv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7B47B5">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Pr="004E6FCA">
        <w:t>(Aldao, 2013; Dixon-Gordon et al., 2015; English et al., 2017; Rottweiler et al., 2018; Tang &amp; Huang, 2019)</w:t>
      </w:r>
      <w:r>
        <w:rPr>
          <w:szCs w:val="24"/>
        </w:rPr>
        <w:fldChar w:fldCharType="end"/>
      </w:r>
      <w:r w:rsidRPr="004E6FCA">
        <w:rPr>
          <w:szCs w:val="24"/>
        </w:rPr>
        <w:t>.</w:t>
      </w:r>
    </w:p>
    <w:p w14:paraId="66599398" w14:textId="459C083E"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Foundational emotion regulation research (i.e., the</w:t>
      </w:r>
      <w:r w:rsidR="00AF35DC">
        <w:rPr>
          <w:szCs w:val="24"/>
        </w:rPr>
        <w:t xml:space="preserve"> Process 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7B47B5">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4E6FCA" w:rsidRPr="004E6FCA">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7B47B5">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4E6FCA" w:rsidRPr="004E6FCA">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7B47B5">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C178FD" w:rsidRPr="00C178FD">
        <w:t>(Opitz et al., 2015; Sheppes et al., 2011)</w:t>
      </w:r>
      <w:r w:rsidR="004E6FCA">
        <w:rPr>
          <w:szCs w:val="24"/>
        </w:rPr>
        <w:fldChar w:fldCharType="end"/>
      </w:r>
      <w:r w:rsidR="004E6FCA" w:rsidRPr="004E6FCA">
        <w:rPr>
          <w:szCs w:val="24"/>
        </w:rPr>
        <w:t xml:space="preserve">. For example, </w:t>
      </w:r>
      <w:del w:id="74" w:author="Billy Mitchell" w:date="2023-11-07T20:43:00Z">
        <w:r w:rsidR="004E6FCA" w:rsidRPr="004E6FCA" w:rsidDel="00B142E7">
          <w:rPr>
            <w:szCs w:val="24"/>
          </w:rPr>
          <w:delText xml:space="preserve">regulation strategies are often dichotomized as </w:delText>
        </w:r>
      </w:del>
      <w:r w:rsidR="004E6FCA" w:rsidRPr="004E6FCA">
        <w:rPr>
          <w:szCs w:val="24"/>
        </w:rPr>
        <w:t>engagement strategies</w:t>
      </w:r>
      <w:ins w:id="75" w:author="Billy Mitchell" w:date="2023-11-07T20:43:00Z">
        <w:r w:rsidR="00B142E7" w:rsidRPr="004E6FCA">
          <w:rPr>
            <w:szCs w:val="24"/>
          </w:rPr>
          <w:t>, like altering the meaning or interpretation of the emotion-eliciting stimulus (i.e., reappraisal),</w:t>
        </w:r>
      </w:ins>
      <w:r w:rsidR="004E6FCA" w:rsidRPr="004E6FCA">
        <w:rPr>
          <w:szCs w:val="24"/>
        </w:rPr>
        <w:t xml:space="preserve"> </w:t>
      </w:r>
      <w:del w:id="76" w:author="Billy Mitchell" w:date="2023-11-07T20:43:00Z">
        <w:r w:rsidR="004E6FCA" w:rsidRPr="004E6FCA" w:rsidDel="00B142E7">
          <w:rPr>
            <w:szCs w:val="24"/>
          </w:rPr>
          <w:delText xml:space="preserve">which </w:delText>
        </w:r>
      </w:del>
      <w:ins w:id="77" w:author="Billy Mitchell" w:date="2023-11-07T20:43:00Z">
        <w:r w:rsidR="00B142E7">
          <w:rPr>
            <w:szCs w:val="24"/>
          </w:rPr>
          <w:t>often</w:t>
        </w:r>
        <w:r w:rsidR="00B142E7" w:rsidRPr="004E6FCA">
          <w:rPr>
            <w:szCs w:val="24"/>
          </w:rPr>
          <w:t xml:space="preserve"> </w:t>
        </w:r>
      </w:ins>
      <w:r w:rsidR="004E6FCA" w:rsidRPr="004E6FCA">
        <w:rPr>
          <w:szCs w:val="24"/>
        </w:rPr>
        <w:t>have high cognitive demands</w:t>
      </w:r>
      <w:del w:id="78" w:author="Billy Mitchell" w:date="2023-11-07T20:43:00Z">
        <w:r w:rsidR="004E6FCA" w:rsidRPr="004E6FCA" w:rsidDel="00B142E7">
          <w:rPr>
            <w:szCs w:val="24"/>
          </w:rPr>
          <w:delText>, like altering the meaning or interpretation of the emotion-eliciting stimulus (i.e., reappraisal),</w:delText>
        </w:r>
      </w:del>
      <w:ins w:id="79" w:author="Billy Mitchell" w:date="2023-11-07T20:44:00Z">
        <w:r w:rsidR="00B142E7">
          <w:rPr>
            <w:szCs w:val="24"/>
          </w:rPr>
          <w:t xml:space="preserve"> and can be contrasted against</w:t>
        </w:r>
      </w:ins>
      <w:del w:id="80" w:author="Billy Mitchell" w:date="2023-11-07T20:44:00Z">
        <w:r w:rsidR="004E6FCA" w:rsidRPr="004E6FCA" w:rsidDel="00B142E7">
          <w:rPr>
            <w:szCs w:val="24"/>
          </w:rPr>
          <w:delText xml:space="preserve"> </w:delText>
        </w:r>
        <w:r w:rsidR="00952E8D" w:rsidDel="00B142E7">
          <w:rPr>
            <w:szCs w:val="24"/>
          </w:rPr>
          <w:delText>or</w:delText>
        </w:r>
      </w:del>
      <w:r w:rsidR="004E6FCA" w:rsidRPr="004E6FCA">
        <w:rPr>
          <w:szCs w:val="24"/>
        </w:rPr>
        <w:t xml:space="preserve"> disengagement strategies</w:t>
      </w:r>
      <w:moveToRangeStart w:id="81" w:author="Billy Mitchell" w:date="2023-11-07T20:44:00Z" w:name="move150282281"/>
      <w:moveTo w:id="82" w:author="Billy Mitchell" w:date="2023-11-07T20:44:00Z">
        <w:r w:rsidR="00B142E7" w:rsidRPr="004E6FCA">
          <w:rPr>
            <w:szCs w:val="24"/>
          </w:rPr>
          <w:t>, like diverting attention (i.e., distraction) or inhibiting the expression of emotion (i.e., suppression)</w:t>
        </w:r>
      </w:moveTo>
      <w:ins w:id="83" w:author="Billy Mitchell" w:date="2023-11-07T20:44:00Z">
        <w:r w:rsidR="00B142E7">
          <w:rPr>
            <w:szCs w:val="24"/>
          </w:rPr>
          <w:t>,</w:t>
        </w:r>
      </w:ins>
      <w:moveTo w:id="84" w:author="Billy Mitchell" w:date="2023-11-07T20:44:00Z">
        <w:del w:id="85" w:author="Billy Mitchell" w:date="2023-11-07T20:44:00Z">
          <w:r w:rsidR="00B142E7" w:rsidRPr="004E6FCA" w:rsidDel="00B142E7">
            <w:rPr>
              <w:szCs w:val="24"/>
            </w:rPr>
            <w:delText xml:space="preserve"> </w:delText>
          </w:r>
        </w:del>
      </w:moveTo>
      <w:moveToRangeEnd w:id="81"/>
      <w:r w:rsidR="004E6FCA" w:rsidRPr="004E6FCA">
        <w:rPr>
          <w:szCs w:val="24"/>
        </w:rPr>
        <w:t xml:space="preserve"> which </w:t>
      </w:r>
      <w:ins w:id="86" w:author="Billy Mitchell" w:date="2023-11-07T20:44:00Z">
        <w:r w:rsidR="00B142E7">
          <w:rPr>
            <w:szCs w:val="24"/>
          </w:rPr>
          <w:t xml:space="preserve">typically </w:t>
        </w:r>
      </w:ins>
      <w:r w:rsidR="004E6FCA" w:rsidRPr="004E6FCA">
        <w:rPr>
          <w:szCs w:val="24"/>
        </w:rPr>
        <w:t>have</w:t>
      </w:r>
      <w:ins w:id="87" w:author="Billy Mitchell" w:date="2023-11-07T20:44:00Z">
        <w:r w:rsidR="00B142E7">
          <w:rPr>
            <w:szCs w:val="24"/>
          </w:rPr>
          <w:t xml:space="preserve"> relatively</w:t>
        </w:r>
      </w:ins>
      <w:r w:rsidR="004E6FCA" w:rsidRPr="004E6FCA">
        <w:rPr>
          <w:szCs w:val="24"/>
        </w:rPr>
        <w:t xml:space="preserve"> low cognitive demands</w:t>
      </w:r>
      <w:ins w:id="88" w:author="Billy Mitchell" w:date="2023-11-07T20:44:00Z">
        <w:r w:rsidR="00B142E7">
          <w:rPr>
            <w:szCs w:val="24"/>
          </w:rPr>
          <w:t xml:space="preserve"> </w:t>
        </w:r>
      </w:ins>
      <w:moveFromRangeStart w:id="89" w:author="Billy Mitchell" w:date="2023-11-07T20:44:00Z" w:name="move150282281"/>
      <w:moveFrom w:id="90" w:author="Billy Mitchell" w:date="2023-11-07T20:44:00Z">
        <w:r w:rsidR="004E6FCA" w:rsidRPr="004E6FCA" w:rsidDel="00B142E7">
          <w:rPr>
            <w:szCs w:val="24"/>
          </w:rPr>
          <w:t xml:space="preserve">, like diverting attention (i.e., distraction) or inhibiting the expression of emotion (i.e., suppression) </w:t>
        </w:r>
      </w:moveFrom>
      <w:moveFromRangeEnd w:id="89"/>
      <w:r w:rsidR="00C178FD">
        <w:rPr>
          <w:szCs w:val="24"/>
        </w:rPr>
        <w:fldChar w:fldCharType="begin"/>
      </w:r>
      <w:r w:rsidR="007B47B5">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C178FD" w:rsidRPr="00C178FD">
        <w:t>(Sheppes &amp; Gross, 2011)</w:t>
      </w:r>
      <w:r w:rsidR="00C178FD">
        <w:rPr>
          <w:szCs w:val="24"/>
        </w:rPr>
        <w:fldChar w:fldCharType="end"/>
      </w:r>
      <w:r w:rsidR="004E6FCA" w:rsidRPr="004E6FCA">
        <w:rPr>
          <w:szCs w:val="24"/>
        </w:rPr>
        <w:t>.</w:t>
      </w:r>
      <w:r w:rsidR="00E20BFE">
        <w:rPr>
          <w:szCs w:val="24"/>
        </w:rPr>
        <w:t xml:space="preserve"> </w:t>
      </w:r>
    </w:p>
    <w:p w14:paraId="56ECC4F5" w14:textId="287DAB33" w:rsidR="004E6FCA" w:rsidRDefault="00E20BFE" w:rsidP="00A10284">
      <w:pPr>
        <w:spacing w:after="0" w:line="480" w:lineRule="auto"/>
        <w:ind w:left="0" w:firstLine="720"/>
        <w:rPr>
          <w:szCs w:val="24"/>
        </w:rPr>
      </w:pPr>
      <w:r>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strategies that demand less cognitive effort according to the selection, </w:t>
      </w:r>
      <w:r w:rsidR="004E6FCA" w:rsidRPr="004E6FCA">
        <w:rPr>
          <w:szCs w:val="24"/>
        </w:rPr>
        <w:lastRenderedPageBreak/>
        <w:t xml:space="preserve">optimization, and compensation hypothesis </w:t>
      </w:r>
      <w:r w:rsidR="00C178FD">
        <w:rPr>
          <w:szCs w:val="24"/>
        </w:rPr>
        <w:fldChar w:fldCharType="begin"/>
      </w:r>
      <w:r w:rsidR="007B47B5">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C178FD" w:rsidRPr="00C178FD">
        <w:t>(Opitz et al., 2012)</w:t>
      </w:r>
      <w:r w:rsidR="00C178FD">
        <w:rPr>
          <w:szCs w:val="24"/>
        </w:rPr>
        <w:fldChar w:fldCharType="end"/>
      </w:r>
      <w:r w:rsidR="004E6FCA" w:rsidRPr="004E6FCA">
        <w:rPr>
          <w:szCs w:val="24"/>
        </w:rPr>
        <w:t>.</w:t>
      </w:r>
      <w:r>
        <w:rPr>
          <w:szCs w:val="24"/>
        </w:rPr>
        <w:t xml:space="preserve"> For example, if </w:t>
      </w:r>
      <w:del w:id="91" w:author="Billy Mitchell" w:date="2023-11-07T20:55:00Z">
        <w:r w:rsidDel="00EF55CB">
          <w:rPr>
            <w:szCs w:val="24"/>
          </w:rPr>
          <w:delText xml:space="preserve">you </w:delText>
        </w:r>
      </w:del>
      <w:ins w:id="92" w:author="Billy Mitchell" w:date="2023-11-07T20:55:00Z">
        <w:r w:rsidR="00EF55CB">
          <w:rPr>
            <w:szCs w:val="24"/>
          </w:rPr>
          <w:t xml:space="preserve">someone </w:t>
        </w:r>
      </w:ins>
      <w:del w:id="93" w:author="Billy Mitchell" w:date="2023-11-07T20:55:00Z">
        <w:r w:rsidDel="00EF55CB">
          <w:rPr>
            <w:szCs w:val="24"/>
          </w:rPr>
          <w:delText>are</w:delText>
        </w:r>
      </w:del>
      <w:ins w:id="94" w:author="Billy Mitchell" w:date="2023-11-07T20:55:00Z">
        <w:r w:rsidR="00EF55CB">
          <w:rPr>
            <w:szCs w:val="24"/>
          </w:rPr>
          <w:t>were</w:t>
        </w:r>
      </w:ins>
      <w:r>
        <w:rPr>
          <w:szCs w:val="24"/>
        </w:rPr>
        <w:t xml:space="preserve"> watching th</w:t>
      </w:r>
      <w:r w:rsidR="00E07969">
        <w:rPr>
          <w:szCs w:val="24"/>
        </w:rPr>
        <w:t>is</w:t>
      </w:r>
      <w:r>
        <w:rPr>
          <w:szCs w:val="24"/>
        </w:rPr>
        <w:t xml:space="preserve"> horror movie wh</w:t>
      </w:r>
      <w:r w:rsidR="00E07969">
        <w:rPr>
          <w:szCs w:val="24"/>
        </w:rPr>
        <w:t xml:space="preserve">ile </w:t>
      </w:r>
      <w:del w:id="95" w:author="Billy Mitchell" w:date="2023-11-07T20:55:00Z">
        <w:r w:rsidDel="00EF55CB">
          <w:rPr>
            <w:szCs w:val="24"/>
          </w:rPr>
          <w:delText xml:space="preserve">you </w:delText>
        </w:r>
      </w:del>
      <w:ins w:id="96" w:author="Billy Mitchell" w:date="2023-11-07T20:55:00Z">
        <w:r w:rsidR="00EF55CB">
          <w:rPr>
            <w:szCs w:val="24"/>
          </w:rPr>
          <w:t>they were</w:t>
        </w:r>
      </w:ins>
      <w:del w:id="97" w:author="Billy Mitchell" w:date="2023-11-07T20:55:00Z">
        <w:r w:rsidDel="00EF55CB">
          <w:rPr>
            <w:szCs w:val="24"/>
          </w:rPr>
          <w:delText>are</w:delText>
        </w:r>
      </w:del>
      <w:r>
        <w:rPr>
          <w:szCs w:val="24"/>
        </w:rPr>
        <w:t xml:space="preserve"> tired</w:t>
      </w:r>
      <w:ins w:id="98" w:author="Billy Mitchell" w:date="2023-11-07T20:45:00Z">
        <w:r w:rsidR="00B142E7">
          <w:rPr>
            <w:szCs w:val="24"/>
          </w:rPr>
          <w:t xml:space="preserve"> or under high cognitive load</w:t>
        </w:r>
      </w:ins>
      <w:r>
        <w:rPr>
          <w:szCs w:val="24"/>
        </w:rPr>
        <w:t xml:space="preserve">, it may be easier to look away from the screen than generate alternative, less fear-inducing </w:t>
      </w:r>
      <w:r w:rsidR="008C33F4">
        <w:rPr>
          <w:szCs w:val="24"/>
        </w:rPr>
        <w:t xml:space="preserve">perspectives </w:t>
      </w:r>
      <w:r w:rsidR="00E07969">
        <w:rPr>
          <w:szCs w:val="24"/>
        </w:rPr>
        <w:t xml:space="preserve">by which </w:t>
      </w:r>
      <w:r w:rsidR="008C33F4">
        <w:rPr>
          <w:szCs w:val="24"/>
        </w:rPr>
        <w:t>to view the actors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4F3F92">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4F3F92" w:rsidRPr="004F3F92">
        <w:t>(Ford &amp; Troy, 2019)</w:t>
      </w:r>
      <w:r w:rsidR="004F3F92">
        <w:rPr>
          <w:szCs w:val="24"/>
        </w:rPr>
        <w:fldChar w:fldCharType="end"/>
      </w:r>
      <w:r w:rsidR="004F3F92">
        <w:rPr>
          <w:szCs w:val="24"/>
        </w:rPr>
        <w:t xml:space="preserve">. </w:t>
      </w:r>
      <w:r w:rsidR="004E6FCA" w:rsidRPr="004E6FCA">
        <w:rPr>
          <w:szCs w:val="24"/>
        </w:rPr>
        <w:t xml:space="preserve">This </w:t>
      </w:r>
      <w:r w:rsidR="00E07969">
        <w:rPr>
          <w:szCs w:val="24"/>
        </w:rPr>
        <w:t>supposition</w:t>
      </w:r>
      <w:r w:rsidR="00952E8D">
        <w:rPr>
          <w:szCs w:val="24"/>
        </w:rPr>
        <w:t xml:space="preserve"> is bolstered</w:t>
      </w:r>
      <w:r w:rsidR="004E6FCA" w:rsidRPr="004E6FCA">
        <w:rPr>
          <w:szCs w:val="24"/>
        </w:rPr>
        <w:t xml:space="preserve"> by the especially robust influence of emotional intensity upon strategy choice, as distraction is chosen more often and is more effective than reappraisal in response to high intensity stimuli </w:t>
      </w:r>
      <w:r w:rsidR="00C178FD">
        <w:rPr>
          <w:szCs w:val="24"/>
        </w:rPr>
        <w:fldChar w:fldCharType="begin"/>
      </w:r>
      <w:r w:rsidR="007B47B5">
        <w:rPr>
          <w:szCs w:val="24"/>
        </w:rPr>
        <w:instrText xml:space="preserve"> ADDIN ZOTERO_ITEM CSL_CITATION {"citationID":"JlXkusai","properties":{"formattedCitation":"(Hay et al., 2015; Orejuela-D\\uc0\\u225{}vila et al., 2019; Shafir et al., 2016; Sheppes &amp; Gross, 2011; Young &amp; Suri, 2020)","plainCitation":"(Hay et al., 2015; Orejuela-Dávila et al., 2019; Shafir et al., 2016; Sheppes &amp; Gross,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178FD">
        <w:rPr>
          <w:szCs w:val="24"/>
        </w:rPr>
        <w:fldChar w:fldCharType="separate"/>
      </w:r>
      <w:r w:rsidR="00C178FD" w:rsidRPr="00C178FD">
        <w:rPr>
          <w:szCs w:val="24"/>
        </w:rPr>
        <w:t>(Hay et al., 2015; Orejuela-Dávila et al., 2019; Shafir et al., 2016; Sheppes &amp; Gross, 2011; Young &amp; Suri, 2020)</w:t>
      </w:r>
      <w:r w:rsidR="00C178FD">
        <w:rPr>
          <w:szCs w:val="24"/>
        </w:rPr>
        <w:fldChar w:fldCharType="end"/>
      </w:r>
      <w:r w:rsidR="007B47B5">
        <w:rPr>
          <w:szCs w:val="24"/>
        </w:rPr>
        <w:t xml:space="preserve">, at least in part because it is less effortful when emotional intensity is high </w:t>
      </w:r>
      <w:r w:rsidR="007B47B5">
        <w:rPr>
          <w:szCs w:val="24"/>
        </w:rPr>
        <w:fldChar w:fldCharType="begin"/>
      </w:r>
      <w:r w:rsidR="007B47B5">
        <w:rPr>
          <w:szCs w:val="24"/>
        </w:rPr>
        <w:instrText xml:space="preserve"> ADDIN ZOTERO_ITEM CSL_CITATION {"citationID":"IIisR5lL","properties":{"formattedCitation":"(Silvers et al., 2014)","plainCitation":"(Silvers et al., 2014)","noteIndex":0},"citationItems":[{"id":11966,"uris":["http://zotero.org/users/6239255/items/NQP59ZKR"],"itemData":{"id":11966,"type":"article-journal","abstract":"Although one third of children and adolescents are overweight or obese, developmental changes in food craving and the ability to regulate craving remain poorly understood. We addressed this knowledge gap by examining behavioral and neural responses to images of appetizing unhealthy foods in individuals ages 6 through 23 years. On close trials (assessing unregulated craving), participants focused on a pictured food's appetitive features. On far trials (assessing effortful regulation), participants focused on a food's visual features and imagined that it was farther away. Across conditions, older age predicted less craving, less striatal recruitment, greater prefrontal activity, and stronger frontostriatal coupling. When effortfully regulating their responses to the images, all participants reported less craving and exhibited greater recruitment of lateral prefrontal cortex and less recruitment of ventromedial prefrontal cortex. Greater body mass predicted less regulation-related prefrontal activity, particularly among children. These results suggest that children experience stronger craving than adults but can also effectively regulate craving. Moreover, the mechanisms underlying regulation may differ for heavy and lean children.","archive_location":"WOS:000343858200010","container-title":"PSYCHOLOGICAL SCIENCE","DOI":"10.1177/0956797614546001","ISSN":"0956-7976","issue":"10","language":"English","page":"1932-1942","title":"Curbing Craving: Behavioral and Brain Evidence That Children Regulate Craving When Instructed to Do So but Have Higher Baseline Craving Than Adults","volume":"25","author":[{"family":"Silvers","given":"JA"},{"family":"Insel","given":"C"},{"family":"Powers","given":"A"},{"family":"Franz","given":"P"},{"family":"Weber","given":"J"},{"family":"Mischel","given":"W"},{"family":"Casey","given":"BJ"},{"family":"Ochsner","given":"KN"}],"issued":{"date-parts":[["2014",10]]}}}],"schema":"https://github.com/citation-style-language/schema/raw/master/csl-citation.json"} </w:instrText>
      </w:r>
      <w:r w:rsidR="007B47B5">
        <w:rPr>
          <w:szCs w:val="24"/>
        </w:rPr>
        <w:fldChar w:fldCharType="separate"/>
      </w:r>
      <w:r w:rsidR="007B47B5" w:rsidRPr="007B47B5">
        <w:t>(Silvers et al., 2014)</w:t>
      </w:r>
      <w:r w:rsidR="007B47B5">
        <w:rPr>
          <w:szCs w:val="24"/>
        </w:rPr>
        <w:fldChar w:fldCharType="end"/>
      </w:r>
      <w:r w:rsidR="007B47B5">
        <w:rPr>
          <w:szCs w:val="24"/>
        </w:rPr>
        <w:t xml:space="preserve">. </w:t>
      </w:r>
      <w:r w:rsidR="004E6FCA" w:rsidRPr="004E6FCA">
        <w:rPr>
          <w:szCs w:val="24"/>
        </w:rPr>
        <w:t>This effect has been thoroughly replicated in lab studies and ecological momentary assessment (EMA) studies (</w:t>
      </w:r>
      <w:r w:rsidR="00C178FD">
        <w:rPr>
          <w:szCs w:val="24"/>
        </w:rPr>
        <w:fldChar w:fldCharType="begin"/>
      </w:r>
      <w:r w:rsidR="007B47B5">
        <w:rPr>
          <w:szCs w:val="24"/>
        </w:rPr>
        <w:instrText xml:space="preserve"> ADDIN ZOTERO_ITEM CSL_CITATION {"citationID":"whhhdixQ","properties":{"formattedCitation":"(Colombo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00952E8D">
        <w:rPr>
          <w:szCs w:val="24"/>
        </w:rPr>
        <w:t>. However, this association</w:t>
      </w:r>
      <w:r w:rsidR="004E6FCA" w:rsidRPr="004E6FCA">
        <w:rPr>
          <w:szCs w:val="24"/>
        </w:rPr>
        <w:t xml:space="preserve"> may not readily translate to more complex and demanding environments </w:t>
      </w:r>
      <w:r w:rsidR="00C178FD">
        <w:rPr>
          <w:szCs w:val="24"/>
        </w:rPr>
        <w:fldChar w:fldCharType="begin"/>
      </w:r>
      <w:r w:rsidR="007B47B5">
        <w:rPr>
          <w:szCs w:val="24"/>
        </w:rPr>
        <w:instrText xml:space="preserve"> ADDIN ZOTERO_ITEM CSL_CITATION {"citationID":"w2QJnDzm","properties":{"formattedCitation":"(Sheppes, 2020)","plainCitation":"(Sheppes, 2020)","noteIndex":0},"citationItems":[{"id":812,"uris":["http://zotero.org/users/6239255/items/2EI32EWJ"],"itemData":{"id":812,"type":"article-journal","abstract":"Abstract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together.","DOI":"10.1016/bs.aesp.2019.09.003","note":"DOI: 10.1016/bs.aesp.2019.09.003\nMAG ID: 2983775459","page":"185-236","title":"Transcending the “good &amp; bad” and “here &amp; now” in emotion regulation: Costs and benefits of strategies across regulatory stages","volume":"61","author":[{"family":"Sheppes","given":"Gal"}],"issued":{"date-parts":[["2020",1,1]]}}}],"schema":"https://github.com/citation-style-language/schema/raw/master/csl-citation.json"} </w:instrText>
      </w:r>
      <w:r w:rsidR="00C178FD">
        <w:rPr>
          <w:szCs w:val="24"/>
        </w:rPr>
        <w:fldChar w:fldCharType="separate"/>
      </w:r>
      <w:r w:rsidR="00C178FD" w:rsidRPr="00C178FD">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52E8D">
        <w:rPr>
          <w:szCs w:val="24"/>
        </w:rPr>
        <w:t>which we test directly here</w:t>
      </w:r>
      <w:r w:rsidR="00E07969">
        <w:rPr>
          <w:szCs w:val="24"/>
        </w:rPr>
        <w:t>, due to differences in how we commonly measure and manipulate emotion regulation</w:t>
      </w:r>
      <w:del w:id="99" w:author="Billy Mitchell" w:date="2023-11-07T20:46:00Z">
        <w:r w:rsidR="00E07969" w:rsidDel="00B142E7">
          <w:rPr>
            <w:szCs w:val="24"/>
          </w:rPr>
          <w:delText xml:space="preserve"> </w:delText>
        </w:r>
      </w:del>
      <w:ins w:id="100" w:author="Billy Mitchell" w:date="2023-11-07T20:47:00Z">
        <w:r w:rsidR="00B142E7">
          <w:rPr>
            <w:szCs w:val="24"/>
          </w:rPr>
          <w:t xml:space="preserve"> in these studies</w:t>
        </w:r>
      </w:ins>
      <w:del w:id="101" w:author="Billy Mitchell" w:date="2023-11-07T20:46:00Z">
        <w:r w:rsidR="00E07969" w:rsidDel="00B142E7">
          <w:rPr>
            <w:szCs w:val="24"/>
          </w:rPr>
          <w:delText>in order to study it</w:delText>
        </w:r>
      </w:del>
      <w:r w:rsidR="004E6FCA" w:rsidRPr="004E6FCA">
        <w:rPr>
          <w:szCs w:val="24"/>
        </w:rPr>
        <w:t xml:space="preserve">.   </w:t>
      </w:r>
    </w:p>
    <w:p w14:paraId="29B1E86E" w14:textId="584905F6" w:rsidR="002919B5" w:rsidRDefault="008C33F4" w:rsidP="002919B5">
      <w:pPr>
        <w:spacing w:after="0" w:line="480" w:lineRule="auto"/>
        <w:ind w:left="0" w:firstLine="720"/>
        <w:rPr>
          <w:szCs w:val="24"/>
        </w:rPr>
      </w:pPr>
      <w:r>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 xml:space="preserve">differ from the everyday experience of ER in a few key ways. Lab ER paradigms </w:t>
      </w:r>
      <w:r w:rsidR="002919B5" w:rsidRPr="004E6FCA">
        <w:rPr>
          <w:szCs w:val="24"/>
        </w:rPr>
        <w:t xml:space="preserve">(e.g., </w:t>
      </w:r>
      <w:r w:rsidR="002919B5">
        <w:rPr>
          <w:szCs w:val="24"/>
        </w:rPr>
        <w:fldChar w:fldCharType="begin"/>
      </w:r>
      <w:r w:rsidR="007B47B5">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7B47B5">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F874E1" w:rsidRPr="00F874E1">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t>show previews of emotional stimuli</w:t>
      </w:r>
      <w:r w:rsidR="00D12D06">
        <w:rPr>
          <w:szCs w:val="24"/>
        </w:rPr>
        <w:t xml:space="preserve"> to allow participants to prepare their regulatory responses, but </w:t>
      </w:r>
      <w:proofErr w:type="gramStart"/>
      <w:r w:rsidR="00D12D06">
        <w:rPr>
          <w:szCs w:val="24"/>
        </w:rPr>
        <w:t>high-intensity</w:t>
      </w:r>
      <w:proofErr w:type="gramEnd"/>
      <w:r w:rsidR="00D12D06">
        <w:rPr>
          <w:szCs w:val="24"/>
        </w:rPr>
        <w:t xml:space="preserve">, stimulating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w:t>
      </w:r>
      <w:r w:rsidR="002919B5">
        <w:rPr>
          <w:szCs w:val="24"/>
        </w:rPr>
        <w:lastRenderedPageBreak/>
        <w:t xml:space="preserve">everyday life, like erratic driving behavior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1954F5AB" w14:textId="7FD3CDBE" w:rsidR="006D4590" w:rsidRDefault="006D4590" w:rsidP="002919B5">
      <w:pPr>
        <w:spacing w:after="0" w:line="480" w:lineRule="auto"/>
        <w:ind w:left="0" w:firstLine="720"/>
        <w:rPr>
          <w:szCs w:val="24"/>
        </w:rPr>
      </w:pPr>
      <w:r>
        <w:rPr>
          <w:szCs w:val="24"/>
        </w:rPr>
        <w:t>S</w:t>
      </w:r>
      <w:r w:rsidRPr="006D4590">
        <w:rPr>
          <w:szCs w:val="24"/>
        </w:rPr>
        <w:t>elf-report capture of emotion</w:t>
      </w:r>
      <w:r>
        <w:rPr>
          <w:szCs w:val="24"/>
        </w:rPr>
        <w:t xml:space="preserve"> in ER studies</w:t>
      </w:r>
      <w:r w:rsidRPr="006D4590">
        <w:rPr>
          <w:szCs w:val="24"/>
        </w:rPr>
        <w:t xml:space="preserve"> </w:t>
      </w:r>
      <w:r>
        <w:rPr>
          <w:szCs w:val="24"/>
        </w:rPr>
        <w:t xml:space="preserve">is </w:t>
      </w:r>
      <w:r w:rsidRPr="006D4590">
        <w:rPr>
          <w:szCs w:val="24"/>
        </w:rPr>
        <w:t xml:space="preserve">often </w:t>
      </w:r>
      <w:r>
        <w:rPr>
          <w:szCs w:val="24"/>
        </w:rPr>
        <w:t xml:space="preserve">either assumed based upon standardized ratings associated with the stimuli (e.g., IAPS picture set) </w:t>
      </w:r>
      <w:r>
        <w:rPr>
          <w:szCs w:val="24"/>
        </w:rPr>
        <w:fldChar w:fldCharType="begin"/>
      </w:r>
      <w:r w:rsidR="007B47B5">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Pr>
          <w:szCs w:val="24"/>
        </w:rPr>
        <w:fldChar w:fldCharType="separate"/>
      </w:r>
      <w:r w:rsidRPr="006D4590">
        <w:t>(Bradley &amp; Lang, 2007)</w:t>
      </w:r>
      <w:r>
        <w:rPr>
          <w:szCs w:val="24"/>
        </w:rPr>
        <w:fldChar w:fldCharType="end"/>
      </w:r>
      <w:r>
        <w:rPr>
          <w:szCs w:val="24"/>
        </w:rPr>
        <w:t>, measured</w:t>
      </w:r>
      <w:r w:rsidRPr="006D4590">
        <w:rPr>
          <w:szCs w:val="24"/>
        </w:rPr>
        <w:t xml:space="preserve"> through unidimensional </w:t>
      </w:r>
      <w:proofErr w:type="spellStart"/>
      <w:r w:rsidRPr="006D4590">
        <w:rPr>
          <w:szCs w:val="24"/>
        </w:rPr>
        <w:t>likert</w:t>
      </w:r>
      <w:proofErr w:type="spellEnd"/>
      <w:r w:rsidRPr="006D4590">
        <w:rPr>
          <w:szCs w:val="24"/>
        </w:rPr>
        <w:t xml:space="preserve"> scales (</w:t>
      </w:r>
      <w:r>
        <w:rPr>
          <w:szCs w:val="24"/>
        </w:rPr>
        <w:t>e.g., Valence</w:t>
      </w:r>
      <w:ins w:id="102" w:author="Billy Mitchell" w:date="2023-11-07T20:47:00Z">
        <w:r w:rsidR="00B142E7">
          <w:rPr>
            <w:szCs w:val="24"/>
          </w:rPr>
          <w:t>)</w:t>
        </w:r>
      </w:ins>
      <w:del w:id="103" w:author="Billy Mitchell" w:date="2023-11-07T20:47:00Z">
        <w:r w:rsidDel="00B142E7">
          <w:rPr>
            <w:szCs w:val="24"/>
          </w:rPr>
          <w:delText>;</w:delText>
        </w:r>
      </w:del>
      <w:ins w:id="104" w:author="Billy Mitchell" w:date="2023-11-07T20:48:00Z">
        <w:r w:rsidR="00B142E7">
          <w:rPr>
            <w:szCs w:val="24"/>
          </w:rPr>
          <w:t xml:space="preserve"> </w:t>
        </w:r>
      </w:ins>
      <w:del w:id="105" w:author="Billy Mitchell" w:date="2023-11-07T20:48:00Z">
        <w:r w:rsidDel="00B142E7">
          <w:rPr>
            <w:szCs w:val="24"/>
          </w:rPr>
          <w:delText xml:space="preserve"> </w:delText>
        </w:r>
      </w:del>
      <w:r>
        <w:rPr>
          <w:szCs w:val="24"/>
        </w:rPr>
        <w:fldChar w:fldCharType="begin"/>
      </w:r>
      <w:r w:rsidR="007B47B5">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Pr>
          <w:szCs w:val="24"/>
        </w:rPr>
        <w:fldChar w:fldCharType="separate"/>
      </w:r>
      <w:r w:rsidR="00A97406" w:rsidRPr="00A97406">
        <w:t>(Shafir et al., 2016)</w:t>
      </w:r>
      <w:r>
        <w:rPr>
          <w:szCs w:val="24"/>
        </w:rPr>
        <w:fldChar w:fldCharType="end"/>
      </w:r>
      <w:r>
        <w:rPr>
          <w:szCs w:val="24"/>
        </w:rPr>
        <w:t>,</w:t>
      </w:r>
      <w:r w:rsidRPr="006D4590">
        <w:rPr>
          <w:szCs w:val="24"/>
        </w:rPr>
        <w:t xml:space="preserve"> or </w:t>
      </w:r>
      <w:r>
        <w:rPr>
          <w:szCs w:val="24"/>
        </w:rPr>
        <w:t xml:space="preserve">is captured through </w:t>
      </w:r>
      <w:r w:rsidR="008B7F27">
        <w:rPr>
          <w:szCs w:val="24"/>
        </w:rPr>
        <w:t>established</w:t>
      </w:r>
      <w:r w:rsidRPr="006D4590">
        <w:rPr>
          <w:szCs w:val="24"/>
        </w:rPr>
        <w:t xml:space="preserve"> measures (i.e., Positive and Negative Affect Schedule</w:t>
      </w:r>
      <w:del w:id="106" w:author="Billy Mitchell" w:date="2023-11-07T20:48:00Z">
        <w:r w:rsidR="008B7F27" w:rsidDel="00B142E7">
          <w:rPr>
            <w:szCs w:val="24"/>
          </w:rPr>
          <w:delText>;</w:delText>
        </w:r>
      </w:del>
      <w:ins w:id="107" w:author="Billy Mitchell" w:date="2023-11-07T20:48:00Z">
        <w:r w:rsidR="00B142E7">
          <w:rPr>
            <w:szCs w:val="24"/>
          </w:rPr>
          <w:t>)</w:t>
        </w:r>
      </w:ins>
      <w:r w:rsidR="008B7F27">
        <w:rPr>
          <w:szCs w:val="24"/>
        </w:rPr>
        <w:t xml:space="preserve"> </w:t>
      </w:r>
      <w:r>
        <w:rPr>
          <w:szCs w:val="24"/>
        </w:rPr>
        <w:fldChar w:fldCharType="begin"/>
      </w:r>
      <w:r w:rsidR="007B47B5">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Pr>
          <w:szCs w:val="24"/>
        </w:rPr>
        <w:fldChar w:fldCharType="separate"/>
      </w:r>
      <w:r w:rsidR="00A97406" w:rsidRPr="00A97406">
        <w:t>(Watson et al., 1988; Weiss et al., 2021)</w:t>
      </w:r>
      <w:r>
        <w:rPr>
          <w:szCs w:val="24"/>
        </w:rPr>
        <w:fldChar w:fldCharType="end"/>
      </w:r>
      <w:r>
        <w:rPr>
          <w:szCs w:val="24"/>
        </w:rPr>
        <w:t xml:space="preserve">. These approaches </w:t>
      </w:r>
      <w:ins w:id="108" w:author="Billy Mitchell [2]" w:date="2023-11-07T10:40:00Z">
        <w:r w:rsidR="00801A78">
          <w:rPr>
            <w:szCs w:val="24"/>
          </w:rPr>
          <w:t xml:space="preserve">offer an efficient, </w:t>
        </w:r>
      </w:ins>
      <w:ins w:id="109" w:author="Billy Mitchell [2]" w:date="2023-11-07T13:42:00Z">
        <w:r w:rsidR="00801A78">
          <w:rPr>
            <w:szCs w:val="24"/>
          </w:rPr>
          <w:t xml:space="preserve">reliable, and </w:t>
        </w:r>
      </w:ins>
      <w:ins w:id="110" w:author="Billy Mitchell [2]" w:date="2023-11-07T10:40:00Z">
        <w:r w:rsidR="00801A78">
          <w:rPr>
            <w:szCs w:val="24"/>
          </w:rPr>
          <w:t>standardized means of</w:t>
        </w:r>
      </w:ins>
      <w:ins w:id="111" w:author="Billy Mitchell [2]" w:date="2023-11-07T13:41:00Z">
        <w:r w:rsidR="00801A78">
          <w:rPr>
            <w:szCs w:val="24"/>
          </w:rPr>
          <w:t xml:space="preserve"> assessing</w:t>
        </w:r>
      </w:ins>
      <w:ins w:id="112" w:author="Billy Mitchell [2]" w:date="2023-11-07T13:42:00Z">
        <w:r w:rsidR="00801A78">
          <w:rPr>
            <w:szCs w:val="24"/>
          </w:rPr>
          <w:t xml:space="preserve"> self-regulation</w:t>
        </w:r>
      </w:ins>
      <w:ins w:id="113" w:author="Billy Mitchell [2]" w:date="2023-11-07T10:40:00Z">
        <w:r w:rsidR="00260459">
          <w:rPr>
            <w:szCs w:val="24"/>
          </w:rPr>
          <w:t xml:space="preserve"> </w:t>
        </w:r>
      </w:ins>
      <w:del w:id="114" w:author="Billy Mitchell [2]" w:date="2023-11-07T10:40:00Z">
        <w:r w:rsidDel="00260459">
          <w:rPr>
            <w:szCs w:val="24"/>
          </w:rPr>
          <w:delText>offer</w:delText>
        </w:r>
        <w:r w:rsidR="008B7F27" w:rsidDel="00260459">
          <w:rPr>
            <w:szCs w:val="24"/>
          </w:rPr>
          <w:delText xml:space="preserve"> strong-validation and</w:delText>
        </w:r>
        <w:r w:rsidDel="00260459">
          <w:rPr>
            <w:szCs w:val="24"/>
          </w:rPr>
          <w:delText xml:space="preserve"> unparalleled control </w:delText>
        </w:r>
      </w:del>
      <w:r>
        <w:rPr>
          <w:szCs w:val="24"/>
        </w:rPr>
        <w:t xml:space="preserve">but </w:t>
      </w:r>
      <w:r w:rsidRPr="006D4590">
        <w:rPr>
          <w:szCs w:val="24"/>
        </w:rPr>
        <w:t xml:space="preserve">might not accurately reflect the </w:t>
      </w:r>
      <w:r>
        <w:rPr>
          <w:szCs w:val="24"/>
        </w:rPr>
        <w:t>multidimensionality of</w:t>
      </w:r>
      <w:r w:rsidRPr="006D4590">
        <w:rPr>
          <w:szCs w:val="24"/>
        </w:rPr>
        <w:t xml:space="preserve"> emotional experience. </w:t>
      </w:r>
      <w:ins w:id="115" w:author="Billy Mitchell" w:date="2023-11-07T20:56:00Z">
        <w:r w:rsidR="00EF55CB" w:rsidRPr="00EF55CB">
          <w:rPr>
            <w:szCs w:val="24"/>
          </w:rPr>
          <w:t>Contemporary constructivist theories posit that emotions are not fixed reactions but are instead shaped dynamically by cognitive and social processe</w:t>
        </w:r>
      </w:ins>
      <w:ins w:id="116" w:author="Billy Mitchell" w:date="2023-11-07T20:57:00Z">
        <w:r w:rsidR="00EF55CB">
          <w:rPr>
            <w:szCs w:val="24"/>
          </w:rPr>
          <w:t xml:space="preserve">s, </w:t>
        </w:r>
      </w:ins>
      <w:ins w:id="117" w:author="Billy Mitchell" w:date="2023-11-07T20:56:00Z">
        <w:r w:rsidR="00EF55CB" w:rsidRPr="00EF55CB">
          <w:rPr>
            <w:szCs w:val="24"/>
          </w:rPr>
          <w:t>encompass</w:t>
        </w:r>
      </w:ins>
      <w:ins w:id="118" w:author="Billy Mitchell" w:date="2023-11-07T20:57:00Z">
        <w:r w:rsidR="00EF55CB">
          <w:rPr>
            <w:szCs w:val="24"/>
          </w:rPr>
          <w:t>ing</w:t>
        </w:r>
      </w:ins>
      <w:ins w:id="119" w:author="Billy Mitchell" w:date="2023-11-07T20:56:00Z">
        <w:r w:rsidR="00EF55CB" w:rsidRPr="00EF55CB">
          <w:rPr>
            <w:szCs w:val="24"/>
          </w:rPr>
          <w:t xml:space="preserve"> one</w:t>
        </w:r>
      </w:ins>
      <w:ins w:id="120" w:author="Billy Mitchell" w:date="2023-11-07T20:57:00Z">
        <w:r w:rsidR="00EF55CB">
          <w:rPr>
            <w:szCs w:val="24"/>
          </w:rPr>
          <w:t>’</w:t>
        </w:r>
      </w:ins>
      <w:ins w:id="121" w:author="Billy Mitchell" w:date="2023-11-07T20:56:00Z">
        <w:r w:rsidR="00EF55CB" w:rsidRPr="00EF55CB">
          <w:rPr>
            <w:szCs w:val="24"/>
          </w:rPr>
          <w:t>s personal interpretations, beliefs, and social interactions</w:t>
        </w:r>
      </w:ins>
      <w:ins w:id="122" w:author="Billy Mitchell" w:date="2023-11-07T20:57:00Z">
        <w:r w:rsidR="00EF55CB">
          <w:rPr>
            <w:szCs w:val="24"/>
          </w:rPr>
          <w:t xml:space="preserve"> </w:t>
        </w:r>
        <w:r w:rsidR="00EF55CB">
          <w:rPr>
            <w:szCs w:val="24"/>
          </w:rPr>
          <w:fldChar w:fldCharType="begin"/>
        </w:r>
        <w:r w:rsidR="00EF55CB">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sidR="00EF55CB">
          <w:rPr>
            <w:szCs w:val="24"/>
          </w:rPr>
          <w:fldChar w:fldCharType="separate"/>
        </w:r>
        <w:r w:rsidR="00EF55CB" w:rsidRPr="002C591D">
          <w:t>(Lindquist et al., 2012)</w:t>
        </w:r>
        <w:r w:rsidR="00EF55CB">
          <w:rPr>
            <w:szCs w:val="24"/>
          </w:rPr>
          <w:fldChar w:fldCharType="end"/>
        </w:r>
      </w:ins>
      <w:ins w:id="123" w:author="Billy Mitchell" w:date="2023-11-07T20:56:00Z">
        <w:r w:rsidR="00EF55CB" w:rsidRPr="00EF55CB">
          <w:rPr>
            <w:szCs w:val="24"/>
          </w:rPr>
          <w:t xml:space="preserve">. </w:t>
        </w:r>
      </w:ins>
      <w:ins w:id="124" w:author="Billy Mitchell" w:date="2023-11-07T20:57:00Z">
        <w:r w:rsidR="00EF55CB">
          <w:rPr>
            <w:szCs w:val="24"/>
          </w:rPr>
          <w:t>A</w:t>
        </w:r>
      </w:ins>
      <w:ins w:id="125" w:author="Billy Mitchell" w:date="2023-11-07T21:02:00Z">
        <w:r w:rsidR="00EF55CB">
          <w:rPr>
            <w:szCs w:val="24"/>
          </w:rPr>
          <w:t>ppl</w:t>
        </w:r>
      </w:ins>
      <w:ins w:id="126" w:author="Billy Mitchell" w:date="2023-11-07T21:03:00Z">
        <w:r w:rsidR="00EF55CB">
          <w:rPr>
            <w:szCs w:val="24"/>
          </w:rPr>
          <w:t xml:space="preserve">ying </w:t>
        </w:r>
      </w:ins>
      <w:ins w:id="127" w:author="Billy Mitchell" w:date="2023-11-07T20:56:00Z">
        <w:r w:rsidR="00EF55CB" w:rsidRPr="00EF55CB">
          <w:rPr>
            <w:szCs w:val="24"/>
          </w:rPr>
          <w:t xml:space="preserve">natural language processing </w:t>
        </w:r>
      </w:ins>
      <w:ins w:id="128" w:author="Billy Mitchell" w:date="2023-11-07T21:03:00Z">
        <w:r w:rsidR="00EF55CB">
          <w:rPr>
            <w:szCs w:val="24"/>
          </w:rPr>
          <w:t xml:space="preserve">techniques to free-response data </w:t>
        </w:r>
      </w:ins>
      <w:ins w:id="129" w:author="Billy Mitchell" w:date="2023-11-07T20:58:00Z">
        <w:r w:rsidR="00EF55CB">
          <w:rPr>
            <w:szCs w:val="24"/>
          </w:rPr>
          <w:t>can</w:t>
        </w:r>
      </w:ins>
      <w:ins w:id="130" w:author="Billy Mitchell" w:date="2023-11-07T21:00:00Z">
        <w:r w:rsidR="00EF55CB">
          <w:rPr>
            <w:szCs w:val="24"/>
          </w:rPr>
          <w:t xml:space="preserve"> improve our ability to capture</w:t>
        </w:r>
      </w:ins>
      <w:ins w:id="131" w:author="Billy Mitchell" w:date="2023-11-07T21:03:00Z">
        <w:r w:rsidR="00EF55CB">
          <w:rPr>
            <w:szCs w:val="24"/>
          </w:rPr>
          <w:t xml:space="preserve"> the</w:t>
        </w:r>
      </w:ins>
      <w:ins w:id="132" w:author="Billy Mitchell" w:date="2023-11-07T21:00:00Z">
        <w:r w:rsidR="00EF55CB">
          <w:rPr>
            <w:szCs w:val="24"/>
          </w:rPr>
          <w:t xml:space="preserve"> </w:t>
        </w:r>
      </w:ins>
      <w:ins w:id="133" w:author="Billy Mitchell" w:date="2023-11-07T20:56:00Z">
        <w:r w:rsidR="00EF55CB" w:rsidRPr="00EF55CB">
          <w:rPr>
            <w:szCs w:val="24"/>
          </w:rPr>
          <w:t>multifaceted</w:t>
        </w:r>
      </w:ins>
      <w:ins w:id="134" w:author="Billy Mitchell" w:date="2023-11-07T21:01:00Z">
        <w:r w:rsidR="00EF55CB">
          <w:rPr>
            <w:szCs w:val="24"/>
          </w:rPr>
          <w:t xml:space="preserve">, idiosyncratic </w:t>
        </w:r>
      </w:ins>
      <w:ins w:id="135" w:author="Billy Mitchell" w:date="2023-11-07T20:56:00Z">
        <w:r w:rsidR="00EF55CB" w:rsidRPr="00EF55CB">
          <w:rPr>
            <w:szCs w:val="24"/>
          </w:rPr>
          <w:t>emotional experiences</w:t>
        </w:r>
      </w:ins>
      <w:ins w:id="136" w:author="Billy Mitchell" w:date="2023-11-07T21:01:00Z">
        <w:r w:rsidR="00EF55CB">
          <w:rPr>
            <w:szCs w:val="24"/>
          </w:rPr>
          <w:t xml:space="preserve"> </w:t>
        </w:r>
      </w:ins>
      <w:moveToRangeStart w:id="137" w:author="Billy Mitchell" w:date="2023-11-07T21:04:00Z" w:name="move150283460"/>
      <w:moveTo w:id="138" w:author="Billy Mitchell" w:date="2023-11-07T21:04:00Z">
        <w:r w:rsidR="00EF55CB" w:rsidRPr="006D4590">
          <w:rPr>
            <w:szCs w:val="24"/>
          </w:rPr>
          <w:t>that constructivist frameworks emphasize</w:t>
        </w:r>
        <w:r w:rsidR="00EF55CB">
          <w:rPr>
            <w:szCs w:val="24"/>
          </w:rPr>
          <w:t xml:space="preserve"> </w:t>
        </w:r>
        <w:r w:rsidR="00EF55CB">
          <w:rPr>
            <w:szCs w:val="24"/>
          </w:rPr>
          <w:fldChar w:fldCharType="begin"/>
        </w:r>
        <w:r w:rsidR="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EF55CB">
          <w:rPr>
            <w:szCs w:val="24"/>
          </w:rPr>
          <w:fldChar w:fldCharType="separate"/>
        </w:r>
        <w:r w:rsidR="00EF55CB" w:rsidRPr="002C591D">
          <w:t>(Mohammad, 2018)</w:t>
        </w:r>
        <w:r w:rsidR="00EF55CB">
          <w:rPr>
            <w:szCs w:val="24"/>
          </w:rPr>
          <w:fldChar w:fldCharType="end"/>
        </w:r>
        <w:r w:rsidR="00EF55CB">
          <w:rPr>
            <w:szCs w:val="24"/>
          </w:rPr>
          <w:t xml:space="preserve"> without sacrificing</w:t>
        </w:r>
      </w:moveTo>
      <w:ins w:id="139" w:author="Billy Mitchell" w:date="2023-11-07T21:04:00Z">
        <w:r w:rsidR="00EF55CB">
          <w:rPr>
            <w:szCs w:val="24"/>
          </w:rPr>
          <w:t xml:space="preserve"> accuracy </w:t>
        </w:r>
      </w:ins>
      <w:moveTo w:id="140" w:author="Billy Mitchell" w:date="2023-11-07T21:04:00Z">
        <w:del w:id="141" w:author="Billy Mitchell" w:date="2023-11-07T21:04:00Z">
          <w:r w:rsidR="00EF55CB" w:rsidDel="00EF55CB">
            <w:rPr>
              <w:szCs w:val="24"/>
            </w:rPr>
            <w:delText xml:space="preserve"> reporting accuracy </w:delText>
          </w:r>
        </w:del>
        <w:r w:rsidR="00EF55CB">
          <w:rPr>
            <w:szCs w:val="24"/>
          </w:rPr>
          <w:fldChar w:fldCharType="begin"/>
        </w:r>
        <w:r w:rsidR="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EF55CB">
          <w:rPr>
            <w:szCs w:val="24"/>
          </w:rPr>
          <w:fldChar w:fldCharType="separate"/>
        </w:r>
        <w:r w:rsidR="00EF55CB" w:rsidRPr="004649E5">
          <w:t>(Diamond et al., 2020)</w:t>
        </w:r>
        <w:r w:rsidR="00EF55CB">
          <w:rPr>
            <w:szCs w:val="24"/>
          </w:rPr>
          <w:fldChar w:fldCharType="end"/>
        </w:r>
      </w:moveTo>
      <w:ins w:id="142" w:author="Billy Mitchell" w:date="2023-11-07T21:04:00Z">
        <w:r w:rsidR="00EF55CB">
          <w:rPr>
            <w:szCs w:val="24"/>
          </w:rPr>
          <w:t xml:space="preserve"> or quantifiability.</w:t>
        </w:r>
      </w:ins>
      <w:moveTo w:id="143" w:author="Billy Mitchell" w:date="2023-11-07T21:04:00Z">
        <w:del w:id="144" w:author="Billy Mitchell" w:date="2023-11-07T21:04:00Z">
          <w:r w:rsidR="00EF55CB" w:rsidDel="00EF55CB">
            <w:rPr>
              <w:szCs w:val="24"/>
            </w:rPr>
            <w:delText>.</w:delText>
          </w:r>
        </w:del>
      </w:moveTo>
      <w:moveToRangeEnd w:id="137"/>
      <w:del w:id="145" w:author="Billy Mitchell" w:date="2023-11-07T21:02:00Z">
        <w:r w:rsidRPr="006D4590" w:rsidDel="00EF55CB">
          <w:rPr>
            <w:szCs w:val="24"/>
          </w:rPr>
          <w:delText>Modern constructivist theories of emotion hold that emotional experiences are dynamically constructed by individuals through cognitive and social processes, including personal interpretations, beliefs, and social interactions</w:delText>
        </w:r>
      </w:del>
      <w:del w:id="146" w:author="Billy Mitchell" w:date="2023-11-07T20:56:00Z">
        <w:r w:rsidR="008B7F27" w:rsidDel="00EF55CB">
          <w:rPr>
            <w:szCs w:val="24"/>
          </w:rPr>
          <w:delText xml:space="preserve"> </w:delText>
        </w:r>
        <w:r w:rsidR="002C591D" w:rsidDel="00EF55CB">
          <w:rPr>
            <w:szCs w:val="24"/>
          </w:rPr>
          <w:fldChar w:fldCharType="begin"/>
        </w:r>
        <w:r w:rsidR="007B47B5" w:rsidDel="00EF55CB">
          <w:rPr>
            <w:szCs w:val="24"/>
          </w:rPr>
          <w:del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delInstrText>
        </w:r>
        <w:r w:rsidR="002C591D" w:rsidDel="00EF55CB">
          <w:rPr>
            <w:szCs w:val="24"/>
          </w:rPr>
          <w:fldChar w:fldCharType="separate"/>
        </w:r>
        <w:r w:rsidR="002C591D" w:rsidRPr="002C591D" w:rsidDel="00EF55CB">
          <w:delText>(Lindquist et al., 2012)</w:delText>
        </w:r>
        <w:r w:rsidR="002C591D" w:rsidDel="00EF55CB">
          <w:rPr>
            <w:szCs w:val="24"/>
          </w:rPr>
          <w:fldChar w:fldCharType="end"/>
        </w:r>
      </w:del>
      <w:del w:id="147" w:author="Billy Mitchell" w:date="2023-11-07T21:02:00Z">
        <w:r w:rsidRPr="006D4590" w:rsidDel="00EF55CB">
          <w:rPr>
            <w:szCs w:val="24"/>
          </w:rPr>
          <w:delText>.</w:delText>
        </w:r>
      </w:del>
      <w:ins w:id="148" w:author="Billy Mitchell" w:date="2023-11-07T21:05:00Z">
        <w:r w:rsidR="00EF55CB">
          <w:rPr>
            <w:szCs w:val="24"/>
          </w:rPr>
          <w:t xml:space="preserve"> </w:t>
        </w:r>
      </w:ins>
      <w:del w:id="149" w:author="Billy Mitchell" w:date="2023-11-07T21:05:00Z">
        <w:r w:rsidRPr="006D4590" w:rsidDel="00EF55CB">
          <w:rPr>
            <w:szCs w:val="24"/>
          </w:rPr>
          <w:delText xml:space="preserve"> However, advancements in natural language processing and linguistics make a more flexible and ecologically-valid capture of multidimensional emotional experiences, such as free-response, possible to better represent the idiosyncratic richness </w:delText>
        </w:r>
      </w:del>
      <w:moveFromRangeStart w:id="150" w:author="Billy Mitchell" w:date="2023-11-07T21:04:00Z" w:name="move150283460"/>
      <w:moveFrom w:id="151" w:author="Billy Mitchell" w:date="2023-11-07T21:04:00Z">
        <w:r w:rsidRPr="006D4590" w:rsidDel="00EF55CB">
          <w:rPr>
            <w:szCs w:val="24"/>
          </w:rPr>
          <w:t>that constructivist frameworks emphasize</w:t>
        </w:r>
        <w:r w:rsidR="002C591D" w:rsidDel="00EF55CB">
          <w:rPr>
            <w:szCs w:val="24"/>
          </w:rPr>
          <w:t xml:space="preserve"> </w:t>
        </w:r>
        <w:r w:rsidR="002C591D" w:rsidDel="00EF55CB">
          <w:rPr>
            <w:szCs w:val="24"/>
          </w:rPr>
          <w:fldChar w:fldCharType="begin"/>
        </w:r>
        <w:r w:rsidR="007B47B5" w:rsidDel="00EF55CB">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2C591D" w:rsidDel="00EF55CB">
          <w:rPr>
            <w:szCs w:val="24"/>
          </w:rPr>
          <w:fldChar w:fldCharType="separate"/>
        </w:r>
        <w:r w:rsidR="002C591D" w:rsidRPr="002C591D" w:rsidDel="00EF55CB">
          <w:t>(Mohammad, 2018)</w:t>
        </w:r>
        <w:r w:rsidR="002C591D" w:rsidDel="00EF55CB">
          <w:rPr>
            <w:szCs w:val="24"/>
          </w:rPr>
          <w:fldChar w:fldCharType="end"/>
        </w:r>
        <w:r w:rsidR="004649E5" w:rsidDel="00EF55CB">
          <w:rPr>
            <w:szCs w:val="24"/>
          </w:rPr>
          <w:t xml:space="preserve"> without sacrificing reporting accuracy </w:t>
        </w:r>
        <w:r w:rsidR="004649E5" w:rsidDel="00EF55CB">
          <w:rPr>
            <w:szCs w:val="24"/>
          </w:rPr>
          <w:fldChar w:fldCharType="begin"/>
        </w:r>
        <w:r w:rsidR="007B47B5" w:rsidDel="00EF55CB">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4649E5" w:rsidDel="00EF55CB">
          <w:rPr>
            <w:szCs w:val="24"/>
          </w:rPr>
          <w:fldChar w:fldCharType="separate"/>
        </w:r>
        <w:r w:rsidR="004649E5" w:rsidRPr="004649E5" w:rsidDel="00EF55CB">
          <w:t>(Diamond et al., 2020)</w:t>
        </w:r>
        <w:r w:rsidR="004649E5" w:rsidDel="00EF55CB">
          <w:rPr>
            <w:szCs w:val="24"/>
          </w:rPr>
          <w:fldChar w:fldCharType="end"/>
        </w:r>
        <w:r w:rsidR="00AD2081" w:rsidDel="00EF55CB">
          <w:rPr>
            <w:szCs w:val="24"/>
          </w:rPr>
          <w:t xml:space="preserve">. </w:t>
        </w:r>
      </w:moveFrom>
      <w:moveFromRangeEnd w:id="150"/>
      <w:del w:id="152" w:author="Billy Mitchell" w:date="2023-11-07T21:05:00Z">
        <w:r w:rsidR="00AD2081" w:rsidDel="00EF55CB">
          <w:rPr>
            <w:szCs w:val="24"/>
          </w:rPr>
          <w:delText>Furthermore, by not limiting participant self-report options to discrete categories or unipolar scales, f</w:delText>
        </w:r>
      </w:del>
      <w:ins w:id="153" w:author="Billy Mitchell" w:date="2023-11-07T21:05:00Z">
        <w:r w:rsidR="00EF55CB">
          <w:rPr>
            <w:szCs w:val="24"/>
          </w:rPr>
          <w:t>F</w:t>
        </w:r>
      </w:ins>
      <w:r w:rsidR="00AD2081">
        <w:rPr>
          <w:szCs w:val="24"/>
        </w:rPr>
        <w:t>ree-response</w:t>
      </w:r>
      <w:ins w:id="154" w:author="Billy Mitchell" w:date="2023-11-07T21:07:00Z">
        <w:r w:rsidR="00EF55CB">
          <w:rPr>
            <w:szCs w:val="24"/>
          </w:rPr>
          <w:t xml:space="preserve"> capture</w:t>
        </w:r>
      </w:ins>
      <w:ins w:id="155" w:author="Billy Mitchell" w:date="2023-11-07T21:06:00Z">
        <w:r w:rsidR="00EF55CB">
          <w:rPr>
            <w:szCs w:val="24"/>
          </w:rPr>
          <w:t xml:space="preserve">, more than discretely categorized self-reports or unipolar scales, </w:t>
        </w:r>
      </w:ins>
      <w:del w:id="156" w:author="Billy Mitchell" w:date="2023-11-07T21:06:00Z">
        <w:r w:rsidR="00AD2081" w:rsidDel="00EF55CB">
          <w:rPr>
            <w:szCs w:val="24"/>
          </w:rPr>
          <w:delText xml:space="preserve"> </w:delText>
        </w:r>
      </w:del>
      <w:ins w:id="157" w:author="Billy Mitchell" w:date="2023-11-07T21:05:00Z">
        <w:r w:rsidR="00EF55CB">
          <w:rPr>
            <w:szCs w:val="24"/>
          </w:rPr>
          <w:t>may also</w:t>
        </w:r>
      </w:ins>
      <w:ins w:id="158" w:author="Billy Mitchell" w:date="2023-11-07T21:08:00Z">
        <w:r w:rsidR="00EF55CB">
          <w:rPr>
            <w:szCs w:val="24"/>
          </w:rPr>
          <w:t xml:space="preserve"> require fewer a priori assumptions from rese</w:t>
        </w:r>
      </w:ins>
      <w:ins w:id="159" w:author="Billy Mitchell" w:date="2023-11-07T21:09:00Z">
        <w:r w:rsidR="00EF55CB">
          <w:rPr>
            <w:szCs w:val="24"/>
          </w:rPr>
          <w:t>archers</w:t>
        </w:r>
      </w:ins>
      <w:ins w:id="160" w:author="Billy Mitchell" w:date="2023-11-07T21:08:00Z">
        <w:r w:rsidR="00EF55CB">
          <w:rPr>
            <w:szCs w:val="24"/>
          </w:rPr>
          <w:t xml:space="preserve"> about </w:t>
        </w:r>
      </w:ins>
      <w:ins w:id="161" w:author="Billy Mitchell" w:date="2023-11-07T21:09:00Z">
        <w:r w:rsidR="00EF55CB">
          <w:rPr>
            <w:szCs w:val="24"/>
          </w:rPr>
          <w:t xml:space="preserve">a participant’s </w:t>
        </w:r>
      </w:ins>
      <w:ins w:id="162" w:author="Billy Mitchell" w:date="2023-11-07T21:08:00Z">
        <w:r w:rsidR="00EF55CB">
          <w:rPr>
            <w:szCs w:val="24"/>
          </w:rPr>
          <w:t xml:space="preserve">emotional experience, thus </w:t>
        </w:r>
      </w:ins>
      <w:del w:id="163" w:author="Billy Mitchell" w:date="2023-11-07T21:05:00Z">
        <w:r w:rsidR="00AD2081" w:rsidDel="00EF55CB">
          <w:rPr>
            <w:szCs w:val="24"/>
          </w:rPr>
          <w:delText xml:space="preserve">can </w:delText>
        </w:r>
      </w:del>
      <w:del w:id="164" w:author="Billy Mitchell" w:date="2023-11-07T21:06:00Z">
        <w:r w:rsidR="00AD2081" w:rsidDel="00EF55CB">
          <w:rPr>
            <w:szCs w:val="24"/>
          </w:rPr>
          <w:delText>capture emotional experiences</w:delText>
        </w:r>
        <w:r w:rsidR="008B7F27" w:rsidDel="00EF55CB">
          <w:rPr>
            <w:szCs w:val="24"/>
          </w:rPr>
          <w:delText xml:space="preserve"> with</w:delText>
        </w:r>
        <w:r w:rsidR="00AD2081" w:rsidDel="00EF55CB">
          <w:rPr>
            <w:szCs w:val="24"/>
          </w:rPr>
          <w:delText xml:space="preserve"> less</w:delText>
        </w:r>
      </w:del>
      <w:ins w:id="165" w:author="Billy Mitchell" w:date="2023-11-07T21:07:00Z">
        <w:r w:rsidR="00EF55CB">
          <w:rPr>
            <w:szCs w:val="24"/>
          </w:rPr>
          <w:t>reduc</w:t>
        </w:r>
      </w:ins>
      <w:ins w:id="166" w:author="Billy Mitchell" w:date="2023-11-07T21:08:00Z">
        <w:r w:rsidR="00EF55CB">
          <w:rPr>
            <w:szCs w:val="24"/>
          </w:rPr>
          <w:t>ing</w:t>
        </w:r>
      </w:ins>
      <w:ins w:id="167" w:author="Billy Mitchell" w:date="2023-11-07T21:06:00Z">
        <w:r w:rsidR="00EF55CB">
          <w:rPr>
            <w:szCs w:val="24"/>
          </w:rPr>
          <w:t xml:space="preserve"> </w:t>
        </w:r>
      </w:ins>
      <w:ins w:id="168" w:author="Billy Mitchell" w:date="2023-11-07T21:09:00Z">
        <w:r w:rsidR="00EF55CB">
          <w:rPr>
            <w:szCs w:val="24"/>
          </w:rPr>
          <w:t xml:space="preserve">unintended </w:t>
        </w:r>
      </w:ins>
      <w:ins w:id="169" w:author="Billy Mitchell" w:date="2023-11-07T21:07:00Z">
        <w:r w:rsidR="00EF55CB">
          <w:rPr>
            <w:szCs w:val="24"/>
          </w:rPr>
          <w:t>researcher</w:t>
        </w:r>
      </w:ins>
      <w:r w:rsidR="008B7F27">
        <w:rPr>
          <w:szCs w:val="24"/>
        </w:rPr>
        <w:t xml:space="preserve"> influence</w:t>
      </w:r>
      <w:del w:id="170" w:author="Billy Mitchell" w:date="2023-11-07T21:08:00Z">
        <w:r w:rsidR="008B7F27" w:rsidDel="00EF55CB">
          <w:rPr>
            <w:szCs w:val="24"/>
          </w:rPr>
          <w:delText xml:space="preserve"> </w:delText>
        </w:r>
      </w:del>
      <w:del w:id="171" w:author="Billy Mitchell" w:date="2023-11-07T21:07:00Z">
        <w:r w:rsidR="008B7F27" w:rsidDel="00EF55CB">
          <w:rPr>
            <w:szCs w:val="24"/>
          </w:rPr>
          <w:delText xml:space="preserve">or </w:delText>
        </w:r>
        <w:r w:rsidR="00AD2081" w:rsidDel="00EF55CB">
          <w:rPr>
            <w:szCs w:val="24"/>
          </w:rPr>
          <w:delText>fewer</w:delText>
        </w:r>
      </w:del>
      <w:del w:id="172" w:author="Billy Mitchell" w:date="2023-11-07T21:08:00Z">
        <w:r w:rsidR="00AD2081" w:rsidDel="00EF55CB">
          <w:rPr>
            <w:szCs w:val="24"/>
          </w:rPr>
          <w:delText xml:space="preserve"> </w:delText>
        </w:r>
        <w:r w:rsidR="008B7F27" w:rsidDel="00EF55CB">
          <w:rPr>
            <w:szCs w:val="24"/>
          </w:rPr>
          <w:delText>assumptions from researchers</w:delText>
        </w:r>
        <w:r w:rsidR="00AD2081" w:rsidDel="00EF55CB">
          <w:rPr>
            <w:szCs w:val="24"/>
          </w:rPr>
          <w:delText xml:space="preserve"> which might color the experience of participants</w:delText>
        </w:r>
      </w:del>
      <w:r w:rsidR="00AD2081">
        <w:rPr>
          <w:szCs w:val="24"/>
        </w:rPr>
        <w:t xml:space="preserve"> </w:t>
      </w:r>
      <w:r w:rsidR="00AD2081">
        <w:rPr>
          <w:szCs w:val="24"/>
        </w:rPr>
        <w:fldChar w:fldCharType="begin"/>
      </w:r>
      <w:r w:rsidR="007B47B5">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AD2081">
        <w:rPr>
          <w:szCs w:val="24"/>
        </w:rPr>
        <w:fldChar w:fldCharType="separate"/>
      </w:r>
      <w:r w:rsidR="00AD2081" w:rsidRPr="00AD2081">
        <w:t>(Gendron et al., 2012; Lindquist et al., 2006)</w:t>
      </w:r>
      <w:r w:rsidR="00AD2081">
        <w:rPr>
          <w:szCs w:val="24"/>
        </w:rPr>
        <w:fldChar w:fldCharType="end"/>
      </w:r>
      <w:r w:rsidRPr="006D4590">
        <w:rPr>
          <w:szCs w:val="24"/>
        </w:rPr>
        <w:t>.</w:t>
      </w:r>
    </w:p>
    <w:p w14:paraId="3799944B" w14:textId="27C7AC69" w:rsidR="00AE5781" w:rsidRDefault="004E6FCA" w:rsidP="002919B5">
      <w:pPr>
        <w:spacing w:after="0" w:line="480" w:lineRule="auto"/>
        <w:ind w:left="0" w:firstLine="720"/>
        <w:rPr>
          <w:szCs w:val="24"/>
        </w:rPr>
      </w:pPr>
      <w:r>
        <w:rPr>
          <w:szCs w:val="24"/>
        </w:rPr>
        <w:t>EMA</w:t>
      </w:r>
      <w:r w:rsidRPr="004E6FCA">
        <w:rPr>
          <w:szCs w:val="24"/>
        </w:rPr>
        <w:t xml:space="preserve"> studies</w:t>
      </w:r>
      <w:ins w:id="173" w:author="Billy Mitchell" w:date="2023-11-07T21:10:00Z">
        <w:r w:rsidR="00EF55CB">
          <w:rPr>
            <w:szCs w:val="24"/>
          </w:rPr>
          <w:t xml:space="preserve"> - another common means of studying emotion regulation - </w:t>
        </w:r>
      </w:ins>
      <w:del w:id="174" w:author="Billy Mitchell" w:date="2023-11-07T21:10:00Z">
        <w:r w:rsidRPr="004E6FCA" w:rsidDel="00EF55CB">
          <w:rPr>
            <w:szCs w:val="24"/>
          </w:rPr>
          <w:delText xml:space="preserve"> </w:delText>
        </w:r>
      </w:del>
      <w:r w:rsidRPr="004E6FCA">
        <w:rPr>
          <w:szCs w:val="24"/>
        </w:rPr>
        <w:t xml:space="preserve">capture </w:t>
      </w:r>
      <w:r w:rsidR="00931006">
        <w:rPr>
          <w:szCs w:val="24"/>
        </w:rPr>
        <w:t xml:space="preserve">emotionally evocative </w:t>
      </w:r>
      <w:r w:rsidRPr="004E6FCA">
        <w:rPr>
          <w:szCs w:val="24"/>
        </w:rPr>
        <w:t xml:space="preserve">events within the daily lives of trained research participants </w:t>
      </w:r>
      <w:r w:rsidR="00C178FD" w:rsidRPr="004E6FCA">
        <w:rPr>
          <w:szCs w:val="24"/>
        </w:rPr>
        <w:t>(e.g.,</w:t>
      </w:r>
      <w:r w:rsidR="00C178FD">
        <w:rPr>
          <w:szCs w:val="24"/>
        </w:rPr>
        <w:t xml:space="preserve"> </w:t>
      </w:r>
      <w:r w:rsidR="00C178FD">
        <w:rPr>
          <w:szCs w:val="24"/>
        </w:rPr>
        <w:fldChar w:fldCharType="begin"/>
      </w:r>
      <w:r w:rsidR="007B47B5">
        <w:rPr>
          <w:szCs w:val="24"/>
        </w:rPr>
        <w:instrText xml:space="preserve"> ADDIN ZOTERO_ITEM CSL_CITATION {"citationID":"fVjx4Sg6","properties":{"formattedCitation":"(Colombo et al., 2020; Haines et al., 2016; Heiy &amp; Cheavens, 2014)","plainCitation":"(Colombo et al., 2020; Haines et al., 2016; Heiy &amp; Cheavens, 2014)","dontUpdate":true,"noteIndex":0},"citationItems":[{"id":618,"uris":["http://zotero.org/users/6239255/items/2UPMTVDP"],"itemData":{"id":618,"type":"article-journal","abstract":"In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C178FD" w:rsidRPr="00C178FD">
        <w:t>Colombo et al., 2020; Haines et al., 2016; Heiy &amp; Cheavens, 2014)</w:t>
      </w:r>
      <w:r w:rsidR="00C178FD">
        <w:rPr>
          <w:szCs w:val="24"/>
        </w:rPr>
        <w:fldChar w:fldCharType="end"/>
      </w:r>
      <w:r w:rsidRPr="004E6FCA">
        <w:rPr>
          <w:szCs w:val="24"/>
        </w:rPr>
        <w:t xml:space="preserve">. However, most people are not trained to consider their emotion regulation strategies in their daily lives and are not prompted or primed to engage regulatory control  before an emotional event occurs </w:t>
      </w:r>
      <w:r w:rsidR="00C178FD">
        <w:rPr>
          <w:szCs w:val="24"/>
        </w:rPr>
        <w:fldChar w:fldCharType="begin"/>
      </w:r>
      <w:r w:rsidR="007B47B5">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C178FD">
        <w:rPr>
          <w:szCs w:val="24"/>
        </w:rPr>
        <w:fldChar w:fldCharType="separate"/>
      </w:r>
      <w:r w:rsidR="00C178FD" w:rsidRPr="00C178FD">
        <w:t>(Friedman &amp; Gustavson, 2022)</w:t>
      </w:r>
      <w:r w:rsidR="00C178FD">
        <w:rPr>
          <w:szCs w:val="24"/>
        </w:rPr>
        <w:fldChar w:fldCharType="end"/>
      </w:r>
      <w:r w:rsidRPr="004E6FCA">
        <w:rPr>
          <w:szCs w:val="24"/>
        </w:rPr>
        <w:t>.</w:t>
      </w:r>
      <w:r w:rsidR="00952E8D">
        <w:rPr>
          <w:szCs w:val="24"/>
        </w:rPr>
        <w:t xml:space="preserve"> </w:t>
      </w:r>
      <w:r w:rsidR="004649E5">
        <w:rPr>
          <w:szCs w:val="24"/>
        </w:rPr>
        <w:t xml:space="preserve">As such, training participants may introduce important but often underappreciated deviations in </w:t>
      </w:r>
      <w:r w:rsidR="004649E5">
        <w:rPr>
          <w:szCs w:val="24"/>
        </w:rPr>
        <w:lastRenderedPageBreak/>
        <w:t xml:space="preserve">regulatory behaviors from how untrained counterparts might </w:t>
      </w:r>
      <w:r w:rsidR="00E07969">
        <w:rPr>
          <w:szCs w:val="24"/>
        </w:rPr>
        <w:t>respond in the same situation</w:t>
      </w:r>
      <w:r w:rsidR="004649E5">
        <w:rPr>
          <w:szCs w:val="24"/>
        </w:rPr>
        <w:t xml:space="preserve">. </w:t>
      </w:r>
      <w:ins w:id="175" w:author="Billy Mitchell" w:date="2023-11-07T21:11:00Z">
        <w:r w:rsidR="00EF55CB">
          <w:rPr>
            <w:szCs w:val="24"/>
          </w:rPr>
          <w:t>R</w:t>
        </w:r>
      </w:ins>
      <w:del w:id="176" w:author="Billy Mitchell" w:date="2023-11-07T21:11:00Z">
        <w:r w:rsidR="00952E8D" w:rsidDel="00EF55CB">
          <w:rPr>
            <w:szCs w:val="24"/>
          </w:rPr>
          <w:delText>Correspondingly</w:delText>
        </w:r>
        <w:r w:rsidRPr="004E6FCA" w:rsidDel="00EF55CB">
          <w:rPr>
            <w:szCs w:val="24"/>
          </w:rPr>
          <w:delText>, r</w:delText>
        </w:r>
      </w:del>
      <w:r w:rsidRPr="004E6FCA">
        <w:rPr>
          <w:szCs w:val="24"/>
        </w:rPr>
        <w:t xml:space="preserve">esearch designs that incorporate more features of </w:t>
      </w:r>
      <w:del w:id="177" w:author="Billy Mitchell" w:date="2023-11-07T21:11:00Z">
        <w:r w:rsidRPr="004E6FCA" w:rsidDel="00EF55CB">
          <w:rPr>
            <w:szCs w:val="24"/>
          </w:rPr>
          <w:delText>real-world</w:delText>
        </w:r>
      </w:del>
      <w:ins w:id="178" w:author="Billy Mitchell" w:date="2023-11-07T21:11:00Z">
        <w:r w:rsidR="00EF55CB">
          <w:rPr>
            <w:szCs w:val="24"/>
          </w:rPr>
          <w:t>naturalistic</w:t>
        </w:r>
      </w:ins>
      <w:r w:rsidRPr="004E6FCA">
        <w:rPr>
          <w:szCs w:val="24"/>
        </w:rPr>
        <w:t xml:space="preserve"> regulation</w:t>
      </w:r>
      <w:r w:rsidR="00931006">
        <w:rPr>
          <w:szCs w:val="24"/>
        </w:rPr>
        <w:t xml:space="preserve">, such as </w:t>
      </w:r>
      <w:r w:rsidR="002919B5">
        <w:rPr>
          <w:szCs w:val="24"/>
        </w:rPr>
        <w:t>not instructing or prompting participants to regulate</w:t>
      </w:r>
      <w:r w:rsidRPr="004E6FCA">
        <w:rPr>
          <w:szCs w:val="24"/>
        </w:rPr>
        <w:t xml:space="preserve"> (e.g.,</w:t>
      </w:r>
      <w:r w:rsidR="00C178FD">
        <w:rPr>
          <w:szCs w:val="24"/>
        </w:rPr>
        <w:t xml:space="preserve"> </w:t>
      </w:r>
      <w:r w:rsidR="00C178FD">
        <w:rPr>
          <w:szCs w:val="24"/>
        </w:rPr>
        <w:fldChar w:fldCharType="begin"/>
      </w:r>
      <w:r w:rsidR="007B47B5">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sidR="00C178FD">
        <w:rPr>
          <w:szCs w:val="24"/>
        </w:rPr>
        <w:fldChar w:fldCharType="separate"/>
      </w:r>
      <w:r w:rsidR="00642A4D" w:rsidRPr="00642A4D">
        <w:t>Heiy &amp; Cheavens, 2014; Opitz et al., 2015)</w:t>
      </w:r>
      <w:r w:rsidR="00C178FD">
        <w:rPr>
          <w:szCs w:val="24"/>
        </w:rPr>
        <w:fldChar w:fldCharType="end"/>
      </w:r>
      <w:r w:rsidRPr="004E6FCA">
        <w:rPr>
          <w:szCs w:val="24"/>
        </w:rPr>
        <w:t xml:space="preserve"> often find people explore and flexibly apply multiple strategies that blur the boundaries of typical strategy classifications </w:t>
      </w:r>
      <w:r w:rsidR="00642A4D">
        <w:rPr>
          <w:szCs w:val="24"/>
        </w:rPr>
        <w:fldChar w:fldCharType="begin"/>
      </w:r>
      <w:r w:rsidR="004F3F92">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sidR="00642A4D">
        <w:rPr>
          <w:szCs w:val="24"/>
        </w:rPr>
        <w:fldChar w:fldCharType="separate"/>
      </w:r>
      <w:r w:rsidR="004F3F92" w:rsidRPr="004F3F92">
        <w:t>(Aldao &amp; Nolen-Hoeksema, 2013; Ford et al., 2019; Heiy &amp; Cheavens, 2014; Opitz et al., 2015; Szasz et al., 2018)</w:t>
      </w:r>
      <w:r w:rsidR="00642A4D">
        <w:rPr>
          <w:szCs w:val="24"/>
        </w:rPr>
        <w:fldChar w:fldCharType="end"/>
      </w:r>
      <w:r w:rsidR="00952E8D">
        <w:rPr>
          <w:szCs w:val="24"/>
        </w:rPr>
        <w:t>. These approaches also</w:t>
      </w:r>
      <w:r w:rsidRPr="004E6FCA">
        <w:rPr>
          <w:szCs w:val="24"/>
        </w:rPr>
        <w:t xml:space="preserve"> capture meaningful variance in self-regulatory behaviors that more controlled designs cannot </w:t>
      </w:r>
      <w:r w:rsidR="00642A4D">
        <w:rPr>
          <w:szCs w:val="24"/>
        </w:rPr>
        <w:fldChar w:fldCharType="begin"/>
      </w:r>
      <w:r w:rsidR="007B47B5">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sidR="00642A4D">
        <w:rPr>
          <w:szCs w:val="24"/>
        </w:rPr>
        <w:fldChar w:fldCharType="separate"/>
      </w:r>
      <w:r w:rsidR="00642A4D" w:rsidRPr="00642A4D">
        <w:t>(Friedman &amp; Gustavson, 2022; Kamradt et al., 2014; Malanchini et al., 2019)</w:t>
      </w:r>
      <w:r w:rsidR="00642A4D">
        <w:rPr>
          <w:szCs w:val="24"/>
        </w:rPr>
        <w:fldChar w:fldCharType="end"/>
      </w:r>
      <w:r w:rsidRPr="004E6FCA">
        <w:rPr>
          <w:szCs w:val="24"/>
        </w:rPr>
        <w:t>. For example, overstimulation from complex, multimodal contexts may simultaneously be aversive</w:t>
      </w:r>
      <w:r w:rsidR="00952E8D">
        <w:rPr>
          <w:szCs w:val="24"/>
        </w:rPr>
        <w:t xml:space="preserve"> and </w:t>
      </w:r>
      <w:r w:rsidRPr="004E6FCA">
        <w:rPr>
          <w:szCs w:val="24"/>
        </w:rPr>
        <w:t>more cognitively demanding (i.e., better suited for disengagement strategies)</w:t>
      </w:r>
      <w:r w:rsidR="00931006">
        <w:rPr>
          <w:szCs w:val="24"/>
        </w:rPr>
        <w:t xml:space="preserve">. </w:t>
      </w:r>
      <w:r w:rsidR="00562C94">
        <w:rPr>
          <w:szCs w:val="24"/>
        </w:rPr>
        <w:t xml:space="preserve">However, </w:t>
      </w:r>
      <w:r w:rsidRPr="004E6FCA">
        <w:rPr>
          <w:szCs w:val="24"/>
        </w:rPr>
        <w:t>attention</w:t>
      </w:r>
      <w:r w:rsidR="00562C94">
        <w:rPr>
          <w:szCs w:val="24"/>
        </w:rPr>
        <w:t xml:space="preserve"> may also be challenging to control in </w:t>
      </w:r>
      <w:r w:rsidR="00E07969">
        <w:rPr>
          <w:szCs w:val="24"/>
        </w:rPr>
        <w:t xml:space="preserve">a </w:t>
      </w:r>
      <w:r w:rsidR="00562C94">
        <w:rPr>
          <w:szCs w:val="24"/>
        </w:rPr>
        <w:t>context with so much attention-demanding stimuli</w:t>
      </w:r>
      <w:r w:rsidR="007B651D">
        <w:rPr>
          <w:szCs w:val="24"/>
        </w:rPr>
        <w:t>, reducing the likelihood of observing the high-intensity-distraction association characterized in laboratory studies</w:t>
      </w:r>
      <w:r w:rsidR="00642A4D">
        <w:rPr>
          <w:szCs w:val="24"/>
        </w:rPr>
        <w:t xml:space="preserve"> </w:t>
      </w:r>
      <w:r w:rsidR="00642A4D">
        <w:rPr>
          <w:szCs w:val="24"/>
        </w:rPr>
        <w:fldChar w:fldCharType="begin"/>
      </w:r>
      <w:r w:rsidR="007B47B5">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sidR="00642A4D">
        <w:rPr>
          <w:szCs w:val="24"/>
        </w:rPr>
        <w:fldChar w:fldCharType="separate"/>
      </w:r>
      <w:r w:rsidR="00642A4D" w:rsidRPr="00642A4D">
        <w:t>(Draheim et al., 2022)</w:t>
      </w:r>
      <w:r w:rsidR="00642A4D">
        <w:rPr>
          <w:szCs w:val="24"/>
        </w:rPr>
        <w:fldChar w:fldCharType="end"/>
      </w:r>
      <w:r w:rsidRPr="004E6FCA">
        <w:rPr>
          <w:szCs w:val="24"/>
        </w:rPr>
        <w:t xml:space="preserve">. Spontaneous or untrained ER in these contexts may rely more heavily on </w:t>
      </w:r>
      <w:r w:rsidR="00952E8D">
        <w:rPr>
          <w:szCs w:val="24"/>
        </w:rPr>
        <w:t>person-level</w:t>
      </w:r>
      <w:r w:rsidRPr="004E6FCA">
        <w:rPr>
          <w:szCs w:val="24"/>
        </w:rPr>
        <w:t xml:space="preserve"> features like habits </w:t>
      </w:r>
      <w:r w:rsidR="00952E8D">
        <w:rPr>
          <w:szCs w:val="24"/>
        </w:rPr>
        <w:t>relative to</w:t>
      </w:r>
      <w:r w:rsidRPr="004E6FCA">
        <w:rPr>
          <w:szCs w:val="24"/>
        </w:rPr>
        <w:t xml:space="preserve"> contextual features like emotional intensity </w:t>
      </w:r>
      <w:r w:rsidR="00642A4D">
        <w:rPr>
          <w:szCs w:val="24"/>
        </w:rPr>
        <w:fldChar w:fldCharType="begin"/>
      </w:r>
      <w:r w:rsidR="007B47B5">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sidR="00642A4D">
        <w:rPr>
          <w:szCs w:val="24"/>
        </w:rPr>
        <w:fldChar w:fldCharType="separate"/>
      </w:r>
      <w:r w:rsidR="00642A4D" w:rsidRPr="00642A4D">
        <w:t>(Christou-Champi et al., 2015; Koole et al., 2015; Norem, 2008)</w:t>
      </w:r>
      <w:r w:rsidR="00642A4D">
        <w:rPr>
          <w:szCs w:val="24"/>
        </w:rPr>
        <w:fldChar w:fldCharType="end"/>
      </w:r>
      <w:r w:rsidRPr="004E6FCA">
        <w:rPr>
          <w:szCs w:val="24"/>
        </w:rPr>
        <w:t>. Yet</w:t>
      </w:r>
      <w:r w:rsidR="007B651D">
        <w:rPr>
          <w:szCs w:val="24"/>
        </w:rPr>
        <w:t>,</w:t>
      </w:r>
      <w:r w:rsidRPr="004E6FCA">
        <w:rPr>
          <w:szCs w:val="24"/>
        </w:rPr>
        <w:t xml:space="preserve"> challenging, high-stimulation situations may be precisely when </w:t>
      </w:r>
      <w:r w:rsidR="00A10284">
        <w:rPr>
          <w:szCs w:val="24"/>
        </w:rPr>
        <w:t xml:space="preserve">adaptive </w:t>
      </w:r>
      <w:r w:rsidRPr="004E6FCA">
        <w:rPr>
          <w:szCs w:val="24"/>
        </w:rPr>
        <w:t>regulatory control is most valuable</w:t>
      </w:r>
      <w:r w:rsidR="00A10284">
        <w:rPr>
          <w:szCs w:val="24"/>
        </w:rPr>
        <w:t>,</w:t>
      </w:r>
      <w:r w:rsidRPr="004E6FCA">
        <w:rPr>
          <w:szCs w:val="24"/>
        </w:rPr>
        <w:t xml:space="preserve"> as maladaptive emotion regulation tendencies predict more severe manifestations of post-traumatic stress disorders </w:t>
      </w:r>
      <w:r w:rsidR="00642A4D">
        <w:rPr>
          <w:szCs w:val="24"/>
        </w:rPr>
        <w:fldChar w:fldCharType="begin"/>
      </w:r>
      <w:r w:rsidR="007B47B5">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sidR="00642A4D">
        <w:rPr>
          <w:szCs w:val="24"/>
        </w:rPr>
        <w:fldChar w:fldCharType="separate"/>
      </w:r>
      <w:r w:rsidR="00642A4D" w:rsidRPr="00642A4D">
        <w:t>(Hannan &amp; Orcutt, 2020)</w:t>
      </w:r>
      <w:r w:rsidR="00642A4D">
        <w:rPr>
          <w:szCs w:val="24"/>
        </w:rPr>
        <w:fldChar w:fldCharType="end"/>
      </w:r>
      <w:r w:rsidRPr="004E6FCA">
        <w:rPr>
          <w:szCs w:val="24"/>
        </w:rPr>
        <w:t xml:space="preserve"> and</w:t>
      </w:r>
      <w:r w:rsidR="00642A4D">
        <w:rPr>
          <w:szCs w:val="24"/>
        </w:rPr>
        <w:t xml:space="preserve"> related</w:t>
      </w:r>
      <w:r w:rsidRPr="004E6FCA">
        <w:rPr>
          <w:szCs w:val="24"/>
        </w:rPr>
        <w:t xml:space="preserve"> post-traumatic stress disorder outcomes </w:t>
      </w:r>
      <w:r w:rsidR="00642A4D">
        <w:rPr>
          <w:szCs w:val="24"/>
        </w:rPr>
        <w:fldChar w:fldCharType="begin"/>
      </w:r>
      <w:r w:rsidR="007B47B5">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sidR="00642A4D">
        <w:rPr>
          <w:szCs w:val="24"/>
        </w:rPr>
        <w:fldChar w:fldCharType="separate"/>
      </w:r>
      <w:r w:rsidR="00642A4D" w:rsidRPr="00642A4D">
        <w:t>(Specker &amp; Nickerson, 2022)</w:t>
      </w:r>
      <w:r w:rsidR="00642A4D">
        <w:rPr>
          <w:szCs w:val="24"/>
        </w:rPr>
        <w:fldChar w:fldCharType="end"/>
      </w:r>
      <w:r w:rsidRPr="004E6FCA">
        <w:rPr>
          <w:szCs w:val="24"/>
        </w:rPr>
        <w:t xml:space="preserve">. </w:t>
      </w:r>
      <w:r w:rsidR="007B651D">
        <w:rPr>
          <w:szCs w:val="24"/>
        </w:rPr>
        <w:t>Thus, identifying whether the established association between intensity and effort-related strategy usage occurs in high stress/stimulation contexts is important for the development of potential interventions.</w:t>
      </w:r>
    </w:p>
    <w:p w14:paraId="2E07F6A3" w14:textId="3C28CF8B" w:rsidR="004649E5" w:rsidRDefault="008C33F4" w:rsidP="006D4590">
      <w:pPr>
        <w:spacing w:after="0" w:line="480" w:lineRule="auto"/>
        <w:ind w:left="0" w:firstLine="720"/>
        <w:rPr>
          <w:szCs w:val="24"/>
        </w:rPr>
      </w:pPr>
      <w:r>
        <w:rPr>
          <w:b/>
          <w:bCs/>
          <w:szCs w:val="24"/>
        </w:rPr>
        <w:t xml:space="preserve">The Present Study. </w:t>
      </w:r>
      <w:r w:rsidR="004E6FCA">
        <w:rPr>
          <w:szCs w:val="24"/>
        </w:rPr>
        <w:t>T</w:t>
      </w:r>
      <w:r w:rsidR="004E6FCA" w:rsidRPr="004E6FCA">
        <w:rPr>
          <w:szCs w:val="24"/>
        </w:rPr>
        <w:t>o our knowledge, no study has examined whether affective intensity predicts strategy usage in aversive, high-intensity, multimodal contexts using untrained participants</w:t>
      </w:r>
      <w:r w:rsidR="00D12D06">
        <w:rPr>
          <w:szCs w:val="24"/>
        </w:rPr>
        <w:t xml:space="preserve"> (i.e., individuals given no prior training in how to use or classify emotion regulation </w:t>
      </w:r>
      <w:r w:rsidR="00D12D06">
        <w:rPr>
          <w:szCs w:val="24"/>
        </w:rPr>
        <w:lastRenderedPageBreak/>
        <w:t>strategies and no direction to regulate their experiences)</w:t>
      </w:r>
      <w:r w:rsidR="004E6FCA" w:rsidRPr="004E6FCA">
        <w:rPr>
          <w:szCs w:val="24"/>
        </w:rPr>
        <w:t xml:space="preserve">. While affective intensity represents a particularly prominent predictor of ER behavior (i.e., r+ = 0.46 – 0.61; </w:t>
      </w:r>
      <w:r w:rsidR="007B651D">
        <w:rPr>
          <w:szCs w:val="24"/>
        </w:rPr>
        <w:t>“</w:t>
      </w:r>
      <w:r w:rsidR="004E6FCA" w:rsidRPr="004E6FCA">
        <w:rPr>
          <w:szCs w:val="24"/>
        </w:rPr>
        <w:t>a very large effect size</w:t>
      </w:r>
      <w:r w:rsidR="007B651D">
        <w:rPr>
          <w:szCs w:val="24"/>
        </w:rPr>
        <w:t>”</w:t>
      </w:r>
      <w:r w:rsidR="004E6FCA" w:rsidRPr="004E6FCA">
        <w:rPr>
          <w:szCs w:val="24"/>
        </w:rPr>
        <w:t xml:space="preserve">, according to recent meta-analyses </w:t>
      </w:r>
      <w:r w:rsidR="00642A4D">
        <w:rPr>
          <w:szCs w:val="24"/>
        </w:rPr>
        <w:fldChar w:fldCharType="begin"/>
      </w:r>
      <w:r w:rsidR="007B47B5">
        <w:rPr>
          <w:szCs w:val="24"/>
        </w:rPr>
        <w:instrText xml:space="preserve"> ADDIN ZOTERO_ITEM CSL_CITATION {"citationID":"fvj8aTn8","properties":{"formattedCitation":"(Matthews et al., 2021)","plainCitation":"(Matthews et al., 2021)","noteIndex":0},"citationItems":[{"id":3760,"uris":["http://zotero.org/users/6239255/items/ATWZDPBA"],"itemData":{"id":3760,"type":"article-journal","abstract":"Day-to-day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r w:rsidR="00642A4D">
        <w:rPr>
          <w:szCs w:val="24"/>
        </w:rPr>
        <w:fldChar w:fldCharType="separate"/>
      </w:r>
      <w:r w:rsidR="00642A4D" w:rsidRPr="00642A4D">
        <w:t>(Matthews et al., 2021)</w:t>
      </w:r>
      <w:r w:rsidR="00642A4D">
        <w:rPr>
          <w:szCs w:val="24"/>
        </w:rPr>
        <w:fldChar w:fldCharType="end"/>
      </w:r>
      <w:ins w:id="179" w:author="Billy Mitchell" w:date="2023-11-07T21:13:00Z">
        <w:r w:rsidR="00B42FE6">
          <w:rPr>
            <w:szCs w:val="24"/>
          </w:rPr>
          <w:t>)</w:t>
        </w:r>
      </w:ins>
      <w:r w:rsidR="004E6FCA" w:rsidRPr="004E6FCA">
        <w:rPr>
          <w:szCs w:val="24"/>
        </w:rPr>
        <w:t>, the extent to which features of a challenging</w:t>
      </w:r>
      <w:r w:rsidR="007B651D">
        <w:rPr>
          <w:szCs w:val="24"/>
        </w:rPr>
        <w:t>, high-stimulation,</w:t>
      </w:r>
      <w:r w:rsidR="004E6FCA" w:rsidRPr="004E6FCA">
        <w:rPr>
          <w:szCs w:val="24"/>
        </w:rPr>
        <w:t xml:space="preserve"> multimodal situation could overshadow this effect remain unclear. The goal of the present research is to examine whether these well-established regulatory patterns emerge in a sample of untrained participants exposed to a controlled but quasi-naturalistic setting high in emotional variability: an immersive haunted house. Haunted house experiences have been used with marked success in recent research to study emotion and self-regulation</w:t>
      </w:r>
      <w:r w:rsidR="00642A4D">
        <w:rPr>
          <w:szCs w:val="24"/>
        </w:rPr>
        <w:t xml:space="preserve"> </w:t>
      </w:r>
      <w:r w:rsidR="00642A4D">
        <w:rPr>
          <w:szCs w:val="24"/>
        </w:rPr>
        <w:fldChar w:fldCharType="begin"/>
      </w:r>
      <w:r w:rsidR="007B47B5">
        <w:rPr>
          <w:szCs w:val="24"/>
        </w:rPr>
        <w:instrText xml:space="preserve"> ADDIN ZOTERO_ITEM CSL_CITATION {"citationID":"jEHro85z","properties":{"formattedCitation":"(Clasen, 2019; Stasiak et al., 2023; Tashjian et al., 2022)","plainCitation":"(Clasen,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642A4D">
        <w:rPr>
          <w:szCs w:val="24"/>
        </w:rPr>
        <w:fldChar w:fldCharType="separate"/>
      </w:r>
      <w:r w:rsidR="007B651D" w:rsidRPr="007B651D">
        <w:t>(Clasen, 2019; Stasiak et al., 2023; Tashjian et al., 2022)</w:t>
      </w:r>
      <w:r w:rsidR="00642A4D">
        <w:rPr>
          <w:szCs w:val="24"/>
        </w:rPr>
        <w:fldChar w:fldCharType="end"/>
      </w:r>
      <w:r w:rsidR="004E6FCA" w:rsidRPr="004E6FCA">
        <w:rPr>
          <w:szCs w:val="24"/>
        </w:rPr>
        <w:t>.</w:t>
      </w:r>
      <w:r w:rsidR="004C1DD4">
        <w:rPr>
          <w:szCs w:val="24"/>
        </w:rPr>
        <w:t xml:space="preserve"> While haunte</w:t>
      </w:r>
      <w:r w:rsidR="001F7CFD">
        <w:rPr>
          <w:szCs w:val="24"/>
        </w:rPr>
        <w:t>d</w:t>
      </w:r>
      <w:r w:rsidR="00E07969">
        <w:rPr>
          <w:szCs w:val="24"/>
        </w:rPr>
        <w:t xml:space="preserve"> houses</w:t>
      </w:r>
      <w:r w:rsidR="001F7CFD">
        <w:rPr>
          <w:szCs w:val="24"/>
        </w:rPr>
        <w:t xml:space="preserve"> </w:t>
      </w:r>
      <w:r w:rsidR="00E07969">
        <w:rPr>
          <w:szCs w:val="24"/>
        </w:rPr>
        <w:t xml:space="preserve">only </w:t>
      </w:r>
      <w:r w:rsidR="001F7CFD">
        <w:rPr>
          <w:szCs w:val="24"/>
        </w:rPr>
        <w:t xml:space="preserve">represent a </w:t>
      </w:r>
      <w:r w:rsidR="00E07969">
        <w:rPr>
          <w:szCs w:val="24"/>
        </w:rPr>
        <w:t xml:space="preserve">small </w:t>
      </w:r>
      <w:r w:rsidR="001F7CFD">
        <w:rPr>
          <w:szCs w:val="24"/>
        </w:rPr>
        <w:t xml:space="preserve">proportion of the </w:t>
      </w:r>
      <w:r w:rsidR="004C1DD4">
        <w:rPr>
          <w:szCs w:val="24"/>
        </w:rPr>
        <w:t>variabilit</w:t>
      </w:r>
      <w:r w:rsidR="00E07969">
        <w:rPr>
          <w:szCs w:val="24"/>
        </w:rPr>
        <w:t>y which emotionally-relevant e</w:t>
      </w:r>
      <w:r w:rsidR="002013C5">
        <w:rPr>
          <w:szCs w:val="24"/>
        </w:rPr>
        <w:t>xperiences</w:t>
      </w:r>
      <w:r w:rsidR="00E07969">
        <w:rPr>
          <w:szCs w:val="24"/>
        </w:rPr>
        <w:t xml:space="preserve"> could</w:t>
      </w:r>
      <w:r w:rsidR="002013C5">
        <w:rPr>
          <w:szCs w:val="24"/>
        </w:rPr>
        <w:t xml:space="preserve"> materialize as</w:t>
      </w:r>
      <w:r w:rsidR="00837CFE">
        <w:rPr>
          <w:szCs w:val="24"/>
        </w:rPr>
        <w:t>, they</w:t>
      </w:r>
      <w:r w:rsidR="001F7CFD">
        <w:rPr>
          <w:szCs w:val="24"/>
        </w:rPr>
        <w:t xml:space="preserve"> nonetheless</w:t>
      </w:r>
      <w:r w:rsidR="00837CFE">
        <w:rPr>
          <w:szCs w:val="24"/>
        </w:rPr>
        <w:t xml:space="preserve"> use </w:t>
      </w:r>
      <w:r w:rsidR="002013C5">
        <w:rPr>
          <w:szCs w:val="24"/>
        </w:rPr>
        <w:t xml:space="preserve">safe and controlled but </w:t>
      </w:r>
      <w:r w:rsidR="00837CFE">
        <w:rPr>
          <w:szCs w:val="24"/>
        </w:rPr>
        <w:t>highly</w:t>
      </w:r>
      <w:r w:rsidR="002013C5">
        <w:rPr>
          <w:szCs w:val="24"/>
        </w:rPr>
        <w:t>-</w:t>
      </w:r>
      <w:r w:rsidR="00837CFE">
        <w:rPr>
          <w:szCs w:val="24"/>
        </w:rPr>
        <w:t>stimulating events to</w:t>
      </w:r>
      <w:r w:rsidR="001F7CFD">
        <w:rPr>
          <w:szCs w:val="24"/>
        </w:rPr>
        <w:t xml:space="preserve"> e</w:t>
      </w:r>
      <w:r w:rsidR="00837CFE">
        <w:rPr>
          <w:szCs w:val="24"/>
        </w:rPr>
        <w:t>licit</w:t>
      </w:r>
      <w:r w:rsidR="001F7CFD">
        <w:rPr>
          <w:szCs w:val="24"/>
        </w:rPr>
        <w:t xml:space="preserve"> </w:t>
      </w:r>
      <w:r w:rsidR="002013C5">
        <w:rPr>
          <w:szCs w:val="24"/>
        </w:rPr>
        <w:t xml:space="preserve">a wide range of </w:t>
      </w:r>
      <w:r w:rsidR="001F7CFD">
        <w:rPr>
          <w:szCs w:val="24"/>
        </w:rPr>
        <w:t>emotional experience</w:t>
      </w:r>
      <w:r w:rsidR="002013C5">
        <w:rPr>
          <w:szCs w:val="24"/>
        </w:rPr>
        <w:t>s</w:t>
      </w:r>
      <w:r w:rsidR="001F7CFD">
        <w:rPr>
          <w:szCs w:val="24"/>
        </w:rPr>
        <w:t xml:space="preserve"> (i.e., positive and negative emotions), intensit</w:t>
      </w:r>
      <w:r w:rsidR="002013C5">
        <w:rPr>
          <w:szCs w:val="24"/>
        </w:rPr>
        <w:t>ies</w:t>
      </w:r>
      <w:r w:rsidR="001F7CFD">
        <w:rPr>
          <w:szCs w:val="24"/>
        </w:rPr>
        <w:t xml:space="preserve">, and responses (i.e., regulation behaviors). This variance </w:t>
      </w:r>
      <w:r w:rsidR="00837CFE">
        <w:rPr>
          <w:szCs w:val="24"/>
        </w:rPr>
        <w:t>would be difficult to g</w:t>
      </w:r>
      <w:r w:rsidR="001F7CFD">
        <w:rPr>
          <w:szCs w:val="24"/>
        </w:rPr>
        <w:t>enerat</w:t>
      </w:r>
      <w:r w:rsidR="00837CFE">
        <w:rPr>
          <w:szCs w:val="24"/>
        </w:rPr>
        <w:t>e in any other</w:t>
      </w:r>
      <w:r w:rsidR="001F7CFD">
        <w:rPr>
          <w:szCs w:val="24"/>
        </w:rPr>
        <w:t xml:space="preserve"> complex multimoda</w:t>
      </w:r>
      <w:r w:rsidR="00837CFE">
        <w:rPr>
          <w:szCs w:val="24"/>
        </w:rPr>
        <w:t>l context outside of the lab while offering the same level of safety to the participants and control to the researchers</w:t>
      </w:r>
      <w:r w:rsidR="001F7CFD">
        <w:rPr>
          <w:szCs w:val="24"/>
        </w:rPr>
        <w:t>.</w:t>
      </w:r>
      <w:r w:rsidR="004E6FCA" w:rsidRPr="004E6FCA">
        <w:rPr>
          <w:szCs w:val="24"/>
        </w:rPr>
        <w:t xml:space="preserve"> </w:t>
      </w:r>
    </w:p>
    <w:p w14:paraId="4DBF9554" w14:textId="4043E9A1" w:rsidR="00DA5661" w:rsidRDefault="004E6FCA" w:rsidP="006D4590">
      <w:pPr>
        <w:spacing w:after="0" w:line="480" w:lineRule="auto"/>
        <w:ind w:left="0" w:firstLine="720"/>
        <w:rPr>
          <w:b/>
          <w:szCs w:val="24"/>
        </w:rPr>
      </w:pPr>
      <w:r w:rsidRPr="004E6FCA">
        <w:rPr>
          <w:szCs w:val="24"/>
        </w:rPr>
        <w:t>Because of the near ubiquitous comparison</w:t>
      </w:r>
      <w:ins w:id="180" w:author="Billy Mitchell" w:date="2023-11-07T21:15:00Z">
        <w:r w:rsidR="00B42FE6">
          <w:rPr>
            <w:szCs w:val="24"/>
          </w:rPr>
          <w:t xml:space="preserve">s made in the selection of </w:t>
        </w:r>
      </w:ins>
      <w:del w:id="181" w:author="Billy Mitchell" w:date="2023-11-07T21:15:00Z">
        <w:r w:rsidRPr="004E6FCA" w:rsidDel="00B42FE6">
          <w:rPr>
            <w:szCs w:val="24"/>
          </w:rPr>
          <w:delText xml:space="preserve"> between </w:delText>
        </w:r>
      </w:del>
      <w:r w:rsidRPr="004E6FCA">
        <w:rPr>
          <w:szCs w:val="24"/>
        </w:rPr>
        <w:t xml:space="preserve">reappraisal and distraction </w:t>
      </w:r>
      <w:del w:id="182" w:author="Billy Mitchell" w:date="2023-11-07T21:15:00Z">
        <w:r w:rsidRPr="004E6FCA" w:rsidDel="00B42FE6">
          <w:rPr>
            <w:szCs w:val="24"/>
          </w:rPr>
          <w:delText xml:space="preserve">selection </w:delText>
        </w:r>
      </w:del>
      <w:r w:rsidRPr="004E6FCA">
        <w:rPr>
          <w:szCs w:val="24"/>
        </w:rPr>
        <w:t>in the extant regulation literature (</w:t>
      </w:r>
      <w:proofErr w:type="spellStart"/>
      <w:r w:rsidRPr="004E6FCA">
        <w:rPr>
          <w:szCs w:val="24"/>
        </w:rPr>
        <w:t>Heiy</w:t>
      </w:r>
      <w:proofErr w:type="spellEnd"/>
      <w:r w:rsidRPr="004E6FCA">
        <w:rPr>
          <w:szCs w:val="24"/>
        </w:rPr>
        <w:t xml:space="preserve"> &amp; </w:t>
      </w:r>
      <w:proofErr w:type="spellStart"/>
      <w:r w:rsidRPr="004E6FCA">
        <w:rPr>
          <w:szCs w:val="24"/>
        </w:rPr>
        <w:t>Cheavens</w:t>
      </w:r>
      <w:proofErr w:type="spellEnd"/>
      <w:r w:rsidRPr="004E6FCA">
        <w:rPr>
          <w:szCs w:val="24"/>
        </w:rPr>
        <w:t xml:space="preserve">, 2014), in Experiment 1 we aimed to replicate this effect by having untrained participants navigate a haunted house and report their undirected emotional and regulatory behaviors in a surprise recall task immediately after and one week after exposure, which granted high levels of fidelity in capturing the subjective participant </w:t>
      </w:r>
      <w:r w:rsidR="002C591D">
        <w:rPr>
          <w:szCs w:val="24"/>
        </w:rPr>
        <w:t xml:space="preserve">emotion and </w:t>
      </w:r>
      <w:r w:rsidRPr="004E6FCA">
        <w:rPr>
          <w:szCs w:val="24"/>
        </w:rPr>
        <w:t>experience.</w:t>
      </w:r>
      <w:ins w:id="183" w:author="Billy Mitchell" w:date="2023-11-07T21:16:00Z">
        <w:r w:rsidR="00B42FE6">
          <w:rPr>
            <w:szCs w:val="24"/>
          </w:rPr>
          <w:t xml:space="preserve"> </w:t>
        </w:r>
      </w:ins>
      <w:ins w:id="184" w:author="Billy Mitchell" w:date="2023-11-07T21:18:00Z">
        <w:r w:rsidR="00B42FE6">
          <w:rPr>
            <w:szCs w:val="24"/>
          </w:rPr>
          <w:t>Additionally, w</w:t>
        </w:r>
      </w:ins>
      <w:ins w:id="185" w:author="Billy Mitchell" w:date="2023-11-07T21:16:00Z">
        <w:r w:rsidR="00B42FE6">
          <w:rPr>
            <w:szCs w:val="24"/>
          </w:rPr>
          <w:t xml:space="preserve">e anticipated that </w:t>
        </w:r>
      </w:ins>
      <w:ins w:id="186" w:author="Billy Mitchell" w:date="2023-11-07T21:18:00Z">
        <w:r w:rsidR="00B42FE6">
          <w:rPr>
            <w:szCs w:val="24"/>
          </w:rPr>
          <w:t>participants experiencing high</w:t>
        </w:r>
      </w:ins>
      <w:ins w:id="187" w:author="Billy Mitchell" w:date="2023-11-07T21:16:00Z">
        <w:r w:rsidR="00B42FE6">
          <w:rPr>
            <w:szCs w:val="24"/>
          </w:rPr>
          <w:t xml:space="preserve"> cognitive load </w:t>
        </w:r>
      </w:ins>
      <w:proofErr w:type="gramStart"/>
      <w:ins w:id="188" w:author="Billy Mitchell" w:date="2023-11-07T21:17:00Z">
        <w:r w:rsidR="00B42FE6">
          <w:rPr>
            <w:szCs w:val="24"/>
          </w:rPr>
          <w:t>as a result of</w:t>
        </w:r>
        <w:proofErr w:type="gramEnd"/>
        <w:r w:rsidR="00B42FE6">
          <w:rPr>
            <w:szCs w:val="24"/>
          </w:rPr>
          <w:t xml:space="preserve"> exp</w:t>
        </w:r>
      </w:ins>
      <w:ins w:id="189" w:author="Billy Mitchell" w:date="2023-11-07T21:19:00Z">
        <w:r w:rsidR="00B42FE6">
          <w:rPr>
            <w:szCs w:val="24"/>
          </w:rPr>
          <w:t>osure</w:t>
        </w:r>
      </w:ins>
      <w:ins w:id="190" w:author="Billy Mitchell" w:date="2023-11-07T21:17:00Z">
        <w:r w:rsidR="00B42FE6">
          <w:rPr>
            <w:szCs w:val="24"/>
          </w:rPr>
          <w:t xml:space="preserve"> would </w:t>
        </w:r>
      </w:ins>
      <w:ins w:id="191" w:author="Billy Mitchell" w:date="2023-11-07T21:18:00Z">
        <w:r w:rsidR="00B42FE6">
          <w:rPr>
            <w:szCs w:val="24"/>
          </w:rPr>
          <w:t>more often use distraction</w:t>
        </w:r>
      </w:ins>
      <w:ins w:id="192" w:author="Billy Mitchell" w:date="2023-11-07T21:19:00Z">
        <w:r w:rsidR="00B42FE6">
          <w:rPr>
            <w:szCs w:val="24"/>
          </w:rPr>
          <w:t>, in line with the ER selection, optimization, and compensation hypothesis</w:t>
        </w:r>
      </w:ins>
      <w:ins w:id="193" w:author="Billy Mitchell" w:date="2023-11-07T21:18:00Z">
        <w:r w:rsidR="00B42FE6">
          <w:rPr>
            <w:szCs w:val="24"/>
          </w:rPr>
          <w:t>.</w:t>
        </w:r>
      </w:ins>
      <w:r w:rsidRPr="004E6FCA">
        <w:rPr>
          <w:szCs w:val="24"/>
        </w:rPr>
        <w:t xml:space="preserve"> </w:t>
      </w:r>
      <w:r w:rsidR="007B651D">
        <w:rPr>
          <w:szCs w:val="24"/>
        </w:rPr>
        <w:t xml:space="preserve">Surprisingly, we did not find </w:t>
      </w:r>
      <w:del w:id="194" w:author="Billy Mitchell" w:date="2023-11-07T21:20:00Z">
        <w:r w:rsidR="007B651D" w:rsidDel="00B42FE6">
          <w:rPr>
            <w:szCs w:val="24"/>
          </w:rPr>
          <w:delText>an association between</w:delText>
        </w:r>
      </w:del>
      <w:ins w:id="195" w:author="Billy Mitchell" w:date="2023-11-07T21:20:00Z">
        <w:r w:rsidR="00B42FE6">
          <w:rPr>
            <w:szCs w:val="24"/>
          </w:rPr>
          <w:t xml:space="preserve">that intensity or </w:t>
        </w:r>
        <w:r w:rsidR="00B42FE6">
          <w:rPr>
            <w:szCs w:val="24"/>
          </w:rPr>
          <w:lastRenderedPageBreak/>
          <w:t xml:space="preserve">cognitive load predicted </w:t>
        </w:r>
      </w:ins>
      <w:del w:id="196" w:author="Billy Mitchell" w:date="2023-11-07T21:20:00Z">
        <w:r w:rsidR="007B651D" w:rsidDel="00B42FE6">
          <w:rPr>
            <w:szCs w:val="24"/>
          </w:rPr>
          <w:delText xml:space="preserve"> intensity and </w:delText>
        </w:r>
      </w:del>
      <w:r w:rsidR="007B651D">
        <w:rPr>
          <w:szCs w:val="24"/>
        </w:rPr>
        <w:t>strategy usage.</w:t>
      </w:r>
      <w:ins w:id="197" w:author="Billy Mitchell" w:date="2023-11-07T21:20:00Z">
        <w:r w:rsidR="00B42FE6">
          <w:rPr>
            <w:szCs w:val="24"/>
          </w:rPr>
          <w:t xml:space="preserve"> </w:t>
        </w:r>
      </w:ins>
      <w:ins w:id="198" w:author="Billy Mitchell" w:date="2023-11-07T21:24:00Z">
        <w:r w:rsidR="00CB54A4">
          <w:rPr>
            <w:szCs w:val="24"/>
          </w:rPr>
          <w:t>T</w:t>
        </w:r>
      </w:ins>
      <w:ins w:id="199" w:author="Billy Mitchell" w:date="2023-11-07T21:23:00Z">
        <w:r w:rsidR="00CB54A4">
          <w:rPr>
            <w:szCs w:val="24"/>
          </w:rPr>
          <w:t xml:space="preserve">o minimize </w:t>
        </w:r>
      </w:ins>
      <w:ins w:id="200" w:author="Billy Mitchell" w:date="2023-11-07T21:24:00Z">
        <w:r w:rsidR="00CB54A4">
          <w:rPr>
            <w:szCs w:val="24"/>
          </w:rPr>
          <w:t>bias, w</w:t>
        </w:r>
      </w:ins>
      <w:ins w:id="201" w:author="Billy Mitchell" w:date="2023-11-07T21:22:00Z">
        <w:r w:rsidR="00CB54A4">
          <w:rPr>
            <w:szCs w:val="24"/>
          </w:rPr>
          <w:t>e then used a</w:t>
        </w:r>
      </w:ins>
      <w:ins w:id="202" w:author="Billy Mitchell" w:date="2023-11-07T21:20:00Z">
        <w:r w:rsidR="00B42FE6">
          <w:rPr>
            <w:szCs w:val="24"/>
          </w:rPr>
          <w:t xml:space="preserve"> multiverse approach</w:t>
        </w:r>
      </w:ins>
      <w:ins w:id="203" w:author="Billy Mitchell" w:date="2023-11-07T21:24:00Z">
        <w:r w:rsidR="00CB54A4">
          <w:rPr>
            <w:szCs w:val="24"/>
          </w:rPr>
          <w:t>, s</w:t>
        </w:r>
      </w:ins>
      <w:ins w:id="204" w:author="Billy Mitchell" w:date="2023-11-07T21:21:00Z">
        <w:r w:rsidR="00B42FE6">
          <w:rPr>
            <w:szCs w:val="24"/>
          </w:rPr>
          <w:t>ystematically expand</w:t>
        </w:r>
      </w:ins>
      <w:ins w:id="205" w:author="Billy Mitchell" w:date="2023-11-07T21:24:00Z">
        <w:r w:rsidR="00CB54A4">
          <w:rPr>
            <w:szCs w:val="24"/>
          </w:rPr>
          <w:t>ing</w:t>
        </w:r>
      </w:ins>
      <w:ins w:id="206" w:author="Billy Mitchell" w:date="2023-11-07T21:21:00Z">
        <w:r w:rsidR="00B42FE6">
          <w:rPr>
            <w:szCs w:val="24"/>
          </w:rPr>
          <w:t xml:space="preserve"> </w:t>
        </w:r>
      </w:ins>
      <w:ins w:id="207" w:author="Billy Mitchell" w:date="2023-11-07T21:22:00Z">
        <w:r w:rsidR="00CB54A4">
          <w:rPr>
            <w:szCs w:val="24"/>
          </w:rPr>
          <w:t>or</w:t>
        </w:r>
      </w:ins>
      <w:ins w:id="208" w:author="Billy Mitchell" w:date="2023-11-07T21:21:00Z">
        <w:r w:rsidR="00B42FE6">
          <w:rPr>
            <w:szCs w:val="24"/>
          </w:rPr>
          <w:t xml:space="preserve"> constrai</w:t>
        </w:r>
      </w:ins>
      <w:ins w:id="209" w:author="Billy Mitchell" w:date="2023-11-07T21:24:00Z">
        <w:r w:rsidR="00CB54A4">
          <w:rPr>
            <w:szCs w:val="24"/>
          </w:rPr>
          <w:t>ning</w:t>
        </w:r>
      </w:ins>
      <w:ins w:id="210" w:author="Billy Mitchell" w:date="2023-11-07T21:21:00Z">
        <w:r w:rsidR="00B42FE6">
          <w:rPr>
            <w:szCs w:val="24"/>
          </w:rPr>
          <w:t xml:space="preserve"> </w:t>
        </w:r>
      </w:ins>
      <w:ins w:id="211" w:author="Billy Mitchell" w:date="2023-11-07T21:23:00Z">
        <w:r w:rsidR="00CB54A4">
          <w:rPr>
            <w:szCs w:val="24"/>
          </w:rPr>
          <w:t>our data inclusion criteria</w:t>
        </w:r>
      </w:ins>
      <w:ins w:id="212" w:author="Billy Mitchell" w:date="2023-11-07T21:25:00Z">
        <w:r w:rsidR="00CB54A4">
          <w:rPr>
            <w:szCs w:val="24"/>
          </w:rPr>
          <w:t xml:space="preserve"> and adjusting for important covariates such as </w:t>
        </w:r>
        <w:r w:rsidR="00CB54A4" w:rsidRPr="004E6FCA">
          <w:rPr>
            <w:szCs w:val="24"/>
          </w:rPr>
          <w:t>regulation tendencies and emotional goals</w:t>
        </w:r>
      </w:ins>
      <w:ins w:id="213" w:author="Billy Mitchell" w:date="2023-11-07T21:24:00Z">
        <w:r w:rsidR="00CB54A4">
          <w:rPr>
            <w:szCs w:val="24"/>
          </w:rPr>
          <w:t xml:space="preserve">, in an effort </w:t>
        </w:r>
      </w:ins>
      <w:ins w:id="214" w:author="Billy Mitchell" w:date="2023-11-07T21:25:00Z">
        <w:r w:rsidR="00CB54A4">
          <w:rPr>
            <w:szCs w:val="24"/>
          </w:rPr>
          <w:t>to identify conditions in which the relationship between affect</w:t>
        </w:r>
      </w:ins>
      <w:ins w:id="215" w:author="Billy Mitchell" w:date="2023-11-07T21:26:00Z">
        <w:r w:rsidR="00CB54A4">
          <w:rPr>
            <w:szCs w:val="24"/>
          </w:rPr>
          <w:t>ive intensity and strategy usage might emerge as statistically significant</w:t>
        </w:r>
      </w:ins>
      <w:del w:id="216" w:author="Billy Mitchell" w:date="2023-11-07T21:26:00Z">
        <w:r w:rsidR="007B651D" w:rsidDel="00CB54A4">
          <w:rPr>
            <w:szCs w:val="24"/>
          </w:rPr>
          <w:delText xml:space="preserve"> </w:delText>
        </w:r>
        <w:r w:rsidR="007B651D" w:rsidRPr="004E6FCA" w:rsidDel="00CB54A4">
          <w:rPr>
            <w:szCs w:val="24"/>
          </w:rPr>
          <w:delText xml:space="preserve">Important covariates including </w:delText>
        </w:r>
      </w:del>
      <w:del w:id="217" w:author="Billy Mitchell" w:date="2023-11-07T21:19:00Z">
        <w:r w:rsidR="007B651D" w:rsidRPr="004E6FCA" w:rsidDel="00B42FE6">
          <w:rPr>
            <w:szCs w:val="24"/>
          </w:rPr>
          <w:delText xml:space="preserve">cognitive resources, </w:delText>
        </w:r>
      </w:del>
      <w:del w:id="218" w:author="Billy Mitchell" w:date="2023-11-07T21:25:00Z">
        <w:r w:rsidR="007B651D" w:rsidRPr="004E6FCA" w:rsidDel="00CB54A4">
          <w:rPr>
            <w:szCs w:val="24"/>
          </w:rPr>
          <w:delText xml:space="preserve">regulation tendencies, and emotional goals </w:delText>
        </w:r>
      </w:del>
      <w:del w:id="219" w:author="Billy Mitchell" w:date="2023-11-07T21:26:00Z">
        <w:r w:rsidR="007B651D" w:rsidRPr="004E6FCA" w:rsidDel="00CB54A4">
          <w:rPr>
            <w:szCs w:val="24"/>
          </w:rPr>
          <w:delText xml:space="preserve">were captured and adjusted for </w:delText>
        </w:r>
        <w:r w:rsidR="007B651D" w:rsidDel="00CB54A4">
          <w:rPr>
            <w:szCs w:val="24"/>
          </w:rPr>
          <w:delText>in these</w:delText>
        </w:r>
        <w:r w:rsidR="007B651D" w:rsidRPr="004E6FCA" w:rsidDel="00CB54A4">
          <w:rPr>
            <w:szCs w:val="24"/>
          </w:rPr>
          <w:delText xml:space="preserve"> statistical models</w:delText>
        </w:r>
        <w:r w:rsidR="007B651D" w:rsidDel="00CB54A4">
          <w:rPr>
            <w:szCs w:val="24"/>
          </w:rPr>
          <w:delText>, but still failed to generate significant associations</w:delText>
        </w:r>
      </w:del>
      <w:r w:rsidR="007B651D" w:rsidRPr="004E6FCA">
        <w:rPr>
          <w:szCs w:val="24"/>
        </w:rPr>
        <w:t>.</w:t>
      </w:r>
      <w:ins w:id="220" w:author="Billy Mitchell" w:date="2023-11-07T21:26:00Z">
        <w:r w:rsidR="00CB54A4">
          <w:rPr>
            <w:szCs w:val="24"/>
          </w:rPr>
          <w:t xml:space="preserve"> We again failed to find an</w:t>
        </w:r>
      </w:ins>
      <w:ins w:id="221" w:author="Billy Mitchell" w:date="2023-11-07T21:27:00Z">
        <w:r w:rsidR="00CB54A4">
          <w:rPr>
            <w:szCs w:val="24"/>
          </w:rPr>
          <w:t xml:space="preserve"> association.</w:t>
        </w:r>
      </w:ins>
      <w:r w:rsidR="007B651D" w:rsidRPr="004E6FCA">
        <w:rPr>
          <w:szCs w:val="24"/>
        </w:rPr>
        <w:t xml:space="preserve"> </w:t>
      </w:r>
      <w:r w:rsidR="007B651D">
        <w:rPr>
          <w:szCs w:val="24"/>
        </w:rPr>
        <w:t>This</w:t>
      </w:r>
      <w:r w:rsidRPr="004E6FCA">
        <w:rPr>
          <w:szCs w:val="24"/>
        </w:rPr>
        <w:t xml:space="preserve"> surprising finding</w:t>
      </w:r>
      <w:r w:rsidR="007B651D">
        <w:rPr>
          <w:szCs w:val="24"/>
        </w:rPr>
        <w:t xml:space="preserve"> motivated </w:t>
      </w:r>
      <w:r w:rsidRPr="004E6FCA">
        <w:rPr>
          <w:szCs w:val="24"/>
        </w:rPr>
        <w:t>Experiment 2</w:t>
      </w:r>
      <w:r w:rsidR="007B651D">
        <w:rPr>
          <w:szCs w:val="24"/>
        </w:rPr>
        <w:t>,</w:t>
      </w:r>
      <w:r w:rsidRPr="004E6FCA">
        <w:rPr>
          <w:szCs w:val="24"/>
        </w:rPr>
        <w:t xml:space="preserve"> which aimed to determine whether participants exposed to similar experiences as the haunted house but in a less overwhelming, lower-intensity context would more often </w:t>
      </w:r>
      <w:del w:id="222" w:author="Billy Mitchell" w:date="2023-11-07T21:28:00Z">
        <w:r w:rsidRPr="004E6FCA" w:rsidDel="00CB54A4">
          <w:rPr>
            <w:szCs w:val="24"/>
          </w:rPr>
          <w:delText xml:space="preserve">select </w:delText>
        </w:r>
      </w:del>
      <w:ins w:id="223" w:author="Billy Mitchell" w:date="2023-11-07T21:28:00Z">
        <w:r w:rsidR="00CB54A4">
          <w:rPr>
            <w:szCs w:val="24"/>
          </w:rPr>
          <w:t>forecast selecting</w:t>
        </w:r>
        <w:r w:rsidR="00CB54A4" w:rsidRPr="004E6FCA">
          <w:rPr>
            <w:szCs w:val="24"/>
          </w:rPr>
          <w:t xml:space="preserve"> </w:t>
        </w:r>
      </w:ins>
      <w:r w:rsidRPr="004E6FCA">
        <w:rPr>
          <w:szCs w:val="24"/>
        </w:rPr>
        <w:t xml:space="preserve">distraction in response to high intensity events and reappraisal in response to low intensity events. </w:t>
      </w:r>
      <w:r w:rsidR="002013C5">
        <w:rPr>
          <w:szCs w:val="24"/>
        </w:rPr>
        <w:t>We did observe the canonical association between emotional intensity and regulatory strategy selection with this design</w:t>
      </w:r>
      <w:ins w:id="224" w:author="Billy Mitchell" w:date="2023-11-07T21:28:00Z">
        <w:r w:rsidR="00CB54A4">
          <w:rPr>
            <w:szCs w:val="24"/>
          </w:rPr>
          <w:t>, however, the degree to which forecasting and experiencing</w:t>
        </w:r>
      </w:ins>
      <w:ins w:id="225" w:author="Billy Mitchell" w:date="2023-11-07T21:29:00Z">
        <w:r w:rsidR="00CB54A4">
          <w:rPr>
            <w:szCs w:val="24"/>
          </w:rPr>
          <w:t xml:space="preserve"> emotion regulati</w:t>
        </w:r>
      </w:ins>
      <w:ins w:id="226" w:author="Billy Mitchell" w:date="2023-11-07T21:30:00Z">
        <w:r w:rsidR="00CB54A4">
          <w:rPr>
            <w:szCs w:val="24"/>
          </w:rPr>
          <w:t>on</w:t>
        </w:r>
      </w:ins>
      <w:ins w:id="227" w:author="Billy Mitchell" w:date="2023-11-07T21:28:00Z">
        <w:r w:rsidR="00CB54A4">
          <w:rPr>
            <w:szCs w:val="24"/>
          </w:rPr>
          <w:t xml:space="preserve"> are comparable remained a </w:t>
        </w:r>
      </w:ins>
      <w:ins w:id="228" w:author="Billy Mitchell" w:date="2023-11-07T21:29:00Z">
        <w:r w:rsidR="00CB54A4">
          <w:rPr>
            <w:szCs w:val="24"/>
          </w:rPr>
          <w:t>question</w:t>
        </w:r>
      </w:ins>
      <w:r w:rsidR="002013C5">
        <w:rPr>
          <w:szCs w:val="24"/>
        </w:rPr>
        <w:t>.</w:t>
      </w:r>
      <w:ins w:id="229" w:author="Billy Mitchell" w:date="2023-11-07T21:29:00Z">
        <w:r w:rsidR="00CB54A4">
          <w:rPr>
            <w:szCs w:val="24"/>
          </w:rPr>
          <w:t xml:space="preserve"> Study 3 </w:t>
        </w:r>
      </w:ins>
      <w:ins w:id="230" w:author="Billy Mitchell" w:date="2023-11-07T21:30:00Z">
        <w:r w:rsidR="00CB54A4">
          <w:rPr>
            <w:szCs w:val="24"/>
          </w:rPr>
          <w:t xml:space="preserve">tasked untrained participants with watching </w:t>
        </w:r>
      </w:ins>
      <w:ins w:id="231" w:author="Billy Mitchell" w:date="2023-11-07T21:31:00Z">
        <w:r w:rsidR="00CB54A4">
          <w:rPr>
            <w:szCs w:val="24"/>
          </w:rPr>
          <w:t>videos of varying negative intensity and</w:t>
        </w:r>
      </w:ins>
      <w:ins w:id="232" w:author="Billy Mitchell" w:date="2023-11-07T21:33:00Z">
        <w:r w:rsidR="00DF0574">
          <w:rPr>
            <w:szCs w:val="24"/>
          </w:rPr>
          <w:t xml:space="preserve"> subsequently</w:t>
        </w:r>
      </w:ins>
      <w:ins w:id="233" w:author="Billy Mitchell" w:date="2023-11-07T21:31:00Z">
        <w:r w:rsidR="00CB54A4">
          <w:rPr>
            <w:szCs w:val="24"/>
          </w:rPr>
          <w:t xml:space="preserve"> either </w:t>
        </w:r>
      </w:ins>
      <w:ins w:id="234" w:author="Billy Mitchell" w:date="2023-11-07T21:32:00Z">
        <w:r w:rsidR="00CB54A4">
          <w:rPr>
            <w:szCs w:val="24"/>
          </w:rPr>
          <w:t xml:space="preserve">reporting the regulatory strategies that they </w:t>
        </w:r>
        <w:r w:rsidR="00DF0574">
          <w:rPr>
            <w:szCs w:val="24"/>
          </w:rPr>
          <w:t>used (experienc</w:t>
        </w:r>
      </w:ins>
      <w:ins w:id="235" w:author="Billy Mitchell" w:date="2023-11-07T21:33:00Z">
        <w:r w:rsidR="00DF0574">
          <w:rPr>
            <w:szCs w:val="24"/>
          </w:rPr>
          <w:t>ing</w:t>
        </w:r>
      </w:ins>
      <w:ins w:id="236" w:author="Billy Mitchell" w:date="2023-11-07T21:32:00Z">
        <w:r w:rsidR="00DF0574">
          <w:rPr>
            <w:szCs w:val="24"/>
          </w:rPr>
          <w:t xml:space="preserve">) or the strategies that they predict </w:t>
        </w:r>
      </w:ins>
      <w:ins w:id="237" w:author="Billy Mitchell" w:date="2023-11-07T21:33:00Z">
        <w:r w:rsidR="00DF0574">
          <w:rPr>
            <w:szCs w:val="24"/>
          </w:rPr>
          <w:t>might be used (forecasting)</w:t>
        </w:r>
      </w:ins>
      <w:ins w:id="238" w:author="Billy Mitchell" w:date="2023-11-07T21:34:00Z">
        <w:r w:rsidR="00DF0574">
          <w:rPr>
            <w:szCs w:val="24"/>
          </w:rPr>
          <w:t xml:space="preserve"> to downregulate their negative emotions. </w:t>
        </w:r>
      </w:ins>
      <w:ins w:id="239" w:author="Billy Mitchell" w:date="2023-11-07T21:55:00Z">
        <w:r w:rsidR="00795CB8">
          <w:rPr>
            <w:szCs w:val="24"/>
          </w:rPr>
          <w:t xml:space="preserve">For both forecasters and experiencers, increasing self-reported affective intensity predicted a greater likelihood of using distraction. However, </w:t>
        </w:r>
      </w:ins>
      <w:ins w:id="240" w:author="Billy Mitchell" w:date="2023-11-07T21:57:00Z">
        <w:r w:rsidR="00795CB8">
          <w:rPr>
            <w:szCs w:val="24"/>
          </w:rPr>
          <w:t>forecasters were less likely than regulators to use reappraisal at low intensities.</w:t>
        </w:r>
      </w:ins>
      <w:ins w:id="241" w:author="Billy Mitchell" w:date="2023-11-07T21:56:00Z">
        <w:r w:rsidR="00795CB8">
          <w:rPr>
            <w:szCs w:val="24"/>
          </w:rPr>
          <w:br/>
        </w:r>
      </w:ins>
      <w:ins w:id="242" w:author="Billy Mitchell" w:date="2023-11-07T21:52:00Z">
        <w:r w:rsidR="00795CB8">
          <w:rPr>
            <w:szCs w:val="24"/>
          </w:rPr>
          <w:t>Forecaster were more likely to forecast regulat</w:t>
        </w:r>
      </w:ins>
      <w:ins w:id="243" w:author="Billy Mitchell" w:date="2023-11-07T21:53:00Z">
        <w:r w:rsidR="00795CB8">
          <w:rPr>
            <w:szCs w:val="24"/>
          </w:rPr>
          <w:t xml:space="preserve">ing </w:t>
        </w:r>
      </w:ins>
      <w:ins w:id="244" w:author="Billy Mitchell" w:date="2023-11-07T21:57:00Z">
        <w:r w:rsidR="00795CB8">
          <w:rPr>
            <w:szCs w:val="24"/>
          </w:rPr>
          <w:t xml:space="preserve">at all </w:t>
        </w:r>
      </w:ins>
      <w:ins w:id="245" w:author="Billy Mitchell" w:date="2023-11-07T21:53:00Z">
        <w:r w:rsidR="00795CB8">
          <w:rPr>
            <w:szCs w:val="24"/>
          </w:rPr>
          <w:t>than experiencers were likely to have regulated</w:t>
        </w:r>
      </w:ins>
      <w:ins w:id="246" w:author="Billy Mitchell" w:date="2023-11-07T21:57:00Z">
        <w:r w:rsidR="00795CB8">
          <w:rPr>
            <w:szCs w:val="24"/>
          </w:rPr>
          <w:t xml:space="preserve"> at all</w:t>
        </w:r>
      </w:ins>
      <w:ins w:id="247" w:author="Billy Mitchell" w:date="2023-11-07T21:54:00Z">
        <w:r w:rsidR="00795CB8">
          <w:rPr>
            <w:szCs w:val="24"/>
          </w:rPr>
          <w:t xml:space="preserve">. </w:t>
        </w:r>
      </w:ins>
      <w:del w:id="248" w:author="Billy Mitchell" w:date="2023-11-07T21:30:00Z">
        <w:r w:rsidR="00DA5661" w:rsidDel="00CB54A4">
          <w:rPr>
            <w:b/>
            <w:szCs w:val="24"/>
          </w:rPr>
          <w:br w:type="page"/>
        </w:r>
      </w:del>
    </w:p>
    <w:p w14:paraId="497A593C" w14:textId="1845EDC6" w:rsidR="00EE6731" w:rsidRPr="00EE6731" w:rsidRDefault="00B720B2" w:rsidP="00E44513">
      <w:pPr>
        <w:spacing w:after="0" w:line="480" w:lineRule="auto"/>
        <w:ind w:left="0" w:firstLine="720"/>
        <w:rPr>
          <w:szCs w:val="24"/>
        </w:rPr>
      </w:pPr>
      <w:r w:rsidRPr="008C7178">
        <w:rPr>
          <w:b/>
          <w:szCs w:val="24"/>
        </w:rPr>
        <w:t xml:space="preserve">EXPERIMENT </w:t>
      </w:r>
      <w:r w:rsidR="00083D59">
        <w:rPr>
          <w:b/>
          <w:szCs w:val="24"/>
        </w:rPr>
        <w:t>1</w:t>
      </w:r>
      <w:r w:rsidR="00D03243">
        <w:rPr>
          <w:b/>
          <w:szCs w:val="24"/>
        </w:rPr>
        <w:t xml:space="preserve"> METHODS</w:t>
      </w:r>
    </w:p>
    <w:p w14:paraId="43A0FEE3" w14:textId="758E400F" w:rsidR="00083D59" w:rsidRPr="008C7178" w:rsidRDefault="00083D59" w:rsidP="00E44513">
      <w:pPr>
        <w:spacing w:after="0" w:line="480" w:lineRule="auto"/>
        <w:ind w:left="0" w:firstLine="720"/>
        <w:rPr>
          <w:szCs w:val="24"/>
        </w:rPr>
      </w:pPr>
      <w:r w:rsidRPr="008C7178">
        <w:rPr>
          <w:szCs w:val="24"/>
        </w:rPr>
        <w:t>Experiment 1 tested whether the emotional intensity of negatively-valenced events was associated with the likelihood of using a low-effort or high-effort regulatory strategy in a</w:t>
      </w:r>
      <w:r>
        <w:rPr>
          <w:szCs w:val="24"/>
        </w:rPr>
        <w:t>n immersive,</w:t>
      </w:r>
      <w:r w:rsidRPr="008C7178">
        <w:rPr>
          <w:szCs w:val="24"/>
        </w:rPr>
        <w:t xml:space="preserve"> </w:t>
      </w:r>
      <w:r>
        <w:rPr>
          <w:szCs w:val="24"/>
        </w:rPr>
        <w:t xml:space="preserve">high-intensity, multimodal </w:t>
      </w:r>
      <w:r w:rsidRPr="008C7178">
        <w:rPr>
          <w:szCs w:val="24"/>
        </w:rPr>
        <w:t>setting with an untrained sample</w:t>
      </w:r>
      <w:r w:rsidR="004B43D8">
        <w:rPr>
          <w:szCs w:val="24"/>
        </w:rPr>
        <w:t xml:space="preserve"> of participants</w:t>
      </w:r>
      <w:r w:rsidRPr="008C7178">
        <w:rPr>
          <w:szCs w:val="24"/>
        </w:rPr>
        <w:t>. To assess emotional intensity, participants</w:t>
      </w:r>
      <w:r w:rsidR="00D92083">
        <w:rPr>
          <w:szCs w:val="24"/>
        </w:rPr>
        <w:t xml:space="preserve"> performed a surprise free recall task immediately after exposure </w:t>
      </w:r>
      <w:r w:rsidR="00D92083">
        <w:rPr>
          <w:szCs w:val="24"/>
        </w:rPr>
        <w:lastRenderedPageBreak/>
        <w:t>during which they</w:t>
      </w:r>
      <w:r w:rsidRPr="008C7178">
        <w:rPr>
          <w:szCs w:val="24"/>
        </w:rPr>
        <w:t xml:space="preserve"> 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Pr="008C7178">
        <w:rPr>
          <w:szCs w:val="24"/>
        </w:rPr>
        <w:t xml:space="preserve">intensity </w:t>
      </w:r>
      <w:r w:rsidR="00D92083">
        <w:rPr>
          <w:szCs w:val="24"/>
        </w:rPr>
        <w:t xml:space="preserve">of those emotions during self-selected </w:t>
      </w:r>
      <w:r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w:t>
      </w:r>
      <w:proofErr w:type="gramStart"/>
      <w:r w:rsidR="00D92083">
        <w:rPr>
          <w:szCs w:val="24"/>
        </w:rPr>
        <w:t>the means by which</w:t>
      </w:r>
      <w:proofErr w:type="gramEnd"/>
      <w:r w:rsidR="00D92083">
        <w:rPr>
          <w:szCs w:val="24"/>
        </w:rPr>
        <w:t xml:space="preserve"> </w:t>
      </w:r>
      <w:r w:rsidRPr="008C7178">
        <w:rPr>
          <w:szCs w:val="24"/>
        </w:rPr>
        <w:t xml:space="preserve">they attempted to </w:t>
      </w:r>
      <w:r w:rsidR="00D92083">
        <w:rPr>
          <w:szCs w:val="24"/>
        </w:rPr>
        <w:t xml:space="preserve">regulate </w:t>
      </w:r>
      <w:r w:rsidRPr="008C7178">
        <w:rPr>
          <w:szCs w:val="24"/>
        </w:rPr>
        <w:t xml:space="preserve">in their own words. </w:t>
      </w: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52F64655" w:rsidR="00BE63C2" w:rsidRPr="006B0891" w:rsidRDefault="00BE63C2" w:rsidP="00E44513">
      <w:pPr>
        <w:spacing w:after="0" w:line="480" w:lineRule="auto"/>
        <w:ind w:left="0" w:firstLine="720"/>
        <w:rPr>
          <w:szCs w:val="24"/>
        </w:rPr>
      </w:pPr>
      <w:r>
        <w:rPr>
          <w:b/>
          <w:bCs/>
          <w:szCs w:val="24"/>
        </w:rPr>
        <w:t xml:space="preserve">Pilot Study. </w:t>
      </w:r>
      <w:r>
        <w:rPr>
          <w:szCs w:val="24"/>
        </w:rPr>
        <w:t xml:space="preserve">A pilot study was conducted in October 2019 consisting of </w:t>
      </w:r>
      <w:r w:rsidRPr="008C7178">
        <w:rPr>
          <w:szCs w:val="24"/>
        </w:rPr>
        <w:t>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Pr>
          <w:szCs w:val="24"/>
        </w:rPr>
        <w:t xml:space="preserve"> Piloting allowed us to determine the distribution of emotion regulation strategy usage in this context and determine a more appropriate sample size for our primary study, as a review of the extant literature did not yield analogous study designs within the emotion regulation space. A</w:t>
      </w:r>
      <w:r w:rsidRPr="008C7178">
        <w:rPr>
          <w:szCs w:val="24"/>
        </w:rPr>
        <w:t xml:space="preserve"> priori power analyses</w:t>
      </w:r>
      <w:r>
        <w:rPr>
          <w:szCs w:val="24"/>
        </w:rPr>
        <w:t xml:space="preserve"> </w:t>
      </w:r>
      <w:r w:rsidR="009B0A20">
        <w:rPr>
          <w:szCs w:val="24"/>
        </w:rPr>
        <w:t xml:space="preserve">for this pilot </w:t>
      </w:r>
      <w:r>
        <w:rPr>
          <w:szCs w:val="24"/>
        </w:rPr>
        <w:t xml:space="preserve">were conducted using </w:t>
      </w:r>
      <w:r w:rsidRPr="008C7178">
        <w:rPr>
          <w:szCs w:val="24"/>
        </w:rPr>
        <w:t>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w:t>
      </w:r>
      <w:r>
        <w:rPr>
          <w:szCs w:val="24"/>
        </w:rPr>
        <w:t xml:space="preserve"> Using </w:t>
      </w:r>
      <w:proofErr w:type="spellStart"/>
      <w:r w:rsidRPr="008C7178">
        <w:rPr>
          <w:szCs w:val="24"/>
        </w:rPr>
        <w:t>WebPower</w:t>
      </w:r>
      <w:proofErr w:type="spellEnd"/>
      <w:r>
        <w:rPr>
          <w:szCs w:val="24"/>
        </w:rPr>
        <w:t xml:space="preserve"> </w:t>
      </w:r>
      <w:r>
        <w:rPr>
          <w:szCs w:val="24"/>
        </w:rPr>
        <w:fldChar w:fldCharType="begin"/>
      </w:r>
      <w:r w:rsidR="007B47B5">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Pr="006A1E84">
        <w:t>(Zhang &amp; Mai, 2019)</w:t>
      </w:r>
      <w:r>
        <w:rPr>
          <w:szCs w:val="24"/>
        </w:rPr>
        <w:fldChar w:fldCharType="end"/>
      </w:r>
      <w:r w:rsidRPr="008C7178">
        <w:rPr>
          <w:szCs w:val="24"/>
        </w:rPr>
        <w:t xml:space="preserve"> in R 3.6.1 </w:t>
      </w:r>
      <w:r>
        <w:rPr>
          <w:szCs w:val="24"/>
        </w:rPr>
        <w:fldChar w:fldCharType="begin"/>
      </w:r>
      <w:r w:rsidR="007B47B5">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Pr="006A1E84">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9B0A20">
        <w:rPr>
          <w:szCs w:val="24"/>
        </w:rPr>
        <w:t>exploration</w:t>
      </w:r>
      <w:r>
        <w:rPr>
          <w:szCs w:val="24"/>
        </w:rPr>
        <w:t xml:space="preserve"> 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[strategy ~ intensity + (1 | Participant)]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OR </w:t>
      </w:r>
      <w:r>
        <w:rPr>
          <w:szCs w:val="24"/>
        </w:rPr>
        <w:lastRenderedPageBreak/>
        <w:t>= 1.83 (</w:t>
      </w:r>
      <w:r w:rsidRPr="006B0891">
        <w:rPr>
          <w:szCs w:val="24"/>
        </w:rPr>
        <w:t>95% CI = [0.65, 3.2], p = 0.079)</w:t>
      </w:r>
      <w:r>
        <w:rPr>
          <w:szCs w:val="24"/>
        </w:rPr>
        <w:t xml:space="preserve"> </w:t>
      </w:r>
      <w:bookmarkStart w:id="249" w:name="_Hlk150334285"/>
      <w:r>
        <w:rPr>
          <w:szCs w:val="24"/>
        </w:rPr>
        <w:t>(</w:t>
      </w:r>
      <w:r>
        <w:rPr>
          <w:i/>
          <w:szCs w:val="24"/>
        </w:rPr>
        <w:t>See</w:t>
      </w:r>
      <w:r>
        <w:rPr>
          <w:szCs w:val="24"/>
        </w:rPr>
        <w:t xml:space="preserve"> </w:t>
      </w:r>
      <w:r>
        <w:rPr>
          <w:b/>
          <w:szCs w:val="24"/>
        </w:rPr>
        <w:t xml:space="preserve">Supplementary Materials </w:t>
      </w:r>
      <w:r>
        <w:rPr>
          <w:szCs w:val="24"/>
        </w:rPr>
        <w:t>for more pilot design and analyses details)</w:t>
      </w:r>
      <w:bookmarkEnd w:id="249"/>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pilot</w:t>
      </w:r>
      <w:r>
        <w:rPr>
          <w:szCs w:val="24"/>
        </w:rPr>
        <w:t xml:space="preserve"> was used to </w:t>
      </w:r>
      <w:r w:rsidR="00B501A4">
        <w:rPr>
          <w:szCs w:val="24"/>
        </w:rPr>
        <w:t xml:space="preserve">generated an a </w:t>
      </w:r>
      <w:proofErr w:type="spellStart"/>
      <w:r w:rsidR="00B501A4">
        <w:rPr>
          <w:szCs w:val="24"/>
        </w:rPr>
        <w:t>prori</w:t>
      </w:r>
      <w:proofErr w:type="spellEnd"/>
      <w:r w:rsidR="00B501A4">
        <w:rPr>
          <w:szCs w:val="24"/>
        </w:rPr>
        <w:t xml:space="preserve"> power curve </w:t>
      </w:r>
      <w:r>
        <w:rPr>
          <w:szCs w:val="24"/>
        </w:rPr>
        <w:t xml:space="preserve">for Experiment </w:t>
      </w:r>
      <w:r w:rsidR="00B501A4">
        <w:rPr>
          <w:szCs w:val="24"/>
        </w:rPr>
        <w:t xml:space="preserve">1 via </w:t>
      </w:r>
      <w:proofErr w:type="spellStart"/>
      <w:r w:rsidR="00B501A4">
        <w:rPr>
          <w:szCs w:val="24"/>
        </w:rPr>
        <w:t>simr</w:t>
      </w:r>
      <w:proofErr w:type="spellEnd"/>
      <w:r w:rsidR="00B501A4">
        <w:rPr>
          <w:szCs w:val="24"/>
        </w:rPr>
        <w:t xml:space="preserve"> </w:t>
      </w:r>
      <w:r w:rsidR="00B501A4">
        <w:rPr>
          <w:szCs w:val="24"/>
        </w:rPr>
        <w:fldChar w:fldCharType="begin"/>
      </w:r>
      <w:r w:rsidR="007B47B5">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B501A4" w:rsidRPr="00B501A4">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w:t>
      </w:r>
      <w:proofErr w:type="gramStart"/>
      <w:r w:rsidR="009B0A20">
        <w:rPr>
          <w:szCs w:val="24"/>
        </w:rPr>
        <w:t>hierarchically-structured</w:t>
      </w:r>
      <w:proofErr w:type="gramEnd"/>
      <w:r w:rsidR="009B0A20">
        <w:rPr>
          <w:szCs w:val="24"/>
        </w:rPr>
        <w:t xml:space="preserve">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experiment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proofErr w:type="spellStart"/>
      <w:r w:rsidRPr="00957D51">
        <w:rPr>
          <w:i/>
          <w:szCs w:val="24"/>
        </w:rPr>
        <w:t>Pr</w:t>
      </w:r>
      <w:proofErr w:type="spellEnd"/>
      <w:r w:rsidRPr="00957D51">
        <w:rPr>
          <w:i/>
          <w:szCs w:val="24"/>
        </w:rPr>
        <w:t>(Y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a concurrently</w:t>
      </w:r>
      <w:r w:rsidR="009B0A20">
        <w:rPr>
          <w:szCs w:val="24"/>
        </w:rPr>
        <w:t>-ran</w:t>
      </w:r>
      <w:r w:rsidR="00134823">
        <w:rPr>
          <w:szCs w:val="24"/>
        </w:rPr>
        <w:t xml:space="preserve"> experiment on fear and memory</w:t>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7B1ECD8C" w:rsidR="00654027" w:rsidRDefault="00D90BC6" w:rsidP="00E44513">
      <w:pPr>
        <w:spacing w:after="0" w:line="480" w:lineRule="auto"/>
        <w:ind w:left="0" w:firstLine="720"/>
        <w:rPr>
          <w:szCs w:val="24"/>
        </w:rPr>
      </w:pPr>
      <w:r>
        <w:rPr>
          <w:b/>
          <w:szCs w:val="24"/>
        </w:rPr>
        <w:t xml:space="preserve">Experiment 1. </w:t>
      </w:r>
      <w:r w:rsidR="00B720B2" w:rsidRPr="008C7178">
        <w:rPr>
          <w:szCs w:val="24"/>
        </w:rPr>
        <w:t>In October 2021, 118 participants (</w:t>
      </w:r>
      <w:r w:rsidR="00B720B2" w:rsidRPr="008C7178">
        <w:rPr>
          <w:i/>
          <w:szCs w:val="24"/>
        </w:rPr>
        <w:t xml:space="preserve">x̄ </w:t>
      </w:r>
      <w:r w:rsidR="00B720B2" w:rsidRPr="008C7178">
        <w:rPr>
          <w:i/>
          <w:szCs w:val="24"/>
          <w:vertAlign w:val="subscript"/>
        </w:rPr>
        <w:t>age</w:t>
      </w:r>
      <w:r w:rsidR="00B720B2" w:rsidRPr="008C7178">
        <w:rPr>
          <w:szCs w:val="24"/>
        </w:rPr>
        <w:t xml:space="preserve"> = 20.80 </w:t>
      </w:r>
      <w:proofErr w:type="spellStart"/>
      <w:r w:rsidR="00B720B2" w:rsidRPr="008C7178">
        <w:rPr>
          <w:szCs w:val="24"/>
        </w:rPr>
        <w:t>yrs</w:t>
      </w:r>
      <w:proofErr w:type="spellEnd"/>
      <w:r w:rsidR="00B720B2" w:rsidRPr="008C7178">
        <w:rPr>
          <w:szCs w:val="24"/>
        </w:rPr>
        <w:t xml:space="preserve">, range = 18 – 34 </w:t>
      </w:r>
      <w:proofErr w:type="spellStart"/>
      <w:r w:rsidR="00B720B2" w:rsidRPr="008C7178">
        <w:rPr>
          <w:szCs w:val="24"/>
        </w:rPr>
        <w:t>yrs</w:t>
      </w:r>
      <w:proofErr w:type="spellEnd"/>
      <w:r w:rsidR="00B720B2" w:rsidRPr="008C7178">
        <w:rPr>
          <w:szCs w:val="24"/>
        </w:rPr>
        <w:t xml:space="preserve">, </w:t>
      </w:r>
      <w:proofErr w:type="spellStart"/>
      <w:r w:rsidR="00B720B2" w:rsidRPr="008C7178">
        <w:rPr>
          <w:i/>
          <w:szCs w:val="24"/>
        </w:rPr>
        <w:t>sd</w:t>
      </w:r>
      <w:r w:rsidR="00B720B2" w:rsidRPr="008C7178">
        <w:rPr>
          <w:i/>
          <w:szCs w:val="24"/>
          <w:vertAlign w:val="subscript"/>
        </w:rPr>
        <w:t>age</w:t>
      </w:r>
      <w:proofErr w:type="spellEnd"/>
      <w:r w:rsidR="00B720B2" w:rsidRPr="008C7178">
        <w:rPr>
          <w:szCs w:val="24"/>
        </w:rPr>
        <w:t xml:space="preserve"> = 2.87 </w:t>
      </w:r>
      <w:proofErr w:type="spellStart"/>
      <w:r w:rsidR="00B720B2" w:rsidRPr="008C7178">
        <w:rPr>
          <w:szCs w:val="24"/>
        </w:rPr>
        <w:t>yrs</w:t>
      </w:r>
      <w:proofErr w:type="spellEnd"/>
      <w:r w:rsidR="00B720B2" w:rsidRPr="008C7178">
        <w:rPr>
          <w:szCs w:val="24"/>
        </w:rPr>
        <w:t>, 7</w:t>
      </w:r>
      <w:r w:rsidR="00E37E22">
        <w:rPr>
          <w:szCs w:val="24"/>
        </w:rPr>
        <w:t>3</w:t>
      </w:r>
      <w:r w:rsidR="00B720B2" w:rsidRPr="008C7178">
        <w:rPr>
          <w:szCs w:val="24"/>
        </w:rPr>
        <w:t xml:space="preserve"> female</w:t>
      </w:r>
      <w:r w:rsidR="00E37E22">
        <w:rPr>
          <w:szCs w:val="24"/>
        </w:rPr>
        <w:t>, 5 non-binary</w:t>
      </w:r>
      <w:r w:rsidR="00B720B2" w:rsidRPr="008C7178">
        <w:rPr>
          <w:szCs w:val="24"/>
        </w:rPr>
        <w:t xml:space="preserve">) were recruited from a large northeastern city via flyers for an IRB-approved </w:t>
      </w:r>
      <w:r>
        <w:rPr>
          <w:szCs w:val="24"/>
        </w:rPr>
        <w:t>stu</w:t>
      </w:r>
      <w:r w:rsidR="00B720B2" w:rsidRPr="00987F40">
        <w:rPr>
          <w:szCs w:val="24"/>
        </w:rPr>
        <w:t>dy</w:t>
      </w:r>
      <w:r>
        <w:rPr>
          <w:szCs w:val="24"/>
        </w:rPr>
        <w:t xml:space="preserve"> on fear processing at a local haunted house attraction</w:t>
      </w:r>
      <w:r w:rsidR="00EB0294">
        <w:rPr>
          <w:szCs w:val="24"/>
        </w:rPr>
        <w:t xml:space="preserve"> </w:t>
      </w:r>
      <w:r w:rsidR="00EB0294">
        <w:t xml:space="preserve"> (</w:t>
      </w:r>
      <w:r w:rsidR="00EB0294">
        <w:rPr>
          <w:b/>
          <w:bCs/>
        </w:rPr>
        <w:t>Fig. 1</w:t>
      </w:r>
      <w:r w:rsidR="00EB0294" w:rsidRPr="00EB0294">
        <w:t>)</w:t>
      </w:r>
      <w:r>
        <w:rPr>
          <w:szCs w:val="24"/>
        </w:rPr>
        <w:t>.</w:t>
      </w:r>
      <w:r w:rsidR="00234192">
        <w:rPr>
          <w:szCs w:val="24"/>
        </w:rPr>
        <w:t xml:space="preserve"> </w:t>
      </w:r>
      <w:r w:rsidR="00201A98">
        <w:rPr>
          <w:szCs w:val="24"/>
        </w:rPr>
        <w:t>Eligible participants were native English speakers</w:t>
      </w:r>
      <w:r>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w:t>
      </w:r>
      <w:proofErr w:type="spellStart"/>
      <w:r w:rsidR="00201A98">
        <w:rPr>
          <w:szCs w:val="24"/>
        </w:rPr>
        <w:t>yrs</w:t>
      </w:r>
      <w:proofErr w:type="spellEnd"/>
      <w:r w:rsidR="00201A98">
        <w:rPr>
          <w:szCs w:val="24"/>
        </w:rPr>
        <w:t xml:space="preserve">, </w:t>
      </w:r>
      <w:proofErr w:type="spellStart"/>
      <w:r w:rsidR="00201A98" w:rsidRPr="000D7D4C">
        <w:rPr>
          <w:i/>
          <w:iCs/>
          <w:szCs w:val="24"/>
        </w:rPr>
        <w:t>sd</w:t>
      </w:r>
      <w:proofErr w:type="spellEnd"/>
      <w:r w:rsidR="00201A98" w:rsidRPr="000D7D4C">
        <w:rPr>
          <w:i/>
          <w:iCs/>
          <w:szCs w:val="24"/>
        </w:rPr>
        <w:t xml:space="preserve"> </w:t>
      </w:r>
      <w:r w:rsidR="00201A98" w:rsidRPr="000D7D4C">
        <w:rPr>
          <w:i/>
          <w:iCs/>
          <w:szCs w:val="24"/>
          <w:vertAlign w:val="subscript"/>
        </w:rPr>
        <w:t>Years of Education</w:t>
      </w:r>
      <w:r w:rsidR="00201A98">
        <w:rPr>
          <w:szCs w:val="24"/>
        </w:rPr>
        <w:t xml:space="preserve"> = 2.75 </w:t>
      </w:r>
      <w:proofErr w:type="spellStart"/>
      <w:r w:rsidR="00201A98">
        <w:rPr>
          <w:szCs w:val="24"/>
        </w:rPr>
        <w:t>yrs</w:t>
      </w:r>
      <w:proofErr w:type="spellEnd"/>
      <w:r w:rsidR="00201A98">
        <w:rPr>
          <w:szCs w:val="24"/>
        </w:rPr>
        <w:t>)</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w:t>
      </w:r>
      <w:r w:rsidR="00C1208F">
        <w:rPr>
          <w:szCs w:val="24"/>
        </w:rPr>
        <w:lastRenderedPageBreak/>
        <w:t>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47DED41C" w:rsidR="00EB6E76" w:rsidRDefault="00EB6E76" w:rsidP="00E44513">
      <w:pPr>
        <w:spacing w:after="0" w:line="480" w:lineRule="auto"/>
        <w:ind w:left="0" w:firstLine="720"/>
        <w:rPr>
          <w:szCs w:val="24"/>
        </w:rPr>
      </w:pPr>
      <w:r>
        <w:rPr>
          <w:b/>
          <w:noProof/>
          <w:szCs w:val="24"/>
        </w:rPr>
        <mc:AlternateContent>
          <mc:Choice Requires="wpg">
            <w:drawing>
              <wp:anchor distT="0" distB="0" distL="114300" distR="114300" simplePos="0" relativeHeight="251662336" behindDoc="0" locked="0" layoutInCell="1" allowOverlap="1" wp14:anchorId="4A7C07EB" wp14:editId="215DC3F3">
                <wp:simplePos x="0" y="0"/>
                <wp:positionH relativeFrom="margin">
                  <wp:posOffset>0</wp:posOffset>
                </wp:positionH>
                <wp:positionV relativeFrom="paragraph">
                  <wp:posOffset>344170</wp:posOffset>
                </wp:positionV>
                <wp:extent cx="6084855" cy="26092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6084855" cy="2609215"/>
                          <a:chOff x="315310" y="0"/>
                          <a:chExt cx="6084855" cy="2609346"/>
                        </a:xfrm>
                      </wpg:grpSpPr>
                      <wps:wsp>
                        <wps:cNvPr id="3" name="Text Box 3"/>
                        <wps:cNvSpPr txBox="1"/>
                        <wps:spPr>
                          <a:xfrm>
                            <a:off x="315310" y="1694900"/>
                            <a:ext cx="5949950" cy="914446"/>
                          </a:xfrm>
                          <a:prstGeom prst="rect">
                            <a:avLst/>
                          </a:prstGeom>
                          <a:solidFill>
                            <a:schemeClr val="lt1"/>
                          </a:solidFill>
                          <a:ln w="6350">
                            <a:noFill/>
                          </a:ln>
                        </wps:spPr>
                        <wps:txbx>
                          <w:txbxContent>
                            <w:p w14:paraId="7FA71508" w14:textId="77777777" w:rsidR="00260459" w:rsidRPr="00EE6731" w:rsidRDefault="0026045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4" name="Picture 2624"/>
                          <pic:cNvPicPr/>
                        </pic:nvPicPr>
                        <pic:blipFill>
                          <a:blip r:embed="rId11"/>
                          <a:stretch>
                            <a:fillRect/>
                          </a:stretch>
                        </pic:blipFill>
                        <pic:spPr>
                          <a:xfrm>
                            <a:off x="457200" y="0"/>
                            <a:ext cx="5942965" cy="1666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C07EB" id="Group 8" o:spid="_x0000_s1026" style="position:absolute;left:0;text-align:left;margin-left:0;margin-top:27.1pt;width:479.1pt;height:205.45pt;z-index:251662336;mso-position-horizontal-relative:margin;mso-width-relative:margin;mso-height-relative:margin" coordorigin="3153" coordsize="60848,26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">
                <v:shapetype id="_x0000_t202" coordsize="21600,21600" o:spt="202" path="m,l,21600r21600,l21600,xe">
                  <v:stroke joinstyle="miter"/>
                  <v:path gradientshapeok="t" o:connecttype="rect"/>
                </v:shapetype>
                <v:shape id="Text Box 3" o:spid="_x0000_s1027" type="#_x0000_t202" style="position:absolute;left:3153;top:16949;width:59499;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77777777" w:rsidR="00260459" w:rsidRPr="00EE6731" w:rsidRDefault="0026045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Study 2: Task Overview - One hundred and eighteen (118) participants traversed a haunted house in small groups. a. Prior to the haunted house, participants completed baseline questionnaires outside of the event at a local park. b. The haunted house lasted for ~37 minutes. c) Participants then immediately recalled three events, and their attempts to regulate them post exposure. d) They then again recalled the same three events and an additional six events at an online follow-up session.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24" o:spid="_x0000_s1028" type="#_x0000_t75" style="position:absolute;left:4572;width:5942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">
                  <v:imagedata r:id="rId12" o:title=""/>
                </v:shape>
                <w10:wrap type="topAndBottom" anchorx="margin"/>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2BCC9DD1"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feel they know about this specific haunted house (1 = ‘None at all’, 5 = ‘A great deal’), and from which sources had they learned information about this specific </w:t>
      </w:r>
      <w:r w:rsidR="00F63EDD">
        <w:rPr>
          <w:szCs w:val="24"/>
        </w:rPr>
        <w:lastRenderedPageBreak/>
        <w:t xml:space="preserve">haunted house (e.g., advertisements, friends, news reports, etc.). To assess expectations, participants were asked how much positive and negative emotion they anticipated experiencing prior to exposure on a 5-point Likert scale, with 1 being ‘None at all’ and 5 being ‘A great deal’.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100-point sliding scales and included payment, thrills, novel experiences, challenges, social pressure, scientific interest or duty, and boredom.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7B47B5">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47236C" w:rsidRPr="0047236C">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w:t>
      </w:r>
      <w:r w:rsidR="00392022">
        <w:rPr>
          <w:szCs w:val="24"/>
        </w:rPr>
        <w:t xml:space="preserve">, the data from which has been covered in another article </w:t>
      </w:r>
      <w:r w:rsidR="00392022">
        <w:rPr>
          <w:szCs w:val="24"/>
        </w:rPr>
        <w:fldChar w:fldCharType="begin"/>
      </w:r>
      <w:r w:rsidR="007B47B5">
        <w:rPr>
          <w:szCs w:val="24"/>
        </w:rPr>
        <w:instrText xml:space="preserve"> ADDIN ZOTERO_ITEM CSL_CITATION {"citationID":"34sEwdGB","properties":{"formattedCitation":"(Stasiak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392022">
        <w:rPr>
          <w:szCs w:val="24"/>
        </w:rPr>
        <w:fldChar w:fldCharType="separate"/>
      </w:r>
      <w:r w:rsidR="00392022" w:rsidRPr="006A1E84">
        <w:t>(</w:t>
      </w:r>
      <w:r w:rsidR="00392022">
        <w:rPr>
          <w:i/>
          <w:iCs/>
        </w:rPr>
        <w:t xml:space="preserve">See </w:t>
      </w:r>
      <w:r w:rsidR="00392022" w:rsidRPr="006A1E84">
        <w:t>Stasiak et al., 2023)</w:t>
      </w:r>
      <w:r w:rsidR="00392022">
        <w:rPr>
          <w:szCs w:val="24"/>
        </w:rPr>
        <w:fldChar w:fldCharType="end"/>
      </w:r>
      <w:r w:rsidR="00392022">
        <w:rPr>
          <w:szCs w:val="24"/>
        </w:rPr>
        <w:t>,</w:t>
      </w:r>
      <w:r w:rsidR="00B720B2" w:rsidRPr="008C7178">
        <w:rPr>
          <w:szCs w:val="24"/>
        </w:rPr>
        <w:t xml:space="preserve">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5E6CF611"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proofErr w:type="spellStart"/>
      <w:r w:rsidR="00B720B2" w:rsidRPr="008C7178">
        <w:rPr>
          <w:i/>
          <w:szCs w:val="24"/>
        </w:rPr>
        <w:t>sd</w:t>
      </w:r>
      <w:r w:rsidR="00B720B2" w:rsidRPr="008C7178">
        <w:rPr>
          <w:szCs w:val="24"/>
          <w:vertAlign w:val="subscript"/>
        </w:rPr>
        <w:t>size</w:t>
      </w:r>
      <w:proofErr w:type="spellEnd"/>
      <w:r w:rsidR="00B720B2" w:rsidRPr="008C7178">
        <w:rPr>
          <w:szCs w:val="24"/>
          <w:vertAlign w:val="subscript"/>
        </w:rPr>
        <w:t xml:space="preserv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w:t>
      </w:r>
      <w:r w:rsidR="00225BAC">
        <w:rPr>
          <w:szCs w:val="24"/>
        </w:rPr>
        <w:lastRenderedPageBreak/>
        <w: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68D6734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 (participants were to walk through the haunted house in a single file line and avoid sharing thoughts, reactions, and experiences with other participants).</w:t>
      </w:r>
      <w:r>
        <w:rPr>
          <w:szCs w:val="24"/>
        </w:rPr>
        <w:t xml:space="preserve"> </w:t>
      </w:r>
      <w:r w:rsidR="00AE64F8" w:rsidRPr="008C7178">
        <w:rPr>
          <w:szCs w:val="24"/>
        </w:rPr>
        <w:t>However, they were encouraged to act and react as naturally as possible</w:t>
      </w:r>
      <w:r w:rsidR="00E206EE">
        <w:rPr>
          <w:szCs w:val="24"/>
        </w:rPr>
        <w:t xml:space="preserve"> without interacting with each other (i.e., grabbing, holding, touching, etc.)</w:t>
      </w:r>
      <w:r w:rsidR="00AE64F8" w:rsidRPr="008C7178">
        <w:rPr>
          <w:szCs w:val="24"/>
        </w:rPr>
        <w:t xml:space="preserve">. </w:t>
      </w:r>
      <w:r w:rsidR="002C6443">
        <w:rPr>
          <w:szCs w:val="24"/>
        </w:rPr>
        <w:t>A</w:t>
      </w:r>
      <w:r w:rsidR="00963B42">
        <w:rPr>
          <w:szCs w:val="24"/>
        </w:rPr>
        <w:t xml:space="preserve">s part of a </w:t>
      </w:r>
      <w:proofErr w:type="gramStart"/>
      <w:r w:rsidR="00963B42">
        <w:rPr>
          <w:szCs w:val="24"/>
        </w:rPr>
        <w:t>concurrently-r</w:t>
      </w:r>
      <w:r w:rsidR="006A4EDC">
        <w:rPr>
          <w:szCs w:val="24"/>
        </w:rPr>
        <w:t>u</w:t>
      </w:r>
      <w:r w:rsidR="009B0A20">
        <w:rPr>
          <w:szCs w:val="24"/>
        </w:rPr>
        <w:t>n</w:t>
      </w:r>
      <w:proofErr w:type="gramEnd"/>
      <w:r w:rsidR="002C6443">
        <w:rPr>
          <w:szCs w:val="24"/>
        </w:rPr>
        <w:t xml:space="preserve"> memory experiment, s</w:t>
      </w:r>
      <w:r w:rsidR="00F01730">
        <w:rPr>
          <w:szCs w:val="24"/>
        </w:rPr>
        <w:t>ome participants</w:t>
      </w:r>
      <w:r w:rsidR="00A726A1">
        <w:rPr>
          <w:szCs w:val="24"/>
        </w:rPr>
        <w:t xml:space="preserve"> (</w:t>
      </w:r>
      <w:r w:rsidR="00A726A1" w:rsidRPr="00ED5394">
        <w:rPr>
          <w:i/>
          <w:iCs/>
          <w:szCs w:val="24"/>
          <w:rPrChange w:id="250" w:author="Billy Mitchell" w:date="2023-11-08T11:09:00Z">
            <w:rPr>
              <w:szCs w:val="24"/>
            </w:rPr>
          </w:rPrChange>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choice (</w:t>
      </w:r>
      <w:r w:rsidR="00790C62" w:rsidRPr="00790C62">
        <w:rPr>
          <w:i/>
          <w:iCs/>
          <w:szCs w:val="24"/>
        </w:rPr>
        <w:t>x</w:t>
      </w:r>
      <w:r w:rsidR="00790C62" w:rsidRPr="00790C62">
        <w:rPr>
          <w:szCs w:val="24"/>
          <w:vertAlign w:val="superscript"/>
        </w:rPr>
        <w:t>2</w:t>
      </w:r>
      <w:r w:rsidR="00790C62">
        <w:rPr>
          <w:szCs w:val="24"/>
        </w:rPr>
        <w:t xml:space="preserve">(2) = 4, </w:t>
      </w:r>
      <w:r w:rsidR="00790C62" w:rsidRPr="00790C62">
        <w:rPr>
          <w:i/>
          <w:iCs/>
          <w:szCs w:val="24"/>
        </w:rPr>
        <w:t>p</w:t>
      </w:r>
      <w:r w:rsidR="00790C62">
        <w:rPr>
          <w:szCs w:val="24"/>
        </w:rPr>
        <w:t xml:space="preserve"> = 0.10),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mixed effects ANOVA and a chi square test.</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2E0FA2E1" w14:textId="12A6435E" w:rsidR="00425004"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proofErr w:type="gramStart"/>
      <w:r w:rsidR="002C6443">
        <w:rPr>
          <w:szCs w:val="24"/>
        </w:rPr>
        <w:t>concurrently-running</w:t>
      </w:r>
      <w:proofErr w:type="gramEnd"/>
      <w:r w:rsidR="002C6443">
        <w:rPr>
          <w:szCs w:val="24"/>
        </w:rPr>
        <w:t xml:space="preserve"> memory experiment</w:t>
      </w:r>
      <w:r w:rsidR="00E206EE">
        <w:rPr>
          <w:szCs w:val="24"/>
        </w:rPr>
        <w:t xml:space="preserve">. </w:t>
      </w:r>
      <w:r w:rsidR="00E40F37" w:rsidRPr="008C7178">
        <w:rPr>
          <w:szCs w:val="24"/>
        </w:rPr>
        <w:t>Participants were not trained in emotion regulation strategies, nor were they primed to consider their emotion regulation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w:t>
      </w:r>
      <w:r w:rsidR="00E206EE">
        <w:rPr>
          <w:szCs w:val="24"/>
        </w:rPr>
        <w:lastRenderedPageBreak/>
        <w:t>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considerable success (</w:t>
      </w:r>
      <w:r w:rsidR="000B4EC5">
        <w:rPr>
          <w:i/>
          <w:szCs w:val="24"/>
        </w:rPr>
        <w:t xml:space="preserve">See </w:t>
      </w:r>
      <w:r w:rsidR="00BF7DA9">
        <w:rPr>
          <w:i/>
          <w:szCs w:val="24"/>
        </w:rPr>
        <w:fldChar w:fldCharType="begin"/>
      </w:r>
      <w:r w:rsidR="007B47B5">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w:t>
      </w:r>
      <w:r w:rsidR="00BF7DA9">
        <w:rPr>
          <w:szCs w:val="24"/>
        </w:rPr>
        <w:t xml:space="preserve"> </w:t>
      </w:r>
      <w:r w:rsidR="000B4EC5">
        <w:rPr>
          <w:szCs w:val="24"/>
        </w:rPr>
        <w:t>: 1)</w:t>
      </w:r>
      <w:r w:rsidR="00A66903">
        <w:rPr>
          <w:szCs w:val="24"/>
        </w:rPr>
        <w:t xml:space="preserve"> </w:t>
      </w:r>
      <w:r w:rsidR="00A66903" w:rsidRPr="00A66903">
        <w:rPr>
          <w:szCs w:val="24"/>
        </w:rPr>
        <w:t>the potential for participant reactivity</w:t>
      </w:r>
      <w:r w:rsidR="00A66903">
        <w:rPr>
          <w:szCs w:val="24"/>
        </w:rPr>
        <w:t xml:space="preserve"> in response to assessing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7B47B5">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BF7DA9" w:rsidRPr="00BF7DA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would require training in emotion regulation strategy categorization</w:t>
      </w:r>
      <w:r w:rsidR="00BF7DA9">
        <w:rPr>
          <w:szCs w:val="24"/>
        </w:rPr>
        <w:t xml:space="preserve"> in violation of the goals of this study</w:t>
      </w:r>
      <w:r w:rsidR="00A66903">
        <w:rPr>
          <w:szCs w:val="24"/>
        </w:rPr>
        <w:t xml:space="preserve">, </w:t>
      </w:r>
      <w:r w:rsidR="00BF7DA9">
        <w:rPr>
          <w:szCs w:val="24"/>
        </w:rPr>
        <w:t xml:space="preserve">and </w:t>
      </w:r>
      <w:r w:rsidR="00A66903">
        <w:rPr>
          <w:szCs w:val="24"/>
        </w:rPr>
        <w:t xml:space="preserve">3) </w:t>
      </w:r>
      <w:r w:rsidR="00BF7DA9">
        <w:rPr>
          <w:szCs w:val="24"/>
        </w:rPr>
        <w:t>the use of such technology during exposure would violate the immersive, high-intensity nature of the context</w:t>
      </w:r>
      <w:r w:rsidR="002E518D">
        <w:rPr>
          <w:szCs w:val="24"/>
        </w:rPr>
        <w:t xml:space="preserve"> </w:t>
      </w:r>
      <w:r w:rsidR="002E518D">
        <w:rPr>
          <w:szCs w:val="24"/>
        </w:rPr>
        <w:fldChar w:fldCharType="begin"/>
      </w:r>
      <w:r w:rsidR="007B47B5">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Pr>
          <w:szCs w:val="24"/>
        </w:rPr>
        <w:fldChar w:fldCharType="separate"/>
      </w:r>
      <w:r w:rsidR="002E518D" w:rsidRPr="002E518D">
        <w:t>(Shiffman et al., 2008)</w:t>
      </w:r>
      <w:r w:rsidR="002E518D">
        <w:rPr>
          <w:szCs w:val="24"/>
        </w:rPr>
        <w:fldChar w:fldCharType="end"/>
      </w:r>
      <w:r w:rsidR="00A66903">
        <w:rPr>
          <w:szCs w:val="24"/>
        </w:rPr>
        <w:t>.</w:t>
      </w:r>
      <w:r w:rsidR="00E40F37">
        <w:rPr>
          <w:szCs w:val="24"/>
        </w:rPr>
        <w:t xml:space="preserve"> </w:t>
      </w:r>
      <w:ins w:id="251" w:author="Billy Mitchell" w:date="2023-11-08T16:25:00Z">
        <w:r w:rsidR="00937D53">
          <w:rPr>
            <w:szCs w:val="24"/>
          </w:rPr>
          <w:t xml:space="preserve">For each of the three events, </w:t>
        </w:r>
      </w:ins>
      <w:del w:id="252" w:author="Billy Mitchell" w:date="2023-11-08T16:25:00Z">
        <w:r w:rsidR="00E40F37" w:rsidDel="00937D53">
          <w:rPr>
            <w:szCs w:val="24"/>
          </w:rPr>
          <w:delText>P</w:delText>
        </w:r>
      </w:del>
      <w:ins w:id="253" w:author="Billy Mitchell" w:date="2023-11-08T16:25:00Z">
        <w:r w:rsidR="00937D53">
          <w:rPr>
            <w:szCs w:val="24"/>
          </w:rPr>
          <w:t>p</w:t>
        </w:r>
      </w:ins>
      <w:r w:rsidRPr="008C7178">
        <w:rPr>
          <w:szCs w:val="24"/>
        </w:rPr>
        <w:t>articipants</w:t>
      </w:r>
      <w:ins w:id="254" w:author="Billy Mitchell" w:date="2023-11-08T16:25:00Z">
        <w:r w:rsidR="00937D53">
          <w:rPr>
            <w:szCs w:val="24"/>
          </w:rPr>
          <w:t xml:space="preserve"> wrote a detailed description of what occurred. Participants then </w:t>
        </w:r>
      </w:ins>
      <w:del w:id="255" w:author="Billy Mitchell" w:date="2023-11-08T16:25:00Z">
        <w:r w:rsidRPr="008C7178" w:rsidDel="00937D53">
          <w:rPr>
            <w:szCs w:val="24"/>
          </w:rPr>
          <w:delText xml:space="preserve"> described the events</w:delText>
        </w:r>
      </w:del>
      <w:del w:id="256" w:author="Billy Mitchell" w:date="2023-11-08T16:24:00Z">
        <w:r w:rsidRPr="008C7178" w:rsidDel="00937D53">
          <w:rPr>
            <w:szCs w:val="24"/>
          </w:rPr>
          <w:delText>,</w:delText>
        </w:r>
      </w:del>
      <w:del w:id="257" w:author="Billy Mitchell" w:date="2023-11-08T16:25:00Z">
        <w:r w:rsidRPr="008C7178" w:rsidDel="00937D53">
          <w:rPr>
            <w:szCs w:val="24"/>
          </w:rPr>
          <w:delText xml:space="preserve"> </w:delText>
        </w:r>
      </w:del>
      <w:r w:rsidRPr="008C7178">
        <w:rPr>
          <w:szCs w:val="24"/>
        </w:rPr>
        <w:t>noted which emotions</w:t>
      </w:r>
      <w:ins w:id="258" w:author="Billy Mitchell" w:date="2023-11-08T16:25:00Z">
        <w:r w:rsidR="00937D53">
          <w:rPr>
            <w:szCs w:val="24"/>
          </w:rPr>
          <w:t xml:space="preserve"> (up to a total of five)</w:t>
        </w:r>
      </w:ins>
      <w:r w:rsidRPr="008C7178">
        <w:rPr>
          <w:szCs w:val="24"/>
        </w:rPr>
        <w:t xml:space="preserve"> they felt</w:t>
      </w:r>
      <w:ins w:id="259" w:author="Billy Mitchell" w:date="2023-11-08T16:25:00Z">
        <w:r w:rsidR="00937D53">
          <w:rPr>
            <w:szCs w:val="24"/>
          </w:rPr>
          <w:t xml:space="preserve"> during this event</w:t>
        </w:r>
      </w:ins>
      <w:r w:rsidR="00E40F37">
        <w:rPr>
          <w:szCs w:val="24"/>
        </w:rPr>
        <w:t xml:space="preserve"> via free response</w:t>
      </w:r>
      <w:ins w:id="260" w:author="Billy Mitchell" w:date="2023-11-08T16:26:00Z">
        <w:r w:rsidR="00937D53">
          <w:rPr>
            <w:szCs w:val="24"/>
          </w:rPr>
          <w:t xml:space="preserve">. </w:t>
        </w:r>
        <w:r w:rsidR="009E1D91">
          <w:rPr>
            <w:szCs w:val="24"/>
          </w:rPr>
          <w:t>Participants rated</w:t>
        </w:r>
      </w:ins>
      <w:del w:id="261" w:author="Billy Mitchell" w:date="2023-11-08T16:26:00Z">
        <w:r w:rsidRPr="008C7178" w:rsidDel="00937D53">
          <w:rPr>
            <w:szCs w:val="24"/>
          </w:rPr>
          <w:delText>,</w:delText>
        </w:r>
      </w:del>
      <w:r w:rsidRPr="008C7178">
        <w:rPr>
          <w:szCs w:val="24"/>
        </w:rPr>
        <w:t xml:space="preserve"> how intense </w:t>
      </w:r>
      <w:ins w:id="262" w:author="Billy Mitchell" w:date="2023-11-08T16:26:00Z">
        <w:r w:rsidR="009E1D91">
          <w:rPr>
            <w:szCs w:val="24"/>
          </w:rPr>
          <w:t>are</w:t>
        </w:r>
      </w:ins>
      <w:del w:id="263" w:author="Billy Mitchell" w:date="2023-11-08T16:26:00Z">
        <w:r w:rsidRPr="008C7178" w:rsidDel="009E1D91">
          <w:rPr>
            <w:szCs w:val="24"/>
          </w:rPr>
          <w:delText>those</w:delText>
        </w:r>
      </w:del>
      <w:r w:rsidRPr="008C7178">
        <w:rPr>
          <w:szCs w:val="24"/>
        </w:rPr>
        <w:t xml:space="preserve"> emotion</w:t>
      </w:r>
      <w:del w:id="264" w:author="Billy Mitchell" w:date="2023-11-08T16:26:00Z">
        <w:r w:rsidRPr="008C7178" w:rsidDel="009E1D91">
          <w:rPr>
            <w:szCs w:val="24"/>
          </w:rPr>
          <w:delText>s</w:delText>
        </w:r>
      </w:del>
      <w:r w:rsidRPr="008C7178">
        <w:rPr>
          <w:szCs w:val="24"/>
        </w:rPr>
        <w:t xml:space="preserve"> </w:t>
      </w:r>
      <w:ins w:id="265" w:author="Billy Mitchell" w:date="2023-11-08T16:26:00Z">
        <w:r w:rsidR="009E1D91">
          <w:rPr>
            <w:szCs w:val="24"/>
          </w:rPr>
          <w:t>felt</w:t>
        </w:r>
      </w:ins>
      <w:del w:id="266" w:author="Billy Mitchell" w:date="2023-11-08T16:26:00Z">
        <w:r w:rsidRPr="008C7178" w:rsidDel="009E1D91">
          <w:rPr>
            <w:szCs w:val="24"/>
          </w:rPr>
          <w:delText>were</w:delText>
        </w:r>
      </w:del>
      <w:r w:rsidR="00E40F37">
        <w:rPr>
          <w:szCs w:val="24"/>
        </w:rPr>
        <w:t xml:space="preserve"> on a</w:t>
      </w:r>
      <w:r w:rsidR="000967D7">
        <w:rPr>
          <w:szCs w:val="24"/>
        </w:rPr>
        <w:t xml:space="preserve"> 5</w:t>
      </w:r>
      <w:r w:rsidR="00E40F37">
        <w:rPr>
          <w:szCs w:val="24"/>
        </w:rPr>
        <w:t>-point Likert scale</w:t>
      </w:r>
      <w:ins w:id="267" w:author="Billy Mitchell" w:date="2023-11-08T15:41:00Z">
        <w:r w:rsidR="00AA6164">
          <w:rPr>
            <w:szCs w:val="24"/>
          </w:rPr>
          <w:t xml:space="preserve"> (</w:t>
        </w:r>
      </w:ins>
      <w:ins w:id="268" w:author="Billy Mitchell" w:date="2023-11-08T15:44:00Z">
        <w:r w:rsidR="00AA6164">
          <w:rPr>
            <w:szCs w:val="24"/>
          </w:rPr>
          <w:t>labels included</w:t>
        </w:r>
      </w:ins>
      <w:ins w:id="269" w:author="Billy Mitchell" w:date="2023-11-08T15:49:00Z">
        <w:r w:rsidR="00AA6164">
          <w:rPr>
            <w:szCs w:val="24"/>
          </w:rPr>
          <w:t>, in order of increasing intensity</w:t>
        </w:r>
      </w:ins>
      <w:ins w:id="270" w:author="Billy Mitchell" w:date="2023-11-08T15:44:00Z">
        <w:r w:rsidR="00AA6164">
          <w:rPr>
            <w:szCs w:val="24"/>
          </w:rPr>
          <w:t xml:space="preserve">: </w:t>
        </w:r>
      </w:ins>
      <w:ins w:id="271" w:author="Billy Mitchell" w:date="2023-11-08T15:43:00Z">
        <w:r w:rsidR="00AA6164">
          <w:rPr>
            <w:szCs w:val="24"/>
          </w:rPr>
          <w:t>‘None at all’, ‘</w:t>
        </w:r>
      </w:ins>
      <w:ins w:id="272" w:author="Billy Mitchell" w:date="2023-11-08T15:44:00Z">
        <w:r w:rsidR="00AA6164">
          <w:rPr>
            <w:szCs w:val="24"/>
          </w:rPr>
          <w:t>A little’, ‘A moderate amount’, ‘A lot’, and ‘A great deal’</w:t>
        </w:r>
      </w:ins>
      <w:ins w:id="273" w:author="Billy Mitchell" w:date="2023-11-08T15:41:00Z">
        <w:r w:rsidR="00AA6164">
          <w:rPr>
            <w:szCs w:val="24"/>
          </w:rPr>
          <w:t>)</w:t>
        </w:r>
      </w:ins>
      <w:ins w:id="274" w:author="Billy Mitchell" w:date="2023-11-08T16:26:00Z">
        <w:r w:rsidR="009E1D91">
          <w:rPr>
            <w:szCs w:val="24"/>
          </w:rPr>
          <w:t xml:space="preserve">. Participants were also tasked with </w:t>
        </w:r>
      </w:ins>
      <w:del w:id="275" w:author="Billy Mitchell" w:date="2023-11-08T16:26:00Z">
        <w:r w:rsidRPr="008C7178" w:rsidDel="009E1D91">
          <w:rPr>
            <w:szCs w:val="24"/>
          </w:rPr>
          <w:delText>,</w:delText>
        </w:r>
      </w:del>
      <w:del w:id="276" w:author="Billy Mitchell" w:date="2023-11-08T16:27:00Z">
        <w:r w:rsidRPr="008C7178" w:rsidDel="009E1D91">
          <w:rPr>
            <w:szCs w:val="24"/>
          </w:rPr>
          <w:delText xml:space="preserve"> and</w:delText>
        </w:r>
      </w:del>
      <w:del w:id="277" w:author="Billy Mitchell" w:date="2023-11-08T16:28:00Z">
        <w:r w:rsidRPr="008C7178" w:rsidDel="009E1D91">
          <w:rPr>
            <w:szCs w:val="24"/>
          </w:rPr>
          <w:delText xml:space="preserve"> </w:delText>
        </w:r>
      </w:del>
      <w:r w:rsidRPr="008C7178">
        <w:rPr>
          <w:szCs w:val="24"/>
        </w:rPr>
        <w:t>describ</w:t>
      </w:r>
      <w:ins w:id="278" w:author="Billy Mitchell" w:date="2023-11-08T16:28:00Z">
        <w:r w:rsidR="009E1D91">
          <w:rPr>
            <w:szCs w:val="24"/>
          </w:rPr>
          <w:t>ing</w:t>
        </w:r>
      </w:ins>
      <w:del w:id="279" w:author="Billy Mitchell" w:date="2023-11-08T16:28:00Z">
        <w:r w:rsidRPr="008C7178" w:rsidDel="009E1D91">
          <w:rPr>
            <w:szCs w:val="24"/>
          </w:rPr>
          <w:delText>e</w:delText>
        </w:r>
      </w:del>
      <w:del w:id="280" w:author="Billy Mitchell" w:date="2023-11-08T16:27:00Z">
        <w:r w:rsidRPr="008C7178" w:rsidDel="009E1D91">
          <w:rPr>
            <w:szCs w:val="24"/>
          </w:rPr>
          <w:delText>d</w:delText>
        </w:r>
      </w:del>
      <w:r w:rsidRPr="008C7178">
        <w:rPr>
          <w:szCs w:val="24"/>
        </w:rPr>
        <w:t xml:space="preserve"> how they tried to regulate </w:t>
      </w:r>
      <w:ins w:id="281" w:author="Billy Mitchell" w:date="2023-11-08T16:27:00Z">
        <w:r w:rsidR="009E1D91">
          <w:rPr>
            <w:szCs w:val="24"/>
          </w:rPr>
          <w:t>each</w:t>
        </w:r>
      </w:ins>
      <w:del w:id="282" w:author="Billy Mitchell" w:date="2023-11-08T16:27:00Z">
        <w:r w:rsidRPr="008C7178" w:rsidDel="009E1D91">
          <w:rPr>
            <w:szCs w:val="24"/>
          </w:rPr>
          <w:delText>those</w:delText>
        </w:r>
      </w:del>
      <w:r w:rsidRPr="008C7178">
        <w:rPr>
          <w:szCs w:val="24"/>
        </w:rPr>
        <w:t xml:space="preserve"> emotion</w:t>
      </w:r>
      <w:del w:id="283" w:author="Billy Mitchell" w:date="2023-11-08T16:27:00Z">
        <w:r w:rsidRPr="008C7178" w:rsidDel="009E1D91">
          <w:rPr>
            <w:szCs w:val="24"/>
          </w:rPr>
          <w:delText>s</w:delText>
        </w:r>
      </w:del>
      <w:r w:rsidRPr="008C7178">
        <w:rPr>
          <w:szCs w:val="24"/>
        </w:rPr>
        <w:t>, if at all</w:t>
      </w:r>
      <w:r w:rsidR="00595359">
        <w:rPr>
          <w:szCs w:val="24"/>
        </w:rPr>
        <w:t>, via free response</w:t>
      </w:r>
      <w:r w:rsidRPr="008C7178">
        <w:rPr>
          <w:szCs w:val="24"/>
        </w:rPr>
        <w:t>.</w:t>
      </w:r>
      <w:r w:rsidR="00061A33">
        <w:rPr>
          <w:szCs w:val="24"/>
        </w:rPr>
        <w:t xml:space="preserve"> People’s accuracy in recalling details of similar real-world experiences via free response has surprisingly high</w:t>
      </w:r>
      <w:r w:rsidR="002013C5">
        <w:rPr>
          <w:szCs w:val="24"/>
        </w:rPr>
        <w:t xml:space="preserve"> in recent investigations using similar methodology</w:t>
      </w:r>
      <w:r w:rsidR="00061A33">
        <w:rPr>
          <w:szCs w:val="24"/>
        </w:rPr>
        <w:t xml:space="preserve"> </w:t>
      </w:r>
      <w:r w:rsidR="00A97406">
        <w:rPr>
          <w:szCs w:val="24"/>
        </w:rPr>
        <w:fldChar w:fldCharType="begin"/>
      </w:r>
      <w:r w:rsidR="007B47B5">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Pr>
          <w:szCs w:val="24"/>
        </w:rPr>
        <w:fldChar w:fldCharType="separate"/>
      </w:r>
      <w:r w:rsidR="00A97406" w:rsidRPr="00A97406">
        <w:t>(Diamond et al., 2020)</w:t>
      </w:r>
      <w:r w:rsidR="00A97406">
        <w:rPr>
          <w:szCs w:val="24"/>
        </w:rPr>
        <w:fldChar w:fldCharType="end"/>
      </w:r>
      <w:r w:rsidR="00A97406">
        <w:rPr>
          <w:szCs w:val="24"/>
        </w:rPr>
        <w:t xml:space="preserve">. </w:t>
      </w:r>
      <w:r w:rsidRPr="008C7178">
        <w:rPr>
          <w:szCs w:val="24"/>
        </w:rPr>
        <w:t xml:space="preserve">Participants were also asked directly whether they attempted to down- or up-regulate their experiences, how successful their regulatory efforts were, and regulatory responses were assessed in response to each emotion rather than each event. </w:t>
      </w:r>
      <w:bookmarkStart w:id="284" w:name="_Hlk150353977"/>
      <w:ins w:id="285" w:author="Billy Mitchell" w:date="2023-11-08T16:34:00Z">
        <w:r w:rsidR="009E1D91">
          <w:rPr>
            <w:szCs w:val="24"/>
          </w:rPr>
          <w:t>Thus, r</w:t>
        </w:r>
      </w:ins>
      <w:ins w:id="286" w:author="Billy Mitchell" w:date="2023-11-08T16:33:00Z">
        <w:r w:rsidR="009E1D91">
          <w:rPr>
            <w:szCs w:val="24"/>
          </w:rPr>
          <w:t xml:space="preserve">ather than </w:t>
        </w:r>
      </w:ins>
      <w:ins w:id="287" w:author="Billy Mitchell" w:date="2023-11-08T16:34:00Z">
        <w:r w:rsidR="009E1D91">
          <w:rPr>
            <w:szCs w:val="24"/>
          </w:rPr>
          <w:t xml:space="preserve">exploring </w:t>
        </w:r>
        <w:proofErr w:type="gramStart"/>
        <w:r w:rsidR="009E1D91">
          <w:rPr>
            <w:szCs w:val="24"/>
          </w:rPr>
          <w:t>this phenomena</w:t>
        </w:r>
        <w:proofErr w:type="gramEnd"/>
        <w:r w:rsidR="009E1D91">
          <w:rPr>
            <w:szCs w:val="24"/>
          </w:rPr>
          <w:t xml:space="preserve"> at the event-level, </w:t>
        </w:r>
      </w:ins>
      <w:ins w:id="288" w:author="Billy Mitchell" w:date="2023-11-08T16:35:00Z">
        <w:r w:rsidR="009E1D91">
          <w:rPr>
            <w:szCs w:val="24"/>
          </w:rPr>
          <w:t xml:space="preserve">which </w:t>
        </w:r>
      </w:ins>
      <w:ins w:id="289" w:author="Billy Mitchell" w:date="2023-11-08T16:36:00Z">
        <w:r w:rsidR="00AA7A9A">
          <w:rPr>
            <w:szCs w:val="24"/>
          </w:rPr>
          <w:t>might</w:t>
        </w:r>
      </w:ins>
      <w:ins w:id="290" w:author="Billy Mitchell" w:date="2023-11-08T16:35:00Z">
        <w:r w:rsidR="009E1D91">
          <w:rPr>
            <w:szCs w:val="24"/>
          </w:rPr>
          <w:t xml:space="preserve"> requ</w:t>
        </w:r>
      </w:ins>
      <w:ins w:id="291" w:author="Billy Mitchell" w:date="2023-11-08T16:36:00Z">
        <w:r w:rsidR="009E1D91">
          <w:rPr>
            <w:szCs w:val="24"/>
          </w:rPr>
          <w:t>ire</w:t>
        </w:r>
      </w:ins>
      <w:ins w:id="292" w:author="Billy Mitchell" w:date="2023-11-08T16:41:00Z">
        <w:r w:rsidR="00AA7A9A">
          <w:rPr>
            <w:szCs w:val="24"/>
          </w:rPr>
          <w:t xml:space="preserve"> regressing the probability of using a strategy upon the</w:t>
        </w:r>
      </w:ins>
      <w:ins w:id="293" w:author="Billy Mitchell" w:date="2023-11-08T16:36:00Z">
        <w:r w:rsidR="009E1D91">
          <w:rPr>
            <w:szCs w:val="24"/>
          </w:rPr>
          <w:t xml:space="preserve"> averag</w:t>
        </w:r>
      </w:ins>
      <w:ins w:id="294" w:author="Billy Mitchell" w:date="2023-11-08T16:41:00Z">
        <w:r w:rsidR="00AA7A9A">
          <w:rPr>
            <w:szCs w:val="24"/>
          </w:rPr>
          <w:t>e</w:t>
        </w:r>
      </w:ins>
      <w:ins w:id="295" w:author="Billy Mitchell" w:date="2023-11-08T16:36:00Z">
        <w:r w:rsidR="009E1D91">
          <w:rPr>
            <w:szCs w:val="24"/>
          </w:rPr>
          <w:t xml:space="preserve"> intensit</w:t>
        </w:r>
      </w:ins>
      <w:ins w:id="296" w:author="Billy Mitchell" w:date="2023-11-08T16:41:00Z">
        <w:r w:rsidR="00AA7A9A">
          <w:rPr>
            <w:szCs w:val="24"/>
          </w:rPr>
          <w:t>y</w:t>
        </w:r>
      </w:ins>
      <w:ins w:id="297" w:author="Billy Mitchell" w:date="2023-11-08T16:36:00Z">
        <w:r w:rsidR="009E1D91">
          <w:rPr>
            <w:szCs w:val="24"/>
          </w:rPr>
          <w:t xml:space="preserve"> of </w:t>
        </w:r>
      </w:ins>
      <w:ins w:id="298" w:author="Billy Mitchell" w:date="2023-11-08T16:42:00Z">
        <w:r w:rsidR="00AA7A9A">
          <w:rPr>
            <w:szCs w:val="24"/>
          </w:rPr>
          <w:t xml:space="preserve">all </w:t>
        </w:r>
      </w:ins>
      <w:ins w:id="299" w:author="Billy Mitchell" w:date="2023-11-08T16:36:00Z">
        <w:r w:rsidR="00AA7A9A">
          <w:rPr>
            <w:szCs w:val="24"/>
          </w:rPr>
          <w:t>emotion</w:t>
        </w:r>
      </w:ins>
      <w:ins w:id="300" w:author="Billy Mitchell" w:date="2023-11-08T16:42:00Z">
        <w:r w:rsidR="00AA7A9A">
          <w:rPr>
            <w:szCs w:val="24"/>
          </w:rPr>
          <w:t xml:space="preserve">s experienced in that event </w:t>
        </w:r>
      </w:ins>
      <w:ins w:id="301" w:author="Billy Mitchell" w:date="2023-11-08T16:36:00Z">
        <w:r w:rsidR="00AA7A9A">
          <w:rPr>
            <w:szCs w:val="24"/>
          </w:rPr>
          <w:t xml:space="preserve">– an assumption we </w:t>
        </w:r>
      </w:ins>
      <w:ins w:id="302" w:author="Billy Mitchell" w:date="2023-11-08T16:37:00Z">
        <w:r w:rsidR="00AA7A9A">
          <w:rPr>
            <w:szCs w:val="24"/>
          </w:rPr>
          <w:t>would not make in confidence -</w:t>
        </w:r>
      </w:ins>
      <w:ins w:id="303" w:author="Billy Mitchell" w:date="2023-11-08T16:34:00Z">
        <w:r w:rsidR="009E1D91">
          <w:rPr>
            <w:szCs w:val="24"/>
          </w:rPr>
          <w:t xml:space="preserve"> </w:t>
        </w:r>
      </w:ins>
      <w:ins w:id="304" w:author="Billy Mitchell" w:date="2023-11-08T16:33:00Z">
        <w:r w:rsidR="009E1D91">
          <w:rPr>
            <w:szCs w:val="24"/>
          </w:rPr>
          <w:t>we draw associations b</w:t>
        </w:r>
      </w:ins>
      <w:ins w:id="305" w:author="Billy Mitchell" w:date="2023-11-08T16:34:00Z">
        <w:r w:rsidR="009E1D91">
          <w:rPr>
            <w:szCs w:val="24"/>
          </w:rPr>
          <w:t xml:space="preserve">etween regulation strategy usage and the emotions that participants identify as </w:t>
        </w:r>
      </w:ins>
      <w:ins w:id="306" w:author="Billy Mitchell" w:date="2023-11-08T16:37:00Z">
        <w:r w:rsidR="00AA7A9A">
          <w:rPr>
            <w:szCs w:val="24"/>
          </w:rPr>
          <w:t xml:space="preserve">directly </w:t>
        </w:r>
      </w:ins>
      <w:ins w:id="307" w:author="Billy Mitchell" w:date="2023-11-08T16:34:00Z">
        <w:r w:rsidR="009E1D91">
          <w:rPr>
            <w:szCs w:val="24"/>
          </w:rPr>
          <w:t xml:space="preserve">motivating them. </w:t>
        </w:r>
      </w:ins>
      <w:bookmarkEnd w:id="284"/>
      <w:r w:rsidRPr="008C7178">
        <w:rPr>
          <w:szCs w:val="24"/>
        </w:rPr>
        <w:t xml:space="preserve">We refer to data captured at this time point as being “immediately reported”. Following completion of </w:t>
      </w:r>
      <w:r w:rsidRPr="008C7178">
        <w:rPr>
          <w:szCs w:val="24"/>
        </w:rPr>
        <w:lastRenderedPageBreak/>
        <w:t xml:space="preserve">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proofErr w:type="spellStart"/>
      <w:r w:rsidRPr="008C7178">
        <w:rPr>
          <w:i/>
          <w:szCs w:val="24"/>
        </w:rPr>
        <w:t>sd</w:t>
      </w:r>
      <w:r w:rsidRPr="008C7178">
        <w:rPr>
          <w:i/>
          <w:szCs w:val="24"/>
          <w:vertAlign w:val="subscript"/>
        </w:rPr>
        <w:t>delay</w:t>
      </w:r>
      <w:proofErr w:type="spellEnd"/>
      <w:r w:rsidRPr="008C7178">
        <w:rPr>
          <w:i/>
          <w:szCs w:val="24"/>
          <w:vertAlign w:val="subscript"/>
        </w:rPr>
        <w:t xml:space="preserve">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2C10F97A"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During piloting,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7B47B5">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Pr="0047236C">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7B47B5">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Pr="0047236C">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Pr="008C7178">
        <w:rPr>
          <w:szCs w:val="24"/>
        </w:rPr>
        <w:t xml:space="preserve">not included in the primary </w:t>
      </w:r>
      <w:r w:rsidR="004D4566">
        <w:rPr>
          <w:szCs w:val="24"/>
        </w:rPr>
        <w:t>data</w:t>
      </w:r>
      <w:r w:rsidRPr="008C7178">
        <w:rPr>
          <w:szCs w:val="24"/>
        </w:rPr>
        <w:t xml:space="preserve"> set. Through the training and classification process, raters were instructed not to collaborate or discuss their ratings with each other during the rating process. After individually classifying each description, </w:t>
      </w:r>
      <w:r w:rsidR="004D4566">
        <w:rPr>
          <w:szCs w:val="24"/>
        </w:rPr>
        <w:t xml:space="preserve">raters emailed their </w:t>
      </w:r>
      <w:r w:rsidR="00F01730">
        <w:rPr>
          <w:szCs w:val="24"/>
        </w:rPr>
        <w:t>assessments to the moderator, who compared the ratings for 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w:t>
      </w:r>
      <w:r w:rsidRPr="008C7178">
        <w:rPr>
          <w:szCs w:val="24"/>
        </w:rPr>
        <w:lastRenderedPageBreak/>
        <w:t xml:space="preserve">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44AAEC18" w:rsidR="00EA7DB5" w:rsidRPr="00EA7DB5" w:rsidRDefault="00F52285" w:rsidP="000967D7">
      <w:pPr>
        <w:spacing w:after="0" w:line="480" w:lineRule="auto"/>
        <w:ind w:left="0" w:firstLine="720"/>
        <w:rPr>
          <w:szCs w:val="24"/>
        </w:rPr>
      </w:pPr>
      <w:r>
        <w:rPr>
          <w:szCs w:val="24"/>
        </w:rPr>
        <w:t xml:space="preserve">This approach revealed that distraction and reappraisal were by far the </w:t>
      </w:r>
      <w:proofErr w:type="gramStart"/>
      <w:r>
        <w:rPr>
          <w:szCs w:val="24"/>
        </w:rPr>
        <w:t>most commonly used</w:t>
      </w:r>
      <w:proofErr w:type="gramEnd"/>
      <w:r>
        <w:rPr>
          <w:szCs w:val="24"/>
        </w:rPr>
        <w:t xml:space="preserve">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ins w:id="308" w:author="Billy Mitchell" w:date="2023-11-07T16:40:00Z">
        <w:r w:rsidR="00B24E27">
          <w:rPr>
            <w:szCs w:val="24"/>
          </w:rPr>
          <w:t xml:space="preserve">downregulated </w:t>
        </w:r>
      </w:ins>
      <w:r w:rsidR="00DC1D9A">
        <w:rPr>
          <w:szCs w:val="24"/>
        </w:rPr>
        <w:t>events</w:t>
      </w:r>
      <w:ins w:id="309" w:author="Billy Mitchell" w:date="2023-11-07T16:39:00Z">
        <w:r w:rsidR="00B24E27">
          <w:rPr>
            <w:szCs w:val="24"/>
          </w:rPr>
          <w:t xml:space="preserve"> </w:t>
        </w:r>
      </w:ins>
      <w:ins w:id="310" w:author="Billy Mitchell" w:date="2023-11-07T16:40:00Z">
        <w:r w:rsidR="00B24E27">
          <w:rPr>
            <w:szCs w:val="24"/>
          </w:rPr>
          <w:t>recorded in t</w:t>
        </w:r>
      </w:ins>
      <w:ins w:id="311" w:author="Billy Mitchell" w:date="2023-11-07T16:39:00Z">
        <w:r w:rsidR="00B24E27">
          <w:rPr>
            <w:szCs w:val="24"/>
          </w:rPr>
          <w:t>he pilot</w:t>
        </w:r>
      </w:ins>
      <w:del w:id="312" w:author="Billy Mitchell" w:date="2023-11-07T16:40:00Z">
        <w:r w:rsidR="00DC1D9A" w:rsidDel="00B24E27">
          <w:rPr>
            <w:szCs w:val="24"/>
          </w:rPr>
          <w:delText xml:space="preserve"> in which a participant indicated they attempted to downregulate their emotions</w:delText>
        </w:r>
      </w:del>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events). </w:t>
      </w:r>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w:t>
      </w:r>
      <w:proofErr w:type="gramStart"/>
      <w:r w:rsidR="00E42073">
        <w:rPr>
          <w:szCs w:val="24"/>
        </w:rPr>
        <w:t xml:space="preserve">1, </w:t>
      </w:r>
      <w:r w:rsidR="00A10180">
        <w:rPr>
          <w:szCs w:val="24"/>
        </w:rPr>
        <w:t>but</w:t>
      </w:r>
      <w:proofErr w:type="gramEnd"/>
      <w:r w:rsidR="00A10180">
        <w:rPr>
          <w:szCs w:val="24"/>
        </w:rPr>
        <w:t xml:space="preserve">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proofErr w:type="gramStart"/>
      <w:r w:rsidR="00EA7DB5" w:rsidRPr="008C7178">
        <w:rPr>
          <w:szCs w:val="24"/>
        </w:rPr>
        <w:t>Raters</w:t>
      </w:r>
      <w:proofErr w:type="gramEnd"/>
      <w:r w:rsidR="00EA7DB5" w:rsidRPr="008C7178">
        <w:rPr>
          <w:szCs w:val="24"/>
        </w:rPr>
        <w:t xml:space="preserve"> were undergraduate research assistants who were trained using the same methodology described in </w:t>
      </w:r>
      <w:r w:rsidR="006117C7">
        <w:rPr>
          <w:szCs w:val="24"/>
        </w:rPr>
        <w:t xml:space="preserve">the pilot </w:t>
      </w:r>
      <w:proofErr w:type="gramStart"/>
      <w:r w:rsidR="006117C7">
        <w:rPr>
          <w:szCs w:val="24"/>
        </w:rPr>
        <w:t>study</w:t>
      </w:r>
      <w:r w:rsidR="00500583">
        <w:rPr>
          <w:szCs w:val="24"/>
        </w:rPr>
        <w:t>, but</w:t>
      </w:r>
      <w:proofErr w:type="gramEnd"/>
      <w:r w:rsidR="00500583">
        <w:rPr>
          <w:szCs w:val="24"/>
        </w:rPr>
        <w:t xml:space="preserve"> were not the same raters from the pilot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75013AA1" w14:textId="1DDD99A1"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 xml:space="preserve">“annoyed” become </w:t>
      </w:r>
      <w:r w:rsidRPr="008C7178">
        <w:rPr>
          <w:szCs w:val="24"/>
        </w:rPr>
        <w:lastRenderedPageBreak/>
        <w:t>“annoy”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7B47B5">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47236C" w:rsidRPr="0047236C">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551AD4F" w14:textId="0D892D2B" w:rsidR="00425004" w:rsidRPr="008C7178"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7B47B5">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00B720B2" w:rsidRPr="008C7178">
        <w:rPr>
          <w:szCs w:val="24"/>
        </w:rPr>
        <w:t xml:space="preserve"> in R </w:t>
      </w:r>
      <w:r w:rsidR="0047236C">
        <w:rPr>
          <w:szCs w:val="24"/>
        </w:rPr>
        <w:fldChar w:fldCharType="begin"/>
      </w:r>
      <w:r w:rsidR="007B47B5">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00B720B2" w:rsidRPr="008C7178">
        <w:rPr>
          <w:szCs w:val="24"/>
        </w:rPr>
        <w:t xml:space="preserve"> and followed an information theoretic approach via AIC comparison.</w:t>
      </w:r>
      <w:r w:rsidR="00EA7D18">
        <w:rPr>
          <w:szCs w:val="24"/>
        </w:rPr>
        <w:t xml:space="preserve"> All data and scripts used to produce this analysis are publicly available at OSF (</w:t>
      </w:r>
      <w:r w:rsidR="00EA7D18">
        <w:rPr>
          <w:i/>
          <w:iCs/>
          <w:szCs w:val="24"/>
        </w:rPr>
        <w:t xml:space="preserve">See </w:t>
      </w:r>
      <w:r w:rsidR="00EA7D18" w:rsidRPr="00A05EDA">
        <w:rPr>
          <w:b/>
          <w:bCs/>
        </w:rPr>
        <w:t>Open Practices</w:t>
      </w:r>
      <w:r w:rsidR="00EA7D18">
        <w:rPr>
          <w:szCs w:val="24"/>
        </w:rPr>
        <w:t>).</w:t>
      </w:r>
      <w:r w:rsidR="00B720B2" w:rsidRPr="008C7178">
        <w:rPr>
          <w:szCs w:val="24"/>
        </w:rPr>
        <w:t xml:space="preserve"> Preregistration for Experiment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0AEB89B0" w:rsidR="00654027" w:rsidRDefault="00876B93" w:rsidP="00DA5661">
      <w:pPr>
        <w:spacing w:after="160" w:line="259" w:lineRule="auto"/>
        <w:ind w:left="0" w:firstLine="720"/>
        <w:rPr>
          <w:b/>
          <w:szCs w:val="24"/>
        </w:rPr>
      </w:pPr>
      <w:r w:rsidRPr="00134823">
        <w:rPr>
          <w:b/>
          <w:szCs w:val="24"/>
        </w:rPr>
        <w:t xml:space="preserve">EXPERIMENT 1 </w:t>
      </w:r>
      <w:r w:rsidR="00B720B2" w:rsidRPr="00134823">
        <w:rPr>
          <w:b/>
          <w:szCs w:val="24"/>
        </w:rPr>
        <w:t>RESULTS</w:t>
      </w:r>
      <w:r w:rsidR="00A0226B">
        <w:rPr>
          <w:b/>
          <w:szCs w:val="24"/>
        </w:rPr>
        <w:t xml:space="preserve"> </w:t>
      </w:r>
    </w:p>
    <w:p w14:paraId="25B0D1E8" w14:textId="376D04E5" w:rsidR="000960FE" w:rsidRDefault="00B720B2" w:rsidP="000960FE">
      <w:pPr>
        <w:spacing w:after="0" w:line="480" w:lineRule="auto"/>
        <w:ind w:left="0" w:firstLine="720"/>
        <w:rPr>
          <w:ins w:id="313" w:author="Billy Mitchell" w:date="2023-11-08T18:58:00Z"/>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del w:id="314" w:author="Billy Mitchell" w:date="2023-11-08T00:13:00Z">
        <w:r w:rsidR="00A10180" w:rsidDel="003E3464">
          <w:rPr>
            <w:szCs w:val="24"/>
          </w:rPr>
          <w:delText>initially</w:delText>
        </w:r>
        <w:r w:rsidRPr="008C7178" w:rsidDel="003E3464">
          <w:rPr>
            <w:szCs w:val="24"/>
          </w:rPr>
          <w:delText xml:space="preserve"> </w:delText>
        </w:r>
      </w:del>
      <w:r w:rsidRPr="008C7178">
        <w:rPr>
          <w:szCs w:val="24"/>
        </w:rPr>
        <w:t xml:space="preserve">used for </w:t>
      </w:r>
      <w:ins w:id="315" w:author="Billy Mitchell" w:date="2023-11-08T00:13:00Z">
        <w:r w:rsidR="003E3464">
          <w:rPr>
            <w:szCs w:val="24"/>
          </w:rPr>
          <w:t xml:space="preserve">analyses related to </w:t>
        </w:r>
      </w:ins>
      <w:del w:id="316" w:author="Jennifer L." w:date="2023-11-07T23:40:00Z">
        <w:r w:rsidRPr="008C7178" w:rsidDel="00967F10">
          <w:rPr>
            <w:szCs w:val="24"/>
          </w:rPr>
          <w:delText xml:space="preserve">these </w:delText>
        </w:r>
      </w:del>
      <w:ins w:id="317" w:author="Jennifer L." w:date="2023-11-07T23:40:00Z">
        <w:r w:rsidR="00967F10">
          <w:rPr>
            <w:szCs w:val="24"/>
          </w:rPr>
          <w:t>our primary</w:t>
        </w:r>
        <w:r w:rsidR="00967F10" w:rsidRPr="008C7178">
          <w:rPr>
            <w:szCs w:val="24"/>
          </w:rPr>
          <w:t xml:space="preserve"> </w:t>
        </w:r>
      </w:ins>
      <w:ins w:id="318" w:author="Billy Mitchell" w:date="2023-11-08T00:13:00Z">
        <w:r w:rsidR="003E3464">
          <w:rPr>
            <w:szCs w:val="24"/>
          </w:rPr>
          <w:t>hypothesis</w:t>
        </w:r>
      </w:ins>
      <w:del w:id="319" w:author="Billy Mitchell" w:date="2023-11-08T00:13:00Z">
        <w:r w:rsidRPr="008C7178" w:rsidDel="003E3464">
          <w:rPr>
            <w:szCs w:val="24"/>
          </w:rPr>
          <w:delText>analyses</w:delText>
        </w:r>
      </w:del>
      <w:r w:rsidRPr="008C7178">
        <w:rPr>
          <w:szCs w:val="24"/>
        </w:rPr>
        <w:t>.</w:t>
      </w:r>
      <w:ins w:id="320" w:author="Billy Mitchell" w:date="2023-11-08T18:57:00Z">
        <w:r w:rsidR="006754EA">
          <w:rPr>
            <w:szCs w:val="24"/>
          </w:rPr>
          <w:t xml:space="preserve"> </w:t>
        </w:r>
      </w:ins>
      <w:del w:id="321" w:author="Billy Mitchell" w:date="2023-11-08T18:57:00Z">
        <w:r w:rsidRPr="008C7178" w:rsidDel="006754EA">
          <w:rPr>
            <w:szCs w:val="24"/>
          </w:rPr>
          <w:delText xml:space="preserve"> </w:delText>
        </w:r>
      </w:del>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reported using distraction to regulate their emotions. The average emotional intensity of observations was 2.</w:t>
      </w:r>
      <w:r w:rsidR="000960FE">
        <w:rPr>
          <w:szCs w:val="24"/>
        </w:rPr>
        <w:t>4</w:t>
      </w:r>
      <w:del w:id="322" w:author="Billy Mitchell" w:date="2023-11-08T16:18:00Z">
        <w:r w:rsidRPr="008C7178" w:rsidDel="00937D53">
          <w:rPr>
            <w:szCs w:val="24"/>
          </w:rPr>
          <w:delText>4</w:delText>
        </w:r>
      </w:del>
      <w:ins w:id="323" w:author="Billy Mitchell" w:date="2023-11-08T16:18:00Z">
        <w:r w:rsidR="00937D53">
          <w:rPr>
            <w:szCs w:val="24"/>
          </w:rPr>
          <w:t>1</w:t>
        </w:r>
      </w:ins>
      <w:r w:rsidRPr="008C7178">
        <w:rPr>
          <w:szCs w:val="24"/>
        </w:rPr>
        <w:t xml:space="preserve"> (</w:t>
      </w:r>
      <w:ins w:id="324" w:author="Billy Mitchell" w:date="2023-11-08T16:19:00Z">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ins>
      <w:proofErr w:type="spellStart"/>
      <w:ins w:id="325" w:author="Billy Mitchell" w:date="2023-11-08T16:18:00Z">
        <w:r w:rsidR="00937D53" w:rsidRPr="00937D53">
          <w:rPr>
            <w:i/>
            <w:iCs/>
            <w:szCs w:val="24"/>
            <w:rPrChange w:id="326" w:author="Billy Mitchell" w:date="2023-11-08T16:19:00Z">
              <w:rPr>
                <w:szCs w:val="24"/>
              </w:rPr>
            </w:rPrChange>
          </w:rPr>
          <w:t>sd</w:t>
        </w:r>
        <w:proofErr w:type="spellEnd"/>
        <w:r w:rsidR="00937D53">
          <w:rPr>
            <w:szCs w:val="24"/>
          </w:rPr>
          <w:t xml:space="preserve"> = 0.932</w:t>
        </w:r>
      </w:ins>
      <w:del w:id="327" w:author="Billy Mitchell" w:date="2023-11-08T16:19:00Z">
        <w:r w:rsidRPr="007202B0" w:rsidDel="00937D53">
          <w:rPr>
            <w:i/>
            <w:iCs/>
            <w:szCs w:val="24"/>
            <w:rPrChange w:id="328" w:author="Billy Mitchell" w:date="2023-11-08T16:11:00Z">
              <w:rPr>
                <w:szCs w:val="24"/>
              </w:rPr>
            </w:rPrChange>
          </w:rPr>
          <w:delText>range</w:delText>
        </w:r>
      </w:del>
      <w:del w:id="329" w:author="Billy Mitchell" w:date="2023-11-08T16:11:00Z">
        <w:r w:rsidRPr="008C7178" w:rsidDel="007202B0">
          <w:rPr>
            <w:szCs w:val="24"/>
          </w:rPr>
          <w:delText>:</w:delText>
        </w:r>
      </w:del>
      <w:del w:id="330" w:author="Billy Mitchell" w:date="2023-11-08T16:19:00Z">
        <w:r w:rsidRPr="008C7178" w:rsidDel="00937D53">
          <w:rPr>
            <w:szCs w:val="24"/>
          </w:rPr>
          <w:delText xml:space="preserve"> 0 – 4</w:delText>
        </w:r>
      </w:del>
      <w:del w:id="331" w:author="Billy Mitchell" w:date="2023-11-08T16:11:00Z">
        <w:r w:rsidRPr="008C7178" w:rsidDel="007202B0">
          <w:rPr>
            <w:szCs w:val="24"/>
          </w:rPr>
          <w:delText>, Likert scale</w:delText>
        </w:r>
      </w:del>
      <w:r w:rsidRPr="008C7178">
        <w:rPr>
          <w:szCs w:val="24"/>
        </w:rPr>
        <w:t xml:space="preserve">). </w:t>
      </w:r>
      <w:r w:rsidRPr="000967D7">
        <w:rPr>
          <w:vertAlign w:val="superscript"/>
        </w:rPr>
        <w:t xml:space="preserve"> </w:t>
      </w:r>
      <w:ins w:id="332" w:author="Billy Mitchell" w:date="2023-11-08T18:57:00Z">
        <w:r w:rsidR="006754EA">
          <w:rPr>
            <w:b/>
            <w:bCs/>
            <w:szCs w:val="24"/>
          </w:rPr>
          <w:t>Figure 2</w:t>
        </w:r>
      </w:ins>
      <w:ins w:id="333" w:author="Billy Mitchell" w:date="2023-11-08T19:07:00Z">
        <w:r w:rsidR="00372E6A">
          <w:rPr>
            <w:b/>
            <w:bCs/>
            <w:szCs w:val="24"/>
          </w:rPr>
          <w:t>a</w:t>
        </w:r>
      </w:ins>
      <w:ins w:id="334" w:author="Billy Mitchell" w:date="2023-11-08T19:08:00Z">
        <w:r w:rsidR="00372E6A">
          <w:rPr>
            <w:szCs w:val="24"/>
          </w:rPr>
          <w:t xml:space="preserve"> illustrates the variance in all emotions </w:t>
        </w:r>
      </w:ins>
      <w:ins w:id="335" w:author="Billy Mitchell" w:date="2023-11-08T18:57:00Z">
        <w:r w:rsidR="006754EA">
          <w:rPr>
            <w:szCs w:val="24"/>
          </w:rPr>
          <w:t xml:space="preserve"> and </w:t>
        </w:r>
        <w:r w:rsidR="006754EA">
          <w:rPr>
            <w:b/>
            <w:bCs/>
            <w:szCs w:val="24"/>
          </w:rPr>
          <w:t>Figure 2a</w:t>
        </w:r>
      </w:ins>
      <w:ins w:id="336" w:author="Billy Mitchell" w:date="2023-11-08T18:58:00Z">
        <w:r w:rsidR="006754EA">
          <w:rPr>
            <w:szCs w:val="24"/>
          </w:rPr>
          <w:t xml:space="preserve"> illustrates the variance of emotions endorsed through the entire dataset. </w:t>
        </w:r>
      </w:ins>
    </w:p>
    <w:p w14:paraId="4E806252" w14:textId="6F56ED71" w:rsidR="006754EA" w:rsidRPr="00372E6A" w:rsidRDefault="00372E6A" w:rsidP="00372E6A">
      <w:pPr>
        <w:spacing w:after="0" w:line="480" w:lineRule="auto"/>
        <w:ind w:left="0" w:firstLine="0"/>
        <w:rPr>
          <w:ins w:id="337" w:author="Jennifer L." w:date="2023-11-07T23:39:00Z"/>
          <w:szCs w:val="24"/>
          <w:rPrChange w:id="338" w:author="Billy Mitchell" w:date="2023-11-08T19:07:00Z">
            <w:rPr>
              <w:ins w:id="339" w:author="Jennifer L." w:date="2023-11-07T23:39:00Z"/>
              <w:vertAlign w:val="superscript"/>
            </w:rPr>
          </w:rPrChange>
        </w:rPr>
        <w:pPrChange w:id="340" w:author="Billy Mitchell" w:date="2023-11-08T19:11:00Z">
          <w:pPr>
            <w:spacing w:after="0" w:line="480" w:lineRule="auto"/>
            <w:ind w:left="0" w:firstLine="720"/>
          </w:pPr>
        </w:pPrChange>
      </w:pPr>
      <w:r>
        <w:rPr>
          <w:noProof/>
          <w:szCs w:val="24"/>
        </w:rPr>
        <w:lastRenderedPageBreak/>
        <mc:AlternateContent>
          <mc:Choice Requires="wpg">
            <w:drawing>
              <wp:anchor distT="0" distB="0" distL="114300" distR="114300" simplePos="0" relativeHeight="251689984" behindDoc="0" locked="0" layoutInCell="1" allowOverlap="1" wp14:anchorId="74E00807" wp14:editId="2ADE0761">
                <wp:simplePos x="0" y="0"/>
                <wp:positionH relativeFrom="column">
                  <wp:posOffset>-419100</wp:posOffset>
                </wp:positionH>
                <wp:positionV relativeFrom="paragraph">
                  <wp:posOffset>85725</wp:posOffset>
                </wp:positionV>
                <wp:extent cx="6764020" cy="2821992"/>
                <wp:effectExtent l="0" t="0" r="0" b="0"/>
                <wp:wrapTopAndBottom/>
                <wp:docPr id="1591713335" name="Group 6"/>
                <wp:cNvGraphicFramePr/>
                <a:graphic xmlns:a="http://schemas.openxmlformats.org/drawingml/2006/main">
                  <a:graphicData uri="http://schemas.microsoft.com/office/word/2010/wordprocessingGroup">
                    <wpg:wgp>
                      <wpg:cNvGrpSpPr/>
                      <wpg:grpSpPr>
                        <a:xfrm>
                          <a:off x="0" y="0"/>
                          <a:ext cx="6764020" cy="2821992"/>
                          <a:chOff x="0" y="0"/>
                          <a:chExt cx="6764020" cy="2821992"/>
                        </a:xfrm>
                      </wpg:grpSpPr>
                      <wpg:grpSp>
                        <wpg:cNvPr id="1910347706" name="Group 5"/>
                        <wpg:cNvGrpSpPr/>
                        <wpg:grpSpPr>
                          <a:xfrm>
                            <a:off x="142875" y="266700"/>
                            <a:ext cx="6621145" cy="2555292"/>
                            <a:chOff x="0" y="0"/>
                            <a:chExt cx="6621145" cy="2555292"/>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518"/>
                              <a:ext cx="6000749" cy="612774"/>
                            </a:xfrm>
                            <a:prstGeom prst="rect">
                              <a:avLst/>
                            </a:prstGeom>
                            <a:solidFill>
                              <a:srgbClr val="FFFFFF"/>
                            </a:solidFill>
                            <a:ln w="9525">
                              <a:noFill/>
                              <a:miter lim="800000"/>
                              <a:headEnd/>
                              <a:tailEnd/>
                            </a:ln>
                          </wps:spPr>
                          <wps:txbx>
                            <w:txbxContent>
                              <w:p w14:paraId="25196BA3" w14:textId="15BD7B51" w:rsidR="006754EA" w:rsidRDefault="006754EA" w:rsidP="006754EA">
                                <w:pPr>
                                  <w:ind w:left="0" w:firstLine="0"/>
                                </w:pPr>
                                <w:r>
                                  <w:rPr>
                                    <w:rFonts w:ascii="Calibri" w:eastAsia="Calibri" w:hAnsi="Calibri" w:cs="Calibri"/>
                                    <w:b/>
                                    <w:sz w:val="20"/>
                                  </w:rPr>
                                  <w:t xml:space="preserve">Fig 2. </w:t>
                                </w:r>
                                <w:ins w:id="341" w:author="Billy Mitchell" w:date="2023-11-08T19:08:00Z">
                                  <w:r w:rsidR="00372E6A">
                                    <w:rPr>
                                      <w:rFonts w:ascii="Calibri" w:eastAsia="Calibri" w:hAnsi="Calibri" w:cs="Calibri"/>
                                      <w:bCs/>
                                      <w:sz w:val="20"/>
                                    </w:rPr>
                                    <w:t>Frequency-weighted word clouds illustrating</w:t>
                                  </w:r>
                                </w:ins>
                                <w:ins w:id="342" w:author="Billy Mitchell" w:date="2023-11-08T19:09:00Z">
                                  <w:r w:rsidR="00372E6A">
                                    <w:rPr>
                                      <w:rFonts w:ascii="Calibri" w:eastAsia="Calibri" w:hAnsi="Calibri" w:cs="Calibri"/>
                                      <w:bCs/>
                                      <w:sz w:val="20"/>
                                    </w:rPr>
                                    <w:t>:</w:t>
                                  </w:r>
                                </w:ins>
                                <w:ins w:id="343" w:author="Billy Mitchell" w:date="2023-11-08T19:08:00Z">
                                  <w:r w:rsidR="00372E6A">
                                    <w:rPr>
                                      <w:rFonts w:ascii="Calibri" w:eastAsia="Calibri" w:hAnsi="Calibri" w:cs="Calibri"/>
                                      <w:bCs/>
                                      <w:sz w:val="20"/>
                                    </w:rPr>
                                    <w:t xml:space="preserve"> </w:t>
                                  </w:r>
                                  <w:r w:rsidR="00372E6A" w:rsidRPr="00372E6A">
                                    <w:rPr>
                                      <w:rFonts w:ascii="Calibri" w:eastAsia="Calibri" w:hAnsi="Calibri" w:cs="Calibri"/>
                                      <w:b/>
                                      <w:sz w:val="20"/>
                                      <w:rPrChange w:id="344" w:author="Billy Mitchell" w:date="2023-11-08T19:09:00Z">
                                        <w:rPr>
                                          <w:rFonts w:ascii="Calibri" w:eastAsia="Calibri" w:hAnsi="Calibri" w:cs="Calibri"/>
                                          <w:bCs/>
                                          <w:sz w:val="20"/>
                                        </w:rPr>
                                      </w:rPrChange>
                                    </w:rPr>
                                    <w:t>a.</w:t>
                                  </w:r>
                                </w:ins>
                                <w:ins w:id="345" w:author="Billy Mitchell" w:date="2023-11-08T19:09:00Z">
                                  <w:r w:rsidR="00372E6A">
                                    <w:rPr>
                                      <w:rFonts w:ascii="Calibri" w:eastAsia="Calibri" w:hAnsi="Calibri" w:cs="Calibri"/>
                                      <w:b/>
                                      <w:sz w:val="20"/>
                                    </w:rPr>
                                    <w:t>)</w:t>
                                  </w:r>
                                </w:ins>
                                <w:ins w:id="346" w:author="Billy Mitchell" w:date="2023-11-08T19:08:00Z">
                                  <w:r w:rsidR="00372E6A">
                                    <w:rPr>
                                      <w:rFonts w:ascii="Calibri" w:eastAsia="Calibri" w:hAnsi="Calibri" w:cs="Calibri"/>
                                      <w:bCs/>
                                      <w:sz w:val="20"/>
                                    </w:rPr>
                                    <w:t xml:space="preserve"> </w:t>
                                  </w:r>
                                </w:ins>
                                <w:ins w:id="347" w:author="Billy Mitchell" w:date="2023-11-08T19:09:00Z">
                                  <w:r w:rsidR="00372E6A">
                                    <w:rPr>
                                      <w:rFonts w:ascii="Calibri" w:eastAsia="Calibri" w:hAnsi="Calibri" w:cs="Calibri"/>
                                      <w:bCs/>
                                      <w:sz w:val="20"/>
                                    </w:rPr>
                                    <w:t>a</w:t>
                                  </w:r>
                                </w:ins>
                                <w:ins w:id="348" w:author="Billy Mitchell" w:date="2023-11-08T19:05:00Z">
                                  <w:r w:rsidR="00372E6A" w:rsidRPr="00372E6A">
                                    <w:rPr>
                                      <w:rFonts w:ascii="Calibri" w:eastAsia="Calibri" w:hAnsi="Calibri" w:cs="Calibri"/>
                                      <w:bCs/>
                                      <w:sz w:val="20"/>
                                      <w:rPrChange w:id="349" w:author="Billy Mitchell" w:date="2023-11-08T19:05:00Z">
                                        <w:rPr>
                                          <w:rFonts w:ascii="Calibri" w:eastAsia="Calibri" w:hAnsi="Calibri" w:cs="Calibri"/>
                                          <w:b/>
                                          <w:sz w:val="20"/>
                                        </w:rPr>
                                      </w:rPrChange>
                                    </w:rPr>
                                    <w:t>ll</w:t>
                                  </w:r>
                                  <w:r w:rsidR="00372E6A">
                                    <w:rPr>
                                      <w:rFonts w:ascii="Calibri" w:eastAsia="Calibri" w:hAnsi="Calibri" w:cs="Calibri"/>
                                      <w:b/>
                                      <w:sz w:val="20"/>
                                    </w:rPr>
                                    <w:t xml:space="preserve"> </w:t>
                                  </w:r>
                                </w:ins>
                                <w:del w:id="350"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51" w:author="Billy Mitchell" w:date="2023-11-08T19:05:00Z">
                                  <w:r w:rsidR="00372E6A">
                                    <w:rPr>
                                      <w:rFonts w:ascii="Calibri" w:eastAsia="Calibri" w:hAnsi="Calibri" w:cs="Calibri"/>
                                      <w:sz w:val="20"/>
                                    </w:rPr>
                                    <w:t>e</w:t>
                                  </w:r>
                                </w:ins>
                                <w:ins w:id="352" w:author="Billy Mitchell" w:date="2023-11-08T19:04:00Z">
                                  <w:r>
                                    <w:rPr>
                                      <w:rFonts w:ascii="Calibri" w:eastAsia="Calibri" w:hAnsi="Calibri" w:cs="Calibri"/>
                                      <w:sz w:val="20"/>
                                    </w:rPr>
                                    <w:t>motions endorsed during Study 1</w:t>
                                  </w:r>
                                  <w:r w:rsidR="00372E6A">
                                    <w:rPr>
                                      <w:rFonts w:ascii="Calibri" w:eastAsia="Calibri" w:hAnsi="Calibri" w:cs="Calibri"/>
                                      <w:sz w:val="20"/>
                                    </w:rPr>
                                    <w:t xml:space="preserve"> and </w:t>
                                  </w:r>
                                  <w:r w:rsidR="00372E6A" w:rsidRPr="00372E6A">
                                    <w:rPr>
                                      <w:rFonts w:ascii="Calibri" w:eastAsia="Calibri" w:hAnsi="Calibri" w:cs="Calibri"/>
                                      <w:b/>
                                      <w:bCs/>
                                      <w:sz w:val="20"/>
                                      <w:rPrChange w:id="353" w:author="Billy Mitchell" w:date="2023-11-08T19:05:00Z">
                                        <w:rPr>
                                          <w:rFonts w:ascii="Calibri" w:eastAsia="Calibri" w:hAnsi="Calibri" w:cs="Calibri"/>
                                          <w:sz w:val="20"/>
                                        </w:rPr>
                                      </w:rPrChange>
                                    </w:rPr>
                                    <w:t>b.</w:t>
                                  </w:r>
                                </w:ins>
                                <w:ins w:id="354" w:author="Billy Mitchell" w:date="2023-11-08T19:09:00Z">
                                  <w:r w:rsidR="00372E6A">
                                    <w:rPr>
                                      <w:rFonts w:ascii="Calibri" w:eastAsia="Calibri" w:hAnsi="Calibri" w:cs="Calibri"/>
                                      <w:b/>
                                      <w:bCs/>
                                      <w:sz w:val="20"/>
                                    </w:rPr>
                                    <w:t>)</w:t>
                                  </w:r>
                                </w:ins>
                                <w:ins w:id="355" w:author="Billy Mitchell" w:date="2023-11-08T19:04:00Z">
                                  <w:r w:rsidR="00372E6A">
                                    <w:rPr>
                                      <w:rFonts w:ascii="Calibri" w:eastAsia="Calibri" w:hAnsi="Calibri" w:cs="Calibri"/>
                                      <w:sz w:val="20"/>
                                    </w:rPr>
                                    <w:t xml:space="preserve"> </w:t>
                                  </w:r>
                                </w:ins>
                                <w:ins w:id="356" w:author="Billy Mitchell" w:date="2023-11-08T19:09:00Z">
                                  <w:r w:rsidR="00372E6A">
                                    <w:rPr>
                                      <w:rFonts w:ascii="Calibri" w:eastAsia="Calibri" w:hAnsi="Calibri" w:cs="Calibri"/>
                                      <w:sz w:val="20"/>
                                    </w:rPr>
                                    <w:t xml:space="preserve">all </w:t>
                                  </w:r>
                                </w:ins>
                                <w:ins w:id="357" w:author="Billy Mitchell" w:date="2023-11-08T19:04:00Z">
                                  <w:r w:rsidR="00372E6A">
                                    <w:rPr>
                                      <w:rFonts w:ascii="Calibri" w:eastAsia="Calibri" w:hAnsi="Calibri" w:cs="Calibri"/>
                                      <w:sz w:val="20"/>
                                    </w:rPr>
                                    <w:t>negatively</w:t>
                                  </w:r>
                                </w:ins>
                                <w:ins w:id="358" w:author="Billy Mitchell" w:date="2023-11-08T19:05:00Z">
                                  <w:r w:rsidR="00372E6A">
                                    <w:rPr>
                                      <w:rFonts w:ascii="Calibri" w:eastAsia="Calibri" w:hAnsi="Calibri" w:cs="Calibri"/>
                                      <w:sz w:val="20"/>
                                    </w:rPr>
                                    <w:t>-valenced emotions which were downregulate</w:t>
                                  </w:r>
                                </w:ins>
                                <w:ins w:id="359" w:author="Billy Mitchell" w:date="2023-11-08T19:06:00Z">
                                  <w:r w:rsidR="00372E6A">
                                    <w:rPr>
                                      <w:rFonts w:ascii="Calibri" w:eastAsia="Calibri" w:hAnsi="Calibri" w:cs="Calibri"/>
                                      <w:sz w:val="20"/>
                                    </w:rPr>
                                    <w:t xml:space="preserve">d using either reappraisal or distraction during Study 1. </w:t>
                                  </w:r>
                                </w:ins>
                                <w:del w:id="360" w:author="Billy Mitchell" w:date="2023-11-08T19:04:00Z">
                                  <w:r w:rsidDel="00372E6A">
                                    <w:rPr>
                                      <w:rFonts w:ascii="Calibri" w:eastAsia="Calibri" w:hAnsi="Calibri" w:cs="Calibri"/>
                                      <w:sz w:val="20"/>
                                    </w:rPr>
                                    <w:delText>.</w:delText>
                                  </w:r>
                                </w:del>
                              </w:p>
                              <w:p w14:paraId="5B430DB3" w14:textId="77777777" w:rsidR="006754EA" w:rsidRDefault="006754EA"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372E6A" w:rsidRPr="00372E6A" w:rsidRDefault="00372E6A" w:rsidP="00372E6A">
                              <w:pPr>
                                <w:pStyle w:val="ListParagraph"/>
                                <w:numPr>
                                  <w:ilvl w:val="0"/>
                                  <w:numId w:val="3"/>
                                </w:numPr>
                                <w:rPr>
                                  <w:rFonts w:asciiTheme="minorHAnsi" w:hAnsiTheme="minorHAnsi" w:cstheme="minorHAnsi"/>
                                  <w:b/>
                                  <w:bCs/>
                                  <w:sz w:val="36"/>
                                  <w:szCs w:val="32"/>
                                  <w:rPrChange w:id="361" w:author="Billy Mitchell" w:date="2023-11-08T19:10:00Z">
                                    <w:rPr/>
                                  </w:rPrChange>
                                </w:rPr>
                                <w:pPrChange w:id="362" w:author="Billy Mitchell" w:date="2023-11-08T19:10:00Z">
                                  <w:pPr/>
                                </w:pPrChange>
                              </w:pPr>
                              <w:ins w:id="363" w:author="Billy Mitchell" w:date="2023-11-08T19:10:00Z">
                                <w:r>
                                  <w:rPr>
                                    <w:rFonts w:asciiTheme="minorHAnsi" w:hAnsiTheme="minorHAnsi" w:cstheme="minorHAnsi"/>
                                    <w:b/>
                                    <w:bCs/>
                                    <w:sz w:val="36"/>
                                    <w:szCs w:val="32"/>
                                  </w:rPr>
                                  <w:t xml:space="preserve">                                                          B.</w:t>
                                </w:r>
                              </w:ins>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22.2pt;z-index:251689984" coordsize="67640,28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">
                <v:group id="Group 5" o:spid="_x0000_s1030" style="position:absolute;left:1428;top:2667;width:66212;height:25552" coordsize="66211,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15"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">
                      <v:imagedata r:id="rId16"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5;width:60007;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15BD7B51" w:rsidR="006754EA" w:rsidRDefault="006754EA" w:rsidP="006754EA">
                          <w:pPr>
                            <w:ind w:left="0" w:firstLine="0"/>
                          </w:pPr>
                          <w:r>
                            <w:rPr>
                              <w:rFonts w:ascii="Calibri" w:eastAsia="Calibri" w:hAnsi="Calibri" w:cs="Calibri"/>
                              <w:b/>
                              <w:sz w:val="20"/>
                            </w:rPr>
                            <w:t xml:space="preserve">Fig 2. </w:t>
                          </w:r>
                          <w:ins w:id="364" w:author="Billy Mitchell" w:date="2023-11-08T19:08:00Z">
                            <w:r w:rsidR="00372E6A">
                              <w:rPr>
                                <w:rFonts w:ascii="Calibri" w:eastAsia="Calibri" w:hAnsi="Calibri" w:cs="Calibri"/>
                                <w:bCs/>
                                <w:sz w:val="20"/>
                              </w:rPr>
                              <w:t>Frequency-weighted word clouds illustrating</w:t>
                            </w:r>
                          </w:ins>
                          <w:ins w:id="365" w:author="Billy Mitchell" w:date="2023-11-08T19:09:00Z">
                            <w:r w:rsidR="00372E6A">
                              <w:rPr>
                                <w:rFonts w:ascii="Calibri" w:eastAsia="Calibri" w:hAnsi="Calibri" w:cs="Calibri"/>
                                <w:bCs/>
                                <w:sz w:val="20"/>
                              </w:rPr>
                              <w:t>:</w:t>
                            </w:r>
                          </w:ins>
                          <w:ins w:id="366" w:author="Billy Mitchell" w:date="2023-11-08T19:08:00Z">
                            <w:r w:rsidR="00372E6A">
                              <w:rPr>
                                <w:rFonts w:ascii="Calibri" w:eastAsia="Calibri" w:hAnsi="Calibri" w:cs="Calibri"/>
                                <w:bCs/>
                                <w:sz w:val="20"/>
                              </w:rPr>
                              <w:t xml:space="preserve"> </w:t>
                            </w:r>
                            <w:r w:rsidR="00372E6A" w:rsidRPr="00372E6A">
                              <w:rPr>
                                <w:rFonts w:ascii="Calibri" w:eastAsia="Calibri" w:hAnsi="Calibri" w:cs="Calibri"/>
                                <w:b/>
                                <w:sz w:val="20"/>
                                <w:rPrChange w:id="367" w:author="Billy Mitchell" w:date="2023-11-08T19:09:00Z">
                                  <w:rPr>
                                    <w:rFonts w:ascii="Calibri" w:eastAsia="Calibri" w:hAnsi="Calibri" w:cs="Calibri"/>
                                    <w:bCs/>
                                    <w:sz w:val="20"/>
                                  </w:rPr>
                                </w:rPrChange>
                              </w:rPr>
                              <w:t>a.</w:t>
                            </w:r>
                          </w:ins>
                          <w:ins w:id="368" w:author="Billy Mitchell" w:date="2023-11-08T19:09:00Z">
                            <w:r w:rsidR="00372E6A">
                              <w:rPr>
                                <w:rFonts w:ascii="Calibri" w:eastAsia="Calibri" w:hAnsi="Calibri" w:cs="Calibri"/>
                                <w:b/>
                                <w:sz w:val="20"/>
                              </w:rPr>
                              <w:t>)</w:t>
                            </w:r>
                          </w:ins>
                          <w:ins w:id="369" w:author="Billy Mitchell" w:date="2023-11-08T19:08:00Z">
                            <w:r w:rsidR="00372E6A">
                              <w:rPr>
                                <w:rFonts w:ascii="Calibri" w:eastAsia="Calibri" w:hAnsi="Calibri" w:cs="Calibri"/>
                                <w:bCs/>
                                <w:sz w:val="20"/>
                              </w:rPr>
                              <w:t xml:space="preserve"> </w:t>
                            </w:r>
                          </w:ins>
                          <w:ins w:id="370" w:author="Billy Mitchell" w:date="2023-11-08T19:09:00Z">
                            <w:r w:rsidR="00372E6A">
                              <w:rPr>
                                <w:rFonts w:ascii="Calibri" w:eastAsia="Calibri" w:hAnsi="Calibri" w:cs="Calibri"/>
                                <w:bCs/>
                                <w:sz w:val="20"/>
                              </w:rPr>
                              <w:t>a</w:t>
                            </w:r>
                          </w:ins>
                          <w:ins w:id="371" w:author="Billy Mitchell" w:date="2023-11-08T19:05:00Z">
                            <w:r w:rsidR="00372E6A" w:rsidRPr="00372E6A">
                              <w:rPr>
                                <w:rFonts w:ascii="Calibri" w:eastAsia="Calibri" w:hAnsi="Calibri" w:cs="Calibri"/>
                                <w:bCs/>
                                <w:sz w:val="20"/>
                                <w:rPrChange w:id="372" w:author="Billy Mitchell" w:date="2023-11-08T19:05:00Z">
                                  <w:rPr>
                                    <w:rFonts w:ascii="Calibri" w:eastAsia="Calibri" w:hAnsi="Calibri" w:cs="Calibri"/>
                                    <w:b/>
                                    <w:sz w:val="20"/>
                                  </w:rPr>
                                </w:rPrChange>
                              </w:rPr>
                              <w:t>ll</w:t>
                            </w:r>
                            <w:r w:rsidR="00372E6A">
                              <w:rPr>
                                <w:rFonts w:ascii="Calibri" w:eastAsia="Calibri" w:hAnsi="Calibri" w:cs="Calibri"/>
                                <w:b/>
                                <w:sz w:val="20"/>
                              </w:rPr>
                              <w:t xml:space="preserve"> </w:t>
                            </w:r>
                          </w:ins>
                          <w:del w:id="373" w:author="Billy Mitchell" w:date="2023-11-08T19:04:00Z">
                            <w:r w:rsidDel="006754EA">
                              <w:rPr>
                                <w:rFonts w:ascii="Calibri" w:eastAsia="Calibri" w:hAnsi="Calibri" w:cs="Calibri"/>
                                <w:sz w:val="20"/>
                              </w:rPr>
                              <w:delTex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delText>
                            </w:r>
                          </w:del>
                          <w:ins w:id="374" w:author="Billy Mitchell" w:date="2023-11-08T19:05:00Z">
                            <w:r w:rsidR="00372E6A">
                              <w:rPr>
                                <w:rFonts w:ascii="Calibri" w:eastAsia="Calibri" w:hAnsi="Calibri" w:cs="Calibri"/>
                                <w:sz w:val="20"/>
                              </w:rPr>
                              <w:t>e</w:t>
                            </w:r>
                          </w:ins>
                          <w:ins w:id="375" w:author="Billy Mitchell" w:date="2023-11-08T19:04:00Z">
                            <w:r>
                              <w:rPr>
                                <w:rFonts w:ascii="Calibri" w:eastAsia="Calibri" w:hAnsi="Calibri" w:cs="Calibri"/>
                                <w:sz w:val="20"/>
                              </w:rPr>
                              <w:t>motions endorsed during Study 1</w:t>
                            </w:r>
                            <w:r w:rsidR="00372E6A">
                              <w:rPr>
                                <w:rFonts w:ascii="Calibri" w:eastAsia="Calibri" w:hAnsi="Calibri" w:cs="Calibri"/>
                                <w:sz w:val="20"/>
                              </w:rPr>
                              <w:t xml:space="preserve"> and </w:t>
                            </w:r>
                            <w:r w:rsidR="00372E6A" w:rsidRPr="00372E6A">
                              <w:rPr>
                                <w:rFonts w:ascii="Calibri" w:eastAsia="Calibri" w:hAnsi="Calibri" w:cs="Calibri"/>
                                <w:b/>
                                <w:bCs/>
                                <w:sz w:val="20"/>
                                <w:rPrChange w:id="376" w:author="Billy Mitchell" w:date="2023-11-08T19:05:00Z">
                                  <w:rPr>
                                    <w:rFonts w:ascii="Calibri" w:eastAsia="Calibri" w:hAnsi="Calibri" w:cs="Calibri"/>
                                    <w:sz w:val="20"/>
                                  </w:rPr>
                                </w:rPrChange>
                              </w:rPr>
                              <w:t>b.</w:t>
                            </w:r>
                          </w:ins>
                          <w:ins w:id="377" w:author="Billy Mitchell" w:date="2023-11-08T19:09:00Z">
                            <w:r w:rsidR="00372E6A">
                              <w:rPr>
                                <w:rFonts w:ascii="Calibri" w:eastAsia="Calibri" w:hAnsi="Calibri" w:cs="Calibri"/>
                                <w:b/>
                                <w:bCs/>
                                <w:sz w:val="20"/>
                              </w:rPr>
                              <w:t>)</w:t>
                            </w:r>
                          </w:ins>
                          <w:ins w:id="378" w:author="Billy Mitchell" w:date="2023-11-08T19:04:00Z">
                            <w:r w:rsidR="00372E6A">
                              <w:rPr>
                                <w:rFonts w:ascii="Calibri" w:eastAsia="Calibri" w:hAnsi="Calibri" w:cs="Calibri"/>
                                <w:sz w:val="20"/>
                              </w:rPr>
                              <w:t xml:space="preserve"> </w:t>
                            </w:r>
                          </w:ins>
                          <w:ins w:id="379" w:author="Billy Mitchell" w:date="2023-11-08T19:09:00Z">
                            <w:r w:rsidR="00372E6A">
                              <w:rPr>
                                <w:rFonts w:ascii="Calibri" w:eastAsia="Calibri" w:hAnsi="Calibri" w:cs="Calibri"/>
                                <w:sz w:val="20"/>
                              </w:rPr>
                              <w:t xml:space="preserve">all </w:t>
                            </w:r>
                          </w:ins>
                          <w:ins w:id="380" w:author="Billy Mitchell" w:date="2023-11-08T19:04:00Z">
                            <w:r w:rsidR="00372E6A">
                              <w:rPr>
                                <w:rFonts w:ascii="Calibri" w:eastAsia="Calibri" w:hAnsi="Calibri" w:cs="Calibri"/>
                                <w:sz w:val="20"/>
                              </w:rPr>
                              <w:t>negatively</w:t>
                            </w:r>
                          </w:ins>
                          <w:ins w:id="381" w:author="Billy Mitchell" w:date="2023-11-08T19:05:00Z">
                            <w:r w:rsidR="00372E6A">
                              <w:rPr>
                                <w:rFonts w:ascii="Calibri" w:eastAsia="Calibri" w:hAnsi="Calibri" w:cs="Calibri"/>
                                <w:sz w:val="20"/>
                              </w:rPr>
                              <w:t>-valenced emotions which were downregulate</w:t>
                            </w:r>
                          </w:ins>
                          <w:ins w:id="382" w:author="Billy Mitchell" w:date="2023-11-08T19:06:00Z">
                            <w:r w:rsidR="00372E6A">
                              <w:rPr>
                                <w:rFonts w:ascii="Calibri" w:eastAsia="Calibri" w:hAnsi="Calibri" w:cs="Calibri"/>
                                <w:sz w:val="20"/>
                              </w:rPr>
                              <w:t xml:space="preserve">d using either reappraisal or distraction during Study 1. </w:t>
                            </w:r>
                          </w:ins>
                          <w:del w:id="383" w:author="Billy Mitchell" w:date="2023-11-08T19:04:00Z">
                            <w:r w:rsidDel="00372E6A">
                              <w:rPr>
                                <w:rFonts w:ascii="Calibri" w:eastAsia="Calibri" w:hAnsi="Calibri" w:cs="Calibri"/>
                                <w:sz w:val="20"/>
                              </w:rPr>
                              <w:delText>.</w:delText>
                            </w:r>
                          </w:del>
                        </w:p>
                        <w:p w14:paraId="5B430DB3" w14:textId="77777777" w:rsidR="006754EA" w:rsidRDefault="006754EA"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372E6A" w:rsidRPr="00372E6A" w:rsidRDefault="00372E6A" w:rsidP="00372E6A">
                        <w:pPr>
                          <w:pStyle w:val="ListParagraph"/>
                          <w:numPr>
                            <w:ilvl w:val="0"/>
                            <w:numId w:val="3"/>
                          </w:numPr>
                          <w:rPr>
                            <w:rFonts w:asciiTheme="minorHAnsi" w:hAnsiTheme="minorHAnsi" w:cstheme="minorHAnsi"/>
                            <w:b/>
                            <w:bCs/>
                            <w:sz w:val="36"/>
                            <w:szCs w:val="32"/>
                            <w:rPrChange w:id="384" w:author="Billy Mitchell" w:date="2023-11-08T19:10:00Z">
                              <w:rPr/>
                            </w:rPrChange>
                          </w:rPr>
                          <w:pPrChange w:id="385" w:author="Billy Mitchell" w:date="2023-11-08T19:10:00Z">
                            <w:pPr/>
                          </w:pPrChange>
                        </w:pPr>
                        <w:ins w:id="386" w:author="Billy Mitchell" w:date="2023-11-08T19:10:00Z">
                          <w:r>
                            <w:rPr>
                              <w:rFonts w:asciiTheme="minorHAnsi" w:hAnsiTheme="minorHAnsi" w:cstheme="minorHAnsi"/>
                              <w:b/>
                              <w:bCs/>
                              <w:sz w:val="36"/>
                              <w:szCs w:val="32"/>
                            </w:rPr>
                            <w:t xml:space="preserve">                                                          B.</w:t>
                          </w:r>
                        </w:ins>
                      </w:p>
                    </w:txbxContent>
                  </v:textbox>
                </v:shape>
                <w10:wrap type="topAndBottom"/>
              </v:group>
            </w:pict>
          </mc:Fallback>
        </mc:AlternateContent>
      </w:r>
      <w:del w:id="387" w:author="Billy Mitchell" w:date="2023-11-08T19:02:00Z">
        <w:r w:rsidR="006754EA" w:rsidDel="006754EA">
          <w:rPr>
            <w:noProof/>
            <w:szCs w:val="24"/>
          </w:rPr>
          <mc:AlternateContent>
            <mc:Choice Requires="wpg">
              <w:drawing>
                <wp:anchor distT="0" distB="0" distL="114300" distR="114300" simplePos="0" relativeHeight="251681792" behindDoc="0" locked="0" layoutInCell="1" allowOverlap="1" wp14:anchorId="095174ED" wp14:editId="706697E4">
                  <wp:simplePos x="0" y="0"/>
                  <wp:positionH relativeFrom="column">
                    <wp:posOffset>-238125</wp:posOffset>
                  </wp:positionH>
                  <wp:positionV relativeFrom="paragraph">
                    <wp:posOffset>0</wp:posOffset>
                  </wp:positionV>
                  <wp:extent cx="6621145" cy="1857375"/>
                  <wp:effectExtent l="0" t="0" r="8255" b="9525"/>
                  <wp:wrapTopAndBottom/>
                  <wp:docPr id="727395509" name="Group 727395509"/>
                  <wp:cNvGraphicFramePr/>
                  <a:graphic xmlns:a="http://schemas.openxmlformats.org/drawingml/2006/main">
                    <a:graphicData uri="http://schemas.microsoft.com/office/word/2010/wordprocessingGroup">
                      <wpg:wgp>
                        <wpg:cNvGrpSpPr/>
                        <wpg:grpSpPr>
                          <a:xfrm>
                            <a:off x="0" y="0"/>
                            <a:ext cx="6621145" cy="1857375"/>
                            <a:chOff x="0" y="0"/>
                            <a:chExt cx="6621145" cy="1857375"/>
                          </a:xfrm>
                        </wpg:grpSpPr>
                        <pic:pic xmlns:pic="http://schemas.openxmlformats.org/drawingml/2006/picture">
                          <pic:nvPicPr>
                            <pic:cNvPr id="566340507"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918719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933657517" name="Straight Connector 3"/>
                          <wps:cNvCnPr/>
                          <wps:spPr>
                            <a:xfrm>
                              <a:off x="3324225" y="0"/>
                              <a:ext cx="0" cy="172402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CF0041" id="Group 727395509" o:spid="_x0000_s1026" style="position:absolute;margin-left:-18.75pt;margin-top:0;width:521.35pt;height:146.25pt;z-index:251681792" coordsize="66211,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">
                  <v:shape id="Picture 1" o:spid="_x0000_s1027"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">
                    <v:imagedata r:id="rId15" o:title="" croptop="2850f" cropbottom="3799f" cropleft="2065f"/>
                  </v:shape>
                  <v:shape id="Picture 2" o:spid="_x0000_s1028"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">
                    <v:imagedata r:id="rId16" o:title=""/>
                  </v:shape>
                  <v:line id="Straight Connector 3" o:spid="_x0000_s1029"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" strokecolor="#0d0d0d [3069]" strokeweight="2.25pt">
                    <v:stroke joinstyle="miter"/>
                  </v:line>
                  <w10:wrap type="topAndBottom"/>
                </v:group>
              </w:pict>
            </mc:Fallback>
          </mc:AlternateContent>
        </w:r>
      </w:del>
    </w:p>
    <w:p w14:paraId="462E6B7F" w14:textId="793C4524" w:rsidR="00967F10" w:rsidRPr="0075725E" w:rsidDel="003E3464" w:rsidRDefault="00967F10" w:rsidP="000960FE">
      <w:pPr>
        <w:spacing w:after="0" w:line="480" w:lineRule="auto"/>
        <w:ind w:left="0" w:firstLine="720"/>
        <w:rPr>
          <w:del w:id="388" w:author="Billy Mitchell" w:date="2023-11-08T00:13:00Z"/>
          <w:b/>
          <w:bCs/>
          <w:rPrChange w:id="389" w:author="Billy Mitchell" w:date="2023-11-08T00:31:00Z">
            <w:rPr>
              <w:del w:id="390" w:author="Billy Mitchell" w:date="2023-11-08T00:13:00Z"/>
              <w:vertAlign w:val="superscript"/>
            </w:rPr>
          </w:rPrChange>
        </w:rPr>
      </w:pPr>
    </w:p>
    <w:p w14:paraId="48DFB473" w14:textId="2FC20FAC" w:rsidR="00E5044A" w:rsidRDefault="00967F10" w:rsidP="007B7431">
      <w:pPr>
        <w:spacing w:after="0" w:line="480" w:lineRule="auto"/>
        <w:ind w:left="0" w:firstLine="720"/>
        <w:rPr>
          <w:ins w:id="391" w:author="Billy Mitchell" w:date="2023-11-08T01:35:00Z"/>
          <w:bCs/>
          <w:szCs w:val="24"/>
        </w:rPr>
      </w:pPr>
      <w:ins w:id="392" w:author="Jennifer L." w:date="2023-11-07T23:41:00Z">
        <w:del w:id="393" w:author="Billy Mitchell" w:date="2023-11-08T00:15:00Z">
          <w:r w:rsidRPr="0075725E" w:rsidDel="003E3464">
            <w:rPr>
              <w:b/>
              <w:szCs w:val="24"/>
            </w:rPr>
            <w:delText>Intensity predicted effort</w:delText>
          </w:r>
        </w:del>
      </w:ins>
      <w:ins w:id="394" w:author="Jennifer L." w:date="2023-11-07T23:42:00Z">
        <w:del w:id="395" w:author="Billy Mitchell" w:date="2023-11-08T00:15:00Z">
          <w:r w:rsidRPr="0075725E" w:rsidDel="003E3464">
            <w:rPr>
              <w:b/>
              <w:szCs w:val="24"/>
            </w:rPr>
            <w:delText xml:space="preserve"> to regulate emotion</w:delText>
          </w:r>
        </w:del>
        <w:del w:id="396" w:author="Billy Mitchell" w:date="2023-11-08T01:41:00Z">
          <w:r w:rsidRPr="0075725E" w:rsidDel="00C0787A">
            <w:rPr>
              <w:b/>
              <w:szCs w:val="24"/>
            </w:rPr>
            <w:delText>.</w:delText>
          </w:r>
          <w:r w:rsidDel="00C0787A">
            <w:rPr>
              <w:b/>
              <w:szCs w:val="24"/>
            </w:rPr>
            <w:delText xml:space="preserve"> </w:delText>
          </w:r>
        </w:del>
      </w:ins>
      <w:ins w:id="397" w:author="Billy Mitchell" w:date="2023-11-08T01:41:00Z">
        <w:r w:rsidR="00C0787A">
          <w:rPr>
            <w:b/>
            <w:szCs w:val="24"/>
          </w:rPr>
          <w:t xml:space="preserve">Thrill-seeking motivated </w:t>
        </w:r>
      </w:ins>
      <w:ins w:id="398" w:author="Billy Mitchell" w:date="2023-11-08T12:33:00Z">
        <w:r w:rsidR="003A18DB">
          <w:rPr>
            <w:b/>
            <w:szCs w:val="24"/>
          </w:rPr>
          <w:t xml:space="preserve">study </w:t>
        </w:r>
      </w:ins>
      <w:ins w:id="399" w:author="Billy Mitchell" w:date="2023-11-08T01:41:00Z">
        <w:r w:rsidR="00C0787A">
          <w:rPr>
            <w:b/>
            <w:szCs w:val="24"/>
          </w:rPr>
          <w:t xml:space="preserve">participation. </w:t>
        </w:r>
      </w:ins>
      <w:ins w:id="400" w:author="Billy Mitchell" w:date="2023-11-08T11:13:00Z">
        <w:r w:rsidR="007B7431" w:rsidRPr="00DD7AA5">
          <w:rPr>
            <w:bCs/>
            <w:szCs w:val="24"/>
          </w:rPr>
          <w:t>Although</w:t>
        </w:r>
        <w:r w:rsidR="007B7431">
          <w:rPr>
            <w:bCs/>
            <w:szCs w:val="24"/>
          </w:rPr>
          <w:t xml:space="preserve"> horror attractions may possess features of emotion regulation experiences that are difficult to capture in more traditional paradigms, they may come with limitations as well. </w:t>
        </w:r>
      </w:ins>
      <w:ins w:id="401" w:author="Billy Mitchell" w:date="2023-11-08T12:31:00Z">
        <w:r w:rsidR="003A18DB">
          <w:rPr>
            <w:bCs/>
            <w:szCs w:val="24"/>
          </w:rPr>
          <w:t xml:space="preserve">First, </w:t>
        </w:r>
      </w:ins>
      <w:proofErr w:type="gramStart"/>
      <w:ins w:id="402" w:author="Billy Mitchell" w:date="2023-11-08T11:13:00Z">
        <w:r w:rsidR="007B7431">
          <w:rPr>
            <w:bCs/>
            <w:szCs w:val="24"/>
          </w:rPr>
          <w:t>U</w:t>
        </w:r>
      </w:ins>
      <w:ins w:id="403" w:author="Billy Mitchell" w:date="2023-11-08T00:22:00Z">
        <w:r w:rsidR="003E3464">
          <w:rPr>
            <w:bCs/>
            <w:szCs w:val="24"/>
          </w:rPr>
          <w:t>sing</w:t>
        </w:r>
        <w:proofErr w:type="gramEnd"/>
        <w:r w:rsidR="003E3464">
          <w:rPr>
            <w:bCs/>
            <w:szCs w:val="24"/>
          </w:rPr>
          <w:t xml:space="preserve"> such a setting may result in self-selection biases.  </w:t>
        </w:r>
      </w:ins>
      <w:moveToRangeStart w:id="404" w:author="Billy Mitchell" w:date="2023-11-08T00:24:00Z" w:name="move150295457"/>
      <w:r w:rsidR="0075725E" w:rsidRPr="0075725E">
        <w:rPr>
          <w:bCs/>
          <w:szCs w:val="24"/>
        </w:rPr>
        <w:t xml:space="preserve">To monitor this, participants were asked </w:t>
      </w:r>
      <w:del w:id="405" w:author="Billy Mitchell" w:date="2023-11-08T00:27:00Z">
        <w:r w:rsidR="0075725E" w:rsidRPr="0075725E" w:rsidDel="0075725E">
          <w:rPr>
            <w:bCs/>
            <w:szCs w:val="24"/>
          </w:rPr>
          <w:delText>several questions regarding</w:delText>
        </w:r>
      </w:del>
      <w:ins w:id="406" w:author="Billy Mitchell" w:date="2023-11-08T00:27:00Z">
        <w:r w:rsidR="0075725E">
          <w:rPr>
            <w:bCs/>
            <w:szCs w:val="24"/>
          </w:rPr>
          <w:t>about</w:t>
        </w:r>
      </w:ins>
      <w:r w:rsidR="0075725E" w:rsidRPr="0075725E">
        <w:rPr>
          <w:bCs/>
          <w:szCs w:val="24"/>
        </w:rPr>
        <w:t xml:space="preserve"> their </w:t>
      </w:r>
      <w:del w:id="407" w:author="Billy Mitchell" w:date="2023-11-08T00:24:00Z">
        <w:r w:rsidR="0075725E" w:rsidRPr="0075725E" w:rsidDel="0075725E">
          <w:rPr>
            <w:bCs/>
            <w:szCs w:val="24"/>
          </w:rPr>
          <w:delText xml:space="preserve">motivations and </w:delText>
        </w:r>
      </w:del>
      <w:r w:rsidR="0075725E" w:rsidRPr="0075725E">
        <w:rPr>
          <w:bCs/>
          <w:szCs w:val="24"/>
        </w:rPr>
        <w:t xml:space="preserve">expectations </w:t>
      </w:r>
      <w:ins w:id="408" w:author="Billy Mitchell" w:date="2023-11-08T00:24:00Z">
        <w:r w:rsidR="0075725E">
          <w:rPr>
            <w:bCs/>
            <w:szCs w:val="24"/>
          </w:rPr>
          <w:t>and motivations to participate</w:t>
        </w:r>
      </w:ins>
      <w:ins w:id="409" w:author="Billy Mitchell" w:date="2023-11-08T00:31:00Z">
        <w:r w:rsidR="0075725E">
          <w:rPr>
            <w:bCs/>
            <w:szCs w:val="24"/>
          </w:rPr>
          <w:t xml:space="preserve"> in this study</w:t>
        </w:r>
      </w:ins>
      <w:del w:id="410" w:author="Billy Mitchell" w:date="2023-11-08T00:24:00Z">
        <w:r w:rsidR="0075725E" w:rsidRPr="0075725E" w:rsidDel="0075725E">
          <w:rPr>
            <w:bCs/>
            <w:szCs w:val="24"/>
          </w:rPr>
          <w:delText>regarding participation</w:delText>
        </w:r>
      </w:del>
      <w:r w:rsidR="0075725E" w:rsidRPr="0075725E">
        <w:rPr>
          <w:bCs/>
          <w:szCs w:val="24"/>
        </w:rPr>
        <w:t>.</w:t>
      </w:r>
      <w:del w:id="411" w:author="Billy Mitchell" w:date="2023-11-08T00:27:00Z">
        <w:r w:rsidR="0075725E" w:rsidRPr="0075725E" w:rsidDel="0075725E">
          <w:rPr>
            <w:bCs/>
            <w:szCs w:val="24"/>
          </w:rPr>
          <w:delText xml:space="preserve"> </w:delText>
        </w:r>
      </w:del>
      <w:ins w:id="412" w:author="Billy Mitchell" w:date="2023-11-08T00:27:00Z">
        <w:r w:rsidR="0075725E">
          <w:rPr>
            <w:bCs/>
            <w:szCs w:val="24"/>
          </w:rPr>
          <w:t xml:space="preserve"> </w:t>
        </w:r>
      </w:ins>
      <w:ins w:id="413" w:author="Billy Mitchell" w:date="2023-11-08T00:59:00Z">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w:t>
        </w:r>
      </w:ins>
      <w:ins w:id="414" w:author="Billy Mitchell" w:date="2023-11-08T01:00:00Z">
        <w:r w:rsidR="00854F72">
          <w:rPr>
            <w:bCs/>
            <w:szCs w:val="24"/>
          </w:rPr>
          <w:t>response sitting above the midpoint of the scale</w:t>
        </w:r>
      </w:ins>
      <w:ins w:id="415" w:author="Billy Mitchell" w:date="2023-11-08T00:59:00Z">
        <w:r w:rsidR="00854F72" w:rsidRPr="0075725E">
          <w:rPr>
            <w:bCs/>
            <w:szCs w:val="24"/>
          </w:rPr>
          <w:t xml:space="preserve"> </w:t>
        </w:r>
        <w:bookmarkStart w:id="416" w:name="_Hlk150356915"/>
        <w:r w:rsidR="00854F72" w:rsidRPr="0075725E">
          <w:rPr>
            <w:bCs/>
            <w:szCs w:val="24"/>
          </w:rPr>
          <w:t>(</w:t>
        </w:r>
        <w:r w:rsidR="00854F72" w:rsidRPr="00ED5394">
          <w:rPr>
            <w:bCs/>
            <w:i/>
            <w:iCs/>
            <w:szCs w:val="24"/>
            <w:rPrChange w:id="417" w:author="Billy Mitchell" w:date="2023-11-08T11:11:00Z">
              <w:rPr>
                <w:bCs/>
                <w:szCs w:val="24"/>
              </w:rPr>
            </w:rPrChange>
          </w:rPr>
          <w:t>x̄</w:t>
        </w:r>
        <w:r w:rsidR="00854F72">
          <w:rPr>
            <w:bCs/>
            <w:szCs w:val="24"/>
          </w:rPr>
          <w:t xml:space="preserve"> = 3.40, </w:t>
        </w:r>
      </w:ins>
      <w:ins w:id="418" w:author="Billy Mitchell" w:date="2023-11-08T11:27:00Z">
        <w:r w:rsidR="00AA18EC" w:rsidRPr="00AA18EC">
          <w:rPr>
            <w:bCs/>
            <w:i/>
            <w:iCs/>
            <w:szCs w:val="24"/>
          </w:rPr>
          <w:t>median</w:t>
        </w:r>
      </w:ins>
      <w:ins w:id="419" w:author="Billy Mitchell" w:date="2023-11-08T00:59:00Z">
        <w:r w:rsidR="00854F72">
          <w:rPr>
            <w:bCs/>
            <w:szCs w:val="24"/>
          </w:rPr>
          <w:t xml:space="preserve"> = 4, </w:t>
        </w:r>
        <w:proofErr w:type="spellStart"/>
        <w:r w:rsidR="00854F72" w:rsidRPr="00ED5394">
          <w:rPr>
            <w:bCs/>
            <w:i/>
            <w:iCs/>
            <w:szCs w:val="24"/>
            <w:rPrChange w:id="420" w:author="Billy Mitchell" w:date="2023-11-08T11:11:00Z">
              <w:rPr>
                <w:bCs/>
                <w:szCs w:val="24"/>
              </w:rPr>
            </w:rPrChange>
          </w:rPr>
          <w:t>sd</w:t>
        </w:r>
        <w:proofErr w:type="spellEnd"/>
        <w:r w:rsidR="00854F72">
          <w:rPr>
            <w:bCs/>
            <w:szCs w:val="24"/>
          </w:rPr>
          <w:t xml:space="preserve"> = 1.82</w:t>
        </w:r>
        <w:r w:rsidR="00854F72" w:rsidRPr="0075725E">
          <w:rPr>
            <w:bCs/>
            <w:szCs w:val="24"/>
          </w:rPr>
          <w:t>)</w:t>
        </w:r>
        <w:bookmarkEnd w:id="416"/>
        <w:r w:rsidR="00854F72" w:rsidRPr="0075725E">
          <w:rPr>
            <w:bCs/>
            <w:szCs w:val="24"/>
          </w:rPr>
          <w:t>.</w:t>
        </w:r>
      </w:ins>
      <w:ins w:id="421" w:author="Billy Mitchell" w:date="2023-11-08T01:00:00Z">
        <w:r w:rsidR="00854F72">
          <w:rPr>
            <w:bCs/>
            <w:szCs w:val="24"/>
          </w:rPr>
          <w:t xml:space="preserve"> P</w:t>
        </w:r>
      </w:ins>
      <w:ins w:id="422" w:author="Billy Mitchell" w:date="2023-11-08T00:28:00Z">
        <w:r w:rsidR="0075725E">
          <w:rPr>
            <w:bCs/>
            <w:szCs w:val="24"/>
          </w:rPr>
          <w:t xml:space="preserve">articipants were </w:t>
        </w:r>
      </w:ins>
      <w:ins w:id="423" w:author="Billy Mitchell" w:date="2023-11-08T01:00:00Z">
        <w:r w:rsidR="00854F72">
          <w:rPr>
            <w:bCs/>
            <w:szCs w:val="24"/>
          </w:rPr>
          <w:t xml:space="preserve">also </w:t>
        </w:r>
      </w:ins>
      <w:ins w:id="424" w:author="Billy Mitchell" w:date="2023-11-08T00:28:00Z">
        <w:r w:rsidR="0075725E">
          <w:rPr>
            <w:bCs/>
            <w:szCs w:val="24"/>
          </w:rPr>
          <w:t>asked</w:t>
        </w:r>
      </w:ins>
      <w:ins w:id="425" w:author="Billy Mitchell" w:date="2023-11-08T00:32:00Z">
        <w:r w:rsidR="0075725E">
          <w:rPr>
            <w:bCs/>
            <w:szCs w:val="24"/>
          </w:rPr>
          <w:t>,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w:t>
        </w:r>
      </w:ins>
      <w:ins w:id="426" w:author="Billy Mitchell" w:date="2023-11-08T00:33:00Z">
        <w:r w:rsidR="00F27AB2">
          <w:rPr>
            <w:bCs/>
            <w:szCs w:val="24"/>
          </w:rPr>
          <w:t>ment received for participating</w:t>
        </w:r>
      </w:ins>
      <w:ins w:id="427" w:author="Billy Mitchell" w:date="2023-11-08T00:36:00Z">
        <w:r w:rsidR="00F27AB2">
          <w:rPr>
            <w:bCs/>
            <w:szCs w:val="24"/>
          </w:rPr>
          <w:t xml:space="preserve"> (</w:t>
        </w:r>
      </w:ins>
      <w:ins w:id="428" w:author="Billy Mitchell" w:date="2023-11-08T00:37:00Z">
        <w:r w:rsidR="00F27AB2" w:rsidRPr="00ED5394">
          <w:rPr>
            <w:bCs/>
            <w:i/>
            <w:iCs/>
            <w:szCs w:val="24"/>
            <w:rPrChange w:id="429" w:author="Billy Mitchell" w:date="2023-11-08T11:11:00Z">
              <w:rPr>
                <w:bCs/>
                <w:szCs w:val="24"/>
              </w:rPr>
            </w:rPrChange>
          </w:rPr>
          <w:t>x̄</w:t>
        </w:r>
        <w:r w:rsidR="00F27AB2">
          <w:rPr>
            <w:bCs/>
            <w:szCs w:val="24"/>
          </w:rPr>
          <w:t xml:space="preserve"> = </w:t>
        </w:r>
      </w:ins>
      <w:ins w:id="430" w:author="Billy Mitchell" w:date="2023-11-08T00:39:00Z">
        <w:r w:rsidR="00F27AB2">
          <w:rPr>
            <w:bCs/>
            <w:szCs w:val="24"/>
          </w:rPr>
          <w:t xml:space="preserve">59.2, </w:t>
        </w:r>
      </w:ins>
      <w:ins w:id="431" w:author="Billy Mitchell" w:date="2023-11-08T11:27:00Z">
        <w:r w:rsidR="00AA18EC" w:rsidRPr="00AA18EC">
          <w:rPr>
            <w:bCs/>
            <w:i/>
            <w:iCs/>
            <w:szCs w:val="24"/>
          </w:rPr>
          <w:t>median</w:t>
        </w:r>
      </w:ins>
      <w:ins w:id="432" w:author="Billy Mitchell" w:date="2023-11-08T00:39:00Z">
        <w:r w:rsidR="00F27AB2">
          <w:rPr>
            <w:bCs/>
            <w:szCs w:val="24"/>
          </w:rPr>
          <w:t xml:space="preserve"> = 59, </w:t>
        </w:r>
        <w:proofErr w:type="spellStart"/>
        <w:r w:rsidR="00F27AB2" w:rsidRPr="00ED5394">
          <w:rPr>
            <w:bCs/>
            <w:i/>
            <w:iCs/>
            <w:szCs w:val="24"/>
            <w:rPrChange w:id="433" w:author="Billy Mitchell" w:date="2023-11-08T11:11:00Z">
              <w:rPr>
                <w:bCs/>
                <w:szCs w:val="24"/>
              </w:rPr>
            </w:rPrChange>
          </w:rPr>
          <w:t>sd</w:t>
        </w:r>
        <w:proofErr w:type="spellEnd"/>
        <w:r w:rsidR="00F27AB2">
          <w:rPr>
            <w:bCs/>
            <w:szCs w:val="24"/>
          </w:rPr>
          <w:t xml:space="preserve"> = </w:t>
        </w:r>
      </w:ins>
      <w:ins w:id="434" w:author="Billy Mitchell" w:date="2023-11-08T00:44:00Z">
        <w:r w:rsidR="00342888">
          <w:rPr>
            <w:bCs/>
            <w:szCs w:val="24"/>
          </w:rPr>
          <w:t>31.1</w:t>
        </w:r>
      </w:ins>
      <w:ins w:id="435" w:author="Billy Mitchell" w:date="2023-11-08T00:39:00Z">
        <w:r w:rsidR="00F27AB2">
          <w:rPr>
            <w:bCs/>
            <w:szCs w:val="24"/>
          </w:rPr>
          <w:t>)</w:t>
        </w:r>
      </w:ins>
      <w:ins w:id="436" w:author="Billy Mitchell" w:date="2023-11-08T00:33:00Z">
        <w:r w:rsidR="00F27AB2">
          <w:rPr>
            <w:bCs/>
            <w:szCs w:val="24"/>
          </w:rPr>
          <w:t>, the thrills they may feel in the haunted house</w:t>
        </w:r>
      </w:ins>
      <w:ins w:id="437" w:author="Billy Mitchell" w:date="2023-11-08T00:40:00Z">
        <w:r w:rsidR="00F27AB2">
          <w:rPr>
            <w:bCs/>
            <w:szCs w:val="24"/>
          </w:rPr>
          <w:t xml:space="preserve"> (</w:t>
        </w:r>
        <w:r w:rsidR="00F27AB2" w:rsidRPr="00ED5394">
          <w:rPr>
            <w:bCs/>
            <w:i/>
            <w:iCs/>
            <w:szCs w:val="24"/>
            <w:rPrChange w:id="438" w:author="Billy Mitchell" w:date="2023-11-08T11:11:00Z">
              <w:rPr>
                <w:bCs/>
                <w:szCs w:val="24"/>
              </w:rPr>
            </w:rPrChange>
          </w:rPr>
          <w:t>x̄</w:t>
        </w:r>
        <w:r w:rsidR="00F27AB2">
          <w:rPr>
            <w:bCs/>
            <w:szCs w:val="24"/>
          </w:rPr>
          <w:t xml:space="preserve"> = </w:t>
        </w:r>
      </w:ins>
      <w:ins w:id="439" w:author="Billy Mitchell" w:date="2023-11-08T00:41:00Z">
        <w:r w:rsidR="00F27AB2">
          <w:rPr>
            <w:bCs/>
            <w:szCs w:val="24"/>
          </w:rPr>
          <w:t>63.3</w:t>
        </w:r>
      </w:ins>
      <w:ins w:id="440" w:author="Billy Mitchell" w:date="2023-11-08T00:40:00Z">
        <w:r w:rsidR="00F27AB2">
          <w:rPr>
            <w:bCs/>
            <w:szCs w:val="24"/>
          </w:rPr>
          <w:t xml:space="preserve">, </w:t>
        </w:r>
      </w:ins>
      <w:ins w:id="441" w:author="Billy Mitchell" w:date="2023-11-08T11:27:00Z">
        <w:r w:rsidR="00AA18EC" w:rsidRPr="00AA18EC">
          <w:rPr>
            <w:bCs/>
            <w:i/>
            <w:iCs/>
            <w:szCs w:val="24"/>
          </w:rPr>
          <w:t>median</w:t>
        </w:r>
      </w:ins>
      <w:ins w:id="442" w:author="Billy Mitchell" w:date="2023-11-08T00:40:00Z">
        <w:r w:rsidR="00F27AB2">
          <w:rPr>
            <w:bCs/>
            <w:szCs w:val="24"/>
          </w:rPr>
          <w:t xml:space="preserve"> = </w:t>
        </w:r>
      </w:ins>
      <w:ins w:id="443" w:author="Billy Mitchell" w:date="2023-11-08T00:41:00Z">
        <w:r w:rsidR="00F27AB2">
          <w:rPr>
            <w:bCs/>
            <w:szCs w:val="24"/>
          </w:rPr>
          <w:t>73</w:t>
        </w:r>
      </w:ins>
      <w:ins w:id="444" w:author="Billy Mitchell" w:date="2023-11-08T00:40:00Z">
        <w:r w:rsidR="00F27AB2">
          <w:rPr>
            <w:bCs/>
            <w:szCs w:val="24"/>
          </w:rPr>
          <w:t xml:space="preserve">, </w:t>
        </w:r>
        <w:proofErr w:type="spellStart"/>
        <w:r w:rsidR="00F27AB2" w:rsidRPr="007B7431">
          <w:rPr>
            <w:bCs/>
            <w:i/>
            <w:iCs/>
            <w:szCs w:val="24"/>
            <w:rPrChange w:id="445" w:author="Billy Mitchell" w:date="2023-11-08T11:12:00Z">
              <w:rPr>
                <w:bCs/>
                <w:szCs w:val="24"/>
              </w:rPr>
            </w:rPrChange>
          </w:rPr>
          <w:t>sd</w:t>
        </w:r>
        <w:proofErr w:type="spellEnd"/>
        <w:r w:rsidR="00F27AB2">
          <w:rPr>
            <w:bCs/>
            <w:szCs w:val="24"/>
          </w:rPr>
          <w:t xml:space="preserve"> = </w:t>
        </w:r>
      </w:ins>
      <w:ins w:id="446" w:author="Billy Mitchell" w:date="2023-11-08T00:44:00Z">
        <w:r w:rsidR="00342888">
          <w:rPr>
            <w:bCs/>
            <w:szCs w:val="24"/>
          </w:rPr>
          <w:t>31.</w:t>
        </w:r>
      </w:ins>
      <w:ins w:id="447" w:author="Billy Mitchell" w:date="2023-11-08T00:46:00Z">
        <w:r w:rsidR="00342888">
          <w:rPr>
            <w:bCs/>
            <w:szCs w:val="24"/>
          </w:rPr>
          <w:t>7</w:t>
        </w:r>
      </w:ins>
      <w:ins w:id="448" w:author="Billy Mitchell" w:date="2023-11-08T00:40:00Z">
        <w:r w:rsidR="00F27AB2">
          <w:rPr>
            <w:bCs/>
            <w:szCs w:val="24"/>
          </w:rPr>
          <w:t>)</w:t>
        </w:r>
      </w:ins>
      <w:ins w:id="449" w:author="Billy Mitchell" w:date="2023-11-08T00:33:00Z">
        <w:r w:rsidR="00F27AB2">
          <w:rPr>
            <w:bCs/>
            <w:szCs w:val="24"/>
          </w:rPr>
          <w:t>, the opportunity for new experiences</w:t>
        </w:r>
      </w:ins>
      <w:ins w:id="450" w:author="Billy Mitchell" w:date="2023-11-08T00:40:00Z">
        <w:r w:rsidR="00F27AB2">
          <w:rPr>
            <w:bCs/>
            <w:szCs w:val="24"/>
          </w:rPr>
          <w:t xml:space="preserve"> (</w:t>
        </w:r>
        <w:r w:rsidR="00F27AB2" w:rsidRPr="007B7431">
          <w:rPr>
            <w:bCs/>
            <w:i/>
            <w:iCs/>
            <w:szCs w:val="24"/>
            <w:rPrChange w:id="451" w:author="Billy Mitchell" w:date="2023-11-08T11:12:00Z">
              <w:rPr>
                <w:bCs/>
                <w:szCs w:val="24"/>
              </w:rPr>
            </w:rPrChange>
          </w:rPr>
          <w:t>x̄</w:t>
        </w:r>
        <w:r w:rsidR="00F27AB2">
          <w:rPr>
            <w:bCs/>
            <w:szCs w:val="24"/>
          </w:rPr>
          <w:t xml:space="preserve"> =</w:t>
        </w:r>
      </w:ins>
      <w:ins w:id="452" w:author="Billy Mitchell" w:date="2023-11-08T00:41:00Z">
        <w:r w:rsidR="00F27AB2">
          <w:rPr>
            <w:bCs/>
            <w:szCs w:val="24"/>
          </w:rPr>
          <w:t xml:space="preserve"> 70.1</w:t>
        </w:r>
      </w:ins>
      <w:ins w:id="453" w:author="Billy Mitchell" w:date="2023-11-08T00:40:00Z">
        <w:r w:rsidR="00F27AB2">
          <w:rPr>
            <w:bCs/>
            <w:szCs w:val="24"/>
          </w:rPr>
          <w:t xml:space="preserve">, </w:t>
        </w:r>
      </w:ins>
      <w:ins w:id="454" w:author="Billy Mitchell" w:date="2023-11-08T11:27:00Z">
        <w:r w:rsidR="00AA18EC" w:rsidRPr="00AA18EC">
          <w:rPr>
            <w:bCs/>
            <w:i/>
            <w:iCs/>
            <w:szCs w:val="24"/>
          </w:rPr>
          <w:t>median</w:t>
        </w:r>
      </w:ins>
      <w:ins w:id="455" w:author="Billy Mitchell" w:date="2023-11-08T00:40:00Z">
        <w:r w:rsidR="00F27AB2">
          <w:rPr>
            <w:bCs/>
            <w:szCs w:val="24"/>
          </w:rPr>
          <w:t xml:space="preserve"> = </w:t>
        </w:r>
      </w:ins>
      <w:ins w:id="456" w:author="Billy Mitchell" w:date="2023-11-08T00:41:00Z">
        <w:r w:rsidR="00F27AB2">
          <w:rPr>
            <w:bCs/>
            <w:szCs w:val="24"/>
          </w:rPr>
          <w:t>78</w:t>
        </w:r>
      </w:ins>
      <w:ins w:id="457" w:author="Billy Mitchell" w:date="2023-11-08T00:40:00Z">
        <w:r w:rsidR="00F27AB2">
          <w:rPr>
            <w:bCs/>
            <w:szCs w:val="24"/>
          </w:rPr>
          <w:t xml:space="preserve">, </w:t>
        </w:r>
        <w:proofErr w:type="spellStart"/>
        <w:r w:rsidR="00F27AB2" w:rsidRPr="007B7431">
          <w:rPr>
            <w:bCs/>
            <w:i/>
            <w:iCs/>
            <w:szCs w:val="24"/>
            <w:rPrChange w:id="458" w:author="Billy Mitchell" w:date="2023-11-08T11:12:00Z">
              <w:rPr>
                <w:bCs/>
                <w:szCs w:val="24"/>
              </w:rPr>
            </w:rPrChange>
          </w:rPr>
          <w:t>sd</w:t>
        </w:r>
        <w:proofErr w:type="spellEnd"/>
        <w:r w:rsidR="00F27AB2">
          <w:rPr>
            <w:bCs/>
            <w:szCs w:val="24"/>
          </w:rPr>
          <w:t xml:space="preserve"> = </w:t>
        </w:r>
      </w:ins>
      <w:ins w:id="459" w:author="Billy Mitchell" w:date="2023-11-08T00:46:00Z">
        <w:r w:rsidR="00342888">
          <w:rPr>
            <w:bCs/>
            <w:szCs w:val="24"/>
          </w:rPr>
          <w:t>28.0</w:t>
        </w:r>
      </w:ins>
      <w:ins w:id="460" w:author="Billy Mitchell" w:date="2023-11-08T00:40:00Z">
        <w:r w:rsidR="00F27AB2">
          <w:rPr>
            <w:bCs/>
            <w:szCs w:val="24"/>
          </w:rPr>
          <w:t>)</w:t>
        </w:r>
      </w:ins>
      <w:ins w:id="461" w:author="Billy Mitchell" w:date="2023-11-08T00:33:00Z">
        <w:r w:rsidR="00F27AB2">
          <w:rPr>
            <w:bCs/>
            <w:szCs w:val="24"/>
          </w:rPr>
          <w:t>, the opportunity for challenging experiences</w:t>
        </w:r>
      </w:ins>
      <w:ins w:id="462" w:author="Billy Mitchell" w:date="2023-11-08T00:40:00Z">
        <w:r w:rsidR="00F27AB2">
          <w:rPr>
            <w:bCs/>
            <w:szCs w:val="24"/>
          </w:rPr>
          <w:t xml:space="preserve"> (</w:t>
        </w:r>
        <w:r w:rsidR="00F27AB2" w:rsidRPr="007B7431">
          <w:rPr>
            <w:bCs/>
            <w:i/>
            <w:iCs/>
            <w:szCs w:val="24"/>
            <w:rPrChange w:id="463" w:author="Billy Mitchell" w:date="2023-11-08T11:12:00Z">
              <w:rPr>
                <w:bCs/>
                <w:szCs w:val="24"/>
              </w:rPr>
            </w:rPrChange>
          </w:rPr>
          <w:t>x̄</w:t>
        </w:r>
        <w:r w:rsidR="00F27AB2">
          <w:rPr>
            <w:bCs/>
            <w:szCs w:val="24"/>
          </w:rPr>
          <w:t xml:space="preserve"> = </w:t>
        </w:r>
      </w:ins>
      <w:ins w:id="464" w:author="Billy Mitchell" w:date="2023-11-08T00:41:00Z">
        <w:r w:rsidR="00F27AB2">
          <w:rPr>
            <w:bCs/>
            <w:szCs w:val="24"/>
          </w:rPr>
          <w:t>53.3</w:t>
        </w:r>
      </w:ins>
      <w:ins w:id="465" w:author="Billy Mitchell" w:date="2023-11-08T00:40:00Z">
        <w:r w:rsidR="00F27AB2">
          <w:rPr>
            <w:bCs/>
            <w:szCs w:val="24"/>
          </w:rPr>
          <w:t xml:space="preserve">, </w:t>
        </w:r>
      </w:ins>
      <w:ins w:id="466" w:author="Billy Mitchell" w:date="2023-11-08T11:27:00Z">
        <w:r w:rsidR="00AA18EC" w:rsidRPr="00AA18EC">
          <w:rPr>
            <w:bCs/>
            <w:i/>
            <w:iCs/>
            <w:szCs w:val="24"/>
          </w:rPr>
          <w:t>median</w:t>
        </w:r>
      </w:ins>
      <w:ins w:id="467" w:author="Billy Mitchell" w:date="2023-11-08T00:40:00Z">
        <w:r w:rsidR="00F27AB2">
          <w:rPr>
            <w:bCs/>
            <w:szCs w:val="24"/>
          </w:rPr>
          <w:t xml:space="preserve"> = </w:t>
        </w:r>
      </w:ins>
      <w:ins w:id="468" w:author="Billy Mitchell" w:date="2023-11-08T00:41:00Z">
        <w:r w:rsidR="00F27AB2">
          <w:rPr>
            <w:bCs/>
            <w:szCs w:val="24"/>
          </w:rPr>
          <w:t>50</w:t>
        </w:r>
      </w:ins>
      <w:ins w:id="469" w:author="Billy Mitchell" w:date="2023-11-08T00:40:00Z">
        <w:r w:rsidR="00F27AB2">
          <w:rPr>
            <w:bCs/>
            <w:szCs w:val="24"/>
          </w:rPr>
          <w:t xml:space="preserve">, </w:t>
        </w:r>
        <w:proofErr w:type="spellStart"/>
        <w:r w:rsidR="00F27AB2" w:rsidRPr="007B7431">
          <w:rPr>
            <w:bCs/>
            <w:i/>
            <w:iCs/>
            <w:szCs w:val="24"/>
            <w:rPrChange w:id="470" w:author="Billy Mitchell" w:date="2023-11-08T11:12:00Z">
              <w:rPr>
                <w:bCs/>
                <w:szCs w:val="24"/>
              </w:rPr>
            </w:rPrChange>
          </w:rPr>
          <w:t>sd</w:t>
        </w:r>
        <w:proofErr w:type="spellEnd"/>
        <w:r w:rsidR="00F27AB2">
          <w:rPr>
            <w:bCs/>
            <w:szCs w:val="24"/>
          </w:rPr>
          <w:t xml:space="preserve"> = </w:t>
        </w:r>
      </w:ins>
      <w:ins w:id="471" w:author="Billy Mitchell" w:date="2023-11-08T00:45:00Z">
        <w:r w:rsidR="00342888">
          <w:rPr>
            <w:bCs/>
            <w:szCs w:val="24"/>
          </w:rPr>
          <w:t>30.3</w:t>
        </w:r>
      </w:ins>
      <w:ins w:id="472" w:author="Billy Mitchell" w:date="2023-11-08T00:40:00Z">
        <w:r w:rsidR="00F27AB2">
          <w:rPr>
            <w:bCs/>
            <w:szCs w:val="24"/>
          </w:rPr>
          <w:t>)</w:t>
        </w:r>
      </w:ins>
      <w:ins w:id="473" w:author="Billy Mitchell" w:date="2023-11-08T00:33:00Z">
        <w:r w:rsidR="00F27AB2">
          <w:rPr>
            <w:bCs/>
            <w:szCs w:val="24"/>
          </w:rPr>
          <w:t>, social pressures</w:t>
        </w:r>
      </w:ins>
      <w:ins w:id="474" w:author="Billy Mitchell" w:date="2023-11-08T00:43:00Z">
        <w:r w:rsidR="00342888">
          <w:rPr>
            <w:bCs/>
            <w:szCs w:val="24"/>
          </w:rPr>
          <w:t xml:space="preserve"> (</w:t>
        </w:r>
        <w:r w:rsidR="00342888" w:rsidRPr="007B7431">
          <w:rPr>
            <w:bCs/>
            <w:i/>
            <w:iCs/>
            <w:szCs w:val="24"/>
            <w:rPrChange w:id="475" w:author="Billy Mitchell" w:date="2023-11-08T11:12:00Z">
              <w:rPr>
                <w:bCs/>
                <w:szCs w:val="24"/>
              </w:rPr>
            </w:rPrChange>
          </w:rPr>
          <w:t>x̄</w:t>
        </w:r>
        <w:r w:rsidR="00342888">
          <w:rPr>
            <w:bCs/>
            <w:szCs w:val="24"/>
          </w:rPr>
          <w:t xml:space="preserve"> = 15.5, </w:t>
        </w:r>
      </w:ins>
      <w:ins w:id="476" w:author="Billy Mitchell" w:date="2023-11-08T11:27:00Z">
        <w:r w:rsidR="00AA18EC" w:rsidRPr="00AA18EC">
          <w:rPr>
            <w:bCs/>
            <w:i/>
            <w:iCs/>
            <w:szCs w:val="24"/>
          </w:rPr>
          <w:t>median</w:t>
        </w:r>
      </w:ins>
      <w:ins w:id="477" w:author="Billy Mitchell" w:date="2023-11-08T00:43:00Z">
        <w:r w:rsidR="00342888">
          <w:rPr>
            <w:bCs/>
            <w:szCs w:val="24"/>
          </w:rPr>
          <w:t xml:space="preserve"> = 02, </w:t>
        </w:r>
        <w:proofErr w:type="spellStart"/>
        <w:r w:rsidR="00342888" w:rsidRPr="007B7431">
          <w:rPr>
            <w:bCs/>
            <w:i/>
            <w:iCs/>
            <w:szCs w:val="24"/>
            <w:rPrChange w:id="478" w:author="Billy Mitchell" w:date="2023-11-08T11:12:00Z">
              <w:rPr>
                <w:bCs/>
                <w:szCs w:val="24"/>
              </w:rPr>
            </w:rPrChange>
          </w:rPr>
          <w:t>sd</w:t>
        </w:r>
        <w:proofErr w:type="spellEnd"/>
        <w:r w:rsidR="00342888" w:rsidRPr="007B7431">
          <w:rPr>
            <w:bCs/>
            <w:i/>
            <w:iCs/>
            <w:szCs w:val="24"/>
            <w:rPrChange w:id="479" w:author="Billy Mitchell" w:date="2023-11-08T11:12:00Z">
              <w:rPr>
                <w:bCs/>
                <w:szCs w:val="24"/>
              </w:rPr>
            </w:rPrChange>
          </w:rPr>
          <w:t xml:space="preserve"> </w:t>
        </w:r>
        <w:r w:rsidR="00342888">
          <w:rPr>
            <w:bCs/>
            <w:szCs w:val="24"/>
          </w:rPr>
          <w:t xml:space="preserve">= </w:t>
        </w:r>
      </w:ins>
      <w:ins w:id="480" w:author="Billy Mitchell" w:date="2023-11-08T00:45:00Z">
        <w:r w:rsidR="00342888">
          <w:rPr>
            <w:bCs/>
            <w:szCs w:val="24"/>
          </w:rPr>
          <w:t>25.7</w:t>
        </w:r>
      </w:ins>
      <w:ins w:id="481" w:author="Billy Mitchell" w:date="2023-11-08T00:43:00Z">
        <w:r w:rsidR="00342888">
          <w:rPr>
            <w:bCs/>
            <w:szCs w:val="24"/>
          </w:rPr>
          <w:t>)</w:t>
        </w:r>
      </w:ins>
      <w:ins w:id="482" w:author="Billy Mitchell" w:date="2023-11-08T00:33:00Z">
        <w:r w:rsidR="00F27AB2">
          <w:rPr>
            <w:bCs/>
            <w:szCs w:val="24"/>
          </w:rPr>
          <w:t>, a desire to help science</w:t>
        </w:r>
      </w:ins>
      <w:ins w:id="483" w:author="Billy Mitchell" w:date="2023-11-08T00:40:00Z">
        <w:r w:rsidR="00F27AB2">
          <w:rPr>
            <w:bCs/>
            <w:szCs w:val="24"/>
          </w:rPr>
          <w:t xml:space="preserve"> (</w:t>
        </w:r>
        <w:r w:rsidR="00F27AB2" w:rsidRPr="007B7431">
          <w:rPr>
            <w:bCs/>
            <w:i/>
            <w:iCs/>
            <w:szCs w:val="24"/>
            <w:rPrChange w:id="484" w:author="Billy Mitchell" w:date="2023-11-08T11:12:00Z">
              <w:rPr>
                <w:bCs/>
                <w:szCs w:val="24"/>
              </w:rPr>
            </w:rPrChange>
          </w:rPr>
          <w:t>x̄</w:t>
        </w:r>
        <w:r w:rsidR="00F27AB2">
          <w:rPr>
            <w:bCs/>
            <w:szCs w:val="24"/>
          </w:rPr>
          <w:t xml:space="preserve"> = </w:t>
        </w:r>
      </w:ins>
      <w:ins w:id="485" w:author="Billy Mitchell" w:date="2023-11-08T00:43:00Z">
        <w:r w:rsidR="00342888">
          <w:rPr>
            <w:bCs/>
            <w:szCs w:val="24"/>
          </w:rPr>
          <w:t>59.4</w:t>
        </w:r>
      </w:ins>
      <w:ins w:id="486" w:author="Billy Mitchell" w:date="2023-11-08T00:40:00Z">
        <w:r w:rsidR="00F27AB2">
          <w:rPr>
            <w:bCs/>
            <w:szCs w:val="24"/>
          </w:rPr>
          <w:t xml:space="preserve">, </w:t>
        </w:r>
      </w:ins>
      <w:ins w:id="487" w:author="Billy Mitchell" w:date="2023-11-08T11:27:00Z">
        <w:r w:rsidR="00AA18EC" w:rsidRPr="00AA18EC">
          <w:rPr>
            <w:bCs/>
            <w:i/>
            <w:iCs/>
            <w:szCs w:val="24"/>
          </w:rPr>
          <w:t>median</w:t>
        </w:r>
      </w:ins>
      <w:ins w:id="488" w:author="Billy Mitchell" w:date="2023-11-08T00:40:00Z">
        <w:r w:rsidR="00F27AB2">
          <w:rPr>
            <w:bCs/>
            <w:szCs w:val="24"/>
          </w:rPr>
          <w:t xml:space="preserve"> = </w:t>
        </w:r>
      </w:ins>
      <w:ins w:id="489" w:author="Billy Mitchell" w:date="2023-11-08T00:43:00Z">
        <w:r w:rsidR="00342888">
          <w:rPr>
            <w:bCs/>
            <w:szCs w:val="24"/>
          </w:rPr>
          <w:t>58</w:t>
        </w:r>
      </w:ins>
      <w:ins w:id="490" w:author="Billy Mitchell" w:date="2023-11-08T00:40:00Z">
        <w:r w:rsidR="00F27AB2">
          <w:rPr>
            <w:bCs/>
            <w:szCs w:val="24"/>
          </w:rPr>
          <w:t xml:space="preserve">, </w:t>
        </w:r>
        <w:proofErr w:type="spellStart"/>
        <w:r w:rsidR="00F27AB2" w:rsidRPr="007B7431">
          <w:rPr>
            <w:bCs/>
            <w:i/>
            <w:iCs/>
            <w:szCs w:val="24"/>
            <w:rPrChange w:id="491" w:author="Billy Mitchell" w:date="2023-11-08T11:12:00Z">
              <w:rPr>
                <w:bCs/>
                <w:szCs w:val="24"/>
              </w:rPr>
            </w:rPrChange>
          </w:rPr>
          <w:t>sd</w:t>
        </w:r>
        <w:proofErr w:type="spellEnd"/>
        <w:r w:rsidR="00F27AB2" w:rsidRPr="007B7431">
          <w:rPr>
            <w:bCs/>
            <w:i/>
            <w:iCs/>
            <w:szCs w:val="24"/>
            <w:rPrChange w:id="492" w:author="Billy Mitchell" w:date="2023-11-08T11:12:00Z">
              <w:rPr>
                <w:bCs/>
                <w:szCs w:val="24"/>
              </w:rPr>
            </w:rPrChange>
          </w:rPr>
          <w:t xml:space="preserve"> </w:t>
        </w:r>
        <w:r w:rsidR="00F27AB2">
          <w:rPr>
            <w:bCs/>
            <w:szCs w:val="24"/>
          </w:rPr>
          <w:t xml:space="preserve">= </w:t>
        </w:r>
      </w:ins>
      <w:ins w:id="493" w:author="Billy Mitchell" w:date="2023-11-08T00:45:00Z">
        <w:r w:rsidR="00342888">
          <w:rPr>
            <w:bCs/>
            <w:szCs w:val="24"/>
          </w:rPr>
          <w:t>29.9</w:t>
        </w:r>
      </w:ins>
      <w:ins w:id="494" w:author="Billy Mitchell" w:date="2023-11-08T00:40:00Z">
        <w:r w:rsidR="00F27AB2">
          <w:rPr>
            <w:bCs/>
            <w:szCs w:val="24"/>
          </w:rPr>
          <w:t>)</w:t>
        </w:r>
      </w:ins>
      <w:ins w:id="495" w:author="Billy Mitchell" w:date="2023-11-08T00:33:00Z">
        <w:r w:rsidR="00F27AB2">
          <w:rPr>
            <w:bCs/>
            <w:szCs w:val="24"/>
          </w:rPr>
          <w:t>, and boredom</w:t>
        </w:r>
      </w:ins>
      <w:ins w:id="496" w:author="Billy Mitchell" w:date="2023-11-08T00:40:00Z">
        <w:r w:rsidR="00F27AB2">
          <w:rPr>
            <w:bCs/>
            <w:szCs w:val="24"/>
          </w:rPr>
          <w:t xml:space="preserve"> (</w:t>
        </w:r>
        <w:r w:rsidR="00F27AB2" w:rsidRPr="007B7431">
          <w:rPr>
            <w:bCs/>
            <w:i/>
            <w:iCs/>
            <w:szCs w:val="24"/>
            <w:rPrChange w:id="497" w:author="Billy Mitchell" w:date="2023-11-08T11:12:00Z">
              <w:rPr>
                <w:bCs/>
                <w:szCs w:val="24"/>
              </w:rPr>
            </w:rPrChange>
          </w:rPr>
          <w:t>x̄</w:t>
        </w:r>
        <w:r w:rsidR="00F27AB2">
          <w:rPr>
            <w:bCs/>
            <w:szCs w:val="24"/>
          </w:rPr>
          <w:t xml:space="preserve"> = </w:t>
        </w:r>
      </w:ins>
      <w:ins w:id="498" w:author="Billy Mitchell" w:date="2023-11-08T00:42:00Z">
        <w:r w:rsidR="00342888">
          <w:rPr>
            <w:bCs/>
            <w:szCs w:val="24"/>
          </w:rPr>
          <w:t>28.0</w:t>
        </w:r>
      </w:ins>
      <w:ins w:id="499" w:author="Billy Mitchell" w:date="2023-11-08T00:40:00Z">
        <w:r w:rsidR="00F27AB2">
          <w:rPr>
            <w:bCs/>
            <w:szCs w:val="24"/>
          </w:rPr>
          <w:t xml:space="preserve">, </w:t>
        </w:r>
      </w:ins>
      <w:ins w:id="500" w:author="Billy Mitchell" w:date="2023-11-08T11:27:00Z">
        <w:r w:rsidR="00AA18EC" w:rsidRPr="00AA18EC">
          <w:rPr>
            <w:bCs/>
            <w:i/>
            <w:iCs/>
            <w:szCs w:val="24"/>
          </w:rPr>
          <w:t>median</w:t>
        </w:r>
      </w:ins>
      <w:ins w:id="501" w:author="Billy Mitchell" w:date="2023-11-08T00:40:00Z">
        <w:r w:rsidR="00F27AB2">
          <w:rPr>
            <w:bCs/>
            <w:szCs w:val="24"/>
          </w:rPr>
          <w:t xml:space="preserve"> = </w:t>
        </w:r>
      </w:ins>
      <w:ins w:id="502" w:author="Billy Mitchell" w:date="2023-11-08T00:42:00Z">
        <w:r w:rsidR="00342888">
          <w:rPr>
            <w:bCs/>
            <w:szCs w:val="24"/>
          </w:rPr>
          <w:t>15</w:t>
        </w:r>
      </w:ins>
      <w:ins w:id="503" w:author="Billy Mitchell" w:date="2023-11-08T00:40:00Z">
        <w:r w:rsidR="00F27AB2">
          <w:rPr>
            <w:bCs/>
            <w:szCs w:val="24"/>
          </w:rPr>
          <w:t xml:space="preserve">, </w:t>
        </w:r>
        <w:proofErr w:type="spellStart"/>
        <w:r w:rsidR="00F27AB2" w:rsidRPr="007B7431">
          <w:rPr>
            <w:bCs/>
            <w:i/>
            <w:iCs/>
            <w:szCs w:val="24"/>
            <w:rPrChange w:id="504" w:author="Billy Mitchell" w:date="2023-11-08T11:12:00Z">
              <w:rPr>
                <w:bCs/>
                <w:szCs w:val="24"/>
              </w:rPr>
            </w:rPrChange>
          </w:rPr>
          <w:t>sd</w:t>
        </w:r>
        <w:proofErr w:type="spellEnd"/>
        <w:r w:rsidR="00F27AB2" w:rsidRPr="007B7431">
          <w:rPr>
            <w:bCs/>
            <w:i/>
            <w:iCs/>
            <w:szCs w:val="24"/>
            <w:rPrChange w:id="505" w:author="Billy Mitchell" w:date="2023-11-08T11:12:00Z">
              <w:rPr>
                <w:bCs/>
                <w:szCs w:val="24"/>
              </w:rPr>
            </w:rPrChange>
          </w:rPr>
          <w:t xml:space="preserve"> </w:t>
        </w:r>
        <w:r w:rsidR="00F27AB2">
          <w:rPr>
            <w:bCs/>
            <w:szCs w:val="24"/>
          </w:rPr>
          <w:t xml:space="preserve">= </w:t>
        </w:r>
      </w:ins>
      <w:ins w:id="506" w:author="Billy Mitchell" w:date="2023-11-08T00:45:00Z">
        <w:r w:rsidR="00342888">
          <w:rPr>
            <w:bCs/>
            <w:szCs w:val="24"/>
          </w:rPr>
          <w:t>31.4</w:t>
        </w:r>
      </w:ins>
      <w:ins w:id="507" w:author="Billy Mitchell" w:date="2023-11-08T00:40:00Z">
        <w:r w:rsidR="00F27AB2">
          <w:rPr>
            <w:bCs/>
            <w:szCs w:val="24"/>
          </w:rPr>
          <w:t>)</w:t>
        </w:r>
      </w:ins>
      <w:ins w:id="508" w:author="Billy Mitchell" w:date="2023-11-08T00:33:00Z">
        <w:r w:rsidR="00F27AB2">
          <w:rPr>
            <w:bCs/>
            <w:szCs w:val="24"/>
          </w:rPr>
          <w:t>.</w:t>
        </w:r>
      </w:ins>
      <w:ins w:id="509" w:author="Billy Mitchell" w:date="2023-11-08T01:01:00Z">
        <w:r w:rsidR="00854F72">
          <w:rPr>
            <w:bCs/>
            <w:szCs w:val="24"/>
          </w:rPr>
          <w:t xml:space="preserve"> The thrill-seeking motivation strongly correlated with fear enjoyment (</w:t>
        </w:r>
        <w:r w:rsidR="00854F72" w:rsidRPr="007B7431">
          <w:rPr>
            <w:bCs/>
            <w:i/>
            <w:iCs/>
            <w:szCs w:val="24"/>
            <w:rPrChange w:id="510" w:author="Billy Mitchell" w:date="2023-11-08T11:12:00Z">
              <w:rPr>
                <w:bCs/>
                <w:szCs w:val="24"/>
              </w:rPr>
            </w:rPrChange>
          </w:rPr>
          <w:t xml:space="preserve">r </w:t>
        </w:r>
        <w:r w:rsidR="00854F72">
          <w:rPr>
            <w:bCs/>
            <w:szCs w:val="24"/>
          </w:rPr>
          <w:t xml:space="preserve">= 0.582, </w:t>
        </w:r>
        <w:r w:rsidR="00854F72" w:rsidRPr="007B7431">
          <w:rPr>
            <w:bCs/>
            <w:i/>
            <w:iCs/>
            <w:szCs w:val="24"/>
            <w:rPrChange w:id="511" w:author="Billy Mitchell" w:date="2023-11-08T11:12:00Z">
              <w:rPr>
                <w:bCs/>
                <w:szCs w:val="24"/>
              </w:rPr>
            </w:rPrChange>
          </w:rPr>
          <w:t>p</w:t>
        </w:r>
        <w:r w:rsidR="00854F72">
          <w:rPr>
            <w:bCs/>
            <w:szCs w:val="24"/>
          </w:rPr>
          <w:t xml:space="preserve"> &lt; 0.001)</w:t>
        </w:r>
      </w:ins>
      <w:ins w:id="512" w:author="Billy Mitchell" w:date="2023-11-08T01:02:00Z">
        <w:r w:rsidR="00854F72">
          <w:rPr>
            <w:bCs/>
            <w:szCs w:val="24"/>
          </w:rPr>
          <w:t xml:space="preserve"> and</w:t>
        </w:r>
      </w:ins>
      <w:ins w:id="513" w:author="Billy Mitchell" w:date="2023-11-08T01:26:00Z">
        <w:r w:rsidR="00E5044A">
          <w:rPr>
            <w:bCs/>
            <w:szCs w:val="24"/>
          </w:rPr>
          <w:t xml:space="preserve"> </w:t>
        </w:r>
      </w:ins>
      <w:ins w:id="514" w:author="Billy Mitchell" w:date="2023-11-08T01:27:00Z">
        <w:r w:rsidR="00E5044A">
          <w:rPr>
            <w:bCs/>
            <w:szCs w:val="24"/>
          </w:rPr>
          <w:t>Bonferroni</w:t>
        </w:r>
      </w:ins>
      <w:ins w:id="515" w:author="Billy Mitchell" w:date="2023-11-08T01:26:00Z">
        <w:r w:rsidR="00E5044A">
          <w:rPr>
            <w:bCs/>
            <w:szCs w:val="24"/>
          </w:rPr>
          <w:t>-adjusted</w:t>
        </w:r>
      </w:ins>
      <w:ins w:id="516" w:author="Billy Mitchell" w:date="2023-11-08T01:27:00Z">
        <w:r w:rsidR="00E5044A">
          <w:rPr>
            <w:bCs/>
            <w:szCs w:val="24"/>
          </w:rPr>
          <w:t xml:space="preserve"> contrast</w:t>
        </w:r>
      </w:ins>
      <w:ins w:id="517" w:author="Billy Mitchell" w:date="2023-11-08T01:28:00Z">
        <w:r w:rsidR="00E5044A">
          <w:rPr>
            <w:bCs/>
            <w:szCs w:val="24"/>
          </w:rPr>
          <w:t>s</w:t>
        </w:r>
      </w:ins>
      <w:ins w:id="518" w:author="Billy Mitchell" w:date="2023-11-08T01:27:00Z">
        <w:r w:rsidR="00E5044A">
          <w:rPr>
            <w:bCs/>
            <w:szCs w:val="24"/>
          </w:rPr>
          <w:t xml:space="preserve"> did determine that thrill-</w:t>
        </w:r>
        <w:r w:rsidR="00E5044A">
          <w:rPr>
            <w:bCs/>
            <w:szCs w:val="24"/>
          </w:rPr>
          <w:lastRenderedPageBreak/>
          <w:t xml:space="preserve">seeking </w:t>
        </w:r>
      </w:ins>
      <w:ins w:id="519" w:author="Billy Mitchell" w:date="2023-11-08T01:28:00Z">
        <w:r w:rsidR="00E5044A">
          <w:rPr>
            <w:bCs/>
            <w:szCs w:val="24"/>
          </w:rPr>
          <w:t xml:space="preserve">as a motivation </w:t>
        </w:r>
      </w:ins>
      <w:ins w:id="520" w:author="Billy Mitchell" w:date="2023-11-08T01:27:00Z">
        <w:r w:rsidR="00E5044A">
          <w:rPr>
            <w:bCs/>
            <w:szCs w:val="24"/>
          </w:rPr>
          <w:t>was significantly greater than</w:t>
        </w:r>
      </w:ins>
      <w:ins w:id="521" w:author="Billy Mitchell" w:date="2023-11-08T01:28:00Z">
        <w:r w:rsidR="00E5044A">
          <w:rPr>
            <w:bCs/>
            <w:szCs w:val="24"/>
          </w:rPr>
          <w:t xml:space="preserve"> boredom (</w:t>
        </w:r>
        <w:r w:rsidR="00E5044A" w:rsidRPr="007B7431">
          <w:rPr>
            <w:bCs/>
            <w:i/>
            <w:iCs/>
            <w:szCs w:val="24"/>
            <w:rPrChange w:id="522" w:author="Billy Mitchell" w:date="2023-11-08T11:12:00Z">
              <w:rPr>
                <w:bCs/>
                <w:szCs w:val="24"/>
              </w:rPr>
            </w:rPrChange>
          </w:rPr>
          <w:t>t</w:t>
        </w:r>
        <w:r w:rsidR="00E5044A">
          <w:rPr>
            <w:bCs/>
            <w:szCs w:val="24"/>
          </w:rPr>
          <w:t>(</w:t>
        </w:r>
      </w:ins>
      <w:ins w:id="523" w:author="Billy Mitchell" w:date="2023-11-08T01:29:00Z">
        <w:r w:rsidR="00E5044A">
          <w:rPr>
            <w:bCs/>
            <w:szCs w:val="24"/>
          </w:rPr>
          <w:t>144</w:t>
        </w:r>
      </w:ins>
      <w:ins w:id="524" w:author="Billy Mitchell" w:date="2023-11-08T01:28:00Z">
        <w:r w:rsidR="00E5044A">
          <w:rPr>
            <w:bCs/>
            <w:szCs w:val="24"/>
          </w:rPr>
          <w:t>)</w:t>
        </w:r>
      </w:ins>
      <w:ins w:id="525" w:author="Billy Mitchell" w:date="2023-11-08T01:29:00Z">
        <w:r w:rsidR="00E5044A">
          <w:rPr>
            <w:bCs/>
            <w:szCs w:val="24"/>
          </w:rPr>
          <w:t xml:space="preserve"> = 7.17, </w:t>
        </w:r>
        <w:r w:rsidR="00E5044A" w:rsidRPr="007B7431">
          <w:rPr>
            <w:bCs/>
            <w:i/>
            <w:iCs/>
            <w:szCs w:val="24"/>
            <w:rPrChange w:id="526" w:author="Billy Mitchell" w:date="2023-11-08T11:12:00Z">
              <w:rPr>
                <w:bCs/>
                <w:szCs w:val="24"/>
              </w:rPr>
            </w:rPrChange>
          </w:rPr>
          <w:t>p</w:t>
        </w:r>
        <w:r w:rsidR="00E5044A">
          <w:rPr>
            <w:bCs/>
            <w:szCs w:val="24"/>
          </w:rPr>
          <w:t xml:space="preserve"> &lt; 0.001), social pressure (</w:t>
        </w:r>
        <w:r w:rsidR="00E5044A" w:rsidRPr="007B7431">
          <w:rPr>
            <w:bCs/>
            <w:i/>
            <w:iCs/>
            <w:szCs w:val="24"/>
            <w:rPrChange w:id="527" w:author="Billy Mitchell" w:date="2023-11-08T11:12:00Z">
              <w:rPr>
                <w:bCs/>
                <w:szCs w:val="24"/>
              </w:rPr>
            </w:rPrChange>
          </w:rPr>
          <w:t>t</w:t>
        </w:r>
        <w:r w:rsidR="00E5044A">
          <w:rPr>
            <w:bCs/>
            <w:szCs w:val="24"/>
          </w:rPr>
          <w:t xml:space="preserve">(144) = </w:t>
        </w:r>
      </w:ins>
      <w:ins w:id="528" w:author="Billy Mitchell" w:date="2023-11-08T01:30:00Z">
        <w:r w:rsidR="00E5044A">
          <w:rPr>
            <w:bCs/>
            <w:szCs w:val="24"/>
          </w:rPr>
          <w:t>9.70</w:t>
        </w:r>
      </w:ins>
      <w:ins w:id="529" w:author="Billy Mitchell" w:date="2023-11-08T01:29:00Z">
        <w:r w:rsidR="00E5044A">
          <w:rPr>
            <w:bCs/>
            <w:szCs w:val="24"/>
          </w:rPr>
          <w:t xml:space="preserve">, </w:t>
        </w:r>
        <w:r w:rsidR="00E5044A" w:rsidRPr="007B7431">
          <w:rPr>
            <w:bCs/>
            <w:i/>
            <w:iCs/>
            <w:szCs w:val="24"/>
            <w:rPrChange w:id="530" w:author="Billy Mitchell" w:date="2023-11-08T11:12:00Z">
              <w:rPr>
                <w:bCs/>
                <w:szCs w:val="24"/>
              </w:rPr>
            </w:rPrChange>
          </w:rPr>
          <w:t>p</w:t>
        </w:r>
        <w:r w:rsidR="00E5044A">
          <w:rPr>
            <w:bCs/>
            <w:szCs w:val="24"/>
          </w:rPr>
          <w:t xml:space="preserve"> &lt; 0.001)</w:t>
        </w:r>
      </w:ins>
      <w:ins w:id="531" w:author="Billy Mitchell" w:date="2023-11-08T01:30:00Z">
        <w:r w:rsidR="00E5044A">
          <w:rPr>
            <w:bCs/>
            <w:szCs w:val="24"/>
          </w:rPr>
          <w:t>, and the pooled average of all motivations (</w:t>
        </w:r>
        <w:r w:rsidR="00E5044A" w:rsidRPr="007B7431">
          <w:rPr>
            <w:bCs/>
            <w:i/>
            <w:iCs/>
            <w:szCs w:val="24"/>
            <w:rPrChange w:id="532" w:author="Billy Mitchell" w:date="2023-11-08T11:13:00Z">
              <w:rPr>
                <w:bCs/>
                <w:szCs w:val="24"/>
              </w:rPr>
            </w:rPrChange>
          </w:rPr>
          <w:t>t</w:t>
        </w:r>
        <w:r w:rsidR="00E5044A">
          <w:rPr>
            <w:bCs/>
            <w:szCs w:val="24"/>
          </w:rPr>
          <w:t xml:space="preserve">(504) = 4.19, </w:t>
        </w:r>
        <w:r w:rsidR="00E5044A" w:rsidRPr="007B7431">
          <w:rPr>
            <w:bCs/>
            <w:i/>
            <w:iCs/>
            <w:szCs w:val="24"/>
            <w:rPrChange w:id="533" w:author="Billy Mitchell" w:date="2023-11-08T11:13:00Z">
              <w:rPr>
                <w:bCs/>
                <w:szCs w:val="24"/>
              </w:rPr>
            </w:rPrChange>
          </w:rPr>
          <w:t>p</w:t>
        </w:r>
        <w:r w:rsidR="00E5044A">
          <w:rPr>
            <w:bCs/>
            <w:szCs w:val="24"/>
          </w:rPr>
          <w:t xml:space="preserve"> &lt; 0.001), but not challenge-seeking</w:t>
        </w:r>
      </w:ins>
      <w:ins w:id="534" w:author="Billy Mitchell" w:date="2023-11-08T01:31:00Z">
        <w:r w:rsidR="00E5044A">
          <w:rPr>
            <w:bCs/>
            <w:szCs w:val="24"/>
          </w:rPr>
          <w:t xml:space="preserve"> (</w:t>
        </w:r>
        <w:r w:rsidR="00E5044A" w:rsidRPr="007B7431">
          <w:rPr>
            <w:bCs/>
            <w:i/>
            <w:iCs/>
            <w:szCs w:val="24"/>
            <w:rPrChange w:id="535" w:author="Billy Mitchell" w:date="2023-11-08T11:13:00Z">
              <w:rPr>
                <w:bCs/>
                <w:szCs w:val="24"/>
              </w:rPr>
            </w:rPrChange>
          </w:rPr>
          <w:t>t</w:t>
        </w:r>
        <w:r w:rsidR="00E5044A">
          <w:rPr>
            <w:bCs/>
            <w:szCs w:val="24"/>
          </w:rPr>
          <w:t xml:space="preserve">(144) = </w:t>
        </w:r>
      </w:ins>
      <w:ins w:id="536" w:author="Billy Mitchell" w:date="2023-11-08T01:32:00Z">
        <w:r w:rsidR="00E5044A">
          <w:rPr>
            <w:bCs/>
            <w:szCs w:val="24"/>
          </w:rPr>
          <w:t>2.05</w:t>
        </w:r>
      </w:ins>
      <w:ins w:id="537" w:author="Billy Mitchell" w:date="2023-11-08T01:31:00Z">
        <w:r w:rsidR="00E5044A">
          <w:rPr>
            <w:bCs/>
            <w:szCs w:val="24"/>
          </w:rPr>
          <w:t xml:space="preserve">, </w:t>
        </w:r>
        <w:r w:rsidR="00E5044A" w:rsidRPr="007B7431">
          <w:rPr>
            <w:bCs/>
            <w:i/>
            <w:iCs/>
            <w:szCs w:val="24"/>
            <w:rPrChange w:id="538" w:author="Billy Mitchell" w:date="2023-11-08T11:13:00Z">
              <w:rPr>
                <w:bCs/>
                <w:szCs w:val="24"/>
              </w:rPr>
            </w:rPrChange>
          </w:rPr>
          <w:t>p</w:t>
        </w:r>
        <w:r w:rsidR="00E5044A">
          <w:rPr>
            <w:bCs/>
            <w:szCs w:val="24"/>
          </w:rPr>
          <w:t xml:space="preserve"> </w:t>
        </w:r>
      </w:ins>
      <w:ins w:id="539" w:author="Billy Mitchell" w:date="2023-11-08T01:32:00Z">
        <w:r w:rsidR="00E5044A">
          <w:rPr>
            <w:bCs/>
            <w:szCs w:val="24"/>
          </w:rPr>
          <w:t>=0.289</w:t>
        </w:r>
      </w:ins>
      <w:ins w:id="540" w:author="Billy Mitchell" w:date="2023-11-08T01:31:00Z">
        <w:r w:rsidR="00E5044A">
          <w:rPr>
            <w:bCs/>
            <w:szCs w:val="24"/>
          </w:rPr>
          <w:t>)</w:t>
        </w:r>
      </w:ins>
      <w:ins w:id="541" w:author="Billy Mitchell" w:date="2023-11-08T01:30:00Z">
        <w:r w:rsidR="00E5044A">
          <w:rPr>
            <w:bCs/>
            <w:szCs w:val="24"/>
          </w:rPr>
          <w:t>, novelty-seeking</w:t>
        </w:r>
      </w:ins>
      <w:ins w:id="542" w:author="Billy Mitchell" w:date="2023-11-08T01:31:00Z">
        <w:r w:rsidR="00E5044A">
          <w:rPr>
            <w:bCs/>
            <w:szCs w:val="24"/>
          </w:rPr>
          <w:t xml:space="preserve"> (</w:t>
        </w:r>
        <w:r w:rsidR="00E5044A" w:rsidRPr="007B7431">
          <w:rPr>
            <w:bCs/>
            <w:i/>
            <w:iCs/>
            <w:szCs w:val="24"/>
            <w:rPrChange w:id="543" w:author="Billy Mitchell" w:date="2023-11-08T11:13:00Z">
              <w:rPr>
                <w:bCs/>
                <w:szCs w:val="24"/>
              </w:rPr>
            </w:rPrChange>
          </w:rPr>
          <w:t>t</w:t>
        </w:r>
        <w:r w:rsidR="00E5044A">
          <w:rPr>
            <w:bCs/>
            <w:szCs w:val="24"/>
          </w:rPr>
          <w:t xml:space="preserve">(144) = </w:t>
        </w:r>
      </w:ins>
      <w:ins w:id="544" w:author="Billy Mitchell" w:date="2023-11-08T01:32:00Z">
        <w:r w:rsidR="00E5044A">
          <w:rPr>
            <w:bCs/>
            <w:szCs w:val="24"/>
          </w:rPr>
          <w:t>-1.38</w:t>
        </w:r>
      </w:ins>
      <w:ins w:id="545" w:author="Billy Mitchell" w:date="2023-11-08T01:31:00Z">
        <w:r w:rsidR="00E5044A">
          <w:rPr>
            <w:bCs/>
            <w:szCs w:val="24"/>
          </w:rPr>
          <w:t xml:space="preserve">, </w:t>
        </w:r>
        <w:r w:rsidR="00E5044A" w:rsidRPr="007B7431">
          <w:rPr>
            <w:bCs/>
            <w:i/>
            <w:iCs/>
            <w:szCs w:val="24"/>
            <w:rPrChange w:id="546" w:author="Billy Mitchell" w:date="2023-11-08T11:13:00Z">
              <w:rPr>
                <w:bCs/>
                <w:szCs w:val="24"/>
              </w:rPr>
            </w:rPrChange>
          </w:rPr>
          <w:t>p</w:t>
        </w:r>
        <w:r w:rsidR="00E5044A">
          <w:rPr>
            <w:bCs/>
            <w:szCs w:val="24"/>
          </w:rPr>
          <w:t xml:space="preserve"> </w:t>
        </w:r>
      </w:ins>
      <w:ins w:id="547" w:author="Billy Mitchell" w:date="2023-11-08T01:32:00Z">
        <w:r w:rsidR="00E5044A">
          <w:rPr>
            <w:bCs/>
            <w:szCs w:val="24"/>
          </w:rPr>
          <w:t>=</w:t>
        </w:r>
      </w:ins>
      <w:ins w:id="548" w:author="Billy Mitchell" w:date="2023-11-08T01:31:00Z">
        <w:r w:rsidR="00E5044A">
          <w:rPr>
            <w:bCs/>
            <w:szCs w:val="24"/>
          </w:rPr>
          <w:t xml:space="preserve"> </w:t>
        </w:r>
      </w:ins>
      <w:ins w:id="549" w:author="Billy Mitchell" w:date="2023-11-08T01:32:00Z">
        <w:r w:rsidR="00E5044A">
          <w:rPr>
            <w:bCs/>
            <w:szCs w:val="24"/>
          </w:rPr>
          <w:t>1.000</w:t>
        </w:r>
      </w:ins>
      <w:ins w:id="550" w:author="Billy Mitchell" w:date="2023-11-08T01:31:00Z">
        <w:r w:rsidR="00E5044A">
          <w:rPr>
            <w:bCs/>
            <w:szCs w:val="24"/>
          </w:rPr>
          <w:t>)</w:t>
        </w:r>
      </w:ins>
      <w:ins w:id="551" w:author="Billy Mitchell" w:date="2023-11-08T01:30:00Z">
        <w:r w:rsidR="00E5044A">
          <w:rPr>
            <w:bCs/>
            <w:szCs w:val="24"/>
          </w:rPr>
          <w:t>, payment</w:t>
        </w:r>
      </w:ins>
      <w:ins w:id="552" w:author="Billy Mitchell" w:date="2023-11-08T01:31:00Z">
        <w:r w:rsidR="00E5044A">
          <w:rPr>
            <w:bCs/>
            <w:szCs w:val="24"/>
          </w:rPr>
          <w:t xml:space="preserve"> (</w:t>
        </w:r>
        <w:r w:rsidR="00E5044A" w:rsidRPr="007B7431">
          <w:rPr>
            <w:bCs/>
            <w:i/>
            <w:iCs/>
            <w:szCs w:val="24"/>
            <w:rPrChange w:id="553" w:author="Billy Mitchell" w:date="2023-11-08T11:13:00Z">
              <w:rPr>
                <w:bCs/>
                <w:szCs w:val="24"/>
              </w:rPr>
            </w:rPrChange>
          </w:rPr>
          <w:t>t</w:t>
        </w:r>
        <w:r w:rsidR="00E5044A">
          <w:rPr>
            <w:bCs/>
            <w:szCs w:val="24"/>
          </w:rPr>
          <w:t xml:space="preserve">(144) = </w:t>
        </w:r>
      </w:ins>
      <w:ins w:id="554" w:author="Billy Mitchell" w:date="2023-11-08T01:32:00Z">
        <w:r w:rsidR="00E5044A">
          <w:rPr>
            <w:bCs/>
            <w:szCs w:val="24"/>
          </w:rPr>
          <w:t>0.84</w:t>
        </w:r>
      </w:ins>
      <w:ins w:id="555" w:author="Billy Mitchell" w:date="2023-11-08T01:31:00Z">
        <w:r w:rsidR="00E5044A">
          <w:rPr>
            <w:bCs/>
            <w:szCs w:val="24"/>
          </w:rPr>
          <w:t xml:space="preserve">, </w:t>
        </w:r>
        <w:r w:rsidR="00E5044A" w:rsidRPr="007B7431">
          <w:rPr>
            <w:bCs/>
            <w:i/>
            <w:iCs/>
            <w:szCs w:val="24"/>
            <w:rPrChange w:id="556" w:author="Billy Mitchell" w:date="2023-11-08T11:13:00Z">
              <w:rPr>
                <w:bCs/>
                <w:szCs w:val="24"/>
              </w:rPr>
            </w:rPrChange>
          </w:rPr>
          <w:t>p</w:t>
        </w:r>
        <w:r w:rsidR="00E5044A">
          <w:rPr>
            <w:bCs/>
            <w:szCs w:val="24"/>
          </w:rPr>
          <w:t xml:space="preserve"> </w:t>
        </w:r>
      </w:ins>
      <w:ins w:id="557" w:author="Billy Mitchell" w:date="2023-11-08T01:32:00Z">
        <w:r w:rsidR="00E5044A">
          <w:rPr>
            <w:bCs/>
            <w:szCs w:val="24"/>
          </w:rPr>
          <w:t>= 1.000</w:t>
        </w:r>
      </w:ins>
      <w:ins w:id="558" w:author="Billy Mitchell" w:date="2023-11-08T01:31:00Z">
        <w:r w:rsidR="00E5044A">
          <w:rPr>
            <w:bCs/>
            <w:szCs w:val="24"/>
          </w:rPr>
          <w:t>)</w:t>
        </w:r>
      </w:ins>
      <w:ins w:id="559" w:author="Billy Mitchell" w:date="2023-11-08T01:30:00Z">
        <w:r w:rsidR="00E5044A">
          <w:rPr>
            <w:bCs/>
            <w:szCs w:val="24"/>
          </w:rPr>
          <w:t xml:space="preserve">, </w:t>
        </w:r>
      </w:ins>
      <w:ins w:id="560" w:author="Billy Mitchell" w:date="2023-11-08T01:31:00Z">
        <w:r w:rsidR="00E5044A">
          <w:rPr>
            <w:bCs/>
            <w:szCs w:val="24"/>
          </w:rPr>
          <w:t>or science participation</w:t>
        </w:r>
      </w:ins>
      <w:ins w:id="561" w:author="Billy Mitchell" w:date="2023-11-08T01:32:00Z">
        <w:r w:rsidR="00E5044A">
          <w:rPr>
            <w:bCs/>
            <w:szCs w:val="24"/>
          </w:rPr>
          <w:t xml:space="preserve"> </w:t>
        </w:r>
      </w:ins>
      <w:ins w:id="562" w:author="Billy Mitchell" w:date="2023-11-08T01:31:00Z">
        <w:r w:rsidR="00E5044A">
          <w:rPr>
            <w:bCs/>
            <w:szCs w:val="24"/>
          </w:rPr>
          <w:t>(</w:t>
        </w:r>
        <w:r w:rsidR="00E5044A" w:rsidRPr="007B7431">
          <w:rPr>
            <w:bCs/>
            <w:i/>
            <w:iCs/>
            <w:szCs w:val="24"/>
            <w:rPrChange w:id="563" w:author="Billy Mitchell" w:date="2023-11-08T11:13:00Z">
              <w:rPr>
                <w:bCs/>
                <w:szCs w:val="24"/>
              </w:rPr>
            </w:rPrChange>
          </w:rPr>
          <w:t>t</w:t>
        </w:r>
        <w:r w:rsidR="00E5044A">
          <w:rPr>
            <w:bCs/>
            <w:szCs w:val="24"/>
          </w:rPr>
          <w:t xml:space="preserve">(144) = </w:t>
        </w:r>
      </w:ins>
      <w:ins w:id="564" w:author="Billy Mitchell" w:date="2023-11-08T01:33:00Z">
        <w:r w:rsidR="00E5044A">
          <w:rPr>
            <w:bCs/>
            <w:szCs w:val="24"/>
          </w:rPr>
          <w:t>0.81</w:t>
        </w:r>
      </w:ins>
      <w:ins w:id="565" w:author="Billy Mitchell" w:date="2023-11-08T01:31:00Z">
        <w:r w:rsidR="00E5044A">
          <w:rPr>
            <w:bCs/>
            <w:szCs w:val="24"/>
          </w:rPr>
          <w:t xml:space="preserve">, </w:t>
        </w:r>
        <w:r w:rsidR="00E5044A" w:rsidRPr="007B7431">
          <w:rPr>
            <w:bCs/>
            <w:i/>
            <w:iCs/>
            <w:szCs w:val="24"/>
            <w:rPrChange w:id="566" w:author="Billy Mitchell" w:date="2023-11-08T11:13:00Z">
              <w:rPr>
                <w:bCs/>
                <w:szCs w:val="24"/>
              </w:rPr>
            </w:rPrChange>
          </w:rPr>
          <w:t>p</w:t>
        </w:r>
        <w:r w:rsidR="00E5044A">
          <w:rPr>
            <w:bCs/>
            <w:szCs w:val="24"/>
          </w:rPr>
          <w:t xml:space="preserve"> </w:t>
        </w:r>
      </w:ins>
      <w:ins w:id="567" w:author="Billy Mitchell" w:date="2023-11-08T01:33:00Z">
        <w:r w:rsidR="00E5044A">
          <w:rPr>
            <w:bCs/>
            <w:szCs w:val="24"/>
          </w:rPr>
          <w:t>= 1.000</w:t>
        </w:r>
      </w:ins>
      <w:ins w:id="568" w:author="Billy Mitchell" w:date="2023-11-08T01:31:00Z">
        <w:r w:rsidR="00E5044A">
          <w:rPr>
            <w:bCs/>
            <w:szCs w:val="24"/>
          </w:rPr>
          <w:t>).</w:t>
        </w:r>
      </w:ins>
      <w:ins w:id="569" w:author="Billy Mitchell" w:date="2023-11-08T01:28:00Z">
        <w:r w:rsidR="00E5044A">
          <w:rPr>
            <w:bCs/>
            <w:szCs w:val="24"/>
          </w:rPr>
          <w:t xml:space="preserve"> </w:t>
        </w:r>
      </w:ins>
      <w:del w:id="570" w:author="Billy Mitchell" w:date="2023-11-08T00:56:00Z">
        <w:r w:rsidR="0075725E" w:rsidRPr="0075725E" w:rsidDel="00854F72">
          <w:rPr>
            <w:bCs/>
            <w:szCs w:val="24"/>
          </w:rPr>
          <w:delText xml:space="preserve">When asked about motivations for participating, thrill seeking (x = 65.7, 0 – 100 scale) was slightly above the average of all motivations (x = 52.0, sd = 28.5) and enjoyment of </w:delText>
        </w:r>
      </w:del>
      <w:del w:id="571" w:author="Billy Mitchell" w:date="2023-11-08T00:59:00Z">
        <w:r w:rsidR="0075725E" w:rsidRPr="0075725E" w:rsidDel="00854F72">
          <w:rPr>
            <w:bCs/>
            <w:szCs w:val="24"/>
          </w:rPr>
          <w:delText xml:space="preserve">fear </w:delText>
        </w:r>
      </w:del>
      <w:del w:id="572" w:author="Billy Mitchell" w:date="2023-11-08T00:58:00Z">
        <w:r w:rsidR="0075725E" w:rsidRPr="0075725E" w:rsidDel="00854F72">
          <w:rPr>
            <w:bCs/>
            <w:szCs w:val="24"/>
          </w:rPr>
          <w:delText xml:space="preserve">was just above the scale midpoint </w:delText>
        </w:r>
      </w:del>
      <w:del w:id="573" w:author="Billy Mitchell" w:date="2023-11-08T00:59:00Z">
        <w:r w:rsidR="0075725E" w:rsidRPr="0075725E" w:rsidDel="00854F72">
          <w:rPr>
            <w:bCs/>
            <w:szCs w:val="24"/>
          </w:rPr>
          <w:delText>(</w:delText>
        </w:r>
      </w:del>
      <w:del w:id="574" w:author="Billy Mitchell" w:date="2023-11-08T00:58:00Z">
        <w:r w:rsidR="0075725E" w:rsidRPr="0075725E" w:rsidDel="00854F72">
          <w:rPr>
            <w:bCs/>
            <w:szCs w:val="24"/>
          </w:rPr>
          <w:delText>x = 3.</w:delText>
        </w:r>
      </w:del>
      <w:del w:id="575" w:author="Billy Mitchell" w:date="2023-11-08T00:57:00Z">
        <w:r w:rsidR="0075725E" w:rsidRPr="0075725E" w:rsidDel="00854F72">
          <w:rPr>
            <w:bCs/>
            <w:szCs w:val="24"/>
          </w:rPr>
          <w:delText>88</w:delText>
        </w:r>
      </w:del>
      <w:del w:id="576" w:author="Billy Mitchell" w:date="2023-11-08T00:58:00Z">
        <w:r w:rsidR="0075725E" w:rsidRPr="0075725E" w:rsidDel="00854F72">
          <w:rPr>
            <w:bCs/>
            <w:szCs w:val="24"/>
          </w:rPr>
          <w:delText>, 0 – 6 scale</w:delText>
        </w:r>
      </w:del>
      <w:del w:id="577" w:author="Billy Mitchell" w:date="2023-11-08T00:59:00Z">
        <w:r w:rsidR="0075725E" w:rsidRPr="0075725E" w:rsidDel="00854F72">
          <w:rPr>
            <w:bCs/>
            <w:szCs w:val="24"/>
          </w:rPr>
          <w:delText xml:space="preserve">). </w:delText>
        </w:r>
      </w:del>
      <w:r w:rsidR="0075725E" w:rsidRPr="0075725E">
        <w:rPr>
          <w:bCs/>
          <w:szCs w:val="24"/>
        </w:rPr>
        <w:t>This</w:t>
      </w:r>
      <w:ins w:id="578" w:author="Billy Mitchell" w:date="2023-11-08T01:33:00Z">
        <w:r w:rsidR="00E5044A">
          <w:rPr>
            <w:bCs/>
            <w:szCs w:val="24"/>
          </w:rPr>
          <w:t xml:space="preserve"> may suggest that </w:t>
        </w:r>
      </w:ins>
      <w:del w:id="579" w:author="Billy Mitchell" w:date="2023-11-08T01:33:00Z">
        <w:r w:rsidR="0075725E" w:rsidRPr="0075725E" w:rsidDel="00E5044A">
          <w:rPr>
            <w:bCs/>
            <w:szCs w:val="24"/>
          </w:rPr>
          <w:delText xml:space="preserve"> means that </w:delText>
        </w:r>
      </w:del>
      <w:r w:rsidR="0075725E" w:rsidRPr="0075725E">
        <w:rPr>
          <w:bCs/>
          <w:szCs w:val="24"/>
        </w:rPr>
        <w:t xml:space="preserve">our participants </w:t>
      </w:r>
      <w:del w:id="580" w:author="Billy Mitchell" w:date="2023-11-08T01:34:00Z">
        <w:r w:rsidR="0075725E" w:rsidRPr="0075725E" w:rsidDel="00E5044A">
          <w:rPr>
            <w:bCs/>
            <w:szCs w:val="24"/>
          </w:rPr>
          <w:delText>may have</w:delText>
        </w:r>
      </w:del>
      <w:del w:id="581" w:author="Billy Mitchell" w:date="2023-11-08T01:33:00Z">
        <w:r w:rsidR="0075725E" w:rsidRPr="0075725E" w:rsidDel="00E5044A">
          <w:rPr>
            <w:bCs/>
            <w:szCs w:val="24"/>
          </w:rPr>
          <w:delText xml:space="preserve"> had</w:delText>
        </w:r>
      </w:del>
      <w:ins w:id="582" w:author="Billy Mitchell" w:date="2023-11-08T01:35:00Z">
        <w:r w:rsidR="00E5044A">
          <w:rPr>
            <w:bCs/>
            <w:szCs w:val="24"/>
          </w:rPr>
          <w:t>were</w:t>
        </w:r>
      </w:ins>
      <w:ins w:id="583" w:author="Billy Mitchell" w:date="2023-11-08T01:34:00Z">
        <w:r w:rsidR="00E5044A">
          <w:rPr>
            <w:bCs/>
            <w:szCs w:val="24"/>
          </w:rPr>
          <w:t xml:space="preserve"> slightly </w:t>
        </w:r>
      </w:ins>
      <w:ins w:id="584" w:author="Billy Mitchell" w:date="2023-11-08T01:35:00Z">
        <w:r w:rsidR="00E5044A">
          <w:rPr>
            <w:bCs/>
            <w:szCs w:val="24"/>
          </w:rPr>
          <w:t xml:space="preserve">higher in </w:t>
        </w:r>
      </w:ins>
      <w:ins w:id="585" w:author="Billy Mitchell" w:date="2023-11-08T01:34:00Z">
        <w:r w:rsidR="00E5044A">
          <w:rPr>
            <w:bCs/>
            <w:szCs w:val="24"/>
          </w:rPr>
          <w:t xml:space="preserve">thrill-seeking </w:t>
        </w:r>
      </w:ins>
      <w:ins w:id="586" w:author="Billy Mitchell" w:date="2023-11-08T01:35:00Z">
        <w:r w:rsidR="00E5044A">
          <w:rPr>
            <w:bCs/>
            <w:szCs w:val="24"/>
          </w:rPr>
          <w:t xml:space="preserve">motivations </w:t>
        </w:r>
      </w:ins>
      <w:ins w:id="587" w:author="Billy Mitchell" w:date="2023-11-08T01:34:00Z">
        <w:r w:rsidR="00E5044A">
          <w:rPr>
            <w:bCs/>
            <w:szCs w:val="24"/>
          </w:rPr>
          <w:t>relative</w:t>
        </w:r>
      </w:ins>
      <w:del w:id="588" w:author="Billy Mitchell" w:date="2023-11-08T01:34:00Z">
        <w:r w:rsidR="0075725E" w:rsidRPr="0075725E" w:rsidDel="00E5044A">
          <w:rPr>
            <w:bCs/>
            <w:szCs w:val="24"/>
          </w:rPr>
          <w:delText xml:space="preserve"> somewhat atypical </w:delText>
        </w:r>
      </w:del>
      <w:del w:id="589" w:author="Billy Mitchell" w:date="2023-11-08T01:33:00Z">
        <w:r w:rsidR="0075725E" w:rsidRPr="0075725E" w:rsidDel="00E5044A">
          <w:rPr>
            <w:bCs/>
            <w:szCs w:val="24"/>
          </w:rPr>
          <w:delText xml:space="preserve">regulatory motivations </w:delText>
        </w:r>
      </w:del>
      <w:del w:id="590" w:author="Billy Mitchell" w:date="2023-11-08T01:34:00Z">
        <w:r w:rsidR="0075725E" w:rsidRPr="0075725E" w:rsidDel="00E5044A">
          <w:rPr>
            <w:bCs/>
            <w:szCs w:val="24"/>
          </w:rPr>
          <w:delText>relative</w:delText>
        </w:r>
      </w:del>
      <w:r w:rsidR="0075725E" w:rsidRPr="0075725E">
        <w:rPr>
          <w:bCs/>
          <w:szCs w:val="24"/>
        </w:rPr>
        <w:t xml:space="preserve"> to </w:t>
      </w:r>
      <w:ins w:id="591" w:author="Billy Mitchell" w:date="2023-11-08T01:36:00Z">
        <w:r w:rsidR="00E5044A">
          <w:rPr>
            <w:bCs/>
            <w:szCs w:val="24"/>
          </w:rPr>
          <w:t xml:space="preserve">what we might expect to find in </w:t>
        </w:r>
      </w:ins>
      <w:del w:id="592" w:author="Billy Mitchell" w:date="2023-11-08T01:34:00Z">
        <w:r w:rsidR="0075725E" w:rsidRPr="0075725E" w:rsidDel="00E5044A">
          <w:rPr>
            <w:bCs/>
            <w:szCs w:val="24"/>
          </w:rPr>
          <w:delText>individuals who do not willingly sign up for haunted house studies</w:delText>
        </w:r>
      </w:del>
      <w:ins w:id="593" w:author="Billy Mitchell" w:date="2023-11-08T01:34:00Z">
        <w:r w:rsidR="00E5044A">
          <w:rPr>
            <w:bCs/>
            <w:szCs w:val="24"/>
          </w:rPr>
          <w:t>an average population</w:t>
        </w:r>
      </w:ins>
      <w:r w:rsidR="0075725E" w:rsidRPr="0075725E">
        <w:rPr>
          <w:bCs/>
          <w:szCs w:val="24"/>
        </w:rPr>
        <w:t>.</w:t>
      </w:r>
      <w:moveToRangeEnd w:id="404"/>
      <w:ins w:id="594" w:author="Billy Mitchell" w:date="2023-11-08T01:35:00Z">
        <w:r w:rsidR="00E5044A">
          <w:rPr>
            <w:bCs/>
            <w:szCs w:val="24"/>
          </w:rPr>
          <w:t xml:space="preserve"> </w:t>
        </w:r>
      </w:ins>
    </w:p>
    <w:p w14:paraId="3B9DD7BD" w14:textId="35F86BFE" w:rsidR="00967F10" w:rsidRPr="003E3464" w:rsidRDefault="00C0787A" w:rsidP="000967D7">
      <w:pPr>
        <w:spacing w:after="0" w:line="480" w:lineRule="auto"/>
        <w:ind w:left="0" w:firstLine="720"/>
        <w:rPr>
          <w:ins w:id="595" w:author="Jennifer L." w:date="2023-11-07T23:42:00Z"/>
          <w:bCs/>
          <w:szCs w:val="24"/>
          <w:rPrChange w:id="596" w:author="Billy Mitchell" w:date="2023-11-08T00:13:00Z">
            <w:rPr>
              <w:ins w:id="597" w:author="Jennifer L." w:date="2023-11-07T23:42:00Z"/>
              <w:b/>
              <w:szCs w:val="24"/>
            </w:rPr>
          </w:rPrChange>
        </w:rPr>
      </w:pPr>
      <w:commentRangeStart w:id="598"/>
      <w:ins w:id="599" w:author="Billy Mitchell" w:date="2023-11-08T01:42:00Z">
        <w:r>
          <w:rPr>
            <w:b/>
            <w:szCs w:val="24"/>
          </w:rPr>
          <w:t xml:space="preserve">Study </w:t>
        </w:r>
      </w:ins>
      <w:ins w:id="600" w:author="Billy Mitchell" w:date="2023-11-08T12:33:00Z">
        <w:r w:rsidR="003A18DB">
          <w:rPr>
            <w:b/>
            <w:szCs w:val="24"/>
          </w:rPr>
          <w:t>participants regulated their emotions without prompt</w:t>
        </w:r>
      </w:ins>
      <w:ins w:id="601" w:author="Billy Mitchell" w:date="2023-11-08T01:42:00Z">
        <w:r>
          <w:rPr>
            <w:b/>
            <w:szCs w:val="24"/>
          </w:rPr>
          <w:t xml:space="preserve">. </w:t>
        </w:r>
      </w:ins>
      <w:ins w:id="602" w:author="Billy Mitchell" w:date="2023-11-08T11:14:00Z">
        <w:r w:rsidR="007B7431">
          <w:rPr>
            <w:bCs/>
            <w:szCs w:val="24"/>
          </w:rPr>
          <w:t>Another limitation may be a lack of motivation to self-regulate. B</w:t>
        </w:r>
      </w:ins>
      <w:ins w:id="603" w:author="Billy Mitchell" w:date="2023-11-08T01:37:00Z">
        <w:r>
          <w:rPr>
            <w:bCs/>
            <w:szCs w:val="24"/>
          </w:rPr>
          <w:t xml:space="preserve">ecause haunted houses are </w:t>
        </w:r>
      </w:ins>
      <w:ins w:id="604" w:author="Billy Mitchell" w:date="2023-11-08T11:14:00Z">
        <w:r w:rsidR="007B7431">
          <w:rPr>
            <w:bCs/>
            <w:szCs w:val="24"/>
          </w:rPr>
          <w:t xml:space="preserve">often </w:t>
        </w:r>
      </w:ins>
      <w:ins w:id="605" w:author="Billy Mitchell" w:date="2023-11-08T01:42:00Z">
        <w:r>
          <w:rPr>
            <w:bCs/>
            <w:szCs w:val="24"/>
          </w:rPr>
          <w:t>e</w:t>
        </w:r>
      </w:ins>
      <w:ins w:id="606" w:author="Billy Mitchell" w:date="2023-11-08T11:14:00Z">
        <w:r w:rsidR="007B7431">
          <w:rPr>
            <w:bCs/>
            <w:szCs w:val="24"/>
          </w:rPr>
          <w:t>xperienced</w:t>
        </w:r>
      </w:ins>
      <w:ins w:id="607" w:author="Billy Mitchell" w:date="2023-11-08T01:37:00Z">
        <w:r>
          <w:rPr>
            <w:bCs/>
            <w:szCs w:val="24"/>
          </w:rPr>
          <w:t xml:space="preserve"> as entertainment, </w:t>
        </w:r>
      </w:ins>
      <w:ins w:id="608" w:author="Billy Mitchell" w:date="2023-11-08T00:19:00Z">
        <w:r w:rsidR="003E3464">
          <w:rPr>
            <w:bCs/>
            <w:szCs w:val="24"/>
          </w:rPr>
          <w:t>participants may be less inclined to self-regulate</w:t>
        </w:r>
      </w:ins>
      <w:ins w:id="609" w:author="Billy Mitchell" w:date="2023-11-08T00:20:00Z">
        <w:r w:rsidR="003E3464">
          <w:rPr>
            <w:bCs/>
            <w:szCs w:val="24"/>
          </w:rPr>
          <w:t xml:space="preserve">, regardless of </w:t>
        </w:r>
      </w:ins>
      <w:ins w:id="610" w:author="Billy Mitchell" w:date="2023-11-08T01:42:00Z">
        <w:r>
          <w:rPr>
            <w:bCs/>
            <w:szCs w:val="24"/>
          </w:rPr>
          <w:t xml:space="preserve">which </w:t>
        </w:r>
      </w:ins>
      <w:ins w:id="611" w:author="Billy Mitchell" w:date="2023-11-08T00:20:00Z">
        <w:r w:rsidR="003E3464">
          <w:rPr>
            <w:bCs/>
            <w:szCs w:val="24"/>
          </w:rPr>
          <w:t>strategy</w:t>
        </w:r>
      </w:ins>
      <w:ins w:id="612" w:author="Billy Mitchell" w:date="2023-11-08T01:42:00Z">
        <w:r>
          <w:rPr>
            <w:bCs/>
            <w:szCs w:val="24"/>
          </w:rPr>
          <w:t xml:space="preserve"> they use</w:t>
        </w:r>
      </w:ins>
      <w:ins w:id="613" w:author="Billy Mitchell" w:date="2023-11-08T01:43:00Z">
        <w:r>
          <w:rPr>
            <w:bCs/>
            <w:szCs w:val="24"/>
          </w:rPr>
          <w:t>,</w:t>
        </w:r>
      </w:ins>
      <w:ins w:id="614" w:author="Billy Mitchell" w:date="2023-11-08T11:51:00Z">
        <w:r w:rsidR="009B06C2">
          <w:rPr>
            <w:bCs/>
            <w:szCs w:val="24"/>
          </w:rPr>
          <w:t xml:space="preserve"> or </w:t>
        </w:r>
      </w:ins>
      <w:ins w:id="615" w:author="Billy Mitchell" w:date="2023-11-08T01:43:00Z">
        <w:r>
          <w:rPr>
            <w:bCs/>
            <w:szCs w:val="24"/>
          </w:rPr>
          <w:t xml:space="preserve"> which would pose an issue for our primary analysis</w:t>
        </w:r>
      </w:ins>
      <w:ins w:id="616" w:author="Billy Mitchell" w:date="2023-11-08T00:19:00Z">
        <w:r w:rsidR="003E3464">
          <w:rPr>
            <w:bCs/>
            <w:szCs w:val="24"/>
          </w:rPr>
          <w:t xml:space="preserve">. </w:t>
        </w:r>
      </w:ins>
      <w:ins w:id="617" w:author="Billy Mitchell" w:date="2023-11-08T01:59:00Z">
        <w:r w:rsidR="00D124F4">
          <w:rPr>
            <w:bCs/>
            <w:szCs w:val="24"/>
          </w:rPr>
          <w:t>Within the pilot</w:t>
        </w:r>
      </w:ins>
      <w:ins w:id="618" w:author="Billy Mitchell" w:date="2023-11-08T02:00:00Z">
        <w:r w:rsidR="00D124F4">
          <w:rPr>
            <w:bCs/>
            <w:szCs w:val="24"/>
          </w:rPr>
          <w:t xml:space="preserve"> study</w:t>
        </w:r>
      </w:ins>
      <w:ins w:id="619" w:author="Billy Mitchell" w:date="2023-11-08T01:59:00Z">
        <w:r w:rsidR="00D124F4">
          <w:rPr>
            <w:bCs/>
            <w:szCs w:val="24"/>
          </w:rPr>
          <w:t>, we</w:t>
        </w:r>
      </w:ins>
      <w:ins w:id="620" w:author="Billy Mitchell" w:date="2023-11-08T02:00:00Z">
        <w:r w:rsidR="00D124F4">
          <w:rPr>
            <w:bCs/>
            <w:szCs w:val="24"/>
          </w:rPr>
          <w:t xml:space="preserve"> </w:t>
        </w:r>
      </w:ins>
      <w:ins w:id="621" w:author="Billy Mitchell" w:date="2023-11-08T02:01:00Z">
        <w:r w:rsidR="00D124F4">
          <w:rPr>
            <w:bCs/>
            <w:szCs w:val="24"/>
          </w:rPr>
          <w:t>found</w:t>
        </w:r>
      </w:ins>
      <w:ins w:id="622" w:author="Billy Mitchell" w:date="2023-11-08T02:00:00Z">
        <w:r w:rsidR="00D124F4">
          <w:rPr>
            <w:bCs/>
            <w:szCs w:val="24"/>
          </w:rPr>
          <w:t xml:space="preserve"> a positive association between state anxiety measured immediately before the haunted house and the </w:t>
        </w:r>
      </w:ins>
      <w:ins w:id="623" w:author="Billy Mitchell" w:date="2023-11-08T11:29:00Z">
        <w:r w:rsidR="00AA18EC">
          <w:rPr>
            <w:bCs/>
            <w:szCs w:val="24"/>
          </w:rPr>
          <w:t xml:space="preserve">average </w:t>
        </w:r>
      </w:ins>
      <w:ins w:id="624" w:author="Billy Mitchell" w:date="2023-11-08T02:00:00Z">
        <w:r w:rsidR="00D124F4">
          <w:rPr>
            <w:bCs/>
            <w:szCs w:val="24"/>
          </w:rPr>
          <w:t>amount of effort</w:t>
        </w:r>
      </w:ins>
      <w:ins w:id="625" w:author="Billy Mitchell" w:date="2023-11-08T02:01:00Z">
        <w:r w:rsidR="00D124F4">
          <w:rPr>
            <w:bCs/>
            <w:szCs w:val="24"/>
          </w:rPr>
          <w:t xml:space="preserve"> that participants devoted</w:t>
        </w:r>
      </w:ins>
      <w:ins w:id="626" w:author="Billy Mitchell" w:date="2023-11-08T02:00:00Z">
        <w:r w:rsidR="00D124F4">
          <w:rPr>
            <w:bCs/>
            <w:szCs w:val="24"/>
          </w:rPr>
          <w:t xml:space="preserve"> to self-regulat</w:t>
        </w:r>
      </w:ins>
      <w:ins w:id="627" w:author="Billy Mitchell" w:date="2023-11-08T02:01:00Z">
        <w:r w:rsidR="00D124F4">
          <w:rPr>
            <w:bCs/>
            <w:szCs w:val="24"/>
          </w:rPr>
          <w:t>ing</w:t>
        </w:r>
      </w:ins>
      <w:ins w:id="628" w:author="Billy Mitchell" w:date="2023-11-08T02:00:00Z">
        <w:r w:rsidR="00D124F4">
          <w:rPr>
            <w:bCs/>
            <w:szCs w:val="24"/>
          </w:rPr>
          <w:t xml:space="preserve"> </w:t>
        </w:r>
      </w:ins>
      <w:ins w:id="629" w:author="Billy Mitchell" w:date="2023-11-08T11:29:00Z">
        <w:r w:rsidR="00AA18EC">
          <w:rPr>
            <w:bCs/>
            <w:szCs w:val="24"/>
          </w:rPr>
          <w:t>across events</w:t>
        </w:r>
      </w:ins>
      <w:ins w:id="630" w:author="Billy Mitchell" w:date="2023-11-08T02:04:00Z">
        <w:r w:rsidR="00D124F4">
          <w:rPr>
            <w:bCs/>
            <w:szCs w:val="24"/>
          </w:rPr>
          <w:t xml:space="preserve"> </w:t>
        </w:r>
      </w:ins>
      <w:ins w:id="631" w:author="Billy Mitchell" w:date="2023-11-08T11:54:00Z">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ins>
      <w:ins w:id="632" w:author="Billy Mitchell" w:date="2023-11-08T02:00:00Z">
        <w:r w:rsidR="00D124F4">
          <w:rPr>
            <w:bCs/>
            <w:szCs w:val="24"/>
          </w:rPr>
          <w:t>,</w:t>
        </w:r>
      </w:ins>
      <w:ins w:id="633" w:author="Billy Mitchell" w:date="2023-11-08T02:01:00Z">
        <w:r w:rsidR="00D124F4">
          <w:rPr>
            <w:bCs/>
            <w:szCs w:val="24"/>
          </w:rPr>
          <w:t xml:space="preserve"> as well as a p</w:t>
        </w:r>
      </w:ins>
      <w:ins w:id="634" w:author="Billy Mitchell" w:date="2023-11-08T02:02:00Z">
        <w:r w:rsidR="00D124F4">
          <w:rPr>
            <w:bCs/>
            <w:szCs w:val="24"/>
          </w:rPr>
          <w:t>ositive association between the</w:t>
        </w:r>
      </w:ins>
      <w:ins w:id="635" w:author="Billy Mitchell" w:date="2023-11-08T02:00:00Z">
        <w:r w:rsidR="00D124F4">
          <w:rPr>
            <w:bCs/>
            <w:szCs w:val="24"/>
          </w:rPr>
          <w:t xml:space="preserve"> average negative affective intensity</w:t>
        </w:r>
      </w:ins>
      <w:ins w:id="636" w:author="Billy Mitchell" w:date="2023-11-08T02:02:00Z">
        <w:r w:rsidR="00D124F4">
          <w:rPr>
            <w:bCs/>
            <w:szCs w:val="24"/>
          </w:rPr>
          <w:t xml:space="preserve"> of an event</w:t>
        </w:r>
      </w:ins>
      <w:ins w:id="637" w:author="Billy Mitchell" w:date="2023-11-08T02:00:00Z">
        <w:r w:rsidR="00D124F4">
          <w:rPr>
            <w:bCs/>
            <w:szCs w:val="24"/>
          </w:rPr>
          <w:t xml:space="preserve"> and</w:t>
        </w:r>
      </w:ins>
      <w:ins w:id="638" w:author="Billy Mitchell" w:date="2023-11-08T02:02:00Z">
        <w:r w:rsidR="00D124F4">
          <w:rPr>
            <w:bCs/>
            <w:szCs w:val="24"/>
          </w:rPr>
          <w:t xml:space="preserve"> how much effort participants devoted to self-regulating that event</w:t>
        </w:r>
      </w:ins>
      <w:ins w:id="639" w:author="Billy Mitchell" w:date="2023-11-08T02:05:00Z">
        <w:r w:rsidR="00D124F4">
          <w:rPr>
            <w:bCs/>
            <w:szCs w:val="24"/>
          </w:rPr>
          <w:t xml:space="preserve"> (</w:t>
        </w:r>
      </w:ins>
      <w:ins w:id="640" w:author="Billy Mitchell" w:date="2023-11-08T11:17:00Z">
        <w:r w:rsidR="007B7431" w:rsidRPr="00AA18EC">
          <w:rPr>
            <w:i/>
            <w:iCs/>
            <w:szCs w:val="24"/>
            <w:rPrChange w:id="641" w:author="Billy Mitchell" w:date="2023-11-08T11:27:00Z">
              <w:rPr>
                <w:szCs w:val="24"/>
              </w:rPr>
            </w:rPrChange>
          </w:rPr>
          <w:t>β</w:t>
        </w:r>
        <w:r w:rsidR="007B7431" w:rsidRPr="008C7178">
          <w:rPr>
            <w:szCs w:val="24"/>
          </w:rPr>
          <w:t xml:space="preserve"> = 0.31, </w:t>
        </w:r>
        <w:r w:rsidR="007B7431" w:rsidRPr="00AA18EC">
          <w:rPr>
            <w:i/>
            <w:iCs/>
            <w:szCs w:val="24"/>
            <w:rPrChange w:id="642" w:author="Billy Mitchell" w:date="2023-11-08T11:27:00Z">
              <w:rPr>
                <w:szCs w:val="24"/>
              </w:rPr>
            </w:rPrChange>
          </w:rPr>
          <w:t>95% CI</w:t>
        </w:r>
        <w:r w:rsidR="007B7431" w:rsidRPr="008C7178">
          <w:rPr>
            <w:szCs w:val="24"/>
          </w:rPr>
          <w:t xml:space="preserve"> = [0.17, 0.46], </w:t>
        </w:r>
        <w:r w:rsidR="007B7431" w:rsidRPr="00AA18EC">
          <w:rPr>
            <w:i/>
            <w:iCs/>
            <w:szCs w:val="24"/>
            <w:rPrChange w:id="643" w:author="Billy Mitchell" w:date="2023-11-08T11:26:00Z">
              <w:rPr>
                <w:szCs w:val="24"/>
              </w:rPr>
            </w:rPrChange>
          </w:rPr>
          <w:t>p</w:t>
        </w:r>
        <w:r w:rsidR="007B7431" w:rsidRPr="008C7178">
          <w:rPr>
            <w:szCs w:val="24"/>
          </w:rPr>
          <w:t xml:space="preserve"> &lt; 0.001</w:t>
        </w:r>
      </w:ins>
      <w:ins w:id="644" w:author="Billy Mitchell" w:date="2023-11-08T02:05:00Z">
        <w:r w:rsidR="00D124F4">
          <w:rPr>
            <w:bCs/>
            <w:szCs w:val="24"/>
          </w:rPr>
          <w:t>)</w:t>
        </w:r>
      </w:ins>
      <w:ins w:id="645" w:author="Billy Mitchell" w:date="2023-11-08T11:11:00Z">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pilot design and analyses details)</w:t>
        </w:r>
      </w:ins>
      <w:ins w:id="646" w:author="Billy Mitchell" w:date="2023-11-08T02:00:00Z">
        <w:r w:rsidR="00D124F4">
          <w:rPr>
            <w:bCs/>
            <w:szCs w:val="24"/>
          </w:rPr>
          <w:t>.</w:t>
        </w:r>
      </w:ins>
      <w:ins w:id="647" w:author="Billy Mitchell" w:date="2023-11-08T02:03:00Z">
        <w:r w:rsidR="00D124F4">
          <w:rPr>
            <w:bCs/>
            <w:szCs w:val="24"/>
          </w:rPr>
          <w:t xml:space="preserve"> Both suggest, as expected, that participants</w:t>
        </w:r>
      </w:ins>
      <w:ins w:id="648" w:author="Billy Mitchell" w:date="2023-11-08T11:15:00Z">
        <w:r w:rsidR="007B7431">
          <w:rPr>
            <w:bCs/>
            <w:szCs w:val="24"/>
          </w:rPr>
          <w:t xml:space="preserve"> within this setting</w:t>
        </w:r>
      </w:ins>
      <w:ins w:id="649" w:author="Billy Mitchell" w:date="2023-11-08T02:03:00Z">
        <w:r w:rsidR="00D124F4">
          <w:rPr>
            <w:bCs/>
            <w:szCs w:val="24"/>
          </w:rPr>
          <w:t xml:space="preserve"> </w:t>
        </w:r>
      </w:ins>
      <w:ins w:id="650" w:author="Billy Mitchell" w:date="2023-11-08T11:55:00Z">
        <w:r w:rsidR="009B06C2">
          <w:rPr>
            <w:bCs/>
            <w:szCs w:val="24"/>
          </w:rPr>
          <w:t xml:space="preserve">experiencing negative emotions </w:t>
        </w:r>
      </w:ins>
      <w:ins w:id="651" w:author="Billy Mitchell" w:date="2023-11-08T02:03:00Z">
        <w:r w:rsidR="00D124F4">
          <w:rPr>
            <w:bCs/>
            <w:szCs w:val="24"/>
          </w:rPr>
          <w:t xml:space="preserve">do </w:t>
        </w:r>
      </w:ins>
      <w:ins w:id="652" w:author="Billy Mitchell" w:date="2023-11-08T02:04:00Z">
        <w:r w:rsidR="00D124F4">
          <w:rPr>
            <w:bCs/>
            <w:szCs w:val="24"/>
          </w:rPr>
          <w:t>self-regulate the</w:t>
        </w:r>
      </w:ins>
      <w:ins w:id="653" w:author="Billy Mitchell" w:date="2023-11-08T11:55:00Z">
        <w:r w:rsidR="009B06C2">
          <w:rPr>
            <w:bCs/>
            <w:szCs w:val="24"/>
          </w:rPr>
          <w:t>se</w:t>
        </w:r>
      </w:ins>
      <w:ins w:id="654" w:author="Billy Mitchell" w:date="2023-11-08T02:04:00Z">
        <w:r w:rsidR="00D124F4">
          <w:rPr>
            <w:bCs/>
            <w:szCs w:val="24"/>
          </w:rPr>
          <w:t xml:space="preserve"> emotions without researcher</w:t>
        </w:r>
      </w:ins>
      <w:ins w:id="655" w:author="Billy Mitchell" w:date="2023-11-08T02:05:00Z">
        <w:r w:rsidR="00D124F4">
          <w:rPr>
            <w:bCs/>
            <w:szCs w:val="24"/>
          </w:rPr>
          <w:t>-</w:t>
        </w:r>
      </w:ins>
      <w:ins w:id="656" w:author="Billy Mitchell" w:date="2023-11-08T02:04:00Z">
        <w:r w:rsidR="00D124F4">
          <w:rPr>
            <w:bCs/>
            <w:szCs w:val="24"/>
          </w:rPr>
          <w:t>promptin</w:t>
        </w:r>
      </w:ins>
      <w:ins w:id="657" w:author="Billy Mitchell" w:date="2023-11-08T11:15:00Z">
        <w:r w:rsidR="007B7431">
          <w:rPr>
            <w:bCs/>
            <w:szCs w:val="24"/>
          </w:rPr>
          <w:t>g</w:t>
        </w:r>
      </w:ins>
      <w:ins w:id="658" w:author="Billy Mitchell" w:date="2023-11-08T02:04:00Z">
        <w:r w:rsidR="00D124F4">
          <w:rPr>
            <w:bCs/>
            <w:szCs w:val="24"/>
          </w:rPr>
          <w:t>.</w:t>
        </w:r>
      </w:ins>
      <w:ins w:id="659" w:author="Billy Mitchell" w:date="2023-11-08T12:08:00Z">
        <w:r w:rsidR="00D02068">
          <w:rPr>
            <w:bCs/>
            <w:szCs w:val="24"/>
          </w:rPr>
          <w:t xml:space="preserve"> S</w:t>
        </w:r>
      </w:ins>
      <w:ins w:id="660" w:author="Billy Mitchell" w:date="2023-11-08T02:02:00Z">
        <w:r w:rsidR="00D124F4">
          <w:rPr>
            <w:bCs/>
            <w:szCs w:val="24"/>
          </w:rPr>
          <w:t>elf-regulation effort was not assessed</w:t>
        </w:r>
      </w:ins>
      <w:ins w:id="661" w:author="Billy Mitchell" w:date="2023-11-08T02:03:00Z">
        <w:r w:rsidR="00D124F4">
          <w:rPr>
            <w:bCs/>
            <w:szCs w:val="24"/>
          </w:rPr>
          <w:t xml:space="preserve"> within Study </w:t>
        </w:r>
      </w:ins>
      <w:ins w:id="662" w:author="Billy Mitchell" w:date="2023-11-08T12:09:00Z">
        <w:r w:rsidR="00D02068">
          <w:rPr>
            <w:bCs/>
            <w:szCs w:val="24"/>
          </w:rPr>
          <w:t>1</w:t>
        </w:r>
      </w:ins>
      <w:ins w:id="663" w:author="Billy Mitchell" w:date="2023-11-08T12:29:00Z">
        <w:r w:rsidR="003A18DB">
          <w:rPr>
            <w:bCs/>
            <w:szCs w:val="24"/>
          </w:rPr>
          <w:t>.</w:t>
        </w:r>
      </w:ins>
      <w:ins w:id="664" w:author="Billy Mitchell" w:date="2023-11-08T02:07:00Z">
        <w:r w:rsidR="00D124F4">
          <w:rPr>
            <w:bCs/>
            <w:szCs w:val="24"/>
          </w:rPr>
          <w:t xml:space="preserve"> </w:t>
        </w:r>
      </w:ins>
      <w:commentRangeEnd w:id="598"/>
      <w:ins w:id="665" w:author="Billy Mitchell" w:date="2023-11-08T12:32:00Z">
        <w:r w:rsidR="003A18DB">
          <w:rPr>
            <w:rStyle w:val="CommentReference"/>
          </w:rPr>
          <w:commentReference w:id="598"/>
        </w:r>
      </w:ins>
    </w:p>
    <w:p w14:paraId="6A328CD0" w14:textId="34BFBE2A" w:rsidR="00B468B9" w:rsidDel="003A18DB" w:rsidRDefault="000960FE" w:rsidP="000967D7">
      <w:pPr>
        <w:spacing w:after="0" w:line="480" w:lineRule="auto"/>
        <w:ind w:left="0" w:firstLine="720"/>
        <w:rPr>
          <w:ins w:id="666" w:author="Jennifer L." w:date="2023-11-07T22:47:00Z"/>
          <w:del w:id="667" w:author="Billy Mitchell" w:date="2023-11-08T12:34:00Z"/>
          <w:bCs/>
          <w:szCs w:val="24"/>
        </w:rPr>
      </w:pPr>
      <w:del w:id="668" w:author="Billy Mitchell" w:date="2023-11-07T19:34:00Z">
        <w:r w:rsidDel="00C22311">
          <w:rPr>
            <w:b/>
            <w:szCs w:val="24"/>
          </w:rPr>
          <w:delText>Covariates</w:delText>
        </w:r>
      </w:del>
      <w:del w:id="669" w:author="Billy Mitchell" w:date="2023-11-08T12:34:00Z">
        <w:r w:rsidDel="003A18DB">
          <w:rPr>
            <w:b/>
            <w:szCs w:val="24"/>
          </w:rPr>
          <w:delText>.</w:delText>
        </w:r>
        <w:r w:rsidDel="003A18DB">
          <w:rPr>
            <w:bCs/>
            <w:szCs w:val="24"/>
          </w:rPr>
          <w:delText xml:space="preserve"> </w:delText>
        </w:r>
      </w:del>
      <w:del w:id="670" w:author="Billy Mitchell" w:date="2023-11-07T19:38:00Z">
        <w:r w:rsidR="00A05EDA" w:rsidDel="00C22311">
          <w:rPr>
            <w:bCs/>
            <w:szCs w:val="24"/>
          </w:rPr>
          <w:delText xml:space="preserve">Given the variance in experience </w:delText>
        </w:r>
      </w:del>
      <w:del w:id="671" w:author="Billy Mitchell" w:date="2023-11-07T19:37:00Z">
        <w:r w:rsidR="00A05EDA" w:rsidDel="00C22311">
          <w:rPr>
            <w:bCs/>
            <w:szCs w:val="24"/>
          </w:rPr>
          <w:delText>granted to participants</w:delText>
        </w:r>
      </w:del>
      <w:del w:id="672" w:author="Billy Mitchell" w:date="2023-11-07T19:38:00Z">
        <w:r w:rsidR="00A05EDA" w:rsidDel="00C22311">
          <w:rPr>
            <w:bCs/>
            <w:szCs w:val="24"/>
          </w:rPr>
          <w:delText xml:space="preserve"> in pursuit of greater ecological validity, w</w:delText>
        </w:r>
      </w:del>
      <w:del w:id="673" w:author="Billy Mitchell" w:date="2023-11-07T19:43:00Z">
        <w:r w:rsidR="00A05EDA" w:rsidDel="00715EC3">
          <w:rPr>
            <w:bCs/>
            <w:szCs w:val="24"/>
          </w:rPr>
          <w:delText xml:space="preserve">e </w:delText>
        </w:r>
      </w:del>
      <w:del w:id="674" w:author="Billy Mitchell" w:date="2023-11-07T19:38:00Z">
        <w:r w:rsidR="00A05EDA" w:rsidDel="00C22311">
          <w:rPr>
            <w:bCs/>
            <w:szCs w:val="24"/>
          </w:rPr>
          <w:delText xml:space="preserve">anticipated that </w:delText>
        </w:r>
      </w:del>
      <w:del w:id="675" w:author="Billy Mitchell" w:date="2023-11-07T19:43:00Z">
        <w:r w:rsidR="00A05EDA" w:rsidDel="00715EC3">
          <w:rPr>
            <w:bCs/>
            <w:szCs w:val="24"/>
          </w:rPr>
          <w:delText xml:space="preserve">several </w:delText>
        </w:r>
      </w:del>
      <w:del w:id="676" w:author="Billy Mitchell" w:date="2023-11-07T19:34:00Z">
        <w:r w:rsidR="00A05EDA" w:rsidDel="00C22311">
          <w:rPr>
            <w:bCs/>
            <w:szCs w:val="24"/>
          </w:rPr>
          <w:delText xml:space="preserve">covariates </w:delText>
        </w:r>
      </w:del>
      <w:del w:id="677" w:author="Billy Mitchell" w:date="2023-11-07T19:36:00Z">
        <w:r w:rsidR="00A05EDA" w:rsidDel="00C22311">
          <w:rPr>
            <w:bCs/>
            <w:szCs w:val="24"/>
          </w:rPr>
          <w:delText>would be important to measure and adjust for within our models</w:delText>
        </w:r>
      </w:del>
      <w:del w:id="678" w:author="Billy Mitchell" w:date="2023-11-07T19:43:00Z">
        <w:r w:rsidR="00A05EDA" w:rsidDel="00715EC3">
          <w:rPr>
            <w:bCs/>
            <w:szCs w:val="24"/>
          </w:rPr>
          <w:delText>.</w:delText>
        </w:r>
        <w:r w:rsidR="000E25CD" w:rsidDel="00715EC3">
          <w:rPr>
            <w:bCs/>
            <w:szCs w:val="24"/>
          </w:rPr>
          <w:delText xml:space="preserve"> </w:delText>
        </w:r>
      </w:del>
      <w:del w:id="679" w:author="Billy Mitchell" w:date="2023-11-07T19:44:00Z">
        <w:r w:rsidR="000E25CD" w:rsidDel="00715EC3">
          <w:rPr>
            <w:bCs/>
            <w:szCs w:val="24"/>
          </w:rPr>
          <w:delText xml:space="preserve">These included </w:delText>
        </w:r>
      </w:del>
      <w:del w:id="680" w:author="Billy Mitchell" w:date="2023-11-08T12:34:00Z">
        <w:r w:rsidR="000E25CD" w:rsidDel="003A18DB">
          <w:rPr>
            <w:bCs/>
            <w:szCs w:val="24"/>
          </w:rPr>
          <w:delText>cognitive load (RAT)</w:delText>
        </w:r>
        <w:r w:rsidR="00081E78"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R="00FC686E" w:rsidDel="003A18DB">
          <w:rPr>
            <w:bCs/>
            <w:szCs w:val="24"/>
          </w:rPr>
          <w:fldChar w:fldCharType="separate"/>
        </w:r>
        <w:r w:rsidR="00FC686E" w:rsidRPr="00FC686E" w:rsidDel="003A18DB">
          <w:delText>(Dorman Ilan et al., 2019)</w:delText>
        </w:r>
        <w:r w:rsidR="00FC686E" w:rsidDel="003A18DB">
          <w:rPr>
            <w:bCs/>
            <w:szCs w:val="24"/>
          </w:rPr>
          <w:fldChar w:fldCharType="end"/>
        </w:r>
        <w:r w:rsidR="000E25CD" w:rsidDel="003A18DB">
          <w:rPr>
            <w:bCs/>
            <w:szCs w:val="24"/>
          </w:rPr>
          <w:delText>, emotion expectations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delInstrText>
        </w:r>
        <w:r w:rsidR="00FC686E" w:rsidDel="003A18DB">
          <w:rPr>
            <w:bCs/>
            <w:szCs w:val="24"/>
          </w:rPr>
          <w:fldChar w:fldCharType="separate"/>
        </w:r>
        <w:r w:rsidR="00FC686E" w:rsidRPr="00FC686E" w:rsidDel="003A18DB">
          <w:delText>(Denny et al., 2014)</w:delText>
        </w:r>
        <w:r w:rsidR="00FC686E" w:rsidDel="003A18DB">
          <w:rPr>
            <w:bCs/>
            <w:szCs w:val="24"/>
          </w:rPr>
          <w:fldChar w:fldCharType="end"/>
        </w:r>
      </w:del>
      <w:ins w:id="681" w:author="Jennifer L." w:date="2023-11-07T22:30:00Z">
        <w:del w:id="682" w:author="Billy Mitchell" w:date="2023-11-08T12:34:00Z">
          <w:r w:rsidR="0095040B" w:rsidDel="003A18DB">
            <w:rPr>
              <w:bCs/>
              <w:szCs w:val="24"/>
            </w:rPr>
            <w:delText>,</w:delText>
          </w:r>
        </w:del>
      </w:ins>
      <w:del w:id="683" w:author="Billy Mitchell" w:date="2023-11-08T12:34:00Z">
        <w:r w:rsidR="000E25CD" w:rsidDel="003A18DB">
          <w:rPr>
            <w:bCs/>
            <w:szCs w:val="24"/>
          </w:rPr>
          <w:delText xml:space="preserve"> motivations to participate</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delInstrText>
        </w:r>
        <w:r w:rsidR="00FC686E" w:rsidDel="003A18DB">
          <w:rPr>
            <w:bCs/>
            <w:szCs w:val="24"/>
          </w:rPr>
          <w:fldChar w:fldCharType="separate"/>
        </w:r>
        <w:r w:rsidR="00FC686E" w:rsidRPr="00FC686E" w:rsidDel="003A18DB">
          <w:delText>(Tamir, 2016)</w:delText>
        </w:r>
        <w:r w:rsidR="00FC686E" w:rsidDel="003A18DB">
          <w:rPr>
            <w:bCs/>
            <w:szCs w:val="24"/>
          </w:rPr>
          <w:fldChar w:fldCharType="end"/>
        </w:r>
        <w:r w:rsidR="000E25CD" w:rsidDel="003A18DB">
          <w:rPr>
            <w:bCs/>
            <w:szCs w:val="24"/>
          </w:rPr>
          <w:delText>, attitudes towards fear and haunted houses</w:delText>
        </w:r>
        <w:r w:rsidR="00FC686E" w:rsidDel="003A18DB">
          <w:rPr>
            <w:bCs/>
            <w:szCs w:val="24"/>
          </w:rPr>
          <w:delText xml:space="preserve"> </w:delText>
        </w:r>
        <w:r w:rsidR="00FC686E" w:rsidDel="003A18DB">
          <w:rPr>
            <w:bCs/>
            <w:szCs w:val="24"/>
          </w:rPr>
          <w:fldChar w:fldCharType="begin"/>
        </w:r>
        <w:r w:rsidR="007B47B5" w:rsidDel="003A18DB">
          <w:rPr>
            <w:bCs/>
            <w:szCs w:val="24"/>
          </w:rPr>
          <w:del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delInstrText>
        </w:r>
        <w:r w:rsidR="00FC686E" w:rsidDel="003A18DB">
          <w:rPr>
            <w:bCs/>
            <w:szCs w:val="24"/>
          </w:rPr>
          <w:fldChar w:fldCharType="separate"/>
        </w:r>
        <w:r w:rsidR="00FC686E" w:rsidRPr="00FC686E" w:rsidDel="003A18DB">
          <w:delText>(Argyriou &amp; Lee, 2020)</w:delText>
        </w:r>
        <w:r w:rsidR="00FC686E" w:rsidDel="003A18DB">
          <w:rPr>
            <w:bCs/>
            <w:szCs w:val="24"/>
          </w:rPr>
          <w:fldChar w:fldCharType="end"/>
        </w:r>
        <w:r w:rsidR="000E25CD" w:rsidDel="003A18DB">
          <w:rPr>
            <w:bCs/>
            <w:szCs w:val="24"/>
          </w:rPr>
          <w:delText>, sex</w:delText>
        </w:r>
        <w:r w:rsidR="00FC686E"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delInstrText>
        </w:r>
        <w:r w:rsidR="0067300A" w:rsidDel="003A18DB">
          <w:rPr>
            <w:bCs/>
            <w:szCs w:val="24"/>
          </w:rPr>
          <w:fldChar w:fldCharType="separate"/>
        </w:r>
        <w:r w:rsidR="0067300A" w:rsidRPr="0067300A" w:rsidDel="003A18DB">
          <w:delText>(McRae et al., 2008)</w:delText>
        </w:r>
        <w:r w:rsidR="0067300A" w:rsidDel="003A18DB">
          <w:rPr>
            <w:bCs/>
            <w:szCs w:val="24"/>
          </w:rPr>
          <w:fldChar w:fldCharType="end"/>
        </w:r>
        <w:r w:rsidR="000E25CD" w:rsidDel="003A18DB">
          <w:rPr>
            <w:bCs/>
            <w:szCs w:val="24"/>
          </w:rPr>
          <w:delText>, age</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delInstrText>
        </w:r>
        <w:r w:rsidR="0067300A" w:rsidDel="003A18DB">
          <w:rPr>
            <w:bCs/>
            <w:szCs w:val="24"/>
          </w:rPr>
          <w:fldChar w:fldCharType="separate"/>
        </w:r>
        <w:r w:rsidR="0067300A" w:rsidRPr="0067300A" w:rsidDel="003A18DB">
          <w:delText>(Blanchard-Fields et al., 2004)</w:delText>
        </w:r>
        <w:r w:rsidR="0067300A" w:rsidDel="003A18DB">
          <w:rPr>
            <w:bCs/>
            <w:szCs w:val="24"/>
          </w:rPr>
          <w:fldChar w:fldCharType="end"/>
        </w:r>
        <w:r w:rsidR="000E25CD" w:rsidDel="003A18DB">
          <w:rPr>
            <w:bCs/>
            <w:szCs w:val="24"/>
          </w:rPr>
          <w:delText>, depression (BDI-II), anxiety (STAI), intolerance of uncertainty (IUS)</w:delText>
        </w:r>
        <w:r w:rsidR="0067300A" w:rsidDel="003A18DB">
          <w:rPr>
            <w:bCs/>
            <w:szCs w:val="24"/>
          </w:rPr>
          <w:delText xml:space="preserve"> </w:delText>
        </w:r>
        <w:r w:rsidR="0067300A" w:rsidDel="003A18DB">
          <w:rPr>
            <w:bCs/>
            <w:szCs w:val="24"/>
          </w:rPr>
          <w:fldChar w:fldCharType="begin"/>
        </w:r>
        <w:r w:rsidR="007B47B5" w:rsidDel="003A18DB">
          <w:rPr>
            <w:bCs/>
            <w:szCs w:val="24"/>
          </w:rPr>
          <w:del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delInstrText>
        </w:r>
        <w:r w:rsidR="0067300A" w:rsidDel="003A18DB">
          <w:rPr>
            <w:bCs/>
            <w:szCs w:val="24"/>
          </w:rPr>
          <w:fldChar w:fldCharType="separate"/>
        </w:r>
        <w:r w:rsidR="0067300A" w:rsidRPr="0067300A" w:rsidDel="003A18DB">
          <w:delText>(Aldao et al., 2010)</w:delText>
        </w:r>
        <w:r w:rsidR="0067300A" w:rsidDel="003A18DB">
          <w:rPr>
            <w:bCs/>
            <w:szCs w:val="24"/>
          </w:rPr>
          <w:fldChar w:fldCharType="end"/>
        </w:r>
        <w:r w:rsidR="000E25CD" w:rsidDel="003A18DB">
          <w:rPr>
            <w:bCs/>
            <w:szCs w:val="24"/>
          </w:rPr>
          <w:delText xml:space="preserve">, </w:delText>
        </w:r>
        <w:r w:rsidR="0067300A" w:rsidDel="003A18DB">
          <w:rPr>
            <w:bCs/>
            <w:szCs w:val="24"/>
          </w:rPr>
          <w:delText>regulation tendencies (ERQ)</w:delText>
        </w:r>
        <w:r w:rsidR="00D656A0" w:rsidDel="003A18DB">
          <w:rPr>
            <w:bCs/>
            <w:szCs w:val="24"/>
          </w:rPr>
          <w:delText xml:space="preserve"> </w:delText>
        </w:r>
        <w:r w:rsidR="00D656A0" w:rsidDel="003A18DB">
          <w:rPr>
            <w:bCs/>
            <w:szCs w:val="24"/>
          </w:rPr>
          <w:fldChar w:fldCharType="begin"/>
        </w:r>
        <w:r w:rsidR="007B47B5" w:rsidDel="003A18DB">
          <w:rPr>
            <w:bCs/>
            <w:szCs w:val="24"/>
          </w:rPr>
          <w:del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delInstrText>
        </w:r>
        <w:r w:rsidR="00D656A0" w:rsidDel="003A18DB">
          <w:rPr>
            <w:bCs/>
            <w:szCs w:val="24"/>
          </w:rPr>
          <w:fldChar w:fldCharType="separate"/>
        </w:r>
        <w:r w:rsidR="00D656A0" w:rsidRPr="00D656A0" w:rsidDel="003A18DB">
          <w:delText>(Gross &amp; John, 2003)</w:delText>
        </w:r>
        <w:r w:rsidR="00D656A0" w:rsidDel="003A18DB">
          <w:rPr>
            <w:bCs/>
            <w:szCs w:val="24"/>
          </w:rPr>
          <w:fldChar w:fldCharType="end"/>
        </w:r>
        <w:r w:rsidR="0067300A" w:rsidDel="003A18DB">
          <w:rPr>
            <w:bCs/>
            <w:szCs w:val="24"/>
          </w:rPr>
          <w:delText xml:space="preserve">, </w:delText>
        </w:r>
        <w:r w:rsidR="000E25CD" w:rsidDel="003A18DB">
          <w:rPr>
            <w:bCs/>
            <w:szCs w:val="24"/>
          </w:rPr>
          <w:delText xml:space="preserve">time of day, </w:delText>
        </w:r>
      </w:del>
      <w:ins w:id="684" w:author="Jennifer L." w:date="2023-11-07T22:32:00Z">
        <w:del w:id="685" w:author="Billy Mitchell" w:date="2023-11-08T12:34:00Z">
          <w:r w:rsidR="0095040B" w:rsidDel="003A18DB">
            <w:rPr>
              <w:bCs/>
              <w:szCs w:val="24"/>
            </w:rPr>
            <w:delText xml:space="preserve">and </w:delText>
          </w:r>
        </w:del>
      </w:ins>
      <w:del w:id="686" w:author="Billy Mitchell" w:date="2023-11-08T12:34:00Z">
        <w:r w:rsidR="0067300A" w:rsidDel="003A18DB">
          <w:rPr>
            <w:bCs/>
            <w:szCs w:val="24"/>
          </w:rPr>
          <w:delText xml:space="preserve">presence of peers, </w:delText>
        </w:r>
        <w:r w:rsidR="000E25CD" w:rsidDel="003A18DB">
          <w:rPr>
            <w:bCs/>
            <w:szCs w:val="24"/>
          </w:rPr>
          <w:delText>and group member</w:delText>
        </w:r>
      </w:del>
      <w:del w:id="687" w:author="Billy Mitchell" w:date="2023-11-07T19:50:00Z">
        <w:r w:rsidR="000E25CD" w:rsidDel="00715EC3">
          <w:rPr>
            <w:bCs/>
            <w:szCs w:val="24"/>
          </w:rPr>
          <w:delText xml:space="preserve"> influence, among a few other variables</w:delText>
        </w:r>
      </w:del>
      <w:del w:id="688" w:author="Billy Mitchell" w:date="2023-11-08T12:34:00Z">
        <w:r w:rsidR="000E25CD" w:rsidDel="003A18DB">
          <w:rPr>
            <w:bCs/>
            <w:szCs w:val="24"/>
          </w:rPr>
          <w:delText>.</w:delText>
        </w:r>
      </w:del>
    </w:p>
    <w:p w14:paraId="6D2B9699" w14:textId="51AB4B44" w:rsidR="00F80AE3" w:rsidRPr="000960FE" w:rsidDel="003A18DB" w:rsidRDefault="000E25CD" w:rsidP="00F80AE3">
      <w:pPr>
        <w:spacing w:after="0" w:line="480" w:lineRule="auto"/>
        <w:ind w:left="0" w:firstLine="720"/>
        <w:rPr>
          <w:del w:id="689" w:author="Billy Mitchell" w:date="2023-11-08T12:34:00Z"/>
          <w:bCs/>
          <w:szCs w:val="24"/>
        </w:rPr>
      </w:pPr>
      <w:del w:id="690" w:author="Billy Mitchell" w:date="2023-11-08T12:34:00Z">
        <w:r w:rsidDel="003A18DB">
          <w:rPr>
            <w:bCs/>
            <w:szCs w:val="24"/>
          </w:rPr>
          <w:delText xml:space="preserve"> We employed a variety of statistical approaches to assess </w:delText>
        </w:r>
        <w:r w:rsidR="00F01C0B" w:rsidDel="003A18DB">
          <w:rPr>
            <w:bCs/>
            <w:szCs w:val="24"/>
          </w:rPr>
          <w:delText xml:space="preserve">each variable’s </w:delText>
        </w:r>
        <w:r w:rsidDel="003A18DB">
          <w:rPr>
            <w:bCs/>
            <w:szCs w:val="24"/>
          </w:rPr>
          <w:delText>potential covariation</w:delText>
        </w:r>
        <w:r w:rsidR="00F01C0B" w:rsidDel="003A18DB">
          <w:rPr>
            <w:bCs/>
            <w:szCs w:val="24"/>
          </w:rPr>
          <w:delText xml:space="preserve"> with affective intensity</w:delText>
        </w:r>
        <w:r w:rsidDel="003A18DB">
          <w:rPr>
            <w:bCs/>
            <w:szCs w:val="24"/>
          </w:rPr>
          <w:delText xml:space="preserve"> in predicti</w:delText>
        </w:r>
        <w:r w:rsidR="00F01C0B" w:rsidDel="003A18DB">
          <w:rPr>
            <w:bCs/>
            <w:szCs w:val="24"/>
          </w:rPr>
          <w:delText>ng</w:delText>
        </w:r>
        <w:r w:rsidDel="003A18DB">
          <w:rPr>
            <w:bCs/>
            <w:szCs w:val="24"/>
          </w:rPr>
          <w:delText xml:space="preserve"> regulation usage</w:delText>
        </w:r>
        <w:r w:rsidR="00F01C0B" w:rsidDel="003A18DB">
          <w:rPr>
            <w:bCs/>
            <w:szCs w:val="24"/>
          </w:rPr>
          <w:delText xml:space="preserve">, as well as </w:delText>
        </w:r>
        <w:r w:rsidR="00F01C0B" w:rsidRPr="000E25CD" w:rsidDel="003A18DB">
          <w:rPr>
            <w:bCs/>
            <w:szCs w:val="24"/>
          </w:rPr>
          <w:delText>collinearity</w:delText>
        </w:r>
        <w:r w:rsidR="00F01C0B" w:rsidDel="003A18DB">
          <w:rPr>
            <w:bCs/>
            <w:szCs w:val="24"/>
          </w:rPr>
          <w:delText xml:space="preserve"> with affective intensity</w:delText>
        </w:r>
        <w:r w:rsidDel="003A18DB">
          <w:rPr>
            <w:bCs/>
            <w:szCs w:val="24"/>
          </w:rPr>
          <w:delText>.</w:delText>
        </w:r>
        <w:r w:rsidR="00F01C0B" w:rsidDel="003A18DB">
          <w:rPr>
            <w:bCs/>
            <w:szCs w:val="24"/>
          </w:rPr>
          <w:delText xml:space="preserve"> In summary, cognitive load</w:delText>
        </w:r>
        <w:r w:rsidR="0043765F" w:rsidDel="003A18DB">
          <w:rPr>
            <w:bCs/>
            <w:szCs w:val="24"/>
          </w:rPr>
          <w:delText xml:space="preserve"> post-exposure</w:delText>
        </w:r>
        <w:r w:rsidR="00F01C0B" w:rsidDel="003A18DB">
          <w:rPr>
            <w:bCs/>
            <w:szCs w:val="24"/>
          </w:rPr>
          <w:delText xml:space="preserve"> failed to predict </w:delText>
        </w:r>
        <w:r w:rsidR="0043765F" w:rsidDel="003A18DB">
          <w:rPr>
            <w:bCs/>
            <w:szCs w:val="24"/>
          </w:rPr>
          <w:delText>usage of distraction versus reappraisal during exposure (b = - 0.02, se = 0.01, t(74) = -1.26, p = 0.21), which was contrary to our predictions. No associations between strategy usage and other covariates were found</w:delText>
        </w:r>
        <w:r w:rsidR="00F01C0B" w:rsidDel="003A18DB">
          <w:rPr>
            <w:bCs/>
            <w:szCs w:val="24"/>
          </w:rPr>
          <w:delText>.</w:delText>
        </w:r>
        <w:r w:rsidDel="003A18DB">
          <w:rPr>
            <w:bCs/>
            <w:szCs w:val="24"/>
          </w:rPr>
          <w:delText xml:space="preserve">  </w:delText>
        </w:r>
        <w:r w:rsidR="00A05EDA" w:rsidDel="003A18DB">
          <w:rPr>
            <w:bCs/>
            <w:szCs w:val="24"/>
          </w:rPr>
          <w:delText xml:space="preserve"> </w:delText>
        </w:r>
      </w:del>
      <w:ins w:id="691" w:author="Jennifer L." w:date="2023-11-07T22:30:00Z">
        <w:del w:id="692" w:author="Billy Mitchell" w:date="2023-11-08T12:34:00Z">
          <w:r w:rsidR="0095040B" w:rsidDel="003A18DB">
            <w:rPr>
              <w:bCs/>
              <w:szCs w:val="24"/>
            </w:rPr>
            <w:delText xml:space="preserve">We did not find significant associations between </w:delText>
          </w:r>
        </w:del>
      </w:ins>
      <w:ins w:id="693" w:author="Jennifer L." w:date="2023-11-07T22:45:00Z">
        <w:del w:id="694" w:author="Billy Mitchell" w:date="2023-11-08T12:34:00Z">
          <w:r w:rsidR="00924270" w:rsidDel="003A18DB">
            <w:rPr>
              <w:bCs/>
              <w:szCs w:val="24"/>
            </w:rPr>
            <w:delText>the proportion of events in which distraction was used</w:delText>
          </w:r>
        </w:del>
      </w:ins>
      <w:ins w:id="695" w:author="Jennifer L." w:date="2023-11-07T22:30:00Z">
        <w:del w:id="696" w:author="Billy Mitchell" w:date="2023-11-08T12:34:00Z">
          <w:r w:rsidR="0095040B" w:rsidDel="003A18DB">
            <w:rPr>
              <w:bCs/>
              <w:szCs w:val="24"/>
            </w:rPr>
            <w:delText xml:space="preserve"> and </w:delText>
          </w:r>
        </w:del>
      </w:ins>
      <w:ins w:id="697" w:author="Jennifer L." w:date="2023-11-07T22:41:00Z">
        <w:del w:id="698" w:author="Billy Mitchell" w:date="2023-11-08T12:34:00Z">
          <w:r w:rsidR="00924270" w:rsidDel="003A18DB">
            <w:rPr>
              <w:bCs/>
              <w:szCs w:val="24"/>
            </w:rPr>
            <w:delText>how positively</w:delText>
          </w:r>
        </w:del>
      </w:ins>
      <w:ins w:id="699" w:author="Jennifer L." w:date="2023-11-07T22:42:00Z">
        <w:del w:id="700" w:author="Billy Mitchell" w:date="2023-11-08T12:34:00Z">
          <w:r w:rsidR="00924270" w:rsidDel="003A18DB">
            <w:rPr>
              <w:bCs/>
              <w:szCs w:val="24"/>
            </w:rPr>
            <w:delText xml:space="preserve"> (</w:delText>
          </w:r>
        </w:del>
      </w:ins>
      <w:ins w:id="701" w:author="Jennifer L." w:date="2023-11-07T22:43:00Z">
        <w:del w:id="702" w:author="Billy Mitchell" w:date="2023-11-08T12:34:00Z">
          <w:r w:rsidR="00924270" w:rsidDel="003A18DB">
            <w:rPr>
              <w:bCs/>
              <w:szCs w:val="24"/>
            </w:rPr>
            <w:delText xml:space="preserve">b = 0.035, se = 0.033, t(72) = </w:delText>
          </w:r>
        </w:del>
      </w:ins>
      <w:ins w:id="703" w:author="Jennifer L." w:date="2023-11-07T22:44:00Z">
        <w:del w:id="704" w:author="Billy Mitchell" w:date="2023-11-08T12:34:00Z">
          <w:r w:rsidR="00924270" w:rsidDel="003A18DB">
            <w:rPr>
              <w:bCs/>
              <w:szCs w:val="24"/>
            </w:rPr>
            <w:delText>1.05, p = 0.3</w:delText>
          </w:r>
        </w:del>
      </w:ins>
      <w:ins w:id="705" w:author="Jennifer L." w:date="2023-11-07T22:42:00Z">
        <w:del w:id="706" w:author="Billy Mitchell" w:date="2023-11-08T12:34:00Z">
          <w:r w:rsidR="00924270" w:rsidDel="003A18DB">
            <w:rPr>
              <w:bCs/>
              <w:szCs w:val="24"/>
            </w:rPr>
            <w:delText>)</w:delText>
          </w:r>
        </w:del>
      </w:ins>
      <w:ins w:id="707" w:author="Jennifer L." w:date="2023-11-07T22:41:00Z">
        <w:del w:id="708" w:author="Billy Mitchell" w:date="2023-11-08T12:34:00Z">
          <w:r w:rsidR="00924270" w:rsidDel="003A18DB">
            <w:rPr>
              <w:bCs/>
              <w:szCs w:val="24"/>
            </w:rPr>
            <w:delText xml:space="preserve"> or negatively</w:delText>
          </w:r>
        </w:del>
      </w:ins>
      <w:ins w:id="709" w:author="Jennifer L." w:date="2023-11-07T22:42:00Z">
        <w:del w:id="710" w:author="Billy Mitchell" w:date="2023-11-08T12:34:00Z">
          <w:r w:rsidR="00924270" w:rsidDel="003A18DB">
            <w:rPr>
              <w:bCs/>
              <w:szCs w:val="24"/>
            </w:rPr>
            <w:delText xml:space="preserve"> (</w:delText>
          </w:r>
        </w:del>
      </w:ins>
      <w:ins w:id="711" w:author="Jennifer L." w:date="2023-11-07T22:44:00Z">
        <w:del w:id="712" w:author="Billy Mitchell" w:date="2023-11-08T12:34:00Z">
          <w:r w:rsidR="00924270" w:rsidDel="003A18DB">
            <w:rPr>
              <w:bCs/>
              <w:szCs w:val="24"/>
            </w:rPr>
            <w:delText>b = 0.047, se = 0.032, t(72) = 1.48, p = 0.14</w:delText>
          </w:r>
        </w:del>
      </w:ins>
      <w:ins w:id="713" w:author="Jennifer L." w:date="2023-11-07T22:42:00Z">
        <w:del w:id="714" w:author="Billy Mitchell" w:date="2023-11-08T12:34:00Z">
          <w:r w:rsidR="00924270" w:rsidDel="003A18DB">
            <w:rPr>
              <w:bCs/>
              <w:szCs w:val="24"/>
            </w:rPr>
            <w:delText>)</w:delText>
          </w:r>
        </w:del>
      </w:ins>
      <w:ins w:id="715" w:author="Jennifer L." w:date="2023-11-07T22:41:00Z">
        <w:del w:id="716" w:author="Billy Mitchell" w:date="2023-11-08T12:34:00Z">
          <w:r w:rsidR="00924270" w:rsidDel="003A18DB">
            <w:rPr>
              <w:bCs/>
              <w:szCs w:val="24"/>
            </w:rPr>
            <w:delText xml:space="preserve"> participants expected </w:delText>
          </w:r>
        </w:del>
      </w:ins>
      <w:ins w:id="717" w:author="Jennifer L." w:date="2023-11-07T22:43:00Z">
        <w:del w:id="718" w:author="Billy Mitchell" w:date="2023-11-08T12:34:00Z">
          <w:r w:rsidR="00924270" w:rsidDel="003A18DB">
            <w:rPr>
              <w:bCs/>
              <w:szCs w:val="24"/>
            </w:rPr>
            <w:delText>to feel during the study</w:delText>
          </w:r>
        </w:del>
      </w:ins>
      <w:ins w:id="719" w:author="Jennifer L." w:date="2023-11-07T22:47:00Z">
        <w:del w:id="720" w:author="Billy Mitchell" w:date="2023-11-08T12:34:00Z">
          <w:r w:rsidR="00B468B9" w:rsidDel="003A18DB">
            <w:rPr>
              <w:bCs/>
              <w:szCs w:val="24"/>
            </w:rPr>
            <w:delText>. We also did</w:delText>
          </w:r>
        </w:del>
      </w:ins>
      <w:ins w:id="721" w:author="Jennifer L." w:date="2023-11-07T23:11:00Z">
        <w:del w:id="722" w:author="Billy Mitchell" w:date="2023-11-08T12:34:00Z">
          <w:r w:rsidR="00F80AE3" w:rsidDel="003A18DB">
            <w:rPr>
              <w:bCs/>
              <w:szCs w:val="24"/>
            </w:rPr>
            <w:delText xml:space="preserve"> not</w:delText>
          </w:r>
        </w:del>
      </w:ins>
      <w:ins w:id="723" w:author="Jennifer L." w:date="2023-11-07T22:47:00Z">
        <w:del w:id="724" w:author="Billy Mitchell" w:date="2023-11-08T12:34:00Z">
          <w:r w:rsidR="00B468B9" w:rsidDel="003A18DB">
            <w:rPr>
              <w:bCs/>
              <w:szCs w:val="24"/>
            </w:rPr>
            <w:delText xml:space="preserve"> find an association between </w:delText>
          </w:r>
        </w:del>
      </w:ins>
      <w:ins w:id="725" w:author="Jennifer L." w:date="2023-11-07T22:48:00Z">
        <w:del w:id="726" w:author="Billy Mitchell" w:date="2023-11-08T12:34:00Z">
          <w:r w:rsidR="00B468B9" w:rsidDel="003A18DB">
            <w:rPr>
              <w:bCs/>
              <w:szCs w:val="24"/>
            </w:rPr>
            <w:delText>distraction</w:delText>
          </w:r>
        </w:del>
      </w:ins>
      <w:ins w:id="727" w:author="Jennifer L." w:date="2023-11-07T22:52:00Z">
        <w:del w:id="728" w:author="Billy Mitchell" w:date="2023-11-08T12:34:00Z">
          <w:r w:rsidR="00B468B9" w:rsidDel="003A18DB">
            <w:rPr>
              <w:bCs/>
              <w:szCs w:val="24"/>
            </w:rPr>
            <w:delText xml:space="preserve"> versus reappraisal</w:delText>
          </w:r>
        </w:del>
      </w:ins>
      <w:ins w:id="729" w:author="Jennifer L." w:date="2023-11-07T22:47:00Z">
        <w:del w:id="730" w:author="Billy Mitchell" w:date="2023-11-08T12:34:00Z">
          <w:r w:rsidR="00B468B9" w:rsidDel="003A18DB">
            <w:rPr>
              <w:bCs/>
              <w:szCs w:val="24"/>
            </w:rPr>
            <w:delText xml:space="preserve"> usage and</w:delText>
          </w:r>
        </w:del>
      </w:ins>
      <w:ins w:id="731" w:author="Jennifer L." w:date="2023-11-07T22:45:00Z">
        <w:del w:id="732" w:author="Billy Mitchell" w:date="2023-11-08T12:34:00Z">
          <w:r w:rsidR="00924270" w:rsidDel="003A18DB">
            <w:rPr>
              <w:bCs/>
              <w:szCs w:val="24"/>
            </w:rPr>
            <w:delText xml:space="preserve"> the</w:delText>
          </w:r>
        </w:del>
      </w:ins>
      <w:ins w:id="733" w:author="Jennifer L." w:date="2023-11-07T22:30:00Z">
        <w:del w:id="734" w:author="Billy Mitchell" w:date="2023-11-08T12:34:00Z">
          <w:r w:rsidR="0095040B" w:rsidDel="003A18DB">
            <w:rPr>
              <w:bCs/>
              <w:szCs w:val="24"/>
            </w:rPr>
            <w:delText xml:space="preserve"> </w:delText>
          </w:r>
          <w:r w:rsidR="0095040B" w:rsidRPr="0095040B" w:rsidDel="003A18DB">
            <w:rPr>
              <w:bCs/>
              <w:szCs w:val="24"/>
            </w:rPr>
            <w:delText>motivations</w:delText>
          </w:r>
        </w:del>
      </w:ins>
      <w:ins w:id="735" w:author="Jennifer L." w:date="2023-11-07T22:45:00Z">
        <w:del w:id="736" w:author="Billy Mitchell" w:date="2023-11-08T12:34:00Z">
          <w:r w:rsidR="00924270" w:rsidDel="003A18DB">
            <w:rPr>
              <w:bCs/>
              <w:szCs w:val="24"/>
            </w:rPr>
            <w:delText xml:space="preserve"> cited </w:delText>
          </w:r>
          <w:r w:rsidR="00B468B9" w:rsidDel="003A18DB">
            <w:rPr>
              <w:bCs/>
              <w:szCs w:val="24"/>
            </w:rPr>
            <w:delText xml:space="preserve">for </w:delText>
          </w:r>
        </w:del>
      </w:ins>
      <w:ins w:id="737" w:author="Jennifer L." w:date="2023-11-07T22:30:00Z">
        <w:del w:id="738" w:author="Billy Mitchell" w:date="2023-11-08T12:34:00Z">
          <w:r w:rsidR="0095040B" w:rsidRPr="0095040B" w:rsidDel="003A18DB">
            <w:rPr>
              <w:bCs/>
              <w:szCs w:val="24"/>
            </w:rPr>
            <w:delText>participat</w:delText>
          </w:r>
        </w:del>
      </w:ins>
      <w:ins w:id="739" w:author="Jennifer L." w:date="2023-11-07T22:45:00Z">
        <w:del w:id="740" w:author="Billy Mitchell" w:date="2023-11-08T12:34:00Z">
          <w:r w:rsidR="00B468B9" w:rsidDel="003A18DB">
            <w:rPr>
              <w:bCs/>
              <w:szCs w:val="24"/>
            </w:rPr>
            <w:delText>ion</w:delText>
          </w:r>
        </w:del>
      </w:ins>
      <w:ins w:id="741" w:author="Jennifer L." w:date="2023-11-07T22:30:00Z">
        <w:del w:id="742" w:author="Billy Mitchell" w:date="2023-11-08T12:34:00Z">
          <w:r w:rsidR="0095040B" w:rsidRPr="0095040B" w:rsidDel="003A18DB">
            <w:rPr>
              <w:bCs/>
              <w:szCs w:val="24"/>
            </w:rPr>
            <w:delText>,</w:delText>
          </w:r>
        </w:del>
      </w:ins>
      <w:ins w:id="743" w:author="Jennifer L." w:date="2023-11-07T22:46:00Z">
        <w:del w:id="744" w:author="Billy Mitchell" w:date="2023-11-08T12:34:00Z">
          <w:r w:rsidR="00B468B9" w:rsidDel="003A18DB">
            <w:rPr>
              <w:bCs/>
              <w:szCs w:val="24"/>
            </w:rPr>
            <w:delText xml:space="preserve"> including payment</w:delText>
          </w:r>
        </w:del>
      </w:ins>
      <w:ins w:id="745" w:author="Jennifer L." w:date="2023-11-07T22:47:00Z">
        <w:del w:id="746" w:author="Billy Mitchell" w:date="2023-11-08T12:34:00Z">
          <w:r w:rsidR="00B468B9" w:rsidDel="003A18DB">
            <w:rPr>
              <w:bCs/>
              <w:szCs w:val="24"/>
            </w:rPr>
            <w:delText xml:space="preserve"> (b = </w:delText>
          </w:r>
        </w:del>
      </w:ins>
      <w:ins w:id="747" w:author="Jennifer L." w:date="2023-11-07T22:48:00Z">
        <w:del w:id="748" w:author="Billy Mitchell" w:date="2023-11-08T12:34:00Z">
          <w:r w:rsidR="00B468B9" w:rsidDel="003A18DB">
            <w:rPr>
              <w:bCs/>
              <w:szCs w:val="24"/>
            </w:rPr>
            <w:delText>-0.00</w:delText>
          </w:r>
        </w:del>
      </w:ins>
      <w:ins w:id="749" w:author="Jennifer L." w:date="2023-11-07T22:49:00Z">
        <w:del w:id="750" w:author="Billy Mitchell" w:date="2023-11-08T12:34:00Z">
          <w:r w:rsidR="00B468B9" w:rsidDel="003A18DB">
            <w:rPr>
              <w:bCs/>
              <w:szCs w:val="24"/>
            </w:rPr>
            <w:delText>0</w:delText>
          </w:r>
        </w:del>
      </w:ins>
      <w:ins w:id="751" w:author="Jennifer L." w:date="2023-11-07T22:47:00Z">
        <w:del w:id="752" w:author="Billy Mitchell" w:date="2023-11-08T12:34:00Z">
          <w:r w:rsidR="00B468B9" w:rsidDel="003A18DB">
            <w:rPr>
              <w:bCs/>
              <w:szCs w:val="24"/>
            </w:rPr>
            <w:delText>, se = 0.0</w:delText>
          </w:r>
        </w:del>
      </w:ins>
      <w:ins w:id="753" w:author="Jennifer L." w:date="2023-11-07T22:48:00Z">
        <w:del w:id="754" w:author="Billy Mitchell" w:date="2023-11-08T12:34:00Z">
          <w:r w:rsidR="00B468B9" w:rsidDel="003A18DB">
            <w:rPr>
              <w:bCs/>
              <w:szCs w:val="24"/>
            </w:rPr>
            <w:delText>01</w:delText>
          </w:r>
        </w:del>
      </w:ins>
      <w:ins w:id="755" w:author="Jennifer L." w:date="2023-11-07T22:47:00Z">
        <w:del w:id="756" w:author="Billy Mitchell" w:date="2023-11-08T12:34:00Z">
          <w:r w:rsidR="00B468B9" w:rsidDel="003A18DB">
            <w:rPr>
              <w:bCs/>
              <w:szCs w:val="24"/>
            </w:rPr>
            <w:delText>, t(</w:delText>
          </w:r>
        </w:del>
      </w:ins>
      <w:ins w:id="757" w:author="Jennifer L." w:date="2023-11-07T22:48:00Z">
        <w:del w:id="758" w:author="Billy Mitchell" w:date="2023-11-08T12:34:00Z">
          <w:r w:rsidR="00B468B9" w:rsidDel="003A18DB">
            <w:rPr>
              <w:bCs/>
              <w:szCs w:val="24"/>
            </w:rPr>
            <w:delText>65</w:delText>
          </w:r>
        </w:del>
      </w:ins>
      <w:ins w:id="759" w:author="Jennifer L." w:date="2023-11-07T22:47:00Z">
        <w:del w:id="760" w:author="Billy Mitchell" w:date="2023-11-08T12:34:00Z">
          <w:r w:rsidR="00B468B9" w:rsidDel="003A18DB">
            <w:rPr>
              <w:bCs/>
              <w:szCs w:val="24"/>
            </w:rPr>
            <w:delText xml:space="preserve">) = </w:delText>
          </w:r>
        </w:del>
      </w:ins>
      <w:ins w:id="761" w:author="Jennifer L." w:date="2023-11-07T22:48:00Z">
        <w:del w:id="762" w:author="Billy Mitchell" w:date="2023-11-08T12:34:00Z">
          <w:r w:rsidR="00B468B9" w:rsidDel="003A18DB">
            <w:rPr>
              <w:bCs/>
              <w:szCs w:val="24"/>
            </w:rPr>
            <w:delText>-0.49</w:delText>
          </w:r>
        </w:del>
      </w:ins>
      <w:ins w:id="763" w:author="Jennifer L." w:date="2023-11-07T22:47:00Z">
        <w:del w:id="764" w:author="Billy Mitchell" w:date="2023-11-08T12:34:00Z">
          <w:r w:rsidR="00B468B9" w:rsidDel="003A18DB">
            <w:rPr>
              <w:bCs/>
              <w:szCs w:val="24"/>
            </w:rPr>
            <w:delText>, p = 0</w:delText>
          </w:r>
        </w:del>
      </w:ins>
      <w:ins w:id="765" w:author="Jennifer L." w:date="2023-11-07T22:48:00Z">
        <w:del w:id="766" w:author="Billy Mitchell" w:date="2023-11-08T12:34:00Z">
          <w:r w:rsidR="00B468B9" w:rsidDel="003A18DB">
            <w:rPr>
              <w:bCs/>
              <w:szCs w:val="24"/>
            </w:rPr>
            <w:delText>.629</w:delText>
          </w:r>
        </w:del>
      </w:ins>
      <w:ins w:id="767" w:author="Jennifer L." w:date="2023-11-07T22:47:00Z">
        <w:del w:id="768" w:author="Billy Mitchell" w:date="2023-11-08T12:34:00Z">
          <w:r w:rsidR="00B468B9" w:rsidDel="003A18DB">
            <w:rPr>
              <w:bCs/>
              <w:szCs w:val="24"/>
            </w:rPr>
            <w:delText>)</w:delText>
          </w:r>
        </w:del>
      </w:ins>
      <w:ins w:id="769" w:author="Jennifer L." w:date="2023-11-07T22:46:00Z">
        <w:del w:id="770" w:author="Billy Mitchell" w:date="2023-11-08T12:34:00Z">
          <w:r w:rsidR="00B468B9" w:rsidDel="003A18DB">
            <w:rPr>
              <w:bCs/>
              <w:szCs w:val="24"/>
            </w:rPr>
            <w:delText>, thrill-seeking</w:delText>
          </w:r>
        </w:del>
      </w:ins>
      <w:ins w:id="771" w:author="Jennifer L." w:date="2023-11-07T22:47:00Z">
        <w:del w:id="772" w:author="Billy Mitchell" w:date="2023-11-08T12:34:00Z">
          <w:r w:rsidR="00B468B9" w:rsidDel="003A18DB">
            <w:rPr>
              <w:bCs/>
              <w:szCs w:val="24"/>
            </w:rPr>
            <w:delText xml:space="preserve"> (b = </w:delText>
          </w:r>
        </w:del>
      </w:ins>
      <w:ins w:id="773" w:author="Jennifer L." w:date="2023-11-07T22:49:00Z">
        <w:del w:id="774" w:author="Billy Mitchell" w:date="2023-11-08T12:34:00Z">
          <w:r w:rsidR="00B468B9" w:rsidDel="003A18DB">
            <w:rPr>
              <w:bCs/>
              <w:szCs w:val="24"/>
            </w:rPr>
            <w:delText>-0.00</w:delText>
          </w:r>
        </w:del>
      </w:ins>
      <w:ins w:id="775" w:author="Jennifer L." w:date="2023-11-07T22:47:00Z">
        <w:del w:id="776" w:author="Billy Mitchell" w:date="2023-11-08T12:34:00Z">
          <w:r w:rsidR="00B468B9" w:rsidDel="003A18DB">
            <w:rPr>
              <w:bCs/>
              <w:szCs w:val="24"/>
            </w:rPr>
            <w:delText>0</w:delText>
          </w:r>
        </w:del>
      </w:ins>
      <w:ins w:id="777" w:author="Jennifer L." w:date="2023-11-07T22:49:00Z">
        <w:del w:id="778" w:author="Billy Mitchell" w:date="2023-11-08T12:34:00Z">
          <w:r w:rsidR="00B468B9" w:rsidDel="003A18DB">
            <w:rPr>
              <w:bCs/>
              <w:szCs w:val="24"/>
            </w:rPr>
            <w:delText>,</w:delText>
          </w:r>
        </w:del>
      </w:ins>
      <w:ins w:id="779" w:author="Jennifer L." w:date="2023-11-07T22:47:00Z">
        <w:del w:id="780" w:author="Billy Mitchell" w:date="2023-11-08T12:34:00Z">
          <w:r w:rsidR="00B468B9" w:rsidDel="003A18DB">
            <w:rPr>
              <w:bCs/>
              <w:szCs w:val="24"/>
            </w:rPr>
            <w:delText xml:space="preserve"> se = 0.0</w:delText>
          </w:r>
        </w:del>
      </w:ins>
      <w:ins w:id="781" w:author="Jennifer L." w:date="2023-11-07T22:49:00Z">
        <w:del w:id="782" w:author="Billy Mitchell" w:date="2023-11-08T12:34:00Z">
          <w:r w:rsidR="00B468B9" w:rsidDel="003A18DB">
            <w:rPr>
              <w:bCs/>
              <w:szCs w:val="24"/>
            </w:rPr>
            <w:delText>01</w:delText>
          </w:r>
        </w:del>
      </w:ins>
      <w:ins w:id="783" w:author="Jennifer L." w:date="2023-11-07T22:47:00Z">
        <w:del w:id="784" w:author="Billy Mitchell" w:date="2023-11-08T12:34:00Z">
          <w:r w:rsidR="00B468B9" w:rsidDel="003A18DB">
            <w:rPr>
              <w:bCs/>
              <w:szCs w:val="24"/>
            </w:rPr>
            <w:delText>, t(</w:delText>
          </w:r>
        </w:del>
      </w:ins>
      <w:ins w:id="785" w:author="Jennifer L." w:date="2023-11-07T22:49:00Z">
        <w:del w:id="786" w:author="Billy Mitchell" w:date="2023-11-08T12:34:00Z">
          <w:r w:rsidR="00B468B9" w:rsidDel="003A18DB">
            <w:rPr>
              <w:bCs/>
              <w:szCs w:val="24"/>
            </w:rPr>
            <w:delText>65</w:delText>
          </w:r>
        </w:del>
      </w:ins>
      <w:ins w:id="787" w:author="Jennifer L." w:date="2023-11-07T22:47:00Z">
        <w:del w:id="788" w:author="Billy Mitchell" w:date="2023-11-08T12:34:00Z">
          <w:r w:rsidR="00B468B9" w:rsidDel="003A18DB">
            <w:rPr>
              <w:bCs/>
              <w:szCs w:val="24"/>
            </w:rPr>
            <w:delText xml:space="preserve">) = </w:delText>
          </w:r>
        </w:del>
      </w:ins>
      <w:ins w:id="789" w:author="Jennifer L." w:date="2023-11-07T22:49:00Z">
        <w:del w:id="790" w:author="Billy Mitchell" w:date="2023-11-08T12:34:00Z">
          <w:r w:rsidR="00B468B9" w:rsidDel="003A18DB">
            <w:rPr>
              <w:bCs/>
              <w:szCs w:val="24"/>
            </w:rPr>
            <w:delText>-0.25</w:delText>
          </w:r>
        </w:del>
      </w:ins>
      <w:ins w:id="791" w:author="Jennifer L." w:date="2023-11-07T22:47:00Z">
        <w:del w:id="792" w:author="Billy Mitchell" w:date="2023-11-08T12:34:00Z">
          <w:r w:rsidR="00B468B9" w:rsidDel="003A18DB">
            <w:rPr>
              <w:bCs/>
              <w:szCs w:val="24"/>
            </w:rPr>
            <w:delText>, p = 0.</w:delText>
          </w:r>
        </w:del>
      </w:ins>
      <w:ins w:id="793" w:author="Jennifer L." w:date="2023-11-07T22:49:00Z">
        <w:del w:id="794" w:author="Billy Mitchell" w:date="2023-11-08T12:34:00Z">
          <w:r w:rsidR="00B468B9" w:rsidDel="003A18DB">
            <w:rPr>
              <w:bCs/>
              <w:szCs w:val="24"/>
            </w:rPr>
            <w:delText>801</w:delText>
          </w:r>
        </w:del>
      </w:ins>
      <w:ins w:id="795" w:author="Jennifer L." w:date="2023-11-07T22:47:00Z">
        <w:del w:id="796" w:author="Billy Mitchell" w:date="2023-11-08T12:34:00Z">
          <w:r w:rsidR="00B468B9" w:rsidDel="003A18DB">
            <w:rPr>
              <w:bCs/>
              <w:szCs w:val="24"/>
            </w:rPr>
            <w:delText>)</w:delText>
          </w:r>
        </w:del>
      </w:ins>
      <w:ins w:id="797" w:author="Jennifer L." w:date="2023-11-07T22:46:00Z">
        <w:del w:id="798" w:author="Billy Mitchell" w:date="2023-11-08T12:34:00Z">
          <w:r w:rsidR="00B468B9" w:rsidDel="003A18DB">
            <w:rPr>
              <w:bCs/>
              <w:szCs w:val="24"/>
            </w:rPr>
            <w:delText>, novelty</w:delText>
          </w:r>
        </w:del>
      </w:ins>
      <w:ins w:id="799" w:author="Jennifer L." w:date="2023-11-07T22:49:00Z">
        <w:del w:id="800" w:author="Billy Mitchell" w:date="2023-11-08T12:34:00Z">
          <w:r w:rsidR="00B468B9" w:rsidDel="003A18DB">
            <w:rPr>
              <w:bCs/>
              <w:szCs w:val="24"/>
            </w:rPr>
            <w:delText>-seeking</w:delText>
          </w:r>
        </w:del>
      </w:ins>
      <w:ins w:id="801" w:author="Jennifer L." w:date="2023-11-07T22:47:00Z">
        <w:del w:id="802" w:author="Billy Mitchell" w:date="2023-11-08T12:34:00Z">
          <w:r w:rsidR="00B468B9" w:rsidDel="003A18DB">
            <w:rPr>
              <w:bCs/>
              <w:szCs w:val="24"/>
            </w:rPr>
            <w:delText xml:space="preserve"> (b = 0.0</w:delText>
          </w:r>
        </w:del>
      </w:ins>
      <w:ins w:id="803" w:author="Jennifer L." w:date="2023-11-07T22:49:00Z">
        <w:del w:id="804" w:author="Billy Mitchell" w:date="2023-11-08T12:34:00Z">
          <w:r w:rsidR="00B468B9" w:rsidDel="003A18DB">
            <w:rPr>
              <w:bCs/>
              <w:szCs w:val="24"/>
            </w:rPr>
            <w:delText>01</w:delText>
          </w:r>
        </w:del>
      </w:ins>
      <w:ins w:id="805" w:author="Jennifer L." w:date="2023-11-07T22:47:00Z">
        <w:del w:id="806" w:author="Billy Mitchell" w:date="2023-11-08T12:34:00Z">
          <w:r w:rsidR="00B468B9" w:rsidDel="003A18DB">
            <w:rPr>
              <w:bCs/>
              <w:szCs w:val="24"/>
            </w:rPr>
            <w:delText>, se = 0.0</w:delText>
          </w:r>
        </w:del>
      </w:ins>
      <w:ins w:id="807" w:author="Jennifer L." w:date="2023-11-07T22:50:00Z">
        <w:del w:id="808" w:author="Billy Mitchell" w:date="2023-11-08T12:34:00Z">
          <w:r w:rsidR="00B468B9" w:rsidDel="003A18DB">
            <w:rPr>
              <w:bCs/>
              <w:szCs w:val="24"/>
            </w:rPr>
            <w:delText>01</w:delText>
          </w:r>
        </w:del>
      </w:ins>
      <w:ins w:id="809" w:author="Jennifer L." w:date="2023-11-07T22:47:00Z">
        <w:del w:id="810" w:author="Billy Mitchell" w:date="2023-11-08T12:34:00Z">
          <w:r w:rsidR="00B468B9" w:rsidDel="003A18DB">
            <w:rPr>
              <w:bCs/>
              <w:szCs w:val="24"/>
            </w:rPr>
            <w:delText>, t(</w:delText>
          </w:r>
        </w:del>
      </w:ins>
      <w:ins w:id="811" w:author="Jennifer L." w:date="2023-11-07T22:50:00Z">
        <w:del w:id="812" w:author="Billy Mitchell" w:date="2023-11-08T12:34:00Z">
          <w:r w:rsidR="00B468B9" w:rsidDel="003A18DB">
            <w:rPr>
              <w:bCs/>
              <w:szCs w:val="24"/>
            </w:rPr>
            <w:delText>65</w:delText>
          </w:r>
        </w:del>
      </w:ins>
      <w:ins w:id="813" w:author="Jennifer L." w:date="2023-11-07T22:47:00Z">
        <w:del w:id="814" w:author="Billy Mitchell" w:date="2023-11-08T12:34:00Z">
          <w:r w:rsidR="00B468B9" w:rsidDel="003A18DB">
            <w:rPr>
              <w:bCs/>
              <w:szCs w:val="24"/>
            </w:rPr>
            <w:delText xml:space="preserve">) = </w:delText>
          </w:r>
        </w:del>
      </w:ins>
      <w:ins w:id="815" w:author="Jennifer L." w:date="2023-11-07T22:50:00Z">
        <w:del w:id="816" w:author="Billy Mitchell" w:date="2023-11-08T12:34:00Z">
          <w:r w:rsidR="00B468B9" w:rsidDel="003A18DB">
            <w:rPr>
              <w:bCs/>
              <w:szCs w:val="24"/>
            </w:rPr>
            <w:delText>0.75</w:delText>
          </w:r>
        </w:del>
      </w:ins>
      <w:ins w:id="817" w:author="Jennifer L." w:date="2023-11-07T22:47:00Z">
        <w:del w:id="818" w:author="Billy Mitchell" w:date="2023-11-08T12:34:00Z">
          <w:r w:rsidR="00B468B9" w:rsidDel="003A18DB">
            <w:rPr>
              <w:bCs/>
              <w:szCs w:val="24"/>
            </w:rPr>
            <w:delText>, p = 0.</w:delText>
          </w:r>
        </w:del>
      </w:ins>
      <w:ins w:id="819" w:author="Jennifer L." w:date="2023-11-07T22:50:00Z">
        <w:del w:id="820" w:author="Billy Mitchell" w:date="2023-11-08T12:34:00Z">
          <w:r w:rsidR="00B468B9" w:rsidDel="003A18DB">
            <w:rPr>
              <w:bCs/>
              <w:szCs w:val="24"/>
            </w:rPr>
            <w:delText>454</w:delText>
          </w:r>
        </w:del>
      </w:ins>
      <w:ins w:id="821" w:author="Jennifer L." w:date="2023-11-07T22:47:00Z">
        <w:del w:id="822" w:author="Billy Mitchell" w:date="2023-11-08T12:34:00Z">
          <w:r w:rsidR="00B468B9" w:rsidDel="003A18DB">
            <w:rPr>
              <w:bCs/>
              <w:szCs w:val="24"/>
            </w:rPr>
            <w:delText>)</w:delText>
          </w:r>
        </w:del>
      </w:ins>
      <w:ins w:id="823" w:author="Jennifer L." w:date="2023-11-07T22:46:00Z">
        <w:del w:id="824" w:author="Billy Mitchell" w:date="2023-11-08T12:34:00Z">
          <w:r w:rsidR="00B468B9" w:rsidDel="003A18DB">
            <w:rPr>
              <w:bCs/>
              <w:szCs w:val="24"/>
            </w:rPr>
            <w:delText>, peer influence</w:delText>
          </w:r>
        </w:del>
      </w:ins>
      <w:ins w:id="825" w:author="Jennifer L." w:date="2023-11-07T22:47:00Z">
        <w:del w:id="826" w:author="Billy Mitchell" w:date="2023-11-08T12:34:00Z">
          <w:r w:rsidR="00B468B9" w:rsidDel="003A18DB">
            <w:rPr>
              <w:bCs/>
              <w:szCs w:val="24"/>
            </w:rPr>
            <w:delText xml:space="preserve"> (b = 0.0</w:delText>
          </w:r>
        </w:del>
      </w:ins>
      <w:ins w:id="827" w:author="Jennifer L." w:date="2023-11-07T22:50:00Z">
        <w:del w:id="828" w:author="Billy Mitchell" w:date="2023-11-08T12:34:00Z">
          <w:r w:rsidR="00B468B9" w:rsidDel="003A18DB">
            <w:rPr>
              <w:bCs/>
              <w:szCs w:val="24"/>
            </w:rPr>
            <w:delText>01</w:delText>
          </w:r>
        </w:del>
      </w:ins>
      <w:ins w:id="829" w:author="Jennifer L." w:date="2023-11-07T22:47:00Z">
        <w:del w:id="830" w:author="Billy Mitchell" w:date="2023-11-08T12:34:00Z">
          <w:r w:rsidR="00B468B9" w:rsidDel="003A18DB">
            <w:rPr>
              <w:bCs/>
              <w:szCs w:val="24"/>
            </w:rPr>
            <w:delText>, se = 0.0</w:delText>
          </w:r>
        </w:del>
      </w:ins>
      <w:ins w:id="831" w:author="Jennifer L." w:date="2023-11-07T22:50:00Z">
        <w:del w:id="832" w:author="Billy Mitchell" w:date="2023-11-08T12:34:00Z">
          <w:r w:rsidR="00B468B9" w:rsidDel="003A18DB">
            <w:rPr>
              <w:bCs/>
              <w:szCs w:val="24"/>
            </w:rPr>
            <w:delText>01</w:delText>
          </w:r>
        </w:del>
      </w:ins>
      <w:ins w:id="833" w:author="Jennifer L." w:date="2023-11-07T22:47:00Z">
        <w:del w:id="834" w:author="Billy Mitchell" w:date="2023-11-08T12:34:00Z">
          <w:r w:rsidR="00B468B9" w:rsidDel="003A18DB">
            <w:rPr>
              <w:bCs/>
              <w:szCs w:val="24"/>
            </w:rPr>
            <w:delText>, t(</w:delText>
          </w:r>
        </w:del>
      </w:ins>
      <w:ins w:id="835" w:author="Jennifer L." w:date="2023-11-07T22:50:00Z">
        <w:del w:id="836" w:author="Billy Mitchell" w:date="2023-11-08T12:34:00Z">
          <w:r w:rsidR="00B468B9" w:rsidDel="003A18DB">
            <w:rPr>
              <w:bCs/>
              <w:szCs w:val="24"/>
            </w:rPr>
            <w:delText>65</w:delText>
          </w:r>
        </w:del>
      </w:ins>
      <w:ins w:id="837" w:author="Jennifer L." w:date="2023-11-07T22:47:00Z">
        <w:del w:id="838" w:author="Billy Mitchell" w:date="2023-11-08T12:34:00Z">
          <w:r w:rsidR="00B468B9" w:rsidDel="003A18DB">
            <w:rPr>
              <w:bCs/>
              <w:szCs w:val="24"/>
            </w:rPr>
            <w:delText xml:space="preserve">) = </w:delText>
          </w:r>
        </w:del>
      </w:ins>
      <w:ins w:id="839" w:author="Jennifer L." w:date="2023-11-07T22:50:00Z">
        <w:del w:id="840" w:author="Billy Mitchell" w:date="2023-11-08T12:34:00Z">
          <w:r w:rsidR="00B468B9" w:rsidDel="003A18DB">
            <w:rPr>
              <w:bCs/>
              <w:szCs w:val="24"/>
            </w:rPr>
            <w:delText>0.53</w:delText>
          </w:r>
        </w:del>
      </w:ins>
      <w:ins w:id="841" w:author="Jennifer L." w:date="2023-11-07T22:47:00Z">
        <w:del w:id="842" w:author="Billy Mitchell" w:date="2023-11-08T12:34:00Z">
          <w:r w:rsidR="00B468B9" w:rsidDel="003A18DB">
            <w:rPr>
              <w:bCs/>
              <w:szCs w:val="24"/>
            </w:rPr>
            <w:delText>, p = 0.</w:delText>
          </w:r>
        </w:del>
      </w:ins>
      <w:ins w:id="843" w:author="Jennifer L." w:date="2023-11-07T22:50:00Z">
        <w:del w:id="844" w:author="Billy Mitchell" w:date="2023-11-08T12:34:00Z">
          <w:r w:rsidR="00B468B9" w:rsidDel="003A18DB">
            <w:rPr>
              <w:bCs/>
              <w:szCs w:val="24"/>
            </w:rPr>
            <w:delText>595</w:delText>
          </w:r>
        </w:del>
      </w:ins>
      <w:ins w:id="845" w:author="Jennifer L." w:date="2023-11-07T22:47:00Z">
        <w:del w:id="846" w:author="Billy Mitchell" w:date="2023-11-08T12:34:00Z">
          <w:r w:rsidR="00B468B9" w:rsidDel="003A18DB">
            <w:rPr>
              <w:bCs/>
              <w:szCs w:val="24"/>
            </w:rPr>
            <w:delText>)</w:delText>
          </w:r>
        </w:del>
      </w:ins>
      <w:ins w:id="847" w:author="Jennifer L." w:date="2023-11-07T22:46:00Z">
        <w:del w:id="848" w:author="Billy Mitchell" w:date="2023-11-08T12:34:00Z">
          <w:r w:rsidR="00B468B9" w:rsidDel="003A18DB">
            <w:rPr>
              <w:bCs/>
              <w:szCs w:val="24"/>
            </w:rPr>
            <w:delText>, boredom</w:delText>
          </w:r>
        </w:del>
      </w:ins>
      <w:ins w:id="849" w:author="Jennifer L." w:date="2023-11-07T22:47:00Z">
        <w:del w:id="850" w:author="Billy Mitchell" w:date="2023-11-08T12:34:00Z">
          <w:r w:rsidR="00B468B9" w:rsidDel="003A18DB">
            <w:rPr>
              <w:bCs/>
              <w:szCs w:val="24"/>
            </w:rPr>
            <w:delText xml:space="preserve"> (b = </w:delText>
          </w:r>
        </w:del>
      </w:ins>
      <w:ins w:id="851" w:author="Jennifer L." w:date="2023-11-07T22:50:00Z">
        <w:del w:id="852" w:author="Billy Mitchell" w:date="2023-11-08T12:34:00Z">
          <w:r w:rsidR="00B468B9" w:rsidDel="003A18DB">
            <w:rPr>
              <w:bCs/>
              <w:szCs w:val="24"/>
            </w:rPr>
            <w:delText>-0.001</w:delText>
          </w:r>
        </w:del>
      </w:ins>
      <w:ins w:id="853" w:author="Jennifer L." w:date="2023-11-07T22:47:00Z">
        <w:del w:id="854" w:author="Billy Mitchell" w:date="2023-11-08T12:34:00Z">
          <w:r w:rsidR="00B468B9" w:rsidDel="003A18DB">
            <w:rPr>
              <w:bCs/>
              <w:szCs w:val="24"/>
            </w:rPr>
            <w:delText>, se = 0.0</w:delText>
          </w:r>
        </w:del>
      </w:ins>
      <w:ins w:id="855" w:author="Jennifer L." w:date="2023-11-07T22:50:00Z">
        <w:del w:id="856" w:author="Billy Mitchell" w:date="2023-11-08T12:34:00Z">
          <w:r w:rsidR="00B468B9" w:rsidDel="003A18DB">
            <w:rPr>
              <w:bCs/>
              <w:szCs w:val="24"/>
            </w:rPr>
            <w:delText>0</w:delText>
          </w:r>
        </w:del>
      </w:ins>
      <w:ins w:id="857" w:author="Jennifer L." w:date="2023-11-07T22:51:00Z">
        <w:del w:id="858" w:author="Billy Mitchell" w:date="2023-11-08T12:34:00Z">
          <w:r w:rsidR="00B468B9" w:rsidDel="003A18DB">
            <w:rPr>
              <w:bCs/>
              <w:szCs w:val="24"/>
            </w:rPr>
            <w:delText>1</w:delText>
          </w:r>
        </w:del>
      </w:ins>
      <w:ins w:id="859" w:author="Jennifer L." w:date="2023-11-07T22:47:00Z">
        <w:del w:id="860" w:author="Billy Mitchell" w:date="2023-11-08T12:34:00Z">
          <w:r w:rsidR="00B468B9" w:rsidDel="003A18DB">
            <w:rPr>
              <w:bCs/>
              <w:szCs w:val="24"/>
            </w:rPr>
            <w:delText>, t(</w:delText>
          </w:r>
        </w:del>
      </w:ins>
      <w:ins w:id="861" w:author="Jennifer L." w:date="2023-11-07T22:51:00Z">
        <w:del w:id="862" w:author="Billy Mitchell" w:date="2023-11-08T12:34:00Z">
          <w:r w:rsidR="00B468B9" w:rsidDel="003A18DB">
            <w:rPr>
              <w:bCs/>
              <w:szCs w:val="24"/>
            </w:rPr>
            <w:delText>65</w:delText>
          </w:r>
        </w:del>
      </w:ins>
      <w:ins w:id="863" w:author="Jennifer L." w:date="2023-11-07T22:47:00Z">
        <w:del w:id="864" w:author="Billy Mitchell" w:date="2023-11-08T12:34:00Z">
          <w:r w:rsidR="00B468B9" w:rsidDel="003A18DB">
            <w:rPr>
              <w:bCs/>
              <w:szCs w:val="24"/>
            </w:rPr>
            <w:delText xml:space="preserve">) = </w:delText>
          </w:r>
        </w:del>
      </w:ins>
      <w:ins w:id="865" w:author="Jennifer L." w:date="2023-11-07T22:51:00Z">
        <w:del w:id="866" w:author="Billy Mitchell" w:date="2023-11-08T12:34:00Z">
          <w:r w:rsidR="00B468B9" w:rsidDel="003A18DB">
            <w:rPr>
              <w:bCs/>
              <w:szCs w:val="24"/>
            </w:rPr>
            <w:delText>-0.96</w:delText>
          </w:r>
        </w:del>
      </w:ins>
      <w:ins w:id="867" w:author="Jennifer L." w:date="2023-11-07T22:47:00Z">
        <w:del w:id="868" w:author="Billy Mitchell" w:date="2023-11-08T12:34:00Z">
          <w:r w:rsidR="00B468B9" w:rsidDel="003A18DB">
            <w:rPr>
              <w:bCs/>
              <w:szCs w:val="24"/>
            </w:rPr>
            <w:delText>, p = 0.3</w:delText>
          </w:r>
        </w:del>
      </w:ins>
      <w:ins w:id="869" w:author="Jennifer L." w:date="2023-11-07T22:51:00Z">
        <w:del w:id="870" w:author="Billy Mitchell" w:date="2023-11-08T12:34:00Z">
          <w:r w:rsidR="00B468B9" w:rsidDel="003A18DB">
            <w:rPr>
              <w:bCs/>
              <w:szCs w:val="24"/>
            </w:rPr>
            <w:delText>41</w:delText>
          </w:r>
        </w:del>
      </w:ins>
      <w:ins w:id="871" w:author="Jennifer L." w:date="2023-11-07T22:47:00Z">
        <w:del w:id="872" w:author="Billy Mitchell" w:date="2023-11-08T12:34:00Z">
          <w:r w:rsidR="00B468B9" w:rsidDel="003A18DB">
            <w:rPr>
              <w:bCs/>
              <w:szCs w:val="24"/>
            </w:rPr>
            <w:delText>)</w:delText>
          </w:r>
        </w:del>
      </w:ins>
      <w:ins w:id="873" w:author="Jennifer L." w:date="2023-11-07T22:46:00Z">
        <w:del w:id="874" w:author="Billy Mitchell" w:date="2023-11-08T12:34:00Z">
          <w:r w:rsidR="00B468B9" w:rsidDel="003A18DB">
            <w:rPr>
              <w:bCs/>
              <w:szCs w:val="24"/>
            </w:rPr>
            <w:delText xml:space="preserve">, </w:delText>
          </w:r>
        </w:del>
      </w:ins>
      <w:ins w:id="875" w:author="Jennifer L." w:date="2023-11-07T22:51:00Z">
        <w:del w:id="876" w:author="Billy Mitchell" w:date="2023-11-08T12:34:00Z">
          <w:r w:rsidR="00B468B9" w:rsidDel="003A18DB">
            <w:rPr>
              <w:bCs/>
              <w:szCs w:val="24"/>
            </w:rPr>
            <w:delText>contributing to</w:delText>
          </w:r>
        </w:del>
      </w:ins>
      <w:ins w:id="877" w:author="Jennifer L." w:date="2023-11-07T22:46:00Z">
        <w:del w:id="878" w:author="Billy Mitchell" w:date="2023-11-08T12:34:00Z">
          <w:r w:rsidR="00B468B9" w:rsidDel="003A18DB">
            <w:rPr>
              <w:bCs/>
              <w:szCs w:val="24"/>
            </w:rPr>
            <w:delText xml:space="preserve"> science</w:delText>
          </w:r>
        </w:del>
      </w:ins>
      <w:ins w:id="879" w:author="Jennifer L." w:date="2023-11-07T22:47:00Z">
        <w:del w:id="880" w:author="Billy Mitchell" w:date="2023-11-08T12:34:00Z">
          <w:r w:rsidR="00B468B9" w:rsidDel="003A18DB">
            <w:rPr>
              <w:bCs/>
              <w:szCs w:val="24"/>
            </w:rPr>
            <w:delText xml:space="preserve"> </w:delText>
          </w:r>
        </w:del>
      </w:ins>
      <w:ins w:id="881" w:author="Jennifer L." w:date="2023-11-07T22:48:00Z">
        <w:del w:id="882" w:author="Billy Mitchell" w:date="2023-11-08T12:34:00Z">
          <w:r w:rsidR="00B468B9" w:rsidDel="003A18DB">
            <w:rPr>
              <w:bCs/>
              <w:szCs w:val="24"/>
            </w:rPr>
            <w:delText>(b = 0.</w:delText>
          </w:r>
        </w:del>
      </w:ins>
      <w:ins w:id="883" w:author="Jennifer L." w:date="2023-11-07T22:51:00Z">
        <w:del w:id="884" w:author="Billy Mitchell" w:date="2023-11-08T12:34:00Z">
          <w:r w:rsidR="00B468B9" w:rsidDel="003A18DB">
            <w:rPr>
              <w:bCs/>
              <w:szCs w:val="24"/>
            </w:rPr>
            <w:delText>000</w:delText>
          </w:r>
        </w:del>
      </w:ins>
      <w:ins w:id="885" w:author="Jennifer L." w:date="2023-11-07T22:48:00Z">
        <w:del w:id="886" w:author="Billy Mitchell" w:date="2023-11-08T12:34:00Z">
          <w:r w:rsidR="00B468B9" w:rsidDel="003A18DB">
            <w:rPr>
              <w:bCs/>
              <w:szCs w:val="24"/>
            </w:rPr>
            <w:delText>, se = 0.0</w:delText>
          </w:r>
        </w:del>
      </w:ins>
      <w:ins w:id="887" w:author="Jennifer L." w:date="2023-11-07T22:51:00Z">
        <w:del w:id="888" w:author="Billy Mitchell" w:date="2023-11-08T12:34:00Z">
          <w:r w:rsidR="00B468B9" w:rsidDel="003A18DB">
            <w:rPr>
              <w:bCs/>
              <w:szCs w:val="24"/>
            </w:rPr>
            <w:delText>01</w:delText>
          </w:r>
        </w:del>
      </w:ins>
      <w:ins w:id="889" w:author="Jennifer L." w:date="2023-11-07T22:48:00Z">
        <w:del w:id="890" w:author="Billy Mitchell" w:date="2023-11-08T12:34:00Z">
          <w:r w:rsidR="00B468B9" w:rsidDel="003A18DB">
            <w:rPr>
              <w:bCs/>
              <w:szCs w:val="24"/>
            </w:rPr>
            <w:delText>, t(</w:delText>
          </w:r>
        </w:del>
      </w:ins>
      <w:ins w:id="891" w:author="Jennifer L." w:date="2023-11-07T22:51:00Z">
        <w:del w:id="892" w:author="Billy Mitchell" w:date="2023-11-08T12:34:00Z">
          <w:r w:rsidR="00B468B9" w:rsidDel="003A18DB">
            <w:rPr>
              <w:bCs/>
              <w:szCs w:val="24"/>
            </w:rPr>
            <w:delText>65</w:delText>
          </w:r>
        </w:del>
      </w:ins>
      <w:ins w:id="893" w:author="Jennifer L." w:date="2023-11-07T22:48:00Z">
        <w:del w:id="894" w:author="Billy Mitchell" w:date="2023-11-08T12:34:00Z">
          <w:r w:rsidR="00B468B9" w:rsidDel="003A18DB">
            <w:rPr>
              <w:bCs/>
              <w:szCs w:val="24"/>
            </w:rPr>
            <w:delText xml:space="preserve">) = </w:delText>
          </w:r>
        </w:del>
      </w:ins>
      <w:ins w:id="895" w:author="Jennifer L." w:date="2023-11-07T22:51:00Z">
        <w:del w:id="896" w:author="Billy Mitchell" w:date="2023-11-08T12:34:00Z">
          <w:r w:rsidR="00B468B9" w:rsidDel="003A18DB">
            <w:rPr>
              <w:bCs/>
              <w:szCs w:val="24"/>
            </w:rPr>
            <w:delText>-0.18</w:delText>
          </w:r>
        </w:del>
      </w:ins>
      <w:ins w:id="897" w:author="Jennifer L." w:date="2023-11-07T22:48:00Z">
        <w:del w:id="898" w:author="Billy Mitchell" w:date="2023-11-08T12:34:00Z">
          <w:r w:rsidR="00B468B9" w:rsidDel="003A18DB">
            <w:rPr>
              <w:bCs/>
              <w:szCs w:val="24"/>
            </w:rPr>
            <w:delText>, p = 0.</w:delText>
          </w:r>
        </w:del>
      </w:ins>
      <w:ins w:id="899" w:author="Jennifer L." w:date="2023-11-07T22:51:00Z">
        <w:del w:id="900" w:author="Billy Mitchell" w:date="2023-11-08T12:34:00Z">
          <w:r w:rsidR="00B468B9" w:rsidDel="003A18DB">
            <w:rPr>
              <w:bCs/>
              <w:szCs w:val="24"/>
            </w:rPr>
            <w:delText>858</w:delText>
          </w:r>
        </w:del>
      </w:ins>
      <w:ins w:id="901" w:author="Jennifer L." w:date="2023-11-07T22:48:00Z">
        <w:del w:id="902" w:author="Billy Mitchell" w:date="2023-11-08T12:34:00Z">
          <w:r w:rsidR="00B468B9" w:rsidDel="003A18DB">
            <w:rPr>
              <w:bCs/>
              <w:szCs w:val="24"/>
            </w:rPr>
            <w:delText>)</w:delText>
          </w:r>
        </w:del>
      </w:ins>
      <w:ins w:id="903" w:author="Jennifer L." w:date="2023-11-07T22:46:00Z">
        <w:del w:id="904" w:author="Billy Mitchell" w:date="2023-11-08T12:34:00Z">
          <w:r w:rsidR="00B468B9" w:rsidDel="003A18DB">
            <w:rPr>
              <w:bCs/>
              <w:szCs w:val="24"/>
            </w:rPr>
            <w:delText>, and seeking a challenge</w:delText>
          </w:r>
        </w:del>
      </w:ins>
      <w:ins w:id="905" w:author="Jennifer L." w:date="2023-11-07T22:48:00Z">
        <w:del w:id="906" w:author="Billy Mitchell" w:date="2023-11-08T12:34:00Z">
          <w:r w:rsidR="00B468B9" w:rsidDel="003A18DB">
            <w:rPr>
              <w:bCs/>
              <w:szCs w:val="24"/>
            </w:rPr>
            <w:delText xml:space="preserve"> (b = 0.0</w:delText>
          </w:r>
        </w:del>
      </w:ins>
      <w:ins w:id="907" w:author="Jennifer L." w:date="2023-11-07T22:51:00Z">
        <w:del w:id="908" w:author="Billy Mitchell" w:date="2023-11-08T12:34:00Z">
          <w:r w:rsidR="00B468B9" w:rsidDel="003A18DB">
            <w:rPr>
              <w:bCs/>
              <w:szCs w:val="24"/>
            </w:rPr>
            <w:delText>00</w:delText>
          </w:r>
        </w:del>
      </w:ins>
      <w:ins w:id="909" w:author="Jennifer L." w:date="2023-11-07T22:48:00Z">
        <w:del w:id="910" w:author="Billy Mitchell" w:date="2023-11-08T12:34:00Z">
          <w:r w:rsidR="00B468B9" w:rsidDel="003A18DB">
            <w:rPr>
              <w:bCs/>
              <w:szCs w:val="24"/>
            </w:rPr>
            <w:delText>, se = 0.0</w:delText>
          </w:r>
        </w:del>
      </w:ins>
      <w:ins w:id="911" w:author="Jennifer L." w:date="2023-11-07T22:52:00Z">
        <w:del w:id="912" w:author="Billy Mitchell" w:date="2023-11-08T12:34:00Z">
          <w:r w:rsidR="00B468B9" w:rsidDel="003A18DB">
            <w:rPr>
              <w:bCs/>
              <w:szCs w:val="24"/>
            </w:rPr>
            <w:delText>01</w:delText>
          </w:r>
        </w:del>
      </w:ins>
      <w:ins w:id="913" w:author="Jennifer L." w:date="2023-11-07T22:48:00Z">
        <w:del w:id="914" w:author="Billy Mitchell" w:date="2023-11-08T12:34:00Z">
          <w:r w:rsidR="00B468B9" w:rsidDel="003A18DB">
            <w:rPr>
              <w:bCs/>
              <w:szCs w:val="24"/>
            </w:rPr>
            <w:delText>, t(</w:delText>
          </w:r>
        </w:del>
      </w:ins>
      <w:ins w:id="915" w:author="Jennifer L." w:date="2023-11-07T22:52:00Z">
        <w:del w:id="916" w:author="Billy Mitchell" w:date="2023-11-08T12:34:00Z">
          <w:r w:rsidR="00B468B9" w:rsidDel="003A18DB">
            <w:rPr>
              <w:bCs/>
              <w:szCs w:val="24"/>
            </w:rPr>
            <w:delText>65</w:delText>
          </w:r>
        </w:del>
      </w:ins>
      <w:ins w:id="917" w:author="Jennifer L." w:date="2023-11-07T22:48:00Z">
        <w:del w:id="918" w:author="Billy Mitchell" w:date="2023-11-08T12:34:00Z">
          <w:r w:rsidR="00B468B9" w:rsidDel="003A18DB">
            <w:rPr>
              <w:bCs/>
              <w:szCs w:val="24"/>
            </w:rPr>
            <w:delText xml:space="preserve">) = </w:delText>
          </w:r>
        </w:del>
      </w:ins>
      <w:ins w:id="919" w:author="Jennifer L." w:date="2023-11-07T22:52:00Z">
        <w:del w:id="920" w:author="Billy Mitchell" w:date="2023-11-08T12:34:00Z">
          <w:r w:rsidR="00B468B9" w:rsidDel="003A18DB">
            <w:rPr>
              <w:bCs/>
              <w:szCs w:val="24"/>
            </w:rPr>
            <w:delText>-0.08</w:delText>
          </w:r>
        </w:del>
      </w:ins>
      <w:ins w:id="921" w:author="Jennifer L." w:date="2023-11-07T22:48:00Z">
        <w:del w:id="922" w:author="Billy Mitchell" w:date="2023-11-08T12:34:00Z">
          <w:r w:rsidR="00B468B9" w:rsidDel="003A18DB">
            <w:rPr>
              <w:bCs/>
              <w:szCs w:val="24"/>
            </w:rPr>
            <w:delText>, p = 0.</w:delText>
          </w:r>
        </w:del>
      </w:ins>
      <w:ins w:id="923" w:author="Jennifer L." w:date="2023-11-07T22:52:00Z">
        <w:del w:id="924" w:author="Billy Mitchell" w:date="2023-11-08T12:34:00Z">
          <w:r w:rsidR="00B468B9" w:rsidDel="003A18DB">
            <w:rPr>
              <w:bCs/>
              <w:szCs w:val="24"/>
            </w:rPr>
            <w:delText>935</w:delText>
          </w:r>
        </w:del>
      </w:ins>
      <w:ins w:id="925" w:author="Jennifer L." w:date="2023-11-07T22:48:00Z">
        <w:del w:id="926" w:author="Billy Mitchell" w:date="2023-11-08T12:34:00Z">
          <w:r w:rsidR="00B468B9" w:rsidDel="003A18DB">
            <w:rPr>
              <w:bCs/>
              <w:szCs w:val="24"/>
            </w:rPr>
            <w:delText>).</w:delText>
          </w:r>
        </w:del>
      </w:ins>
      <w:ins w:id="927" w:author="Jennifer L." w:date="2023-11-07T22:30:00Z">
        <w:del w:id="928" w:author="Billy Mitchell" w:date="2023-11-08T12:34:00Z">
          <w:r w:rsidR="0095040B" w:rsidRPr="0095040B" w:rsidDel="003A18DB">
            <w:rPr>
              <w:bCs/>
              <w:szCs w:val="24"/>
            </w:rPr>
            <w:delText xml:space="preserve"> </w:delText>
          </w:r>
        </w:del>
      </w:ins>
      <w:ins w:id="929" w:author="Jennifer L." w:date="2023-11-07T22:52:00Z">
        <w:del w:id="930" w:author="Billy Mitchell" w:date="2023-11-08T12:34:00Z">
          <w:r w:rsidR="00B468B9" w:rsidDel="003A18DB">
            <w:rPr>
              <w:bCs/>
              <w:szCs w:val="24"/>
            </w:rPr>
            <w:delText xml:space="preserve">We additionally did not find any associations between distraction usage and </w:delText>
          </w:r>
        </w:del>
      </w:ins>
      <w:ins w:id="931" w:author="Jennifer L." w:date="2023-11-07T22:53:00Z">
        <w:del w:id="932" w:author="Billy Mitchell" w:date="2023-11-08T12:34:00Z">
          <w:r w:rsidR="00B468B9" w:rsidDel="003A18DB">
            <w:rPr>
              <w:bCs/>
              <w:szCs w:val="24"/>
            </w:rPr>
            <w:delText xml:space="preserve">how much participants self-reported enjoying </w:delText>
          </w:r>
        </w:del>
      </w:ins>
      <w:ins w:id="933" w:author="Jennifer L." w:date="2023-11-07T22:30:00Z">
        <w:del w:id="934" w:author="Billy Mitchell" w:date="2023-11-08T12:34:00Z">
          <w:r w:rsidR="0095040B" w:rsidRPr="0095040B" w:rsidDel="003A18DB">
            <w:rPr>
              <w:bCs/>
              <w:szCs w:val="24"/>
            </w:rPr>
            <w:delText>fear</w:delText>
          </w:r>
        </w:del>
      </w:ins>
      <w:ins w:id="935" w:author="Jennifer L." w:date="2023-11-07T22:53:00Z">
        <w:del w:id="936" w:author="Billy Mitchell" w:date="2023-11-08T12:34:00Z">
          <w:r w:rsidR="00B468B9" w:rsidDel="003A18DB">
            <w:rPr>
              <w:bCs/>
              <w:szCs w:val="24"/>
            </w:rPr>
            <w:delText xml:space="preserve"> (</w:delText>
          </w:r>
        </w:del>
      </w:ins>
      <w:ins w:id="937" w:author="Jennifer L." w:date="2023-11-07T22:54:00Z">
        <w:del w:id="938" w:author="Billy Mitchell" w:date="2023-11-08T12:34:00Z">
          <w:r w:rsidR="00B468B9" w:rsidDel="003A18DB">
            <w:rPr>
              <w:bCs/>
              <w:szCs w:val="24"/>
            </w:rPr>
            <w:delText>b = -0.012, se = 0.019, t(69) = -0.60, p = 0.55</w:delText>
          </w:r>
        </w:del>
      </w:ins>
      <w:ins w:id="939" w:author="Jennifer L." w:date="2023-11-07T22:53:00Z">
        <w:del w:id="940" w:author="Billy Mitchell" w:date="2023-11-08T12:34:00Z">
          <w:r w:rsidR="00B468B9" w:rsidDel="003A18DB">
            <w:rPr>
              <w:bCs/>
              <w:szCs w:val="24"/>
            </w:rPr>
            <w:delText>)</w:delText>
          </w:r>
        </w:del>
      </w:ins>
      <w:ins w:id="941" w:author="Jennifer L." w:date="2023-11-07T22:30:00Z">
        <w:del w:id="942" w:author="Billy Mitchell" w:date="2023-11-08T12:34:00Z">
          <w:r w:rsidR="0095040B" w:rsidRPr="0095040B" w:rsidDel="003A18DB">
            <w:rPr>
              <w:bCs/>
              <w:szCs w:val="24"/>
            </w:rPr>
            <w:delText xml:space="preserve"> </w:delText>
          </w:r>
        </w:del>
      </w:ins>
      <w:ins w:id="943" w:author="Jennifer L." w:date="2023-11-07T22:53:00Z">
        <w:del w:id="944" w:author="Billy Mitchell" w:date="2023-11-08T12:34:00Z">
          <w:r w:rsidR="00B468B9" w:rsidDel="003A18DB">
            <w:rPr>
              <w:bCs/>
              <w:szCs w:val="24"/>
            </w:rPr>
            <w:delText>or</w:delText>
          </w:r>
        </w:del>
      </w:ins>
      <w:ins w:id="945" w:author="Jennifer L." w:date="2023-11-07T22:30:00Z">
        <w:del w:id="946" w:author="Billy Mitchell" w:date="2023-11-08T12:34:00Z">
          <w:r w:rsidR="0095040B" w:rsidRPr="0095040B" w:rsidDel="003A18DB">
            <w:rPr>
              <w:bCs/>
              <w:szCs w:val="24"/>
            </w:rPr>
            <w:delText xml:space="preserve"> haunted houses</w:delText>
          </w:r>
        </w:del>
      </w:ins>
      <w:ins w:id="947" w:author="Jennifer L." w:date="2023-11-07T22:53:00Z">
        <w:del w:id="948" w:author="Billy Mitchell" w:date="2023-11-08T12:34:00Z">
          <w:r w:rsidR="00B468B9" w:rsidDel="003A18DB">
            <w:rPr>
              <w:bCs/>
              <w:szCs w:val="24"/>
            </w:rPr>
            <w:delText xml:space="preserve"> (</w:delText>
          </w:r>
        </w:del>
      </w:ins>
      <w:ins w:id="949" w:author="Jennifer L." w:date="2023-11-07T22:54:00Z">
        <w:del w:id="950" w:author="Billy Mitchell" w:date="2023-11-08T12:34:00Z">
          <w:r w:rsidR="00B468B9" w:rsidDel="003A18DB">
            <w:rPr>
              <w:bCs/>
              <w:szCs w:val="24"/>
            </w:rPr>
            <w:delText>b = 0.021, se = 0.127, t(</w:delText>
          </w:r>
        </w:del>
      </w:ins>
      <w:ins w:id="951" w:author="Jennifer L." w:date="2023-11-07T22:55:00Z">
        <w:del w:id="952" w:author="Billy Mitchell" w:date="2023-11-08T12:34:00Z">
          <w:r w:rsidR="00B468B9" w:rsidDel="003A18DB">
            <w:rPr>
              <w:bCs/>
              <w:szCs w:val="24"/>
            </w:rPr>
            <w:delText>69</w:delText>
          </w:r>
        </w:del>
      </w:ins>
      <w:ins w:id="953" w:author="Jennifer L." w:date="2023-11-07T22:54:00Z">
        <w:del w:id="954" w:author="Billy Mitchell" w:date="2023-11-08T12:34:00Z">
          <w:r w:rsidR="00B468B9" w:rsidDel="003A18DB">
            <w:rPr>
              <w:bCs/>
              <w:szCs w:val="24"/>
            </w:rPr>
            <w:delText xml:space="preserve">) = </w:delText>
          </w:r>
        </w:del>
      </w:ins>
      <w:ins w:id="955" w:author="Jennifer L." w:date="2023-11-07T22:55:00Z">
        <w:del w:id="956" w:author="Billy Mitchell" w:date="2023-11-08T12:34:00Z">
          <w:r w:rsidR="00B468B9" w:rsidDel="003A18DB">
            <w:rPr>
              <w:bCs/>
              <w:szCs w:val="24"/>
            </w:rPr>
            <w:delText>0.94</w:delText>
          </w:r>
        </w:del>
      </w:ins>
      <w:ins w:id="957" w:author="Jennifer L." w:date="2023-11-07T22:54:00Z">
        <w:del w:id="958" w:author="Billy Mitchell" w:date="2023-11-08T12:34:00Z">
          <w:r w:rsidR="00B468B9" w:rsidDel="003A18DB">
            <w:rPr>
              <w:bCs/>
              <w:szCs w:val="24"/>
            </w:rPr>
            <w:delText>, p = 0.3</w:delText>
          </w:r>
        </w:del>
      </w:ins>
      <w:ins w:id="959" w:author="Jennifer L." w:date="2023-11-07T22:55:00Z">
        <w:del w:id="960" w:author="Billy Mitchell" w:date="2023-11-08T12:34:00Z">
          <w:r w:rsidR="00B468B9" w:rsidDel="003A18DB">
            <w:rPr>
              <w:bCs/>
              <w:szCs w:val="24"/>
            </w:rPr>
            <w:delText>5</w:delText>
          </w:r>
        </w:del>
      </w:ins>
      <w:ins w:id="961" w:author="Jennifer L." w:date="2023-11-07T22:53:00Z">
        <w:del w:id="962" w:author="Billy Mitchell" w:date="2023-11-08T12:34:00Z">
          <w:r w:rsidR="00B468B9" w:rsidDel="003A18DB">
            <w:rPr>
              <w:bCs/>
              <w:szCs w:val="24"/>
            </w:rPr>
            <w:delText>)</w:delText>
          </w:r>
        </w:del>
      </w:ins>
      <w:ins w:id="963" w:author="Jennifer L." w:date="2023-11-07T22:30:00Z">
        <w:del w:id="964" w:author="Billy Mitchell" w:date="2023-11-08T12:34:00Z">
          <w:r w:rsidR="0095040B" w:rsidRPr="0095040B" w:rsidDel="003A18DB">
            <w:rPr>
              <w:bCs/>
              <w:szCs w:val="24"/>
            </w:rPr>
            <w:delText>, sex</w:delText>
          </w:r>
        </w:del>
      </w:ins>
      <w:ins w:id="965" w:author="Jennifer L." w:date="2023-11-07T22:55:00Z">
        <w:del w:id="966" w:author="Billy Mitchell" w:date="2023-11-08T12:34:00Z">
          <w:r w:rsidR="002F7E40" w:rsidDel="003A18DB">
            <w:rPr>
              <w:bCs/>
              <w:szCs w:val="24"/>
            </w:rPr>
            <w:delText xml:space="preserve"> (t</w:delText>
          </w:r>
        </w:del>
      </w:ins>
      <w:ins w:id="967" w:author="Jennifer L." w:date="2023-11-07T22:56:00Z">
        <w:del w:id="968" w:author="Billy Mitchell" w:date="2023-11-08T12:34:00Z">
          <w:r w:rsidR="002F7E40" w:rsidDel="003A18DB">
            <w:rPr>
              <w:bCs/>
              <w:szCs w:val="24"/>
            </w:rPr>
            <w:delText>(73) = 1.54, p = 0.13</w:delText>
          </w:r>
        </w:del>
      </w:ins>
      <w:ins w:id="969" w:author="Jennifer L." w:date="2023-11-07T22:55:00Z">
        <w:del w:id="970" w:author="Billy Mitchell" w:date="2023-11-08T12:34:00Z">
          <w:r w:rsidR="002F7E40" w:rsidDel="003A18DB">
            <w:rPr>
              <w:bCs/>
              <w:szCs w:val="24"/>
            </w:rPr>
            <w:delText>)</w:delText>
          </w:r>
        </w:del>
      </w:ins>
      <w:ins w:id="971" w:author="Jennifer L." w:date="2023-11-07T22:30:00Z">
        <w:del w:id="972" w:author="Billy Mitchell" w:date="2023-11-08T12:34:00Z">
          <w:r w:rsidR="0095040B" w:rsidRPr="0095040B" w:rsidDel="003A18DB">
            <w:rPr>
              <w:bCs/>
              <w:szCs w:val="24"/>
            </w:rPr>
            <w:delText>, age</w:delText>
          </w:r>
        </w:del>
      </w:ins>
      <w:ins w:id="973" w:author="Jennifer L." w:date="2023-11-07T22:56:00Z">
        <w:del w:id="974" w:author="Billy Mitchell" w:date="2023-11-08T12:34:00Z">
          <w:r w:rsidR="002F7E40" w:rsidDel="003A18DB">
            <w:rPr>
              <w:bCs/>
              <w:szCs w:val="24"/>
            </w:rPr>
            <w:delText xml:space="preserve"> (b = 0.000, se = 0.012, t(73) = -0.03, p = 0.98)</w:delText>
          </w:r>
        </w:del>
      </w:ins>
      <w:ins w:id="975" w:author="Jennifer L." w:date="2023-11-07T22:30:00Z">
        <w:del w:id="976" w:author="Billy Mitchell" w:date="2023-11-08T12:34:00Z">
          <w:r w:rsidR="0095040B" w:rsidRPr="0095040B" w:rsidDel="003A18DB">
            <w:rPr>
              <w:bCs/>
              <w:szCs w:val="24"/>
            </w:rPr>
            <w:delText>, depression</w:delText>
          </w:r>
        </w:del>
      </w:ins>
      <w:ins w:id="977" w:author="Jennifer L." w:date="2023-11-07T22:59:00Z">
        <w:del w:id="978" w:author="Billy Mitchell" w:date="2023-11-08T12:34:00Z">
          <w:r w:rsidR="002F7E40" w:rsidDel="003A18DB">
            <w:rPr>
              <w:bCs/>
              <w:szCs w:val="24"/>
            </w:rPr>
            <w:delText xml:space="preserve"> (</w:delText>
          </w:r>
        </w:del>
      </w:ins>
      <w:ins w:id="979" w:author="Jennifer L." w:date="2023-11-07T23:01:00Z">
        <w:del w:id="980" w:author="Billy Mitchell" w:date="2023-11-08T12:34:00Z">
          <w:r w:rsidR="002F7E40" w:rsidDel="003A18DB">
            <w:rPr>
              <w:bCs/>
              <w:szCs w:val="24"/>
            </w:rPr>
            <w:delText>b = 0.021, se = 0.127, t(69) = 0.94, p = 0.35</w:delText>
          </w:r>
        </w:del>
      </w:ins>
      <w:ins w:id="981" w:author="Jennifer L." w:date="2023-11-07T22:59:00Z">
        <w:del w:id="982" w:author="Billy Mitchell" w:date="2023-11-08T12:34:00Z">
          <w:r w:rsidR="002F7E40" w:rsidDel="003A18DB">
            <w:rPr>
              <w:bCs/>
              <w:szCs w:val="24"/>
            </w:rPr>
            <w:delText>)</w:delText>
          </w:r>
        </w:del>
      </w:ins>
      <w:ins w:id="983" w:author="Jennifer L." w:date="2023-11-07T22:31:00Z">
        <w:del w:id="984" w:author="Billy Mitchell" w:date="2023-11-08T12:34:00Z">
          <w:r w:rsidR="0095040B" w:rsidDel="003A18DB">
            <w:rPr>
              <w:bCs/>
              <w:szCs w:val="24"/>
            </w:rPr>
            <w:delText>,</w:delText>
          </w:r>
        </w:del>
      </w:ins>
      <w:ins w:id="985" w:author="Jennifer L." w:date="2023-11-07T22:30:00Z">
        <w:del w:id="986" w:author="Billy Mitchell" w:date="2023-11-08T12:34:00Z">
          <w:r w:rsidR="0095040B" w:rsidRPr="0095040B" w:rsidDel="003A18DB">
            <w:rPr>
              <w:bCs/>
              <w:szCs w:val="24"/>
            </w:rPr>
            <w:delText xml:space="preserve"> anxiety</w:delText>
          </w:r>
        </w:del>
      </w:ins>
      <w:ins w:id="987" w:author="Jennifer L." w:date="2023-11-07T22:59:00Z">
        <w:del w:id="988" w:author="Billy Mitchell" w:date="2023-11-08T12:34:00Z">
          <w:r w:rsidR="002F7E40" w:rsidDel="003A18DB">
            <w:rPr>
              <w:bCs/>
              <w:szCs w:val="24"/>
            </w:rPr>
            <w:delText xml:space="preserve"> (</w:delText>
          </w:r>
        </w:del>
      </w:ins>
      <w:ins w:id="989" w:author="Jennifer L." w:date="2023-11-07T23:01:00Z">
        <w:del w:id="990" w:author="Billy Mitchell" w:date="2023-11-08T12:34:00Z">
          <w:r w:rsidR="002F7E40" w:rsidDel="003A18DB">
            <w:rPr>
              <w:bCs/>
              <w:szCs w:val="24"/>
            </w:rPr>
            <w:delText>b = 0.021, se = 0.127, t(69) = 0.94, p = 0.35</w:delText>
          </w:r>
        </w:del>
      </w:ins>
      <w:ins w:id="991" w:author="Jennifer L." w:date="2023-11-07T22:59:00Z">
        <w:del w:id="992" w:author="Billy Mitchell" w:date="2023-11-08T12:34:00Z">
          <w:r w:rsidR="002F7E40" w:rsidDel="003A18DB">
            <w:rPr>
              <w:bCs/>
              <w:szCs w:val="24"/>
            </w:rPr>
            <w:delText>)</w:delText>
          </w:r>
        </w:del>
      </w:ins>
      <w:ins w:id="993" w:author="Jennifer L." w:date="2023-11-07T22:30:00Z">
        <w:del w:id="994" w:author="Billy Mitchell" w:date="2023-11-08T12:34:00Z">
          <w:r w:rsidR="0095040B" w:rsidRPr="0095040B" w:rsidDel="003A18DB">
            <w:rPr>
              <w:bCs/>
              <w:szCs w:val="24"/>
            </w:rPr>
            <w:delText>, intolerance of uncertaint</w:delText>
          </w:r>
        </w:del>
      </w:ins>
      <w:ins w:id="995" w:author="Jennifer L." w:date="2023-11-07T22:31:00Z">
        <w:del w:id="996" w:author="Billy Mitchell" w:date="2023-11-08T12:34:00Z">
          <w:r w:rsidR="0095040B" w:rsidDel="003A18DB">
            <w:rPr>
              <w:bCs/>
              <w:szCs w:val="24"/>
            </w:rPr>
            <w:delText>y</w:delText>
          </w:r>
        </w:del>
      </w:ins>
      <w:ins w:id="997" w:author="Jennifer L." w:date="2023-11-07T22:59:00Z">
        <w:del w:id="998" w:author="Billy Mitchell" w:date="2023-11-08T12:34:00Z">
          <w:r w:rsidR="002F7E40" w:rsidDel="003A18DB">
            <w:rPr>
              <w:bCs/>
              <w:szCs w:val="24"/>
            </w:rPr>
            <w:delText xml:space="preserve"> (</w:delText>
          </w:r>
        </w:del>
      </w:ins>
      <w:ins w:id="999" w:author="Jennifer L." w:date="2023-11-07T23:01:00Z">
        <w:del w:id="1000" w:author="Billy Mitchell" w:date="2023-11-08T12:34:00Z">
          <w:r w:rsidR="002F7E40" w:rsidDel="003A18DB">
            <w:rPr>
              <w:bCs/>
              <w:szCs w:val="24"/>
            </w:rPr>
            <w:delText>b = 0.021, se = 0.127, t(69) = 0.94, p = 0.35</w:delText>
          </w:r>
        </w:del>
      </w:ins>
      <w:ins w:id="1001" w:author="Jennifer L." w:date="2023-11-07T22:59:00Z">
        <w:del w:id="1002" w:author="Billy Mitchell" w:date="2023-11-08T12:34:00Z">
          <w:r w:rsidR="002F7E40" w:rsidDel="003A18DB">
            <w:rPr>
              <w:bCs/>
              <w:szCs w:val="24"/>
            </w:rPr>
            <w:delText>)</w:delText>
          </w:r>
        </w:del>
      </w:ins>
      <w:ins w:id="1003" w:author="Jennifer L." w:date="2023-11-07T22:30:00Z">
        <w:del w:id="1004" w:author="Billy Mitchell" w:date="2023-11-08T12:34:00Z">
          <w:r w:rsidR="0095040B" w:rsidRPr="0095040B" w:rsidDel="003A18DB">
            <w:rPr>
              <w:bCs/>
              <w:szCs w:val="24"/>
            </w:rPr>
            <w:delText xml:space="preserve">, </w:delText>
          </w:r>
        </w:del>
      </w:ins>
      <w:ins w:id="1005" w:author="Jennifer L." w:date="2023-11-07T22:59:00Z">
        <w:del w:id="1006" w:author="Billy Mitchell" w:date="2023-11-08T12:34:00Z">
          <w:r w:rsidR="002F7E40" w:rsidDel="003A18DB">
            <w:rPr>
              <w:bCs/>
              <w:szCs w:val="24"/>
            </w:rPr>
            <w:delText>tendency to use reappraisal (</w:delText>
          </w:r>
        </w:del>
      </w:ins>
      <w:ins w:id="1007" w:author="Jennifer L." w:date="2023-11-07T23:01:00Z">
        <w:del w:id="1008" w:author="Billy Mitchell" w:date="2023-11-08T12:34:00Z">
          <w:r w:rsidR="002F7E40" w:rsidDel="003A18DB">
            <w:rPr>
              <w:bCs/>
              <w:szCs w:val="24"/>
            </w:rPr>
            <w:delText>b = 0.021, se = 0.127, t(69) = 0.94, p = 0.35</w:delText>
          </w:r>
        </w:del>
      </w:ins>
      <w:ins w:id="1009" w:author="Jennifer L." w:date="2023-11-07T22:59:00Z">
        <w:del w:id="1010" w:author="Billy Mitchell" w:date="2023-11-08T12:34:00Z">
          <w:r w:rsidR="002F7E40" w:rsidDel="003A18DB">
            <w:rPr>
              <w:bCs/>
              <w:szCs w:val="24"/>
            </w:rPr>
            <w:delText>) or suppression (</w:delText>
          </w:r>
        </w:del>
      </w:ins>
      <w:ins w:id="1011" w:author="Jennifer L." w:date="2023-11-07T23:01:00Z">
        <w:del w:id="1012" w:author="Billy Mitchell" w:date="2023-11-08T12:34:00Z">
          <w:r w:rsidR="002F7E40" w:rsidDel="003A18DB">
            <w:rPr>
              <w:bCs/>
              <w:szCs w:val="24"/>
            </w:rPr>
            <w:delText>b = 0.021, se = 0.127, t(69) = 0.94, p = 0.35</w:delText>
          </w:r>
        </w:del>
      </w:ins>
      <w:ins w:id="1013" w:author="Jennifer L." w:date="2023-11-07T22:59:00Z">
        <w:del w:id="1014" w:author="Billy Mitchell" w:date="2023-11-08T12:34:00Z">
          <w:r w:rsidR="002F7E40" w:rsidDel="003A18DB">
            <w:rPr>
              <w:bCs/>
              <w:szCs w:val="24"/>
            </w:rPr>
            <w:delText>)</w:delText>
          </w:r>
        </w:del>
      </w:ins>
      <w:ins w:id="1015" w:author="Jennifer L." w:date="2023-11-07T22:30:00Z">
        <w:del w:id="1016" w:author="Billy Mitchell" w:date="2023-11-08T12:34:00Z">
          <w:r w:rsidR="0095040B" w:rsidRPr="0095040B" w:rsidDel="003A18DB">
            <w:rPr>
              <w:bCs/>
              <w:szCs w:val="24"/>
            </w:rPr>
            <w:delText>, time of day</w:delText>
          </w:r>
        </w:del>
      </w:ins>
      <w:ins w:id="1017" w:author="Jennifer L." w:date="2023-11-07T22:58:00Z">
        <w:del w:id="1018" w:author="Billy Mitchell" w:date="2023-11-08T12:34:00Z">
          <w:r w:rsidR="002F7E40" w:rsidDel="003A18DB">
            <w:rPr>
              <w:bCs/>
              <w:szCs w:val="24"/>
            </w:rPr>
            <w:delText xml:space="preserve"> (F(2,73) = 0.04, p = 0.96)</w:delText>
          </w:r>
        </w:del>
      </w:ins>
      <w:ins w:id="1019" w:author="Jennifer L." w:date="2023-11-07T22:30:00Z">
        <w:del w:id="1020" w:author="Billy Mitchell" w:date="2023-11-08T12:34:00Z">
          <w:r w:rsidR="0095040B" w:rsidRPr="0095040B" w:rsidDel="003A18DB">
            <w:rPr>
              <w:bCs/>
              <w:szCs w:val="24"/>
            </w:rPr>
            <w:delText xml:space="preserve">, </w:delText>
          </w:r>
        </w:del>
      </w:ins>
      <w:ins w:id="1021" w:author="Jennifer L." w:date="2023-11-07T22:33:00Z">
        <w:del w:id="1022" w:author="Billy Mitchell" w:date="2023-11-08T12:34:00Z">
          <w:r w:rsidR="0095040B" w:rsidDel="003A18DB">
            <w:rPr>
              <w:bCs/>
              <w:szCs w:val="24"/>
            </w:rPr>
            <w:delText xml:space="preserve">or </w:delText>
          </w:r>
        </w:del>
      </w:ins>
      <w:ins w:id="1023" w:author="Jennifer L." w:date="2023-11-07T22:30:00Z">
        <w:del w:id="1024" w:author="Billy Mitchell" w:date="2023-11-08T12:34:00Z">
          <w:r w:rsidR="0095040B" w:rsidRPr="0095040B" w:rsidDel="003A18DB">
            <w:rPr>
              <w:bCs/>
              <w:szCs w:val="24"/>
            </w:rPr>
            <w:delText xml:space="preserve">presence of </w:delText>
          </w:r>
        </w:del>
      </w:ins>
      <w:ins w:id="1025" w:author="Jennifer L." w:date="2023-11-07T22:57:00Z">
        <w:del w:id="1026" w:author="Billy Mitchell" w:date="2023-11-08T12:34:00Z">
          <w:r w:rsidR="002F7E40" w:rsidDel="003A18DB">
            <w:rPr>
              <w:bCs/>
              <w:szCs w:val="24"/>
            </w:rPr>
            <w:delText xml:space="preserve">familiar </w:delText>
          </w:r>
        </w:del>
      </w:ins>
      <w:ins w:id="1027" w:author="Jennifer L." w:date="2023-11-07T22:30:00Z">
        <w:del w:id="1028" w:author="Billy Mitchell" w:date="2023-11-08T12:34:00Z">
          <w:r w:rsidR="0095040B" w:rsidRPr="0095040B" w:rsidDel="003A18DB">
            <w:rPr>
              <w:bCs/>
              <w:szCs w:val="24"/>
            </w:rPr>
            <w:delText>peers</w:delText>
          </w:r>
        </w:del>
      </w:ins>
      <w:ins w:id="1029" w:author="Jennifer L." w:date="2023-11-07T22:57:00Z">
        <w:del w:id="1030" w:author="Billy Mitchell" w:date="2023-11-08T12:34:00Z">
          <w:r w:rsidR="002F7E40" w:rsidDel="003A18DB">
            <w:rPr>
              <w:bCs/>
              <w:szCs w:val="24"/>
            </w:rPr>
            <w:delText xml:space="preserve"> (t(60) = -0.40, p = 0.700)</w:delText>
          </w:r>
        </w:del>
      </w:ins>
      <w:ins w:id="1031" w:author="Jennifer L." w:date="2023-11-07T22:33:00Z">
        <w:del w:id="1032" w:author="Billy Mitchell" w:date="2023-11-08T12:34:00Z">
          <w:r w:rsidR="0095040B" w:rsidDel="003A18DB">
            <w:rPr>
              <w:bCs/>
              <w:szCs w:val="24"/>
            </w:rPr>
            <w:delText>.</w:delText>
          </w:r>
        </w:del>
      </w:ins>
      <w:ins w:id="1033" w:author="Jennifer L." w:date="2023-11-07T23:12:00Z">
        <w:del w:id="1034" w:author="Billy Mitchell" w:date="2023-11-08T12:34:00Z">
          <w:r w:rsidR="00F80AE3" w:rsidDel="003A18DB">
            <w:rPr>
              <w:bCs/>
              <w:szCs w:val="24"/>
            </w:rPr>
            <w:delText xml:space="preserve"> </w:delText>
          </w:r>
        </w:del>
      </w:ins>
      <w:ins w:id="1035" w:author="Jennifer L." w:date="2023-11-07T23:13:00Z">
        <w:del w:id="1036" w:author="Billy Mitchell" w:date="2023-11-08T12:34:00Z">
          <w:r w:rsidR="00F80AE3" w:rsidDel="003A18DB">
            <w:rPr>
              <w:bCs/>
              <w:szCs w:val="24"/>
            </w:rPr>
            <w:delText>Despite</w:delText>
          </w:r>
        </w:del>
      </w:ins>
      <w:ins w:id="1037" w:author="Jennifer L." w:date="2023-11-07T23:12:00Z">
        <w:del w:id="1038" w:author="Billy Mitchell" w:date="2023-11-08T12:34:00Z">
          <w:r w:rsidR="00F80AE3" w:rsidDel="003A18DB">
            <w:rPr>
              <w:bCs/>
              <w:szCs w:val="24"/>
            </w:rPr>
            <w:delText xml:space="preserve"> </w:delText>
          </w:r>
        </w:del>
      </w:ins>
      <w:ins w:id="1039" w:author="Jennifer L." w:date="2023-11-07T23:14:00Z">
        <w:del w:id="1040" w:author="Billy Mitchell" w:date="2023-11-08T12:34:00Z">
          <w:r w:rsidR="00F80AE3" w:rsidDel="003A18DB">
            <w:rPr>
              <w:bCs/>
              <w:szCs w:val="24"/>
            </w:rPr>
            <w:delText>the lack of association</w:delText>
          </w:r>
        </w:del>
      </w:ins>
      <w:ins w:id="1041" w:author="Jennifer L." w:date="2023-11-07T23:12:00Z">
        <w:del w:id="1042" w:author="Billy Mitchell" w:date="2023-11-08T12:34:00Z">
          <w:r w:rsidR="00F80AE3" w:rsidDel="003A18DB">
            <w:rPr>
              <w:bCs/>
              <w:szCs w:val="24"/>
            </w:rPr>
            <w:delText>, these variables were included</w:delText>
          </w:r>
        </w:del>
      </w:ins>
      <w:ins w:id="1043" w:author="Jennifer L." w:date="2023-11-07T23:13:00Z">
        <w:del w:id="1044" w:author="Billy Mitchell" w:date="2023-11-08T12:34:00Z">
          <w:r w:rsidR="00F80AE3" w:rsidDel="003A18DB">
            <w:rPr>
              <w:bCs/>
              <w:szCs w:val="24"/>
            </w:rPr>
            <w:delText xml:space="preserve"> </w:delText>
          </w:r>
        </w:del>
      </w:ins>
      <w:ins w:id="1045" w:author="Jennifer L." w:date="2023-11-07T23:12:00Z">
        <w:del w:id="1046" w:author="Billy Mitchell" w:date="2023-11-08T12:34:00Z">
          <w:r w:rsidR="00F80AE3" w:rsidDel="003A18DB">
            <w:rPr>
              <w:bCs/>
              <w:szCs w:val="24"/>
            </w:rPr>
            <w:delText>as covariates in</w:delText>
          </w:r>
        </w:del>
      </w:ins>
      <w:ins w:id="1047" w:author="Jennifer L." w:date="2023-11-07T23:13:00Z">
        <w:del w:id="1048" w:author="Billy Mitchell" w:date="2023-11-08T12:34:00Z">
          <w:r w:rsidR="00F80AE3" w:rsidDel="003A18DB">
            <w:rPr>
              <w:bCs/>
              <w:szCs w:val="24"/>
            </w:rPr>
            <w:delText xml:space="preserve"> some models as part of our subsequent multiverse analysis.</w:delText>
          </w:r>
        </w:del>
      </w:ins>
    </w:p>
    <w:p w14:paraId="7FACC979" w14:textId="77EF428C" w:rsidR="0095040B" w:rsidRPr="0095040B" w:rsidDel="003A18DB" w:rsidRDefault="0095040B" w:rsidP="000967D7">
      <w:pPr>
        <w:spacing w:after="0" w:line="480" w:lineRule="auto"/>
        <w:ind w:left="0" w:firstLine="720"/>
        <w:rPr>
          <w:ins w:id="1049" w:author="Jennifer L." w:date="2023-11-07T22:28:00Z"/>
          <w:del w:id="1050" w:author="Billy Mitchell" w:date="2023-11-08T12:34:00Z"/>
          <w:bCs/>
          <w:szCs w:val="24"/>
          <w:rPrChange w:id="1051" w:author="Jennifer L." w:date="2023-11-07T22:28:00Z">
            <w:rPr>
              <w:ins w:id="1052" w:author="Jennifer L." w:date="2023-11-07T22:28:00Z"/>
              <w:del w:id="1053" w:author="Billy Mitchell" w:date="2023-11-08T12:34:00Z"/>
              <w:b/>
              <w:szCs w:val="24"/>
            </w:rPr>
          </w:rPrChange>
        </w:rPr>
      </w:pPr>
      <w:ins w:id="1054" w:author="Jennifer L." w:date="2023-11-07T22:28:00Z">
        <w:del w:id="1055" w:author="Billy Mitchell" w:date="2023-11-08T12:34:00Z">
          <w:r w:rsidDel="003A18DB">
            <w:rPr>
              <w:b/>
              <w:szCs w:val="24"/>
            </w:rPr>
            <w:delText xml:space="preserve">Cognitive Load did not predict strategy usage. </w:delText>
          </w:r>
          <w:r w:rsidR="0075725E" w:rsidDel="003A18DB">
            <w:rPr>
              <w:bCs/>
              <w:szCs w:val="24"/>
            </w:rPr>
            <w:delText>C</w:delText>
          </w:r>
          <w:r w:rsidDel="003A18DB">
            <w:rPr>
              <w:bCs/>
              <w:szCs w:val="24"/>
            </w:rPr>
            <w:delText xml:space="preserve">ognitive load (RAT) </w:delText>
          </w:r>
          <w:r w:rsidDel="003A18DB">
            <w:rPr>
              <w:bCs/>
              <w:szCs w:val="24"/>
            </w:rPr>
            <w:fldChar w:fldCharType="begin"/>
          </w:r>
          <w:r w:rsidDel="003A18DB">
            <w:rPr>
              <w:bCs/>
              <w:szCs w:val="24"/>
            </w:rPr>
            <w:del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delInstrText>
          </w:r>
          <w:r w:rsidDel="003A18DB">
            <w:rPr>
              <w:bCs/>
              <w:szCs w:val="24"/>
            </w:rPr>
            <w:fldChar w:fldCharType="separate"/>
          </w:r>
          <w:r w:rsidRPr="00FC686E" w:rsidDel="003A18DB">
            <w:delText>(Dorman Ilan et al., 2019)</w:delText>
          </w:r>
          <w:r w:rsidDel="003A18DB">
            <w:rPr>
              <w:bCs/>
              <w:szCs w:val="24"/>
            </w:rPr>
            <w:fldChar w:fldCharType="end"/>
          </w:r>
          <w:r w:rsidDel="003A18DB">
            <w:rPr>
              <w:bCs/>
              <w:szCs w:val="24"/>
            </w:rPr>
            <w:delText>,</w:delText>
          </w:r>
          <w:r w:rsidRPr="0095040B" w:rsidDel="003A18DB">
            <w:rPr>
              <w:bCs/>
              <w:szCs w:val="24"/>
            </w:rPr>
            <w:delText xml:space="preserve"> </w:delText>
          </w:r>
          <w:r w:rsidDel="003A18DB">
            <w:rPr>
              <w:bCs/>
              <w:szCs w:val="24"/>
            </w:rPr>
            <w:delText xml:space="preserve">Though our preregistered hypothesis that cognitive load may predict strategy usage  </w:delText>
          </w:r>
          <w:r w:rsidDel="003A18DB">
            <w:rPr>
              <w:bCs/>
              <w:szCs w:val="24"/>
            </w:rPr>
            <w:br/>
          </w:r>
          <w:r w:rsidDel="003A18DB">
            <w:rPr>
              <w:bCs/>
              <w:szCs w:val="24"/>
            </w:rPr>
            <w:br/>
            <w:delText>In summary, cognitive load post-exposure failed to predict usage of distraction versus reappraisal during exposure (b = - 0.02, se = 0.01, t(74) = -1.26, p = 0.21), which was contrary to our predictions.</w:delText>
          </w:r>
        </w:del>
      </w:ins>
    </w:p>
    <w:p w14:paraId="11FC92B7" w14:textId="239E3619" w:rsidR="0043765F" w:rsidRDefault="00B720B2" w:rsidP="000967D7">
      <w:pPr>
        <w:spacing w:after="0" w:line="480" w:lineRule="auto"/>
        <w:ind w:left="0" w:firstLine="720"/>
        <w:rPr>
          <w:ins w:id="1056" w:author="Billy Mitchell" w:date="2023-11-08T12:38:00Z"/>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 but across all model comparisons, no model performed better than our null (</w:t>
      </w:r>
      <w:r w:rsidRPr="00831F04">
        <w:rPr>
          <w:i/>
          <w:iCs/>
          <w:szCs w:val="24"/>
          <w:rPrChange w:id="1057" w:author="Billy Mitchell" w:date="2023-11-08T20:17:00Z">
            <w:rPr>
              <w:szCs w:val="24"/>
            </w:rPr>
          </w:rPrChange>
        </w:rPr>
        <w:t>ICC</w:t>
      </w:r>
      <w:r w:rsidRPr="008C7178">
        <w:rPr>
          <w:szCs w:val="24"/>
        </w:rPr>
        <w:t xml:space="preserve"> = 0.4</w:t>
      </w:r>
      <w:r w:rsidR="0043765F">
        <w:rPr>
          <w:szCs w:val="24"/>
        </w:rPr>
        <w:t>0</w:t>
      </w:r>
      <w:r w:rsidRPr="008C7178">
        <w:rPr>
          <w:szCs w:val="24"/>
        </w:rPr>
        <w:t>). Our best performing non-null model, including only intensity as a fixed effect (</w:t>
      </w:r>
      <w:r w:rsidRPr="00831F04">
        <w:rPr>
          <w:i/>
          <w:iCs/>
          <w:szCs w:val="24"/>
          <w:rPrChange w:id="1058" w:author="Billy Mitchell" w:date="2023-11-08T20:17:00Z">
            <w:rPr>
              <w:szCs w:val="24"/>
            </w:rPr>
          </w:rPrChange>
        </w:rPr>
        <w:t>p</w:t>
      </w:r>
      <w:r w:rsidRPr="008C7178">
        <w:rPr>
          <w:szCs w:val="24"/>
        </w:rPr>
        <w:t xml:space="preserve"> = 0.1</w:t>
      </w:r>
      <w:r w:rsidR="0043765F">
        <w:rPr>
          <w:szCs w:val="24"/>
        </w:rPr>
        <w:t>0</w:t>
      </w:r>
      <w:r w:rsidRPr="008C7178">
        <w:rPr>
          <w:szCs w:val="24"/>
        </w:rPr>
        <w:t xml:space="preserve"> when compared to null), </w:t>
      </w:r>
      <w:ins w:id="1059" w:author="Billy Mitchell [2]" w:date="2023-11-07T13:06:00Z">
        <w:r w:rsidR="00097D65">
          <w:rPr>
            <w:szCs w:val="24"/>
          </w:rPr>
          <w:t xml:space="preserve">did not find a relationship between emotional intensity </w:t>
        </w:r>
        <w:r w:rsidR="00097D65">
          <w:rPr>
            <w:szCs w:val="24"/>
          </w:rPr>
          <w:lastRenderedPageBreak/>
          <w:t>and strategy usage</w:t>
        </w:r>
      </w:ins>
      <w:ins w:id="1060" w:author="Billy Mitchell" w:date="2023-11-08T20:17:00Z">
        <w:r w:rsidR="00831F04">
          <w:rPr>
            <w:szCs w:val="24"/>
          </w:rPr>
          <w:t xml:space="preserve"> </w:t>
        </w:r>
      </w:ins>
      <w:del w:id="1061" w:author="Billy Mitchell [2]" w:date="2023-11-07T13:05:00Z">
        <w:r w:rsidRPr="008C7178" w:rsidDel="00097D65">
          <w:rPr>
            <w:szCs w:val="24"/>
          </w:rPr>
          <w:delText xml:space="preserve">failed to demonstrate that emotional intensity had predictive utility towards usage </w:delText>
        </w:r>
      </w:del>
      <w:r w:rsidRPr="008C7178">
        <w:rPr>
          <w:szCs w:val="24"/>
        </w:rPr>
        <w:t>(</w:t>
      </w:r>
      <w:r w:rsidRPr="00831F04">
        <w:rPr>
          <w:i/>
          <w:iCs/>
          <w:szCs w:val="24"/>
          <w:rPrChange w:id="1062" w:author="Billy Mitchell" w:date="2023-11-08T20:17:00Z">
            <w:rPr>
              <w:szCs w:val="24"/>
            </w:rPr>
          </w:rPrChange>
        </w:rPr>
        <w:t>OR</w:t>
      </w:r>
      <w:r w:rsidRPr="008C7178">
        <w:rPr>
          <w:szCs w:val="24"/>
        </w:rPr>
        <w:t xml:space="preserve"> = 1.</w:t>
      </w:r>
      <w:r w:rsidR="0043765F">
        <w:rPr>
          <w:szCs w:val="24"/>
        </w:rPr>
        <w:t>36</w:t>
      </w:r>
      <w:r w:rsidRPr="008C7178">
        <w:rPr>
          <w:szCs w:val="24"/>
        </w:rPr>
        <w:t xml:space="preserve">, </w:t>
      </w:r>
      <w:r w:rsidRPr="00831F04">
        <w:rPr>
          <w:i/>
          <w:iCs/>
          <w:szCs w:val="24"/>
          <w:rPrChange w:id="1063" w:author="Billy Mitchell" w:date="2023-11-08T20:17:00Z">
            <w:rPr>
              <w:szCs w:val="24"/>
            </w:rPr>
          </w:rPrChange>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831F04">
        <w:rPr>
          <w:i/>
          <w:iCs/>
          <w:szCs w:val="24"/>
          <w:rPrChange w:id="1064" w:author="Billy Mitchell" w:date="2023-11-08T20:17:00Z">
            <w:rPr>
              <w:szCs w:val="24"/>
            </w:rPr>
          </w:rPrChange>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ins w:id="1065" w:author="Billy Mitchell" w:date="2023-11-08T19:12:00Z">
        <w:r w:rsidR="00372E6A">
          <w:rPr>
            <w:b/>
            <w:bCs/>
          </w:rPr>
          <w:t>3</w:t>
        </w:r>
      </w:ins>
      <w:del w:id="1066" w:author="Billy Mitchell" w:date="2023-11-08T19:12:00Z">
        <w:r w:rsidR="00EB0294" w:rsidDel="00372E6A">
          <w:rPr>
            <w:b/>
            <w:bCs/>
          </w:rPr>
          <w:delText>2</w:delText>
        </w:r>
      </w:del>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evidence to support that emotional intensity predicts strategy usage in </w:t>
      </w:r>
      <w:r w:rsidR="0043765F">
        <w:rPr>
          <w:szCs w:val="24"/>
        </w:rPr>
        <w:t>this dynamic, high-intensity</w:t>
      </w:r>
      <w:r w:rsidRPr="008C7178">
        <w:rPr>
          <w:szCs w:val="24"/>
        </w:rPr>
        <w:t xml:space="preserve"> </w:t>
      </w:r>
      <w:r w:rsidR="0043765F">
        <w:rPr>
          <w:szCs w:val="24"/>
        </w:rPr>
        <w:t>situation</w:t>
      </w:r>
      <w:r w:rsidRPr="008C7178">
        <w:rPr>
          <w:szCs w:val="24"/>
        </w:rPr>
        <w:t>.</w:t>
      </w:r>
    </w:p>
    <w:p w14:paraId="793B1E61" w14:textId="126BC3F8" w:rsidR="003A18DB" w:rsidRDefault="003A18DB" w:rsidP="000967D7">
      <w:pPr>
        <w:spacing w:after="0" w:line="480" w:lineRule="auto"/>
        <w:ind w:left="0" w:firstLine="720"/>
        <w:rPr>
          <w:ins w:id="1067" w:author="Billy Mitchell" w:date="2023-11-08T12:34:00Z"/>
          <w:szCs w:val="24"/>
        </w:rPr>
      </w:pPr>
    </w:p>
    <w:p w14:paraId="764B65DA" w14:textId="364A60F0" w:rsidR="003A18DB" w:rsidRPr="00DD7AA5" w:rsidRDefault="003A18DB" w:rsidP="003A18DB">
      <w:pPr>
        <w:spacing w:after="0" w:line="480" w:lineRule="auto"/>
        <w:ind w:left="0" w:firstLine="720"/>
        <w:rPr>
          <w:ins w:id="1068" w:author="Billy Mitchell" w:date="2023-11-08T12:35:00Z"/>
          <w:bCs/>
          <w:szCs w:val="24"/>
        </w:rPr>
      </w:pPr>
      <w:ins w:id="1069" w:author="Billy Mitchell" w:date="2023-11-08T12:35:00Z">
        <w:r>
          <w:rPr>
            <w:b/>
            <w:szCs w:val="24"/>
          </w:rPr>
          <w:t xml:space="preserve">Cognitive </w:t>
        </w:r>
      </w:ins>
      <w:ins w:id="1070" w:author="Billy Mitchell" w:date="2023-11-08T12:36:00Z">
        <w:r>
          <w:rPr>
            <w:b/>
            <w:szCs w:val="24"/>
          </w:rPr>
          <w:t>l</w:t>
        </w:r>
      </w:ins>
      <w:ins w:id="1071" w:author="Billy Mitchell" w:date="2023-11-08T12:35:00Z">
        <w:r>
          <w:rPr>
            <w:b/>
            <w:szCs w:val="24"/>
          </w:rPr>
          <w:t xml:space="preserve">oad did not predict regulatory strategy usage. </w:t>
        </w:r>
        <w:r>
          <w:rPr>
            <w:bCs/>
            <w:szCs w:val="24"/>
          </w:rPr>
          <w:t xml:space="preserve">Cognitive load (RAT) </w:t>
        </w:r>
        <w:r>
          <w:rPr>
            <w:bCs/>
            <w:szCs w:val="24"/>
          </w:rPr>
          <w:fldChar w:fldCharType="begin"/>
        </w:r>
        <w:r>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Pr>
            <w:bCs/>
            <w:szCs w:val="24"/>
          </w:rPr>
          <w:fldChar w:fldCharType="separate"/>
        </w:r>
        <w:r w:rsidRPr="00FC686E">
          <w:t>(Dorman Ilan et al., 2019)</w:t>
        </w:r>
        <w:r>
          <w:rPr>
            <w:bCs/>
            <w:szCs w:val="24"/>
          </w:rPr>
          <w:fldChar w:fldCharType="end"/>
        </w:r>
        <w:r>
          <w:rPr>
            <w:bCs/>
            <w:szCs w:val="24"/>
          </w:rPr>
          <w:t>,</w:t>
        </w:r>
        <w:r w:rsidRPr="0095040B">
          <w:rPr>
            <w:bCs/>
            <w:szCs w:val="24"/>
          </w:rPr>
          <w:t xml:space="preserve"> </w:t>
        </w:r>
        <w:r>
          <w:rPr>
            <w:bCs/>
            <w:szCs w:val="24"/>
          </w:rPr>
          <w:t xml:space="preserve">Though our preregistered hypothesis that cognitive load may predict strategy usage  </w:t>
        </w:r>
        <w:r>
          <w:rPr>
            <w:bCs/>
            <w:szCs w:val="24"/>
          </w:rPr>
          <w:br/>
        </w:r>
        <w:r>
          <w:rPr>
            <w:bCs/>
            <w:szCs w:val="24"/>
          </w:rPr>
          <w:br/>
          <w:t>In summary, cognitive load post-exposure failed to predict usage of distraction versus reappraisal during exposure (</w:t>
        </w:r>
        <w:r w:rsidRPr="00831F04">
          <w:rPr>
            <w:bCs/>
            <w:i/>
            <w:iCs/>
            <w:szCs w:val="24"/>
            <w:rPrChange w:id="1072" w:author="Billy Mitchell" w:date="2023-11-08T20:17:00Z">
              <w:rPr>
                <w:bCs/>
                <w:szCs w:val="24"/>
              </w:rPr>
            </w:rPrChange>
          </w:rPr>
          <w:t>b</w:t>
        </w:r>
        <w:r>
          <w:rPr>
            <w:bCs/>
            <w:szCs w:val="24"/>
          </w:rPr>
          <w:t xml:space="preserve"> = - 0.02, </w:t>
        </w:r>
        <w:r w:rsidRPr="00831F04">
          <w:rPr>
            <w:bCs/>
            <w:i/>
            <w:iCs/>
            <w:szCs w:val="24"/>
            <w:rPrChange w:id="1073" w:author="Billy Mitchell" w:date="2023-11-08T20:17:00Z">
              <w:rPr>
                <w:bCs/>
                <w:szCs w:val="24"/>
              </w:rPr>
            </w:rPrChange>
          </w:rPr>
          <w:t>se</w:t>
        </w:r>
        <w:r>
          <w:rPr>
            <w:bCs/>
            <w:szCs w:val="24"/>
          </w:rPr>
          <w:t xml:space="preserve"> = 0.01, </w:t>
        </w:r>
        <w:r w:rsidRPr="00831F04">
          <w:rPr>
            <w:bCs/>
            <w:i/>
            <w:iCs/>
            <w:szCs w:val="24"/>
            <w:rPrChange w:id="1074" w:author="Billy Mitchell" w:date="2023-11-08T20:17:00Z">
              <w:rPr>
                <w:bCs/>
                <w:szCs w:val="24"/>
              </w:rPr>
            </w:rPrChange>
          </w:rPr>
          <w:t>p</w:t>
        </w:r>
        <w:r>
          <w:rPr>
            <w:bCs/>
            <w:szCs w:val="24"/>
          </w:rPr>
          <w:t xml:space="preserve"> = 0.21), which was contrary to our predictions.</w:t>
        </w:r>
      </w:ins>
    </w:p>
    <w:p w14:paraId="54ACFCA0" w14:textId="63690E55" w:rsidR="003A18DB" w:rsidRPr="003A18DB" w:rsidRDefault="003A18DB" w:rsidP="003A18DB">
      <w:pPr>
        <w:spacing w:after="0" w:line="480" w:lineRule="auto"/>
        <w:ind w:left="0" w:firstLine="720"/>
        <w:rPr>
          <w:ins w:id="1075" w:author="Billy Mitchell" w:date="2023-11-08T12:35:00Z"/>
          <w:b/>
          <w:szCs w:val="24"/>
        </w:rPr>
      </w:pPr>
      <w:ins w:id="1076" w:author="Billy Mitchell" w:date="2023-11-08T12:35:00Z">
        <w:r w:rsidRPr="003A18DB">
          <w:rPr>
            <w:b/>
            <w:szCs w:val="24"/>
            <w:rPrChange w:id="1077" w:author="Billy Mitchell" w:date="2023-11-08T12:36:00Z">
              <w:rPr>
                <w:bCs/>
                <w:szCs w:val="24"/>
              </w:rPr>
            </w:rPrChange>
          </w:rPr>
          <w:t xml:space="preserve">Cognitive </w:t>
        </w:r>
      </w:ins>
      <w:ins w:id="1078" w:author="Billy Mitchell" w:date="2023-11-08T12:36:00Z">
        <w:r w:rsidRPr="003A18DB">
          <w:rPr>
            <w:b/>
            <w:szCs w:val="24"/>
            <w:rPrChange w:id="1079" w:author="Billy Mitchell" w:date="2023-11-08T12:36:00Z">
              <w:rPr>
                <w:bCs/>
                <w:szCs w:val="24"/>
              </w:rPr>
            </w:rPrChange>
          </w:rPr>
          <w:t>load and intensity predict how often people regulated.</w:t>
        </w:r>
      </w:ins>
    </w:p>
    <w:p w14:paraId="3210C0F0" w14:textId="23F52689" w:rsidR="00D729E1" w:rsidRDefault="003A18DB" w:rsidP="003A18DB">
      <w:pPr>
        <w:spacing w:after="0" w:line="480" w:lineRule="auto"/>
        <w:ind w:left="0" w:firstLine="720"/>
        <w:rPr>
          <w:ins w:id="1080" w:author="Billy Mitchell" w:date="2023-11-08T19:39:00Z"/>
          <w:bCs/>
          <w:szCs w:val="24"/>
        </w:rPr>
      </w:pPr>
      <w:ins w:id="1081" w:author="Billy Mitchell" w:date="2023-11-08T12:34:00Z">
        <w:r>
          <w:rPr>
            <w:b/>
            <w:szCs w:val="24"/>
          </w:rPr>
          <w:t>Nuisance variables did not predict regulatory strategy usage.</w:t>
        </w:r>
        <w:r>
          <w:rPr>
            <w:bCs/>
            <w:szCs w:val="24"/>
          </w:rPr>
          <w:t xml:space="preserve"> </w:t>
        </w:r>
        <w:r w:rsidRPr="00715EC3">
          <w:rPr>
            <w:bCs/>
            <w:szCs w:val="24"/>
          </w:rPr>
          <w:t xml:space="preserve">Prior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Pr="00715EC3">
          <w:rPr>
            <w:bCs/>
            <w:szCs w:val="24"/>
          </w:rPr>
          <w:t xml:space="preserve">do not hold theoretical relevance for </w:t>
        </w:r>
        <w:r>
          <w:rPr>
            <w:bCs/>
            <w:szCs w:val="24"/>
          </w:rPr>
          <w:t xml:space="preserve">these experiments. Examples measured in </w:t>
        </w:r>
        <w:proofErr w:type="gramStart"/>
        <w:r>
          <w:rPr>
            <w:bCs/>
            <w:szCs w:val="24"/>
          </w:rPr>
          <w:t>this</w:t>
        </w:r>
        <w:proofErr w:type="gramEnd"/>
        <w:r>
          <w:rPr>
            <w:bCs/>
            <w:szCs w:val="24"/>
          </w:rPr>
          <w:t xml:space="preserve"> </w:t>
        </w:r>
      </w:ins>
    </w:p>
    <w:p w14:paraId="59073843" w14:textId="54E749B8" w:rsidR="003A18DB" w:rsidRDefault="00D729E1" w:rsidP="003A18DB">
      <w:pPr>
        <w:spacing w:after="0" w:line="480" w:lineRule="auto"/>
        <w:ind w:left="0" w:firstLine="720"/>
        <w:rPr>
          <w:ins w:id="1082" w:author="Billy Mitchell" w:date="2023-11-08T12:34:00Z"/>
          <w:bCs/>
          <w:szCs w:val="24"/>
        </w:rPr>
      </w:pPr>
      <w:r>
        <w:rPr>
          <w:bCs/>
          <w:noProof/>
          <w:szCs w:val="24"/>
        </w:rPr>
        <w:lastRenderedPageBreak/>
        <mc:AlternateContent>
          <mc:Choice Requires="wpg">
            <w:drawing>
              <wp:anchor distT="0" distB="0" distL="114300" distR="114300" simplePos="0" relativeHeight="251692032" behindDoc="0" locked="0" layoutInCell="1" allowOverlap="1" wp14:anchorId="4803ED69" wp14:editId="7DE16E18">
                <wp:simplePos x="0" y="0"/>
                <wp:positionH relativeFrom="column">
                  <wp:posOffset>28575</wp:posOffset>
                </wp:positionH>
                <wp:positionV relativeFrom="paragraph">
                  <wp:posOffset>0</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7777777" w:rsidR="00D729E1" w:rsidRDefault="00D729E1" w:rsidP="003A18DB">
                              <w:pPr>
                                <w:ind w:left="0" w:firstLine="0"/>
                              </w:pPr>
                              <w:r>
                                <w:rPr>
                                  <w:rFonts w:ascii="Calibri" w:eastAsia="Calibri" w:hAnsi="Calibri" w:cs="Calibri"/>
                                  <w:b/>
                                  <w:sz w:val="20"/>
                                </w:rPr>
                                <w:t xml:space="preserve">Fig </w:t>
                              </w:r>
                              <w:ins w:id="1083" w:author="Billy Mitchell" w:date="2023-11-08T19:12:00Z">
                                <w:r>
                                  <w:rPr>
                                    <w:rFonts w:ascii="Calibri" w:eastAsia="Calibri" w:hAnsi="Calibri" w:cs="Calibri"/>
                                    <w:b/>
                                    <w:sz w:val="20"/>
                                  </w:rPr>
                                  <w:t>3</w:t>
                                </w:r>
                              </w:ins>
                              <w:del w:id="1084"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85"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86"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D729E1" w:rsidRDefault="00D729E1"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_x0000_s1037" style="position:absolute;left:0;text-align:left;margin-left:2.25pt;margin-top:0;width:472.45pt;height:442.85pt;z-index:251692032;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7777777" w:rsidR="00D729E1" w:rsidRDefault="00D729E1" w:rsidP="003A18DB">
                        <w:pPr>
                          <w:ind w:left="0" w:firstLine="0"/>
                        </w:pPr>
                        <w:r>
                          <w:rPr>
                            <w:rFonts w:ascii="Calibri" w:eastAsia="Calibri" w:hAnsi="Calibri" w:cs="Calibri"/>
                            <w:b/>
                            <w:sz w:val="20"/>
                          </w:rPr>
                          <w:t xml:space="preserve">Fig </w:t>
                        </w:r>
                        <w:ins w:id="1087" w:author="Billy Mitchell" w:date="2023-11-08T19:12:00Z">
                          <w:r>
                            <w:rPr>
                              <w:rFonts w:ascii="Calibri" w:eastAsia="Calibri" w:hAnsi="Calibri" w:cs="Calibri"/>
                              <w:b/>
                              <w:sz w:val="20"/>
                            </w:rPr>
                            <w:t>3</w:t>
                          </w:r>
                        </w:ins>
                        <w:del w:id="1088" w:author="Billy Mitchell" w:date="2023-11-08T19:12:00Z">
                          <w:r w:rsidDel="00372E6A">
                            <w:rPr>
                              <w:rFonts w:ascii="Calibri" w:eastAsia="Calibri" w:hAnsi="Calibri" w:cs="Calibri"/>
                              <w:b/>
                              <w:sz w:val="20"/>
                            </w:rPr>
                            <w:delText>2</w:delText>
                          </w:r>
                        </w:del>
                        <w:r>
                          <w:rPr>
                            <w:rFonts w:ascii="Calibri" w:eastAsia="Calibri" w:hAnsi="Calibri" w:cs="Calibri"/>
                            <w:b/>
                            <w:sz w:val="20"/>
                          </w:rPr>
                          <w:t xml:space="preserve">. </w:t>
                        </w:r>
                        <w:r>
                          <w:rPr>
                            <w:rFonts w:ascii="Calibri" w:eastAsia="Calibri" w:hAnsi="Calibri" w:cs="Calibri"/>
                            <w:sz w:val="20"/>
                          </w:rPr>
                          <w:t>Across almost all tested mixed effects binary logistic regression models, emotional intensity failed to predict strategy usage. Visualized is our model using only emotional intensity</w:t>
                        </w:r>
                        <w:ins w:id="1089" w:author="Billy Mitchell" w:date="2023-11-08T19:36:00Z">
                          <w:r>
                            <w:rPr>
                              <w:rFonts w:ascii="Calibri" w:eastAsia="Calibri" w:hAnsi="Calibri" w:cs="Calibri"/>
                              <w:sz w:val="20"/>
                            </w:rPr>
                            <w:t xml:space="preserve"> (</w:t>
                          </w:r>
                          <w:r w:rsidRPr="00796D19">
                            <w:rPr>
                              <w:bCs/>
                              <w:i/>
                              <w:iCs/>
                              <w:szCs w:val="24"/>
                            </w:rPr>
                            <w:t>x̄</w:t>
                          </w:r>
                          <w:r>
                            <w:rPr>
                              <w:bCs/>
                              <w:szCs w:val="24"/>
                            </w:rPr>
                            <w:t xml:space="preserve"> = </w:t>
                          </w:r>
                          <w:r w:rsidRPr="00D729E1">
                            <w:rPr>
                              <w:rFonts w:ascii="Calibri" w:eastAsia="Calibri" w:hAnsi="Calibri" w:cs="Calibri"/>
                              <w:sz w:val="20"/>
                            </w:rPr>
                            <w:t xml:space="preserve">2.41, </w:t>
                          </w:r>
                          <w:proofErr w:type="spellStart"/>
                          <w:r w:rsidRPr="00D729E1">
                            <w:rPr>
                              <w:rFonts w:ascii="Calibri" w:eastAsia="Calibri" w:hAnsi="Calibri" w:cs="Calibri"/>
                              <w:i/>
                              <w:iCs/>
                              <w:sz w:val="20"/>
                              <w:rPrChange w:id="1090" w:author="Billy Mitchell" w:date="2023-11-08T19:37:00Z">
                                <w:rPr>
                                  <w:rFonts w:ascii="Calibri" w:eastAsia="Calibri" w:hAnsi="Calibri" w:cs="Calibri"/>
                                  <w:sz w:val="20"/>
                                </w:rPr>
                              </w:rPrChange>
                            </w:rPr>
                            <w:t>sd</w:t>
                          </w:r>
                          <w:proofErr w:type="spellEnd"/>
                          <w:r w:rsidRPr="00D729E1">
                            <w:rPr>
                              <w:rFonts w:ascii="Calibri" w:eastAsia="Calibri" w:hAnsi="Calibri" w:cs="Calibri"/>
                              <w:sz w:val="20"/>
                            </w:rPr>
                            <w:t xml:space="preserve"> = 0.932)</w:t>
                          </w:r>
                        </w:ins>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D729E1" w:rsidRDefault="00D729E1"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2" o:title="A graph with a line&#10;&#10;Description automatically generated"/>
                </v:shape>
                <w10:wrap type="topAndBottom"/>
              </v:group>
            </w:pict>
          </mc:Fallback>
        </mc:AlternateContent>
      </w:r>
      <w:ins w:id="1091" w:author="Billy Mitchell" w:date="2023-11-08T12:34:00Z">
        <w:r w:rsidR="003A18DB">
          <w:rPr>
            <w:bCs/>
            <w:szCs w:val="24"/>
          </w:rPr>
          <w:t xml:space="preserve">study include emotion expectations </w:t>
        </w:r>
        <w:r w:rsidR="003A18DB">
          <w:rPr>
            <w:bCs/>
            <w:szCs w:val="24"/>
          </w:rPr>
          <w:fldChar w:fldCharType="begin"/>
        </w:r>
        <w:r w:rsidR="003A18DB">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sidR="003A18DB">
          <w:rPr>
            <w:bCs/>
            <w:szCs w:val="24"/>
          </w:rPr>
          <w:fldChar w:fldCharType="separate"/>
        </w:r>
        <w:r w:rsidR="003A18DB" w:rsidRPr="00FC686E">
          <w:t>(Denny et al., 2014)</w:t>
        </w:r>
        <w:r w:rsidR="003A18DB">
          <w:rPr>
            <w:bCs/>
            <w:szCs w:val="24"/>
          </w:rPr>
          <w:fldChar w:fldCharType="end"/>
        </w:r>
        <w:r w:rsidR="003A18DB">
          <w:rPr>
            <w:bCs/>
            <w:szCs w:val="24"/>
          </w:rPr>
          <w:t xml:space="preserve">, motivations to participate </w:t>
        </w:r>
        <w:r w:rsidR="003A18DB">
          <w:rPr>
            <w:bCs/>
            <w:szCs w:val="24"/>
          </w:rPr>
          <w:fldChar w:fldCharType="begin"/>
        </w:r>
        <w:r w:rsidR="003A18DB">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sidR="003A18DB">
          <w:rPr>
            <w:bCs/>
            <w:szCs w:val="24"/>
          </w:rPr>
          <w:fldChar w:fldCharType="separate"/>
        </w:r>
        <w:r w:rsidR="003A18DB" w:rsidRPr="00FC686E">
          <w:t>(Tamir, 2016)</w:t>
        </w:r>
        <w:r w:rsidR="003A18DB">
          <w:rPr>
            <w:bCs/>
            <w:szCs w:val="24"/>
          </w:rPr>
          <w:fldChar w:fldCharType="end"/>
        </w:r>
        <w:r w:rsidR="003A18DB">
          <w:rPr>
            <w:bCs/>
            <w:szCs w:val="24"/>
          </w:rPr>
          <w:t xml:space="preserve">, attitudes towards fear and haunted houses </w:t>
        </w:r>
        <w:r w:rsidR="003A18DB">
          <w:rPr>
            <w:bCs/>
            <w:szCs w:val="24"/>
          </w:rPr>
          <w:fldChar w:fldCharType="begin"/>
        </w:r>
        <w:r w:rsidR="003A18DB">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sidR="003A18DB">
          <w:rPr>
            <w:bCs/>
            <w:szCs w:val="24"/>
          </w:rPr>
          <w:fldChar w:fldCharType="separate"/>
        </w:r>
        <w:r w:rsidR="003A18DB" w:rsidRPr="00FC686E">
          <w:t>(Argyriou &amp; Lee, 2020)</w:t>
        </w:r>
        <w:r w:rsidR="003A18DB">
          <w:rPr>
            <w:bCs/>
            <w:szCs w:val="24"/>
          </w:rPr>
          <w:fldChar w:fldCharType="end"/>
        </w:r>
        <w:r w:rsidR="003A18DB">
          <w:rPr>
            <w:bCs/>
            <w:szCs w:val="24"/>
          </w:rPr>
          <w:t xml:space="preserve">, sex </w:t>
        </w:r>
        <w:r w:rsidR="003A18DB">
          <w:rPr>
            <w:bCs/>
            <w:szCs w:val="24"/>
          </w:rPr>
          <w:fldChar w:fldCharType="begin"/>
        </w:r>
        <w:r w:rsidR="003A18DB">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sidR="003A18DB">
          <w:rPr>
            <w:bCs/>
            <w:szCs w:val="24"/>
          </w:rPr>
          <w:fldChar w:fldCharType="separate"/>
        </w:r>
        <w:r w:rsidR="003A18DB" w:rsidRPr="0067300A">
          <w:t>(McRae et al., 2008)</w:t>
        </w:r>
        <w:r w:rsidR="003A18DB">
          <w:rPr>
            <w:bCs/>
            <w:szCs w:val="24"/>
          </w:rPr>
          <w:fldChar w:fldCharType="end"/>
        </w:r>
        <w:r w:rsidR="003A18DB">
          <w:rPr>
            <w:bCs/>
            <w:szCs w:val="24"/>
          </w:rPr>
          <w:t xml:space="preserve">, age </w:t>
        </w:r>
        <w:r w:rsidR="003A18DB">
          <w:rPr>
            <w:bCs/>
            <w:szCs w:val="24"/>
          </w:rPr>
          <w:fldChar w:fldCharType="begin"/>
        </w:r>
        <w:r w:rsidR="003A18DB">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sidR="003A18DB">
          <w:rPr>
            <w:bCs/>
            <w:szCs w:val="24"/>
          </w:rPr>
          <w:fldChar w:fldCharType="separate"/>
        </w:r>
        <w:r w:rsidR="003A18DB" w:rsidRPr="0067300A">
          <w:t>(Blanchard-Fields et al., 2004)</w:t>
        </w:r>
        <w:r w:rsidR="003A18DB">
          <w:rPr>
            <w:bCs/>
            <w:szCs w:val="24"/>
          </w:rPr>
          <w:fldChar w:fldCharType="end"/>
        </w:r>
        <w:r w:rsidR="003A18DB">
          <w:rPr>
            <w:bCs/>
            <w:szCs w:val="24"/>
          </w:rPr>
          <w:t xml:space="preserve">, depression (BDI-II), anxiety (STAI), intolerance of uncertainty (IUS) </w:t>
        </w:r>
        <w:r w:rsidR="003A18DB">
          <w:rPr>
            <w:bCs/>
            <w:szCs w:val="24"/>
          </w:rPr>
          <w:fldChar w:fldCharType="begin"/>
        </w:r>
        <w:r w:rsidR="003A18DB">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sidR="003A18DB">
          <w:rPr>
            <w:bCs/>
            <w:szCs w:val="24"/>
          </w:rPr>
          <w:fldChar w:fldCharType="separate"/>
        </w:r>
        <w:r w:rsidR="003A18DB" w:rsidRPr="0067300A">
          <w:t>(Aldao et al., 2010)</w:t>
        </w:r>
        <w:r w:rsidR="003A18DB">
          <w:rPr>
            <w:bCs/>
            <w:szCs w:val="24"/>
          </w:rPr>
          <w:fldChar w:fldCharType="end"/>
        </w:r>
        <w:r w:rsidR="003A18DB">
          <w:rPr>
            <w:bCs/>
            <w:szCs w:val="24"/>
          </w:rPr>
          <w:t xml:space="preserve">, regulation tendencies (ERQ) </w:t>
        </w:r>
        <w:r w:rsidR="003A18DB">
          <w:rPr>
            <w:bCs/>
            <w:szCs w:val="24"/>
          </w:rPr>
          <w:fldChar w:fldCharType="begin"/>
        </w:r>
        <w:r w:rsidR="003A18DB">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sidR="003A18DB">
          <w:rPr>
            <w:bCs/>
            <w:szCs w:val="24"/>
          </w:rPr>
          <w:fldChar w:fldCharType="separate"/>
        </w:r>
        <w:r w:rsidR="003A18DB" w:rsidRPr="00D656A0">
          <w:t>(Gross &amp; John, 2003)</w:t>
        </w:r>
        <w:r w:rsidR="003A18DB">
          <w:rPr>
            <w:bCs/>
            <w:szCs w:val="24"/>
          </w:rPr>
          <w:fldChar w:fldCharType="end"/>
        </w:r>
        <w:r w:rsidR="003A18DB">
          <w:rPr>
            <w:bCs/>
            <w:szCs w:val="24"/>
          </w:rPr>
          <w:t xml:space="preserve">, time of day, and presence of peers. </w:t>
        </w:r>
      </w:ins>
    </w:p>
    <w:p w14:paraId="0506585B" w14:textId="375FC670" w:rsidR="003A18DB" w:rsidRPr="000960FE" w:rsidRDefault="003A18DB" w:rsidP="003A18DB">
      <w:pPr>
        <w:spacing w:after="0" w:line="480" w:lineRule="auto"/>
        <w:ind w:left="0" w:firstLine="720"/>
        <w:rPr>
          <w:ins w:id="1092" w:author="Billy Mitchell" w:date="2023-11-08T12:34:00Z"/>
          <w:bCs/>
          <w:szCs w:val="24"/>
        </w:rPr>
      </w:pPr>
      <w:ins w:id="1093" w:author="Billy Mitchell" w:date="2023-11-08T12:34:00Z">
        <w:r>
          <w:rPr>
            <w:bCs/>
            <w:szCs w:val="24"/>
          </w:rPr>
          <w:t xml:space="preserve">We did not find significant associations between the proportion of events in which distraction was used and how positively (b = 0.035, se = 0.033, p = 0.3) or negatively (b = 0.047, </w:t>
        </w:r>
        <w:r>
          <w:rPr>
            <w:bCs/>
            <w:szCs w:val="24"/>
          </w:rPr>
          <w:lastRenderedPageBreak/>
          <w:t xml:space="preserve">se = 0.032, p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(b = -0.000, se = 0.001, p = 0.629), thrill-seeking (b = -0.000, se = 0.001, p = 0.801), novelty-seeking (b = 0.001, se = 0.001, p = 0.454), peer influence (b = 0.001, se = 0.001, p = 0.595), boredom (b = -0.001, se = 0.001, p = 0.341), contributing to science (b = 0.000, se = 0.001, p = 0.858), and seeking a challenge (b = 0.000, se = 0.001, p =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(b = -0.012, se = 0.019, p = 0.55)</w:t>
        </w:r>
        <w:r w:rsidRPr="0095040B">
          <w:rPr>
            <w:bCs/>
            <w:szCs w:val="24"/>
          </w:rPr>
          <w:t xml:space="preserve"> </w:t>
        </w:r>
        <w:r>
          <w:rPr>
            <w:bCs/>
            <w:szCs w:val="24"/>
          </w:rPr>
          <w:t>or</w:t>
        </w:r>
        <w:r w:rsidRPr="0095040B">
          <w:rPr>
            <w:bCs/>
            <w:szCs w:val="24"/>
          </w:rPr>
          <w:t xml:space="preserve"> haunted houses</w:t>
        </w:r>
        <w:r>
          <w:rPr>
            <w:bCs/>
            <w:szCs w:val="24"/>
          </w:rPr>
          <w:t xml:space="preserve"> (b = 0.021, se = 0.127, p = 0.35)</w:t>
        </w:r>
        <w:r w:rsidRPr="0095040B">
          <w:rPr>
            <w:bCs/>
            <w:szCs w:val="24"/>
          </w:rPr>
          <w:t>, sex</w:t>
        </w:r>
        <w:r>
          <w:rPr>
            <w:bCs/>
            <w:szCs w:val="24"/>
          </w:rPr>
          <w:t xml:space="preserve"> (t(73) = 1.54, p = 0.13)</w:t>
        </w:r>
        <w:r w:rsidRPr="0095040B">
          <w:rPr>
            <w:bCs/>
            <w:szCs w:val="24"/>
          </w:rPr>
          <w:t>, age</w:t>
        </w:r>
        <w:r>
          <w:rPr>
            <w:bCs/>
            <w:szCs w:val="24"/>
          </w:rPr>
          <w:t xml:space="preserve"> (b = 0.000, se = 0.012, p = 0.98)</w:t>
        </w:r>
        <w:r w:rsidRPr="0095040B">
          <w:rPr>
            <w:bCs/>
            <w:szCs w:val="24"/>
          </w:rPr>
          <w:t>, depression</w:t>
        </w:r>
        <w:r>
          <w:rPr>
            <w:bCs/>
            <w:szCs w:val="24"/>
          </w:rPr>
          <w:t xml:space="preserve"> (b = 0.021, se = 0.127, p = 0.35),</w:t>
        </w:r>
        <w:r w:rsidRPr="0095040B">
          <w:rPr>
            <w:bCs/>
            <w:szCs w:val="24"/>
          </w:rPr>
          <w:t xml:space="preserve"> anxiety</w:t>
        </w:r>
        <w:r>
          <w:rPr>
            <w:bCs/>
            <w:szCs w:val="24"/>
          </w:rPr>
          <w:t xml:space="preserve"> (b = 0.021, se = 0.127, p = 0.35)</w:t>
        </w:r>
        <w:r w:rsidRPr="0095040B">
          <w:rPr>
            <w:bCs/>
            <w:szCs w:val="24"/>
          </w:rPr>
          <w:t>, intolerance of uncertaint</w:t>
        </w:r>
        <w:r>
          <w:rPr>
            <w:bCs/>
            <w:szCs w:val="24"/>
          </w:rPr>
          <w:t>y (b = 0.021, se = 0.127, p = 0.35)</w:t>
        </w:r>
        <w:r w:rsidRPr="0095040B">
          <w:rPr>
            <w:bCs/>
            <w:szCs w:val="24"/>
          </w:rPr>
          <w:t xml:space="preserve">, </w:t>
        </w:r>
        <w:r>
          <w:rPr>
            <w:bCs/>
            <w:szCs w:val="24"/>
          </w:rPr>
          <w:t>tendency to use reappraisal (b = 0.021, se = 0.127, p = 0.35) or suppression (b = 0.021, se = 0.127, p = 0.35)</w:t>
        </w:r>
        <w:r w:rsidRPr="0095040B">
          <w:rPr>
            <w:bCs/>
            <w:szCs w:val="24"/>
          </w:rPr>
          <w:t>, time of day</w:t>
        </w:r>
        <w:r>
          <w:rPr>
            <w:bCs/>
            <w:szCs w:val="24"/>
          </w:rPr>
          <w:t xml:space="preserve"> (F(2,73) = 0.04, p = 0.96)</w:t>
        </w:r>
        <w:r w:rsidRPr="0095040B">
          <w:rPr>
            <w:bCs/>
            <w:szCs w:val="24"/>
          </w:rPr>
          <w:t xml:space="preserve">, presence of </w:t>
        </w:r>
        <w:r>
          <w:rPr>
            <w:bCs/>
            <w:szCs w:val="24"/>
          </w:rPr>
          <w:t xml:space="preserve">familiar </w:t>
        </w:r>
        <w:r w:rsidRPr="0095040B">
          <w:rPr>
            <w:bCs/>
            <w:szCs w:val="24"/>
          </w:rPr>
          <w:t>peers</w:t>
        </w:r>
        <w:r>
          <w:rPr>
            <w:bCs/>
            <w:szCs w:val="24"/>
          </w:rPr>
          <w:t xml:space="preserve"> (t(60) = -0.40, p = 0.700)</w:t>
        </w:r>
      </w:ins>
      <w:ins w:id="1094" w:author="Billy Mitchell" w:date="2023-11-08T20:16:00Z">
        <w:r w:rsidR="00831F04">
          <w:rPr>
            <w:bCs/>
            <w:szCs w:val="24"/>
          </w:rPr>
          <w:t xml:space="preserve">, or which </w:t>
        </w:r>
        <w:r w:rsidR="00831F04">
          <w:rPr>
            <w:szCs w:val="24"/>
          </w:rPr>
          <w:t>group</w:t>
        </w:r>
        <w:r w:rsidR="00831F04">
          <w:rPr>
            <w:szCs w:val="24"/>
          </w:rPr>
          <w:t xml:space="preserve"> participants traversed the haunted house with</w:t>
        </w:r>
        <w:r w:rsidR="00831F04">
          <w:rPr>
            <w:szCs w:val="24"/>
          </w:rPr>
          <w:t xml:space="preserve"> (F(30,45) = 0.93, p = 0.57)</w:t>
        </w:r>
        <w:r w:rsidR="00831F04">
          <w:rPr>
            <w:szCs w:val="24"/>
          </w:rPr>
          <w:t xml:space="preserve">. </w:t>
        </w:r>
      </w:ins>
      <w:ins w:id="1095" w:author="Billy Mitchell" w:date="2023-11-08T12:34:00Z">
        <w:r>
          <w:rPr>
            <w:bCs/>
            <w:szCs w:val="24"/>
          </w:rPr>
          <w:t>Despite the lack of association, these variables were included as covariates in some models as part of our subsequent multiverse analysis.</w:t>
        </w:r>
      </w:ins>
    </w:p>
    <w:p w14:paraId="138C928F" w14:textId="529D7015" w:rsidR="003A18DB" w:rsidRPr="003A18DB" w:rsidDel="003A18DB" w:rsidRDefault="003A18DB" w:rsidP="000967D7">
      <w:pPr>
        <w:spacing w:after="0" w:line="480" w:lineRule="auto"/>
        <w:ind w:left="0" w:firstLine="720"/>
        <w:rPr>
          <w:del w:id="1096" w:author="Billy Mitchell" w:date="2023-11-08T12:36:00Z"/>
          <w:b/>
          <w:bCs/>
          <w:szCs w:val="24"/>
          <w:rPrChange w:id="1097" w:author="Billy Mitchell" w:date="2023-11-08T12:37:00Z">
            <w:rPr>
              <w:del w:id="1098" w:author="Billy Mitchell" w:date="2023-11-08T12:36:00Z"/>
              <w:szCs w:val="24"/>
            </w:rPr>
          </w:rPrChange>
        </w:rPr>
      </w:pPr>
    </w:p>
    <w:p w14:paraId="3333DB82" w14:textId="20BEA9C0" w:rsidR="00D93AE7" w:rsidRPr="003A18DB" w:rsidRDefault="003A18DB" w:rsidP="003A18DB">
      <w:pPr>
        <w:spacing w:after="0" w:line="480" w:lineRule="auto"/>
        <w:ind w:left="0" w:firstLine="720"/>
        <w:rPr>
          <w:b/>
          <w:bCs/>
          <w:szCs w:val="24"/>
          <w:rPrChange w:id="1099" w:author="Billy Mitchell" w:date="2023-11-08T12:37:00Z">
            <w:rPr>
              <w:szCs w:val="24"/>
            </w:rPr>
          </w:rPrChange>
        </w:rPr>
      </w:pPr>
      <w:ins w:id="1100" w:author="Billy Mitchell" w:date="2023-11-08T12:37:00Z">
        <w:r w:rsidRPr="003A18DB">
          <w:rPr>
            <w:b/>
            <w:bCs/>
            <w:szCs w:val="24"/>
            <w:rPrChange w:id="1101" w:author="Billy Mitchell" w:date="2023-11-08T12:37:00Z">
              <w:rPr>
                <w:szCs w:val="24"/>
              </w:rPr>
            </w:rPrChange>
          </w:rPr>
          <w:t>Multiverse approach also failed to explain strategy usage.</w:t>
        </w:r>
        <w:r>
          <w:rPr>
            <w:szCs w:val="24"/>
          </w:rPr>
          <w:t xml:space="preserve"> </w:t>
        </w:r>
      </w:ins>
      <w:r w:rsidR="0043765F" w:rsidRPr="003A18DB">
        <w:rPr>
          <w:szCs w:val="24"/>
        </w:rPr>
        <w:t>However,</w:t>
      </w:r>
      <w:r w:rsidR="0043765F">
        <w:rPr>
          <w:szCs w:val="24"/>
        </w:rPr>
        <w:t xml:space="preserve"> we expanded our scope and conducted an additional explora</w:t>
      </w:r>
      <w:r w:rsidR="004D2275" w:rsidRPr="004D2275">
        <w:rPr>
          <w:szCs w:val="24"/>
        </w:rPr>
        <w:t>tory</w:t>
      </w:r>
      <w:r w:rsidR="004D2275">
        <w:rPr>
          <w:szCs w:val="24"/>
        </w:rPr>
        <w:t xml:space="preserve"> analys</w:t>
      </w:r>
      <w:r w:rsidR="0043765F">
        <w:rPr>
          <w:szCs w:val="24"/>
        </w:rPr>
        <w:t xml:space="preserve">is </w:t>
      </w:r>
      <w:r w:rsidR="004D2275">
        <w:rPr>
          <w:szCs w:val="24"/>
        </w:rPr>
        <w:t>to determine whether a stronger association between strategy choice and affective intensity</w:t>
      </w:r>
      <w:r w:rsidR="008E6857">
        <w:rPr>
          <w:szCs w:val="24"/>
        </w:rPr>
        <w:t xml:space="preserve"> could be found</w:t>
      </w:r>
      <w:r w:rsidR="004D2275">
        <w:rPr>
          <w:szCs w:val="24"/>
        </w:rPr>
        <w:t xml:space="preserve"> using a broader categorization schema</w:t>
      </w:r>
      <w:r w:rsidR="008E6857">
        <w:rPr>
          <w:szCs w:val="24"/>
        </w:rPr>
        <w:t>,</w:t>
      </w:r>
      <w:r w:rsidR="004D2275">
        <w:rPr>
          <w:szCs w:val="24"/>
        </w:rPr>
        <w:t xml:space="preserve"> comparing engagement strategies (i.e., reappraisal) to disengagement strategies (i.e., suppression, distraction) as defined in the broader literature (</w:t>
      </w:r>
      <w:r w:rsidR="00516B60">
        <w:rPr>
          <w:szCs w:val="24"/>
        </w:rPr>
        <w:t xml:space="preserve">e.g., </w:t>
      </w:r>
      <w:r w:rsidR="00516B60">
        <w:rPr>
          <w:szCs w:val="24"/>
        </w:rPr>
        <w:fldChar w:fldCharType="begin"/>
      </w:r>
      <w:r w:rsidR="007B47B5">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sidR="00516B60">
        <w:rPr>
          <w:szCs w:val="24"/>
        </w:rPr>
        <w:fldChar w:fldCharType="separate"/>
      </w:r>
      <w:r w:rsidR="00516B60" w:rsidRPr="00516B60">
        <w:t>Dixon-Gordon et al., 2015)</w:t>
      </w:r>
      <w:r w:rsidR="00516B60">
        <w:rPr>
          <w:szCs w:val="24"/>
        </w:rPr>
        <w:fldChar w:fldCharType="end"/>
      </w:r>
      <w:r w:rsidR="004D2275">
        <w:rPr>
          <w:szCs w:val="24"/>
        </w:rPr>
        <w:t xml:space="preserve">. </w:t>
      </w:r>
      <w:r w:rsidR="002E68CC">
        <w:rPr>
          <w:szCs w:val="24"/>
        </w:rPr>
        <w:t>Expanding our groups</w:t>
      </w:r>
      <w:r w:rsidR="004D2275">
        <w:rPr>
          <w:szCs w:val="24"/>
        </w:rPr>
        <w:t xml:space="preserve"> </w:t>
      </w:r>
      <w:r w:rsidR="002E68CC">
        <w:rPr>
          <w:szCs w:val="24"/>
        </w:rPr>
        <w:t xml:space="preserve">yielded </w:t>
      </w:r>
      <w:r w:rsidR="004D2275">
        <w:rPr>
          <w:szCs w:val="24"/>
        </w:rPr>
        <w:t>a</w:t>
      </w:r>
      <w:r w:rsidR="002E68CC">
        <w:rPr>
          <w:szCs w:val="24"/>
        </w:rPr>
        <w:t xml:space="preserve"> subset of </w:t>
      </w:r>
      <w:r w:rsidR="0043765F">
        <w:rPr>
          <w:szCs w:val="24"/>
        </w:rPr>
        <w:t>360</w:t>
      </w:r>
      <w:r w:rsidR="004D2275" w:rsidRPr="004D2275">
        <w:rPr>
          <w:szCs w:val="24"/>
        </w:rPr>
        <w:t xml:space="preserve"> observations in which a negative emotion was downregulated by ei</w:t>
      </w:r>
      <w:r w:rsidR="002E68CC">
        <w:rPr>
          <w:szCs w:val="24"/>
        </w:rPr>
        <w:t>ther disengagement or engagement strategy</w:t>
      </w:r>
      <w:r w:rsidR="004D2275" w:rsidRPr="004D2275">
        <w:rPr>
          <w:szCs w:val="24"/>
        </w:rPr>
        <w:t xml:space="preserve">. </w:t>
      </w:r>
      <w:r w:rsidR="002E68CC">
        <w:rPr>
          <w:szCs w:val="24"/>
        </w:rPr>
        <w:t xml:space="preserve">These observations </w:t>
      </w:r>
      <w:r w:rsidR="0043765F">
        <w:rPr>
          <w:szCs w:val="24"/>
        </w:rPr>
        <w:t xml:space="preserve">were </w:t>
      </w:r>
      <w:r w:rsidR="002E68CC">
        <w:rPr>
          <w:szCs w:val="24"/>
        </w:rPr>
        <w:t xml:space="preserve">reported by </w:t>
      </w:r>
      <w:r w:rsidR="0043765F">
        <w:rPr>
          <w:szCs w:val="24"/>
        </w:rPr>
        <w:t>89</w:t>
      </w:r>
      <w:r w:rsidR="004D2275" w:rsidRPr="004D2275">
        <w:rPr>
          <w:szCs w:val="24"/>
        </w:rPr>
        <w:t xml:space="preserve"> par</w:t>
      </w:r>
      <w:r w:rsidR="002E68CC">
        <w:rPr>
          <w:szCs w:val="24"/>
        </w:rPr>
        <w:t>ticipants. Of the</w:t>
      </w:r>
      <w:r w:rsidR="004D2275" w:rsidRPr="004D2275">
        <w:rPr>
          <w:szCs w:val="24"/>
        </w:rPr>
        <w:t xml:space="preserve"> tota</w:t>
      </w:r>
      <w:r w:rsidR="002E68CC">
        <w:rPr>
          <w:szCs w:val="24"/>
        </w:rPr>
        <w:t xml:space="preserve">l observations, </w:t>
      </w:r>
      <w:r w:rsidR="0043765F">
        <w:rPr>
          <w:szCs w:val="24"/>
        </w:rPr>
        <w:t>237</w:t>
      </w:r>
      <w:r w:rsidR="002E68CC">
        <w:rPr>
          <w:szCs w:val="24"/>
        </w:rPr>
        <w:t xml:space="preserve"> (65.</w:t>
      </w:r>
      <w:r w:rsidR="0043765F">
        <w:rPr>
          <w:szCs w:val="24"/>
        </w:rPr>
        <w:t>8</w:t>
      </w:r>
      <w:r w:rsidR="004D2275" w:rsidRPr="004D2275">
        <w:rPr>
          <w:szCs w:val="24"/>
        </w:rPr>
        <w:t>0%) reported using distraction</w:t>
      </w:r>
      <w:r w:rsidR="002E68CC">
        <w:rPr>
          <w:szCs w:val="24"/>
        </w:rPr>
        <w:t xml:space="preserve"> or </w:t>
      </w:r>
      <w:r w:rsidR="002E68CC">
        <w:rPr>
          <w:szCs w:val="24"/>
        </w:rPr>
        <w:lastRenderedPageBreak/>
        <w:t>suppression</w:t>
      </w:r>
      <w:r w:rsidR="004D2275" w:rsidRPr="004D2275">
        <w:rPr>
          <w:szCs w:val="24"/>
        </w:rPr>
        <w:t xml:space="preserve"> to regulate their emotions. The average emotional in</w:t>
      </w:r>
      <w:r w:rsidR="002E68CC">
        <w:rPr>
          <w:szCs w:val="24"/>
        </w:rPr>
        <w:t>tensity of observations was 2.</w:t>
      </w:r>
      <w:r w:rsidR="0043765F">
        <w:rPr>
          <w:szCs w:val="24"/>
        </w:rPr>
        <w:t>40</w:t>
      </w:r>
      <w:r w:rsidR="004D2275" w:rsidRPr="004D2275">
        <w:rPr>
          <w:szCs w:val="24"/>
        </w:rPr>
        <w:t>.</w:t>
      </w:r>
      <w:r w:rsidR="00021D66">
        <w:rPr>
          <w:szCs w:val="24"/>
        </w:rPr>
        <w:t xml:space="preserve"> However, our best performing </w:t>
      </w:r>
      <w:r w:rsidR="00021D66" w:rsidRPr="00021D66">
        <w:rPr>
          <w:szCs w:val="24"/>
        </w:rPr>
        <w:t>non-null model, including only intensity as a fixed effect (</w:t>
      </w:r>
      <w:r w:rsidR="00021D66" w:rsidRPr="00831F04">
        <w:rPr>
          <w:i/>
          <w:iCs/>
          <w:szCs w:val="24"/>
          <w:rPrChange w:id="1102" w:author="Billy Mitchell" w:date="2023-11-08T20:22: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 xml:space="preserve"> when compared to null), </w:t>
      </w:r>
      <w:r w:rsidR="00021D66">
        <w:rPr>
          <w:szCs w:val="24"/>
        </w:rPr>
        <w:t xml:space="preserve">again </w:t>
      </w:r>
      <w:del w:id="1103" w:author="Billy Mitchell [2]" w:date="2023-11-07T13:06:00Z">
        <w:r w:rsidR="00021D66" w:rsidRPr="00021D66" w:rsidDel="00097D65">
          <w:rPr>
            <w:szCs w:val="24"/>
          </w:rPr>
          <w:delText>failed to demonstrate that emotional intensity had predictive utility towards usage</w:delText>
        </w:r>
      </w:del>
      <w:ins w:id="1104" w:author="Billy Mitchell [2]" w:date="2023-11-07T13:06:00Z">
        <w:r w:rsidR="00097D65">
          <w:rPr>
            <w:szCs w:val="24"/>
          </w:rPr>
          <w:t>did not find an association between emotional intensity and strategy usage</w:t>
        </w:r>
        <w:del w:id="1105" w:author="Billy Mitchell" w:date="2023-11-08T12:38:00Z">
          <w:r w:rsidR="00097D65" w:rsidDel="003A18DB">
            <w:rPr>
              <w:szCs w:val="24"/>
            </w:rPr>
            <w:delText>a</w:delText>
          </w:r>
        </w:del>
      </w:ins>
      <w:r w:rsidR="00021D66" w:rsidRPr="00021D66">
        <w:rPr>
          <w:szCs w:val="24"/>
        </w:rPr>
        <w:t xml:space="preserve"> (</w:t>
      </w:r>
      <w:r w:rsidR="00021D66" w:rsidRPr="00831F04">
        <w:rPr>
          <w:i/>
          <w:iCs/>
          <w:szCs w:val="24"/>
          <w:rPrChange w:id="1106" w:author="Billy Mitchell" w:date="2023-11-08T20:23:00Z">
            <w:rPr>
              <w:szCs w:val="24"/>
            </w:rPr>
          </w:rPrChange>
        </w:rPr>
        <w:t>OR</w:t>
      </w:r>
      <w:r w:rsidR="00021D66" w:rsidRPr="00021D66">
        <w:rPr>
          <w:szCs w:val="24"/>
        </w:rPr>
        <w:t xml:space="preserve"> = 1.</w:t>
      </w:r>
      <w:r w:rsidR="00021D66">
        <w:rPr>
          <w:szCs w:val="24"/>
        </w:rPr>
        <w:t>1</w:t>
      </w:r>
      <w:r w:rsidR="006D2182">
        <w:rPr>
          <w:szCs w:val="24"/>
        </w:rPr>
        <w:t>8</w:t>
      </w:r>
      <w:r w:rsidR="00021D66" w:rsidRPr="00021D66">
        <w:rPr>
          <w:szCs w:val="24"/>
        </w:rPr>
        <w:t xml:space="preserve">, </w:t>
      </w:r>
      <w:r w:rsidR="00021D66" w:rsidRPr="00831F04">
        <w:rPr>
          <w:i/>
          <w:iCs/>
          <w:szCs w:val="24"/>
          <w:rPrChange w:id="1107" w:author="Billy Mitchell" w:date="2023-11-08T20:23:00Z">
            <w:rPr>
              <w:szCs w:val="24"/>
            </w:rPr>
          </w:rPrChange>
        </w:rPr>
        <w:t>95% CI</w:t>
      </w:r>
      <w:r w:rsidR="00021D66" w:rsidRPr="00021D66">
        <w:rPr>
          <w:szCs w:val="24"/>
        </w:rPr>
        <w:t xml:space="preserve"> = [0.</w:t>
      </w:r>
      <w:r w:rsidR="00021D66">
        <w:rPr>
          <w:szCs w:val="24"/>
        </w:rPr>
        <w:t>8</w:t>
      </w:r>
      <w:r w:rsidR="006D2182">
        <w:rPr>
          <w:szCs w:val="24"/>
        </w:rPr>
        <w:t>5</w:t>
      </w:r>
      <w:r w:rsidR="00021D66" w:rsidRPr="00021D66">
        <w:rPr>
          <w:szCs w:val="24"/>
        </w:rPr>
        <w:t>, 1.</w:t>
      </w:r>
      <w:r w:rsidR="006D2182">
        <w:rPr>
          <w:szCs w:val="24"/>
        </w:rPr>
        <w:t>63</w:t>
      </w:r>
      <w:r w:rsidR="00021D66" w:rsidRPr="00021D66">
        <w:rPr>
          <w:szCs w:val="24"/>
        </w:rPr>
        <w:t xml:space="preserve">], </w:t>
      </w:r>
      <w:r w:rsidR="00021D66" w:rsidRPr="00831F04">
        <w:rPr>
          <w:i/>
          <w:iCs/>
          <w:szCs w:val="24"/>
          <w:rPrChange w:id="1108" w:author="Billy Mitchell" w:date="2023-11-08T20:23:00Z">
            <w:rPr>
              <w:szCs w:val="24"/>
            </w:rPr>
          </w:rPrChange>
        </w:rPr>
        <w:t>p</w:t>
      </w:r>
      <w:r w:rsidR="00021D66" w:rsidRPr="00021D66">
        <w:rPr>
          <w:szCs w:val="24"/>
        </w:rPr>
        <w:t xml:space="preserve"> = 0.</w:t>
      </w:r>
      <w:r w:rsidR="00021D66">
        <w:rPr>
          <w:szCs w:val="24"/>
        </w:rPr>
        <w:t>3</w:t>
      </w:r>
      <w:r w:rsidR="006D2182">
        <w:rPr>
          <w:szCs w:val="24"/>
        </w:rPr>
        <w:t>2</w:t>
      </w:r>
      <w:r w:rsidR="00021D66" w:rsidRPr="00021D66">
        <w:rPr>
          <w:szCs w:val="24"/>
        </w:rPr>
        <w:t>).</w:t>
      </w:r>
      <w:r w:rsidR="00804B41">
        <w:rPr>
          <w:szCs w:val="24"/>
        </w:rPr>
        <w:t xml:space="preserve"> Again, though not significant, this statistic suggests that </w:t>
      </w:r>
      <w:proofErr w:type="spellStart"/>
      <w:proofErr w:type="gramStart"/>
      <w:r w:rsidR="00804B41" w:rsidRPr="00804B41">
        <w:rPr>
          <w:szCs w:val="24"/>
        </w:rPr>
        <w:t>every one</w:t>
      </w:r>
      <w:proofErr w:type="spellEnd"/>
      <w:proofErr w:type="gramEnd"/>
      <w:r w:rsidR="00804B41" w:rsidRPr="00804B41">
        <w:rPr>
          <w:szCs w:val="24"/>
        </w:rPr>
        <w:t xml:space="preserve"> standard deviation unit increase in emotional intensity</w:t>
      </w:r>
      <w:r w:rsidR="00804B41">
        <w:rPr>
          <w:szCs w:val="24"/>
        </w:rPr>
        <w:t xml:space="preserve"> increases </w:t>
      </w:r>
      <w:r w:rsidR="00804B41" w:rsidRPr="00804B41">
        <w:rPr>
          <w:szCs w:val="24"/>
        </w:rPr>
        <w:t xml:space="preserve">the odds of choosing </w:t>
      </w:r>
      <w:r w:rsidR="00804B41">
        <w:rPr>
          <w:szCs w:val="24"/>
        </w:rPr>
        <w:t xml:space="preserve">a disengagement strategy </w:t>
      </w:r>
      <w:r w:rsidR="00804B41" w:rsidRPr="00804B41">
        <w:rPr>
          <w:szCs w:val="24"/>
        </w:rPr>
        <w:t xml:space="preserve">by approximately </w:t>
      </w:r>
      <w:r w:rsidR="00804B41">
        <w:rPr>
          <w:szCs w:val="24"/>
        </w:rPr>
        <w:t>18</w:t>
      </w:r>
      <w:r w:rsidR="00804B41" w:rsidRPr="00804B41">
        <w:rPr>
          <w:szCs w:val="24"/>
        </w:rPr>
        <w:t>%</w:t>
      </w:r>
      <w:r w:rsidR="00804B41">
        <w:rPr>
          <w:szCs w:val="24"/>
        </w:rPr>
        <w:t>.</w:t>
      </w:r>
    </w:p>
    <w:p w14:paraId="70129D27" w14:textId="0DC71084" w:rsidR="00EB6E76" w:rsidDel="003A18DB" w:rsidRDefault="00EB6E76">
      <w:pPr>
        <w:spacing w:after="0" w:line="480" w:lineRule="auto"/>
        <w:rPr>
          <w:del w:id="1109" w:author="Billy Mitchell" w:date="2023-11-08T12:37:00Z"/>
          <w:szCs w:val="24"/>
        </w:rPr>
        <w:pPrChange w:id="1110" w:author="Billy Mitchell" w:date="2023-11-08T12:38:00Z">
          <w:pPr>
            <w:spacing w:after="0" w:line="480" w:lineRule="auto"/>
            <w:ind w:left="0" w:firstLine="720"/>
          </w:pPr>
        </w:pPrChange>
      </w:pPr>
      <w:del w:id="1111" w:author="Billy Mitchell" w:date="2023-11-08T12:37:00Z">
        <w:r w:rsidDel="003A18DB">
          <w:rPr>
            <w:b/>
            <w:bCs/>
            <w:noProof/>
            <w:szCs w:val="24"/>
          </w:rPr>
          <mc:AlternateContent>
            <mc:Choice Requires="wpg">
              <w:drawing>
                <wp:anchor distT="0" distB="0" distL="114300" distR="114300" simplePos="0" relativeHeight="251664384" behindDoc="0" locked="0" layoutInCell="1" allowOverlap="1" wp14:anchorId="4D881855" wp14:editId="253317D2">
                  <wp:simplePos x="0" y="0"/>
                  <wp:positionH relativeFrom="column">
                    <wp:posOffset>-30752</wp:posOffset>
                  </wp:positionH>
                  <wp:positionV relativeFrom="paragraph">
                    <wp:posOffset>326571</wp:posOffset>
                  </wp:positionV>
                  <wp:extent cx="6031502" cy="5567408"/>
                  <wp:effectExtent l="0" t="0" r="7620" b="0"/>
                  <wp:wrapSquare wrapText="bothSides"/>
                  <wp:docPr id="22" name="Group 22"/>
                  <wp:cNvGraphicFramePr/>
                  <a:graphic xmlns:a="http://schemas.openxmlformats.org/drawingml/2006/main">
                    <a:graphicData uri="http://schemas.microsoft.com/office/word/2010/wordprocessingGroup">
                      <wpg:wgp>
                        <wpg:cNvGrpSpPr/>
                        <wpg:grpSpPr>
                          <a:xfrm>
                            <a:off x="0" y="0"/>
                            <a:ext cx="6031502" cy="5567408"/>
                            <a:chOff x="-30752" y="-13063"/>
                            <a:chExt cx="6031502" cy="5567408"/>
                          </a:xfrm>
                        </wpg:grpSpPr>
                        <wps:wsp>
                          <wps:cNvPr id="217" name="Text Box 2"/>
                          <wps:cNvSpPr txBox="1">
                            <a:spLocks noChangeArrowheads="1"/>
                          </wps:cNvSpPr>
                          <wps:spPr bwMode="auto">
                            <a:xfrm>
                              <a:off x="0" y="4457700"/>
                              <a:ext cx="6000750" cy="1096645"/>
                            </a:xfrm>
                            <a:prstGeom prst="rect">
                              <a:avLst/>
                            </a:prstGeom>
                            <a:solidFill>
                              <a:srgbClr val="FFFFFF"/>
                            </a:solidFill>
                            <a:ln w="9525">
                              <a:noFill/>
                              <a:miter lim="800000"/>
                              <a:headEnd/>
                              <a:tailEnd/>
                            </a:ln>
                          </wps:spPr>
                          <wps:txbx>
                            <w:txbxContent>
                              <w:p w14:paraId="716FC2E9" w14:textId="77777777" w:rsidR="00260459" w:rsidRDefault="0026045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260459" w:rsidRDefault="00260459" w:rsidP="00EB6E76"/>
                            </w:txbxContent>
                          </wps:txbx>
                          <wps:bodyPr rot="0" vert="horz" wrap="square" lIns="91440" tIns="45720" rIns="91440" bIns="45720" anchor="t" anchorCtr="0">
                            <a:spAutoFit/>
                          </wps:bodyPr>
                        </wps:wsp>
                        <pic:pic xmlns:pic="http://schemas.openxmlformats.org/drawingml/2006/picture">
                          <pic:nvPicPr>
                            <pic:cNvPr id="21" name="Picture 21" descr="Timelin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0752" y="-13063"/>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881855" id="Group 22" o:spid="_x0000_s1040" style="position:absolute;left:0;text-align:left;margin-left:-2.4pt;margin-top:25.7pt;width:474.9pt;height:438.4pt;z-index:251664384;mso-width-relative:margin;mso-height-relative:margin" coordorigin="-307,-130" coordsize="60315,5567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kwB&#10;tAztTMtlmt1vuFxuVzul1u13vF5vV7vl9v1/wGBwWDwmFw2HxGJxWLxmNx0HgIC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">
                  <v:shape id="Text Box 2" o:spid="_x0000_s1041" type="#_x0000_t202" style="position:absolute;top:44577;width:60007;height:10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716FC2E9" w14:textId="77777777" w:rsidR="00260459" w:rsidRDefault="00260459" w:rsidP="00EB6E76">
                          <w:pPr>
                            <w:ind w:left="0" w:firstLine="0"/>
                          </w:pPr>
                          <w:r>
                            <w:rPr>
                              <w:rFonts w:ascii="Calibri" w:eastAsia="Calibri" w:hAnsi="Calibri" w:cs="Calibri"/>
                              <w:b/>
                              <w:sz w:val="20"/>
                            </w:rPr>
                            <w:t xml:space="preserve">Fig 2. </w:t>
                          </w:r>
                          <w:r>
                            <w:rPr>
                              <w:rFonts w:ascii="Calibri" w:eastAsia="Calibri" w:hAnsi="Calibri" w:cs="Calibri"/>
                              <w:sz w:val="20"/>
                            </w:rPr>
                            <w:t>Across almost all tested mixed effects binary logistic regression models, emotional intensity failed to predict strategy usage. Visualized is our model using only emotional intensity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67955183" w14:textId="77777777" w:rsidR="00260459" w:rsidRDefault="00260459" w:rsidP="00EB6E76"/>
                      </w:txbxContent>
                    </v:textbox>
                  </v:shape>
                  <v:shape id="Picture 21" o:spid="_x0000_s1042" type="#_x0000_t75" alt="Timeline&#10;&#10;Description automatically generated with medium confidence" style="position:absolute;left:-307;top:-130;width:59435;height:4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">
                    <v:imagedata r:id="rId24" o:title="Timeline&#10;&#10;Description automatically generated with medium confidence"/>
                  </v:shape>
                  <w10:wrap type="square"/>
                </v:group>
              </w:pict>
            </mc:Fallback>
          </mc:AlternateContent>
        </w:r>
      </w:del>
    </w:p>
    <w:p w14:paraId="1B283B18" w14:textId="52C8F1B5" w:rsidR="00EB6E76" w:rsidDel="003A18DB" w:rsidRDefault="00EB6E76">
      <w:pPr>
        <w:spacing w:after="0" w:line="480" w:lineRule="auto"/>
        <w:rPr>
          <w:del w:id="1112" w:author="Billy Mitchell" w:date="2023-11-08T12:38:00Z"/>
          <w:szCs w:val="24"/>
        </w:rPr>
        <w:pPrChange w:id="1113" w:author="Billy Mitchell" w:date="2023-11-08T12:38:00Z">
          <w:pPr>
            <w:spacing w:after="0" w:line="480" w:lineRule="auto"/>
            <w:ind w:left="0" w:firstLine="720"/>
          </w:pPr>
        </w:pPrChange>
      </w:pPr>
    </w:p>
    <w:p w14:paraId="6A00A1E3" w14:textId="55320857" w:rsidR="009B3741" w:rsidRDefault="006D2182" w:rsidP="009B3741">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w:t>
      </w:r>
      <w:r w:rsidR="009B3741">
        <w:rPr>
          <w:szCs w:val="24"/>
        </w:rPr>
        <w:t xml:space="preserve">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traditional statistical thresholds of significance in model fit (</w:t>
      </w:r>
      <w:r w:rsidR="009B3741" w:rsidRPr="00831F04">
        <w:rPr>
          <w:i/>
          <w:iCs/>
          <w:szCs w:val="24"/>
          <w:rPrChange w:id="1114" w:author="Billy Mitchell" w:date="2023-11-08T20:23:00Z">
            <w:rPr>
              <w:szCs w:val="24"/>
            </w:rPr>
          </w:rPrChange>
        </w:rPr>
        <w:t>ICC</w:t>
      </w:r>
      <w:r w:rsidR="009B3741">
        <w:rPr>
          <w:szCs w:val="24"/>
        </w:rPr>
        <w:t xml:space="preserve"> = 0.37; </w:t>
      </w:r>
      <w:r w:rsidR="009B3741" w:rsidRPr="00831F04">
        <w:rPr>
          <w:i/>
          <w:iCs/>
          <w:szCs w:val="24"/>
          <w:rPrChange w:id="1115" w:author="Billy Mitchell" w:date="2023-11-08T20:23:00Z">
            <w:rPr>
              <w:szCs w:val="24"/>
            </w:rPr>
          </w:rPrChange>
        </w:rPr>
        <w:t>p</w:t>
      </w:r>
      <w:r w:rsidR="009B3741">
        <w:rPr>
          <w:szCs w:val="24"/>
        </w:rPr>
        <w:t xml:space="preserve"> = 0.04 when compared to null).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009B3741" w:rsidRPr="00831F04">
        <w:rPr>
          <w:i/>
          <w:iCs/>
          <w:szCs w:val="24"/>
          <w:rPrChange w:id="1116" w:author="Billy Mitchell" w:date="2023-11-08T20:23:00Z">
            <w:rPr>
              <w:szCs w:val="24"/>
            </w:rPr>
          </w:rPrChange>
        </w:rPr>
        <w:t>OR</w:t>
      </w:r>
      <w:r w:rsidR="009B3741" w:rsidRPr="00021D66">
        <w:rPr>
          <w:szCs w:val="24"/>
        </w:rPr>
        <w:t xml:space="preserve"> = 1</w:t>
      </w:r>
      <w:r w:rsidR="009B3741">
        <w:rPr>
          <w:szCs w:val="24"/>
        </w:rPr>
        <w:t>.42</w:t>
      </w:r>
      <w:r w:rsidR="009B3741" w:rsidRPr="00021D66">
        <w:rPr>
          <w:szCs w:val="24"/>
        </w:rPr>
        <w:t xml:space="preserve">, </w:t>
      </w:r>
      <w:r w:rsidR="009B3741" w:rsidRPr="00831F04">
        <w:rPr>
          <w:i/>
          <w:iCs/>
          <w:szCs w:val="24"/>
          <w:rPrChange w:id="1117" w:author="Billy Mitchell" w:date="2023-11-08T20:23:00Z">
            <w:rPr>
              <w:szCs w:val="24"/>
            </w:rPr>
          </w:rPrChange>
        </w:rPr>
        <w:t>95% CI</w:t>
      </w:r>
      <w:r w:rsidR="009B3741" w:rsidRPr="00021D66">
        <w:rPr>
          <w:szCs w:val="24"/>
        </w:rPr>
        <w:t xml:space="preserve"> = [</w:t>
      </w:r>
      <w:r w:rsidR="009B3741">
        <w:rPr>
          <w:szCs w:val="24"/>
        </w:rPr>
        <w:t>1.03</w:t>
      </w:r>
      <w:r w:rsidR="009B3741" w:rsidRPr="00021D66">
        <w:rPr>
          <w:szCs w:val="24"/>
        </w:rPr>
        <w:t>, 1.</w:t>
      </w:r>
      <w:r w:rsidR="009B3741">
        <w:rPr>
          <w:szCs w:val="24"/>
        </w:rPr>
        <w:t>98</w:t>
      </w:r>
      <w:r w:rsidR="009B3741" w:rsidRPr="00021D66">
        <w:rPr>
          <w:szCs w:val="24"/>
        </w:rPr>
        <w:t xml:space="preserve">], </w:t>
      </w:r>
      <w:r w:rsidR="009B3741" w:rsidRPr="00831F04">
        <w:rPr>
          <w:i/>
          <w:iCs/>
          <w:szCs w:val="24"/>
          <w:rPrChange w:id="1118" w:author="Billy Mitchell" w:date="2023-11-08T20:23:00Z">
            <w:rPr>
              <w:szCs w:val="24"/>
            </w:rPr>
          </w:rPrChange>
        </w:rPr>
        <w:t>p</w:t>
      </w:r>
      <w:r w:rsidR="009B3741" w:rsidRPr="00021D66">
        <w:rPr>
          <w:szCs w:val="24"/>
        </w:rPr>
        <w:t xml:space="preserve"> = 0.</w:t>
      </w:r>
      <w:r w:rsidR="009B3741">
        <w:rPr>
          <w:szCs w:val="24"/>
        </w:rPr>
        <w:t xml:space="preserve">04). The model composition, </w:t>
      </w:r>
      <w:proofErr w:type="gramStart"/>
      <w:r w:rsidR="009B3741">
        <w:rPr>
          <w:szCs w:val="24"/>
        </w:rPr>
        <w:t>comparison</w:t>
      </w:r>
      <w:proofErr w:type="gramEnd"/>
      <w:r w:rsidR="009B3741">
        <w:rPr>
          <w:szCs w:val="24"/>
        </w:rPr>
        <w:t xml:space="preserve"> and results of all of these models can be found in </w:t>
      </w:r>
      <w:r w:rsidR="009B3741" w:rsidRPr="009B3741">
        <w:rPr>
          <w:b/>
          <w:bCs/>
          <w:szCs w:val="24"/>
        </w:rPr>
        <w:t>Table 1</w:t>
      </w:r>
      <w:r w:rsidR="009B3741">
        <w:rPr>
          <w:szCs w:val="24"/>
        </w:rPr>
        <w:t>.</w:t>
      </w:r>
    </w:p>
    <w:p w14:paraId="23FBDFDE" w14:textId="3D7CB9F3" w:rsidR="00D93AE7" w:rsidRPr="00D93AE7" w:rsidRDefault="00B720B2" w:rsidP="009B3741">
      <w:pPr>
        <w:spacing w:after="0" w:line="480" w:lineRule="auto"/>
        <w:ind w:left="0" w:firstLine="720"/>
        <w:rPr>
          <w:szCs w:val="24"/>
        </w:rPr>
      </w:pPr>
      <w:r w:rsidRPr="008C7178">
        <w:rPr>
          <w:b/>
          <w:szCs w:val="24"/>
        </w:rPr>
        <w:t xml:space="preserve">Regulatory strategy </w:t>
      </w:r>
      <w:r w:rsidR="00E21AFA">
        <w:rPr>
          <w:b/>
          <w:szCs w:val="24"/>
        </w:rPr>
        <w:t>usage</w:t>
      </w:r>
      <w:r w:rsidR="00E21AFA" w:rsidRPr="008C7178">
        <w:rPr>
          <w:b/>
          <w:szCs w:val="24"/>
        </w:rPr>
        <w:t xml:space="preserve"> </w:t>
      </w:r>
      <w:r w:rsidRPr="008C7178">
        <w:rPr>
          <w:b/>
          <w:szCs w:val="24"/>
        </w:rPr>
        <w:t xml:space="preserve">and intensity interact to predict regulatory success. </w:t>
      </w:r>
      <w:r w:rsidRPr="008C7178">
        <w:rPr>
          <w:szCs w:val="24"/>
        </w:rPr>
        <w:t>Following our emotional intensity analyses, we</w:t>
      </w:r>
      <w:r w:rsidR="00CB34D6">
        <w:rPr>
          <w:szCs w:val="24"/>
        </w:rPr>
        <w:t xml:space="preserve"> explored how strategy usage moderated the relationship between intensity and success,</w:t>
      </w:r>
      <w:r w:rsidRPr="008C7178">
        <w:rPr>
          <w:szCs w:val="24"/>
        </w:rPr>
        <w:t xml:space="preserve"> </w:t>
      </w:r>
      <w:r w:rsidR="007053D8">
        <w:rPr>
          <w:szCs w:val="24"/>
        </w:rPr>
        <w:t xml:space="preserve">as </w:t>
      </w:r>
      <w:r w:rsidRPr="008C7178">
        <w:rPr>
          <w:szCs w:val="24"/>
        </w:rPr>
        <w:t xml:space="preserve">high-intensity events using distraction should more </w:t>
      </w:r>
      <w:r w:rsidRPr="008C7178">
        <w:rPr>
          <w:szCs w:val="24"/>
        </w:rPr>
        <w:lastRenderedPageBreak/>
        <w:t>successfully regulate emotions than high-intensity events using reappraisal</w:t>
      </w:r>
      <w:r w:rsidR="0047236C">
        <w:rPr>
          <w:szCs w:val="24"/>
        </w:rPr>
        <w:t xml:space="preserve"> </w:t>
      </w:r>
      <w:r w:rsidR="0047236C">
        <w:rPr>
          <w:szCs w:val="24"/>
        </w:rPr>
        <w:fldChar w:fldCharType="begin"/>
      </w:r>
      <w:r w:rsidR="007B47B5">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7236C">
        <w:rPr>
          <w:szCs w:val="24"/>
        </w:rPr>
        <w:fldChar w:fldCharType="separate"/>
      </w:r>
      <w:r w:rsidR="0047236C" w:rsidRPr="0047236C">
        <w:t>(Sheppes et al., 2011)</w:t>
      </w:r>
      <w:r w:rsidR="0047236C">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831F04">
        <w:rPr>
          <w:i/>
          <w:iCs/>
          <w:szCs w:val="24"/>
          <w:rPrChange w:id="1119" w:author="Billy Mitchell" w:date="2023-11-08T20:23:00Z">
            <w:rPr>
              <w:szCs w:val="24"/>
            </w:rPr>
          </w:rPrChange>
        </w:rPr>
        <w:t>ICC</w:t>
      </w:r>
      <w:r w:rsidRPr="008C7178">
        <w:rPr>
          <w:szCs w:val="24"/>
        </w:rPr>
        <w:t xml:space="preserve"> = 0.42, </w:t>
      </w:r>
      <w:r w:rsidRPr="00831F04">
        <w:rPr>
          <w:i/>
          <w:iCs/>
          <w:szCs w:val="24"/>
          <w:rPrChange w:id="1120" w:author="Billy Mitchell" w:date="2023-11-08T20:23:00Z">
            <w:rPr>
              <w:szCs w:val="24"/>
            </w:rPr>
          </w:rPrChange>
        </w:rPr>
        <w:t>p</w:t>
      </w:r>
      <w:r w:rsidRPr="008C7178">
        <w:rPr>
          <w:szCs w:val="24"/>
        </w:rPr>
        <w:t xml:space="preserve"> = 0.003) and found that interaction to be significant (</w:t>
      </w:r>
      <w:r w:rsidRPr="00831F04">
        <w:rPr>
          <w:i/>
          <w:iCs/>
          <w:szCs w:val="24"/>
          <w:rPrChange w:id="1121" w:author="Billy Mitchell" w:date="2023-11-08T20:23:00Z">
            <w:rPr>
              <w:szCs w:val="24"/>
            </w:rPr>
          </w:rPrChange>
        </w:rPr>
        <w:t>β</w:t>
      </w:r>
      <w:r w:rsidRPr="008C7178">
        <w:rPr>
          <w:szCs w:val="24"/>
        </w:rPr>
        <w:t xml:space="preserve"> = 0.25, </w:t>
      </w:r>
      <w:r w:rsidRPr="00831F04">
        <w:rPr>
          <w:i/>
          <w:iCs/>
          <w:szCs w:val="24"/>
          <w:rPrChange w:id="1122" w:author="Billy Mitchell" w:date="2023-11-08T20:23:00Z">
            <w:rPr>
              <w:szCs w:val="24"/>
            </w:rPr>
          </w:rPrChange>
        </w:rPr>
        <w:t>95% CI</w:t>
      </w:r>
      <w:r w:rsidRPr="008C7178">
        <w:rPr>
          <w:szCs w:val="24"/>
        </w:rPr>
        <w:t xml:space="preserve"> = [0.09, 0.42], </w:t>
      </w:r>
      <w:r w:rsidRPr="00831F04">
        <w:rPr>
          <w:i/>
          <w:iCs/>
          <w:szCs w:val="24"/>
          <w:rPrChange w:id="1123" w:author="Billy Mitchell" w:date="2023-11-08T20:23:00Z">
            <w:rPr>
              <w:szCs w:val="24"/>
            </w:rPr>
          </w:rPrChange>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831F04">
        <w:rPr>
          <w:i/>
          <w:iCs/>
          <w:szCs w:val="24"/>
          <w:rPrChange w:id="1124" w:author="Billy Mitchell" w:date="2023-11-08T20:23:00Z">
            <w:rPr>
              <w:szCs w:val="24"/>
            </w:rPr>
          </w:rPrChange>
        </w:rPr>
        <w:t>β</w:t>
      </w:r>
      <w:r w:rsidRPr="008C7178">
        <w:rPr>
          <w:szCs w:val="24"/>
        </w:rPr>
        <w:t xml:space="preserve"> = -0.03, </w:t>
      </w:r>
      <w:r w:rsidRPr="00831F04">
        <w:rPr>
          <w:i/>
          <w:iCs/>
          <w:szCs w:val="24"/>
          <w:rPrChange w:id="1125" w:author="Billy Mitchell" w:date="2023-11-08T20:23:00Z">
            <w:rPr>
              <w:szCs w:val="24"/>
            </w:rPr>
          </w:rPrChange>
        </w:rPr>
        <w:t>95% CI</w:t>
      </w:r>
      <w:r w:rsidRPr="008C7178">
        <w:rPr>
          <w:szCs w:val="24"/>
        </w:rPr>
        <w:t xml:space="preserve"> = [-0.16, 0.10], </w:t>
      </w:r>
      <w:r w:rsidRPr="00831F04">
        <w:rPr>
          <w:i/>
          <w:iCs/>
          <w:szCs w:val="24"/>
          <w:rPrChange w:id="1126" w:author="Billy Mitchell" w:date="2023-11-08T20:23:00Z">
            <w:rPr>
              <w:szCs w:val="24"/>
            </w:rPr>
          </w:rPrChange>
        </w:rPr>
        <w:t>p</w:t>
      </w:r>
      <w:r w:rsidRPr="008C7178">
        <w:rPr>
          <w:szCs w:val="24"/>
        </w:rPr>
        <w:t xml:space="preserve"> = 0.70), but regulatory success was negatively associated with emotional intensity for distraction</w:t>
      </w:r>
      <w:r w:rsidR="00D47FF3">
        <w:rPr>
          <w:szCs w:val="24"/>
        </w:rPr>
        <w:t>-</w:t>
      </w:r>
      <w:r w:rsidRPr="008C7178">
        <w:rPr>
          <w:szCs w:val="24"/>
        </w:rPr>
        <w:t>regulated events (</w:t>
      </w:r>
      <w:r w:rsidRPr="00831F04">
        <w:rPr>
          <w:i/>
          <w:iCs/>
          <w:szCs w:val="24"/>
          <w:rPrChange w:id="1127" w:author="Billy Mitchell" w:date="2023-11-08T20:23:00Z">
            <w:rPr>
              <w:szCs w:val="24"/>
            </w:rPr>
          </w:rPrChange>
        </w:rPr>
        <w:t>β</w:t>
      </w:r>
      <w:r w:rsidRPr="008C7178">
        <w:rPr>
          <w:szCs w:val="24"/>
        </w:rPr>
        <w:t xml:space="preserve"> = -0.28, </w:t>
      </w:r>
      <w:r w:rsidRPr="00831F04">
        <w:rPr>
          <w:i/>
          <w:iCs/>
          <w:szCs w:val="24"/>
          <w:rPrChange w:id="1128" w:author="Billy Mitchell" w:date="2023-11-08T20:23:00Z">
            <w:rPr>
              <w:szCs w:val="24"/>
            </w:rPr>
          </w:rPrChange>
        </w:rPr>
        <w:t>95% CI</w:t>
      </w:r>
      <w:r w:rsidRPr="008C7178">
        <w:rPr>
          <w:szCs w:val="24"/>
        </w:rPr>
        <w:t xml:space="preserve"> = [-0.40, -0.16], </w:t>
      </w:r>
      <w:r w:rsidRPr="00831F04">
        <w:rPr>
          <w:i/>
          <w:iCs/>
          <w:szCs w:val="24"/>
          <w:rPrChange w:id="1129" w:author="Billy Mitchell" w:date="2023-11-08T20:23:00Z">
            <w:rPr>
              <w:szCs w:val="24"/>
            </w:rPr>
          </w:rPrChange>
        </w:rPr>
        <w:t>p</w:t>
      </w:r>
      <w:r w:rsidRPr="008C7178">
        <w:rPr>
          <w:szCs w:val="24"/>
        </w:rPr>
        <w:t xml:space="preserve"> &lt; 0.001)</w:t>
      </w:r>
      <w:r w:rsidR="00EB0294">
        <w:rPr>
          <w:szCs w:val="24"/>
        </w:rPr>
        <w:t xml:space="preserve"> </w:t>
      </w:r>
      <w:r w:rsidR="00EB0294">
        <w:t>(</w:t>
      </w:r>
      <w:r w:rsidR="00EB0294">
        <w:rPr>
          <w:b/>
          <w:bCs/>
        </w:rPr>
        <w:t xml:space="preserve">Fig. </w:t>
      </w:r>
      <w:ins w:id="1130" w:author="Billy Mitchell" w:date="2023-11-08T19:12:00Z">
        <w:r w:rsidR="00372E6A">
          <w:rPr>
            <w:b/>
            <w:bCs/>
          </w:rPr>
          <w:t>4</w:t>
        </w:r>
      </w:ins>
      <w:del w:id="1131" w:author="Billy Mitchell" w:date="2023-11-08T19:12:00Z">
        <w:r w:rsidR="00EB0294" w:rsidDel="00372E6A">
          <w:rPr>
            <w:b/>
            <w:bCs/>
          </w:rPr>
          <w:delText>3</w:delText>
        </w:r>
      </w:del>
      <w:r w:rsidR="00EB0294" w:rsidRPr="00EB0294">
        <w:t>)</w:t>
      </w:r>
      <w:r w:rsidRPr="008C7178">
        <w:rPr>
          <w:szCs w:val="24"/>
        </w:rPr>
        <w:t xml:space="preserve">. </w:t>
      </w:r>
      <w:r w:rsidR="00804B41">
        <w:rPr>
          <w:szCs w:val="24"/>
        </w:rPr>
        <w:t xml:space="preserve">In other words, each standard deviation unit increase in emotional intensity yielded a -0.28 standard deviation decrease in the reported success of distraction, but not reappraisal, as an emotion regulation strategy. </w:t>
      </w:r>
      <w:r w:rsidRPr="008C7178">
        <w:rPr>
          <w:szCs w:val="24"/>
        </w:rPr>
        <w:t xml:space="preserve">As such, our data </w:t>
      </w:r>
      <w:r w:rsidR="00182F3C">
        <w:rPr>
          <w:szCs w:val="24"/>
        </w:rPr>
        <w:t>seems to suggest</w:t>
      </w:r>
      <w:r w:rsidRPr="008C7178">
        <w:rPr>
          <w:szCs w:val="24"/>
        </w:rPr>
        <w:t xml:space="preserve"> </w:t>
      </w:r>
      <w:r w:rsidR="008E6857">
        <w:rPr>
          <w:szCs w:val="24"/>
        </w:rPr>
        <w:t xml:space="preserve">the efficacy of using distraction within this </w:t>
      </w:r>
      <w:r w:rsidRPr="008C7178">
        <w:rPr>
          <w:szCs w:val="24"/>
        </w:rPr>
        <w:t xml:space="preserve">high-intensity, </w:t>
      </w:r>
      <w:r w:rsidR="00170D09">
        <w:rPr>
          <w:szCs w:val="24"/>
        </w:rPr>
        <w:t>quasi-natural</w:t>
      </w:r>
      <w:r w:rsidRPr="008C7178">
        <w:rPr>
          <w:szCs w:val="24"/>
        </w:rPr>
        <w:t xml:space="preserve">istic </w:t>
      </w:r>
      <w:r w:rsidRPr="008C7178">
        <w:rPr>
          <w:szCs w:val="24"/>
        </w:rPr>
        <w:lastRenderedPageBreak/>
        <w:t>settin</w:t>
      </w:r>
      <w:r w:rsidR="008E6857">
        <w:rPr>
          <w:szCs w:val="24"/>
        </w:rPr>
        <w:t>g to be of a lesser magnitude than what had been found</w:t>
      </w:r>
      <w:r w:rsidR="00182F3C">
        <w:rPr>
          <w:szCs w:val="24"/>
        </w:rPr>
        <w:t xml:space="preserve"> in lab studies wherein distraction was used.</w:t>
      </w:r>
      <w:r w:rsidR="00EB6E76" w:rsidRPr="00EB6E76">
        <w:rPr>
          <w:b/>
          <w:noProof/>
          <w:szCs w:val="24"/>
        </w:rPr>
        <w:t xml:space="preserve"> </w:t>
      </w:r>
      <w:r w:rsidR="00EB6E76">
        <w:rPr>
          <w:b/>
          <w:noProof/>
          <w:szCs w:val="24"/>
        </w:rPr>
        <mc:AlternateContent>
          <mc:Choice Requires="wpg">
            <w:drawing>
              <wp:anchor distT="0" distB="0" distL="114300" distR="114300" simplePos="0" relativeHeight="251666432" behindDoc="0" locked="0" layoutInCell="1" allowOverlap="1" wp14:anchorId="687C4437" wp14:editId="3425A543">
                <wp:simplePos x="0" y="0"/>
                <wp:positionH relativeFrom="margin">
                  <wp:posOffset>0</wp:posOffset>
                </wp:positionH>
                <wp:positionV relativeFrom="paragraph">
                  <wp:posOffset>2805430</wp:posOffset>
                </wp:positionV>
                <wp:extent cx="5927725" cy="5310985"/>
                <wp:effectExtent l="0" t="0" r="0" b="4445"/>
                <wp:wrapTopAndBottom/>
                <wp:docPr id="7" name="Group 7"/>
                <wp:cNvGraphicFramePr/>
                <a:graphic xmlns:a="http://schemas.openxmlformats.org/drawingml/2006/main">
                  <a:graphicData uri="http://schemas.microsoft.com/office/word/2010/wordprocessingGroup">
                    <wpg:wgp>
                      <wpg:cNvGrpSpPr/>
                      <wpg:grpSpPr>
                        <a:xfrm>
                          <a:off x="0" y="0"/>
                          <a:ext cx="5927725" cy="5310985"/>
                          <a:chOff x="305456" y="4438897"/>
                          <a:chExt cx="5927834" cy="5311560"/>
                        </a:xfrm>
                      </wpg:grpSpPr>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362607" y="4438897"/>
                            <a:ext cx="5688968" cy="4201674"/>
                          </a:xfrm>
                          <a:prstGeom prst="rect">
                            <a:avLst/>
                          </a:prstGeom>
                        </pic:spPr>
                      </pic:pic>
                      <wps:wsp>
                        <wps:cNvPr id="10" name="Text Box 2"/>
                        <wps:cNvSpPr txBox="1">
                          <a:spLocks noChangeArrowheads="1"/>
                        </wps:cNvSpPr>
                        <wps:spPr bwMode="auto">
                          <a:xfrm>
                            <a:off x="305456" y="8671582"/>
                            <a:ext cx="5927834" cy="1078875"/>
                          </a:xfrm>
                          <a:prstGeom prst="rect">
                            <a:avLst/>
                          </a:prstGeom>
                          <a:solidFill>
                            <a:srgbClr val="FFFFFF"/>
                          </a:solidFill>
                          <a:ln w="9525">
                            <a:noFill/>
                            <a:miter lim="800000"/>
                            <a:headEnd/>
                            <a:tailEnd/>
                          </a:ln>
                        </wps:spPr>
                        <wps:txbx>
                          <w:txbxContent>
                            <w:p w14:paraId="70D15F6E" w14:textId="646DCFFD" w:rsidR="00260459" w:rsidRDefault="00260459" w:rsidP="00EB6E76">
                              <w:pPr>
                                <w:spacing w:after="269" w:line="262" w:lineRule="auto"/>
                                <w:ind w:left="0" w:firstLine="0"/>
                                <w:rPr>
                                  <w:rFonts w:eastAsia="Calibri"/>
                                  <w:sz w:val="20"/>
                                  <w:szCs w:val="24"/>
                                </w:rPr>
                              </w:pPr>
                              <w:r w:rsidRPr="00D47FF3">
                                <w:rPr>
                                  <w:rFonts w:eastAsia="Calibri"/>
                                  <w:b/>
                                  <w:sz w:val="20"/>
                                  <w:szCs w:val="24"/>
                                </w:rPr>
                                <w:t xml:space="preserve">Fig </w:t>
                              </w:r>
                              <w:ins w:id="1132" w:author="Billy Mitchell" w:date="2023-11-08T19:12:00Z">
                                <w:r w:rsidR="00372E6A">
                                  <w:rPr>
                                    <w:rFonts w:eastAsia="Calibri"/>
                                    <w:b/>
                                    <w:sz w:val="20"/>
                                    <w:szCs w:val="24"/>
                                  </w:rPr>
                                  <w:t>4</w:t>
                                </w:r>
                              </w:ins>
                              <w:del w:id="1133"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134"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135"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260459" w:rsidRDefault="00260459" w:rsidP="00EB6E76">
                              <w:pPr>
                                <w:spacing w:after="269" w:line="262" w:lineRule="auto"/>
                                <w:ind w:left="0" w:firstLine="0"/>
                                <w:rPr>
                                  <w:rFonts w:eastAsia="Calibri"/>
                                  <w:sz w:val="20"/>
                                  <w:szCs w:val="24"/>
                                </w:rPr>
                              </w:pPr>
                            </w:p>
                            <w:p w14:paraId="5D86E247" w14:textId="77777777" w:rsidR="00260459" w:rsidRDefault="00260459" w:rsidP="00EB6E76">
                              <w:pPr>
                                <w:spacing w:after="269" w:line="262" w:lineRule="auto"/>
                                <w:ind w:left="0" w:firstLine="0"/>
                                <w:rPr>
                                  <w:rFonts w:eastAsia="Calibri"/>
                                  <w:sz w:val="20"/>
                                  <w:szCs w:val="24"/>
                                </w:rPr>
                              </w:pPr>
                            </w:p>
                            <w:p w14:paraId="1AA39E74" w14:textId="77777777" w:rsidR="00260459" w:rsidRDefault="00260459" w:rsidP="00EB6E76">
                              <w:pPr>
                                <w:spacing w:after="269" w:line="262" w:lineRule="auto"/>
                                <w:ind w:left="0" w:firstLine="0"/>
                                <w:rPr>
                                  <w:rFonts w:eastAsia="Calibri"/>
                                  <w:sz w:val="20"/>
                                  <w:szCs w:val="24"/>
                                </w:rPr>
                              </w:pPr>
                            </w:p>
                            <w:p w14:paraId="120287C2" w14:textId="77777777" w:rsidR="00260459" w:rsidRPr="00D47FF3" w:rsidRDefault="00260459" w:rsidP="00EB6E76">
                              <w:pPr>
                                <w:spacing w:after="269" w:line="262" w:lineRule="auto"/>
                                <w:ind w:left="0" w:firstLine="0"/>
                                <w:rPr>
                                  <w:sz w:val="20"/>
                                  <w:szCs w:val="24"/>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7C4437" id="Group 7" o:spid="_x0000_s1043" style="position:absolute;left:0;text-align:left;margin-left:0;margin-top:220.9pt;width:466.75pt;height:418.2pt;z-index:251666432;mso-position-horizontal-relative:margin;mso-width-relative:margin;mso-height-relative:margin" coordorigin="3054,44388" coordsize="59278,53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cvgl4q1rVv2yP2ltFvtYv7zRtJi8LnTtOuLl3t7Iy2MzS+TGTtj3sAW2gbi&#10;ATmgD6N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i/iV8avAXwdtIbnxv4w0Xwsk6s0C6pexwyThcbvLQndJjIztBxkUAdpRXz&#10;b4f/AOCjn7N/ibVv7Os/inpsNxu279QtLqyh64/100SR4992K+hND1zTfE2k2uq6PqFrqul3cYlt&#10;72xmWaGZD0ZHUlWHuDR5gXq+XvgH/wAnyftWf9cfCX/pvnr6hr5e+Af/ACfJ+1Z/1x8Jf+m+egD6&#10;h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5e&#10;+Af/ACfJ+1Z/1x8Jf+m+evqGvl74B/8AJ8n7Vn/XHwl/6b56APq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vgH&#10;/wAnyftWf9cfCX/pvnr6hr5e+Af/ACfJ+1Z/1x8Jf+m+egD6h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l74B/8A&#10;J8n7Vn/XHwl/6b56+oa+XvgH/wAnyftWf9cfCX/pvnoA+o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5e+Af/ACfJ&#10;+1Z/1x8Jf+m+evqGvl74B/8AJ8n7Vn/XHwl/6b56APqG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XvgH/wAnyftW&#10;f9cfCX/pvnr6hr5e+Af/ACfJ+1Z/1x8Jf+m+egD6h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l74B/8AJ8n7Vn/X&#10;Hwl/6b56+oa+XvgH/wAnyftWf9cfCX/pvnoA+o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e+Af/ACfJ+1Z/1x8J&#10;f+m+evqGvl74B/8AJ8n7Vn/XHwl/6b56APq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5fxt8VPBfw1igl8X+L9B8KxztsifW9TgsxI2M4UyMuTj0oA6iiv&#10;N9F/aV+EXiTVLbTNI+KngnVdSuW2QWdl4is5ppW/uqiyEsfYCvR1YMoIOQeQRQAtFFFABRRRQAUU&#10;UUAFFFFABXy98A/+T5P2rP8Arj4S/wDTfPX1DXy98A/+T5P2rP8Arj4S/wDTfPQB9Q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98A/+T5P2rP8Arj4S/wDTfPX1DXy98A/+T5P2rP8A&#10;rj4S/wDTfPQB9Q0UUUAFFFFABRXM+NPid4O+G8MM3i3xZofhaKbPlSa1qUNmr467TIy5/CneDfiV&#10;4R+I1vJP4T8U6L4ngjxvl0bUYbtVz0yY2YCgDp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vgH/yfJ+1Z/1x8Jf+&#10;m+evqGvl74B/8nyftWf9cfCX/pvnoA+o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">
                <v:shape id="Picture 9" o:spid="_x0000_s1044" type="#_x0000_t75" style="position:absolute;left:3626;top:44388;width:56889;height:4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">
                  <v:imagedata r:id="rId26" o:title=""/>
                </v:shape>
                <v:shape id="Text Box 2" o:spid="_x0000_s1045" type="#_x0000_t202" style="position:absolute;left:3054;top:86715;width:59278;height:10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70D15F6E" w14:textId="646DCFFD" w:rsidR="00260459" w:rsidRDefault="00260459" w:rsidP="00EB6E76">
                        <w:pPr>
                          <w:spacing w:after="269" w:line="262" w:lineRule="auto"/>
                          <w:ind w:left="0" w:firstLine="0"/>
                          <w:rPr>
                            <w:rFonts w:eastAsia="Calibri"/>
                            <w:sz w:val="20"/>
                            <w:szCs w:val="24"/>
                          </w:rPr>
                        </w:pPr>
                        <w:r w:rsidRPr="00D47FF3">
                          <w:rPr>
                            <w:rFonts w:eastAsia="Calibri"/>
                            <w:b/>
                            <w:sz w:val="20"/>
                            <w:szCs w:val="24"/>
                          </w:rPr>
                          <w:t xml:space="preserve">Fig </w:t>
                        </w:r>
                        <w:ins w:id="1136" w:author="Billy Mitchell" w:date="2023-11-08T19:12:00Z">
                          <w:r w:rsidR="00372E6A">
                            <w:rPr>
                              <w:rFonts w:eastAsia="Calibri"/>
                              <w:b/>
                              <w:sz w:val="20"/>
                              <w:szCs w:val="24"/>
                            </w:rPr>
                            <w:t>4</w:t>
                          </w:r>
                        </w:ins>
                        <w:del w:id="1137" w:author="Billy Mitchell" w:date="2023-11-08T19:12:00Z">
                          <w:r w:rsidDel="00372E6A">
                            <w:rPr>
                              <w:rFonts w:eastAsia="Calibri"/>
                              <w:b/>
                              <w:sz w:val="20"/>
                              <w:szCs w:val="24"/>
                            </w:rPr>
                            <w:delText>3</w:delText>
                          </w:r>
                        </w:del>
                        <w:r w:rsidRPr="00D47FF3">
                          <w:rPr>
                            <w:rFonts w:eastAsia="Calibri"/>
                            <w:b/>
                            <w:sz w:val="20"/>
                            <w:szCs w:val="24"/>
                          </w:rPr>
                          <w:t xml:space="preserve">. </w:t>
                        </w:r>
                        <w:r w:rsidRPr="00D47FF3">
                          <w:rPr>
                            <w:rFonts w:eastAsia="Calibri"/>
                            <w:sz w:val="20"/>
                            <w:szCs w:val="24"/>
                          </w:rPr>
                          <w:t>Strategy moderated the relationship between emotional intensity and regulatory success (</w:t>
                        </w:r>
                        <w:r w:rsidRPr="00831F04">
                          <w:rPr>
                            <w:rFonts w:eastAsia="Calibri"/>
                            <w:i/>
                            <w:iCs/>
                            <w:sz w:val="20"/>
                            <w:szCs w:val="24"/>
                            <w:rPrChange w:id="1138" w:author="Billy Mitchell" w:date="2023-11-08T20:24:00Z">
                              <w:rPr>
                                <w:rFonts w:eastAsia="Calibri"/>
                                <w:sz w:val="20"/>
                                <w:szCs w:val="24"/>
                              </w:rPr>
                            </w:rPrChange>
                          </w:rPr>
                          <w:t>β</w:t>
                        </w:r>
                        <w:r w:rsidRPr="00D47FF3">
                          <w:rPr>
                            <w:rFonts w:eastAsia="Calibri"/>
                            <w:sz w:val="20"/>
                            <w:szCs w:val="24"/>
                          </w:rPr>
                          <w:t xml:space="preserve"> = 0.25, </w:t>
                        </w:r>
                        <w:r w:rsidRPr="00831F04">
                          <w:rPr>
                            <w:rFonts w:eastAsia="Calibri"/>
                            <w:i/>
                            <w:iCs/>
                            <w:sz w:val="20"/>
                            <w:szCs w:val="24"/>
                            <w:rPrChange w:id="1139" w:author="Billy Mitchell" w:date="2023-11-08T20:24:00Z">
                              <w:rPr>
                                <w:rFonts w:eastAsia="Calibri"/>
                                <w:sz w:val="20"/>
                                <w:szCs w:val="24"/>
                              </w:rPr>
                            </w:rPrChange>
                          </w:rPr>
                          <w:t>p</w:t>
                        </w:r>
                        <w:r w:rsidRPr="00D47FF3">
                          <w:rPr>
                            <w:rFonts w:eastAsia="Calibri"/>
                            <w:sz w:val="20"/>
                            <w:szCs w:val="24"/>
                          </w:rPr>
                          <w:t xml:space="preserve">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2B46FDE4" w14:textId="77777777" w:rsidR="00260459" w:rsidRDefault="00260459" w:rsidP="00EB6E76">
                        <w:pPr>
                          <w:spacing w:after="269" w:line="262" w:lineRule="auto"/>
                          <w:ind w:left="0" w:firstLine="0"/>
                          <w:rPr>
                            <w:rFonts w:eastAsia="Calibri"/>
                            <w:sz w:val="20"/>
                            <w:szCs w:val="24"/>
                          </w:rPr>
                        </w:pPr>
                      </w:p>
                      <w:p w14:paraId="5D86E247" w14:textId="77777777" w:rsidR="00260459" w:rsidRDefault="00260459" w:rsidP="00EB6E76">
                        <w:pPr>
                          <w:spacing w:after="269" w:line="262" w:lineRule="auto"/>
                          <w:ind w:left="0" w:firstLine="0"/>
                          <w:rPr>
                            <w:rFonts w:eastAsia="Calibri"/>
                            <w:sz w:val="20"/>
                            <w:szCs w:val="24"/>
                          </w:rPr>
                        </w:pPr>
                      </w:p>
                      <w:p w14:paraId="1AA39E74" w14:textId="77777777" w:rsidR="00260459" w:rsidRDefault="00260459" w:rsidP="00EB6E76">
                        <w:pPr>
                          <w:spacing w:after="269" w:line="262" w:lineRule="auto"/>
                          <w:ind w:left="0" w:firstLine="0"/>
                          <w:rPr>
                            <w:rFonts w:eastAsia="Calibri"/>
                            <w:sz w:val="20"/>
                            <w:szCs w:val="24"/>
                          </w:rPr>
                        </w:pPr>
                      </w:p>
                      <w:p w14:paraId="120287C2" w14:textId="77777777" w:rsidR="00260459" w:rsidRPr="00D47FF3" w:rsidRDefault="00260459" w:rsidP="00EB6E76">
                        <w:pPr>
                          <w:spacing w:after="269" w:line="262" w:lineRule="auto"/>
                          <w:ind w:left="0" w:firstLine="0"/>
                          <w:rPr>
                            <w:sz w:val="20"/>
                            <w:szCs w:val="24"/>
                          </w:rPr>
                        </w:pPr>
                      </w:p>
                    </w:txbxContent>
                  </v:textbox>
                </v:shape>
                <w10:wrap type="topAndBottom" anchorx="margin"/>
              </v:group>
            </w:pict>
          </mc:Fallback>
        </mc:AlternateContent>
      </w:r>
    </w:p>
    <w:p w14:paraId="06105DDA" w14:textId="2228B8E6" w:rsidR="0024610B" w:rsidRDefault="0024610B">
      <w:pPr>
        <w:spacing w:after="160" w:line="259" w:lineRule="auto"/>
        <w:ind w:left="0" w:firstLine="0"/>
        <w:jc w:val="left"/>
        <w:rPr>
          <w:b/>
          <w:szCs w:val="24"/>
        </w:rPr>
        <w:sectPr w:rsidR="0024610B" w:rsidSect="0024610B">
          <w:headerReference w:type="even" r:id="rId27"/>
          <w:headerReference w:type="default" r:id="rId28"/>
          <w:headerReference w:type="first" r:id="rId29"/>
          <w:pgSz w:w="12240" w:h="15840" w:code="1"/>
          <w:pgMar w:top="1440" w:right="1440" w:bottom="1440" w:left="1440" w:header="763" w:footer="720" w:gutter="0"/>
          <w:cols w:space="720"/>
          <w:docGrid w:linePitch="326"/>
        </w:sectPr>
      </w:pPr>
    </w:p>
    <w:tbl>
      <w:tblPr>
        <w:tblW w:w="17560" w:type="dxa"/>
        <w:tblLook w:val="04A0" w:firstRow="1" w:lastRow="0" w:firstColumn="1" w:lastColumn="0" w:noHBand="0" w:noVBand="1"/>
      </w:tblPr>
      <w:tblGrid>
        <w:gridCol w:w="2409"/>
        <w:gridCol w:w="2087"/>
        <w:gridCol w:w="2282"/>
        <w:gridCol w:w="1362"/>
        <w:gridCol w:w="1340"/>
        <w:gridCol w:w="1540"/>
        <w:gridCol w:w="1380"/>
        <w:gridCol w:w="1560"/>
        <w:gridCol w:w="1260"/>
        <w:gridCol w:w="700"/>
        <w:gridCol w:w="820"/>
        <w:gridCol w:w="820"/>
      </w:tblGrid>
      <w:tr w:rsidR="0024610B" w:rsidRPr="007053D8" w14:paraId="769BB9D5" w14:textId="77777777" w:rsidTr="00532284">
        <w:trPr>
          <w:trHeight w:val="420"/>
        </w:trPr>
        <w:tc>
          <w:tcPr>
            <w:tcW w:w="8140" w:type="dxa"/>
            <w:gridSpan w:val="4"/>
            <w:tcBorders>
              <w:top w:val="single" w:sz="4" w:space="0" w:color="auto"/>
              <w:left w:val="nil"/>
              <w:bottom w:val="nil"/>
              <w:right w:val="nil"/>
            </w:tcBorders>
            <w:shd w:val="clear" w:color="auto" w:fill="auto"/>
            <w:noWrap/>
            <w:vAlign w:val="bottom"/>
            <w:hideMark/>
          </w:tcPr>
          <w:p w14:paraId="69EDCCCA" w14:textId="77777777" w:rsidR="0024610B" w:rsidRPr="007053D8" w:rsidRDefault="0024610B" w:rsidP="00532284">
            <w:pPr>
              <w:spacing w:after="0" w:line="240" w:lineRule="auto"/>
              <w:ind w:left="0" w:firstLine="0"/>
              <w:jc w:val="center"/>
              <w:rPr>
                <w:b/>
                <w:bCs/>
                <w:sz w:val="44"/>
                <w:szCs w:val="44"/>
              </w:rPr>
            </w:pPr>
            <w:r w:rsidRPr="007053D8">
              <w:rPr>
                <w:b/>
                <w:bCs/>
                <w:sz w:val="44"/>
                <w:szCs w:val="44"/>
              </w:rPr>
              <w:lastRenderedPageBreak/>
              <w:t>Model Details</w:t>
            </w:r>
          </w:p>
        </w:tc>
        <w:tc>
          <w:tcPr>
            <w:tcW w:w="1340" w:type="dxa"/>
            <w:vMerge w:val="restart"/>
            <w:tcBorders>
              <w:top w:val="single" w:sz="4" w:space="0" w:color="auto"/>
              <w:left w:val="nil"/>
              <w:bottom w:val="single" w:sz="8" w:space="0" w:color="000000"/>
              <w:right w:val="nil"/>
            </w:tcBorders>
            <w:shd w:val="clear" w:color="auto" w:fill="auto"/>
            <w:vAlign w:val="center"/>
            <w:hideMark/>
          </w:tcPr>
          <w:p w14:paraId="62D6475C"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540" w:type="dxa"/>
            <w:vMerge w:val="restart"/>
            <w:tcBorders>
              <w:top w:val="single" w:sz="4" w:space="0" w:color="auto"/>
              <w:left w:val="nil"/>
              <w:bottom w:val="single" w:sz="8" w:space="0" w:color="000000"/>
              <w:right w:val="nil"/>
            </w:tcBorders>
            <w:shd w:val="clear" w:color="auto" w:fill="auto"/>
            <w:noWrap/>
            <w:vAlign w:val="center"/>
            <w:hideMark/>
          </w:tcPr>
          <w:p w14:paraId="517C766D"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Observations</w:t>
            </w:r>
          </w:p>
        </w:tc>
        <w:tc>
          <w:tcPr>
            <w:tcW w:w="1380" w:type="dxa"/>
            <w:vMerge w:val="restart"/>
            <w:tcBorders>
              <w:top w:val="single" w:sz="4" w:space="0" w:color="auto"/>
              <w:left w:val="nil"/>
              <w:bottom w:val="single" w:sz="8" w:space="0" w:color="000000"/>
              <w:right w:val="nil"/>
            </w:tcBorders>
            <w:shd w:val="clear" w:color="auto" w:fill="auto"/>
            <w:noWrap/>
            <w:vAlign w:val="center"/>
            <w:hideMark/>
          </w:tcPr>
          <w:p w14:paraId="2ED823EB"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Null ICC</w:t>
            </w:r>
          </w:p>
        </w:tc>
        <w:tc>
          <w:tcPr>
            <w:tcW w:w="1560" w:type="dxa"/>
            <w:vMerge w:val="restart"/>
            <w:tcBorders>
              <w:top w:val="single" w:sz="4" w:space="0" w:color="auto"/>
              <w:left w:val="nil"/>
              <w:bottom w:val="single" w:sz="8" w:space="0" w:color="000000"/>
              <w:right w:val="nil"/>
            </w:tcBorders>
            <w:shd w:val="clear" w:color="auto" w:fill="auto"/>
            <w:vAlign w:val="center"/>
            <w:hideMark/>
          </w:tcPr>
          <w:p w14:paraId="34E6AC90" w14:textId="77777777" w:rsidR="0024610B" w:rsidRPr="007053D8" w:rsidRDefault="0024610B" w:rsidP="00532284">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60" w:type="dxa"/>
            <w:vMerge w:val="restart"/>
            <w:tcBorders>
              <w:top w:val="single" w:sz="4" w:space="0" w:color="auto"/>
              <w:left w:val="nil"/>
              <w:bottom w:val="single" w:sz="8" w:space="0" w:color="000000"/>
              <w:right w:val="nil"/>
            </w:tcBorders>
            <w:shd w:val="clear" w:color="auto" w:fill="auto"/>
            <w:vAlign w:val="center"/>
            <w:hideMark/>
          </w:tcPr>
          <w:p w14:paraId="1076E103"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Model Significance</w:t>
            </w:r>
          </w:p>
        </w:tc>
        <w:tc>
          <w:tcPr>
            <w:tcW w:w="2340" w:type="dxa"/>
            <w:gridSpan w:val="3"/>
            <w:tcBorders>
              <w:top w:val="single" w:sz="4" w:space="0" w:color="auto"/>
              <w:left w:val="nil"/>
              <w:bottom w:val="nil"/>
              <w:right w:val="nil"/>
            </w:tcBorders>
            <w:shd w:val="clear" w:color="auto" w:fill="auto"/>
            <w:noWrap/>
            <w:vAlign w:val="bottom"/>
            <w:hideMark/>
          </w:tcPr>
          <w:p w14:paraId="3BA2FB9E" w14:textId="77777777" w:rsidR="0024610B" w:rsidRPr="007053D8" w:rsidRDefault="0024610B" w:rsidP="00532284">
            <w:pPr>
              <w:spacing w:after="0" w:line="240" w:lineRule="auto"/>
              <w:ind w:left="0" w:firstLine="0"/>
              <w:jc w:val="center"/>
              <w:rPr>
                <w:b/>
                <w:bCs/>
                <w:sz w:val="20"/>
                <w:szCs w:val="20"/>
              </w:rPr>
            </w:pPr>
            <w:r w:rsidRPr="007053D8">
              <w:rPr>
                <w:b/>
                <w:bCs/>
                <w:sz w:val="20"/>
                <w:szCs w:val="20"/>
              </w:rPr>
              <w:t>Affective Intensity (z)</w:t>
            </w:r>
          </w:p>
        </w:tc>
      </w:tr>
      <w:tr w:rsidR="0024610B" w:rsidRPr="007053D8" w14:paraId="08582F12" w14:textId="77777777" w:rsidTr="00532284">
        <w:trPr>
          <w:trHeight w:val="585"/>
        </w:trPr>
        <w:tc>
          <w:tcPr>
            <w:tcW w:w="2409" w:type="dxa"/>
            <w:tcBorders>
              <w:top w:val="nil"/>
              <w:left w:val="nil"/>
              <w:bottom w:val="single" w:sz="8" w:space="0" w:color="auto"/>
              <w:right w:val="nil"/>
            </w:tcBorders>
            <w:shd w:val="clear" w:color="auto" w:fill="auto"/>
            <w:noWrap/>
            <w:vAlign w:val="bottom"/>
            <w:hideMark/>
          </w:tcPr>
          <w:p w14:paraId="4F350D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Outcome</w:t>
            </w:r>
          </w:p>
        </w:tc>
        <w:tc>
          <w:tcPr>
            <w:tcW w:w="2087" w:type="dxa"/>
            <w:tcBorders>
              <w:top w:val="nil"/>
              <w:left w:val="nil"/>
              <w:bottom w:val="single" w:sz="8" w:space="0" w:color="auto"/>
              <w:right w:val="nil"/>
            </w:tcBorders>
            <w:shd w:val="clear" w:color="auto" w:fill="auto"/>
            <w:noWrap/>
            <w:vAlign w:val="bottom"/>
            <w:hideMark/>
          </w:tcPr>
          <w:p w14:paraId="415886AC"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Emotions Included</w:t>
            </w:r>
          </w:p>
        </w:tc>
        <w:tc>
          <w:tcPr>
            <w:tcW w:w="2282" w:type="dxa"/>
            <w:tcBorders>
              <w:top w:val="nil"/>
              <w:left w:val="nil"/>
              <w:bottom w:val="single" w:sz="8" w:space="0" w:color="auto"/>
              <w:right w:val="nil"/>
            </w:tcBorders>
            <w:shd w:val="clear" w:color="auto" w:fill="auto"/>
            <w:noWrap/>
            <w:vAlign w:val="bottom"/>
            <w:hideMark/>
          </w:tcPr>
          <w:p w14:paraId="7C333C43"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Data Collection Time</w:t>
            </w:r>
          </w:p>
        </w:tc>
        <w:tc>
          <w:tcPr>
            <w:tcW w:w="1362" w:type="dxa"/>
            <w:tcBorders>
              <w:top w:val="nil"/>
              <w:left w:val="nil"/>
              <w:bottom w:val="single" w:sz="8" w:space="0" w:color="auto"/>
              <w:right w:val="nil"/>
            </w:tcBorders>
            <w:shd w:val="clear" w:color="auto" w:fill="auto"/>
            <w:noWrap/>
            <w:vAlign w:val="bottom"/>
            <w:hideMark/>
          </w:tcPr>
          <w:p w14:paraId="549BD6FE"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0" w:type="dxa"/>
            <w:vMerge/>
            <w:tcBorders>
              <w:top w:val="single" w:sz="4" w:space="0" w:color="auto"/>
              <w:left w:val="nil"/>
              <w:bottom w:val="single" w:sz="8" w:space="0" w:color="000000"/>
              <w:right w:val="nil"/>
            </w:tcBorders>
            <w:vAlign w:val="center"/>
            <w:hideMark/>
          </w:tcPr>
          <w:p w14:paraId="7993A377" w14:textId="77777777" w:rsidR="0024610B" w:rsidRPr="007053D8" w:rsidRDefault="0024610B" w:rsidP="00532284">
            <w:pPr>
              <w:spacing w:after="0" w:line="240" w:lineRule="auto"/>
              <w:ind w:left="0" w:firstLine="0"/>
              <w:jc w:val="left"/>
              <w:rPr>
                <w:b/>
                <w:bCs/>
                <w:sz w:val="20"/>
                <w:szCs w:val="20"/>
              </w:rPr>
            </w:pPr>
          </w:p>
        </w:tc>
        <w:tc>
          <w:tcPr>
            <w:tcW w:w="1540" w:type="dxa"/>
            <w:vMerge/>
            <w:tcBorders>
              <w:top w:val="single" w:sz="4" w:space="0" w:color="auto"/>
              <w:left w:val="nil"/>
              <w:bottom w:val="single" w:sz="8" w:space="0" w:color="000000"/>
              <w:right w:val="nil"/>
            </w:tcBorders>
            <w:vAlign w:val="center"/>
            <w:hideMark/>
          </w:tcPr>
          <w:p w14:paraId="2FF2FA3A" w14:textId="77777777" w:rsidR="0024610B" w:rsidRPr="007053D8" w:rsidRDefault="0024610B" w:rsidP="00532284">
            <w:pPr>
              <w:spacing w:after="0" w:line="240" w:lineRule="auto"/>
              <w:ind w:left="0" w:firstLine="0"/>
              <w:jc w:val="left"/>
              <w:rPr>
                <w:b/>
                <w:bCs/>
                <w:sz w:val="20"/>
                <w:szCs w:val="20"/>
              </w:rPr>
            </w:pPr>
          </w:p>
        </w:tc>
        <w:tc>
          <w:tcPr>
            <w:tcW w:w="1380" w:type="dxa"/>
            <w:vMerge/>
            <w:tcBorders>
              <w:top w:val="single" w:sz="4" w:space="0" w:color="auto"/>
              <w:left w:val="nil"/>
              <w:bottom w:val="single" w:sz="8" w:space="0" w:color="000000"/>
              <w:right w:val="nil"/>
            </w:tcBorders>
            <w:vAlign w:val="center"/>
            <w:hideMark/>
          </w:tcPr>
          <w:p w14:paraId="17764F6D" w14:textId="77777777" w:rsidR="0024610B" w:rsidRPr="007053D8" w:rsidRDefault="0024610B" w:rsidP="00532284">
            <w:pPr>
              <w:spacing w:after="0" w:line="240" w:lineRule="auto"/>
              <w:ind w:left="0" w:firstLine="0"/>
              <w:jc w:val="left"/>
              <w:rPr>
                <w:b/>
                <w:bCs/>
                <w:sz w:val="20"/>
                <w:szCs w:val="20"/>
              </w:rPr>
            </w:pPr>
          </w:p>
        </w:tc>
        <w:tc>
          <w:tcPr>
            <w:tcW w:w="1560" w:type="dxa"/>
            <w:vMerge/>
            <w:tcBorders>
              <w:top w:val="single" w:sz="4" w:space="0" w:color="auto"/>
              <w:left w:val="nil"/>
              <w:bottom w:val="single" w:sz="8" w:space="0" w:color="000000"/>
              <w:right w:val="nil"/>
            </w:tcBorders>
            <w:vAlign w:val="center"/>
            <w:hideMark/>
          </w:tcPr>
          <w:p w14:paraId="30D1BF99" w14:textId="77777777" w:rsidR="0024610B" w:rsidRPr="007053D8" w:rsidRDefault="0024610B" w:rsidP="00532284">
            <w:pPr>
              <w:spacing w:after="0" w:line="240" w:lineRule="auto"/>
              <w:ind w:left="0" w:firstLine="0"/>
              <w:jc w:val="left"/>
              <w:rPr>
                <w:b/>
                <w:bCs/>
                <w:i/>
                <w:iCs/>
                <w:sz w:val="20"/>
                <w:szCs w:val="20"/>
              </w:rPr>
            </w:pPr>
          </w:p>
        </w:tc>
        <w:tc>
          <w:tcPr>
            <w:tcW w:w="1260" w:type="dxa"/>
            <w:vMerge/>
            <w:tcBorders>
              <w:top w:val="single" w:sz="4" w:space="0" w:color="auto"/>
              <w:left w:val="nil"/>
              <w:bottom w:val="single" w:sz="8" w:space="0" w:color="000000"/>
              <w:right w:val="nil"/>
            </w:tcBorders>
            <w:vAlign w:val="center"/>
            <w:hideMark/>
          </w:tcPr>
          <w:p w14:paraId="79B0107E" w14:textId="77777777" w:rsidR="0024610B" w:rsidRPr="007053D8" w:rsidRDefault="0024610B" w:rsidP="00532284">
            <w:pPr>
              <w:spacing w:after="0" w:line="240" w:lineRule="auto"/>
              <w:ind w:left="0" w:firstLine="0"/>
              <w:jc w:val="left"/>
              <w:rPr>
                <w:b/>
                <w:bCs/>
                <w:sz w:val="20"/>
                <w:szCs w:val="20"/>
              </w:rPr>
            </w:pPr>
          </w:p>
        </w:tc>
        <w:tc>
          <w:tcPr>
            <w:tcW w:w="700" w:type="dxa"/>
            <w:tcBorders>
              <w:top w:val="nil"/>
              <w:left w:val="nil"/>
              <w:bottom w:val="single" w:sz="8" w:space="0" w:color="auto"/>
              <w:right w:val="nil"/>
            </w:tcBorders>
            <w:shd w:val="clear" w:color="auto" w:fill="auto"/>
            <w:vAlign w:val="center"/>
            <w:hideMark/>
          </w:tcPr>
          <w:p w14:paraId="7275AFA6"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Odds Ratio</w:t>
            </w:r>
          </w:p>
        </w:tc>
        <w:tc>
          <w:tcPr>
            <w:tcW w:w="820" w:type="dxa"/>
            <w:tcBorders>
              <w:top w:val="nil"/>
              <w:left w:val="nil"/>
              <w:bottom w:val="single" w:sz="8" w:space="0" w:color="auto"/>
              <w:right w:val="nil"/>
            </w:tcBorders>
            <w:shd w:val="clear" w:color="auto" w:fill="auto"/>
            <w:vAlign w:val="center"/>
            <w:hideMark/>
          </w:tcPr>
          <w:p w14:paraId="27E07981"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Lower Bound ^</w:t>
            </w:r>
          </w:p>
        </w:tc>
        <w:tc>
          <w:tcPr>
            <w:tcW w:w="820" w:type="dxa"/>
            <w:tcBorders>
              <w:top w:val="nil"/>
              <w:left w:val="nil"/>
              <w:bottom w:val="single" w:sz="8" w:space="0" w:color="auto"/>
              <w:right w:val="nil"/>
            </w:tcBorders>
            <w:shd w:val="clear" w:color="auto" w:fill="auto"/>
            <w:vAlign w:val="center"/>
            <w:hideMark/>
          </w:tcPr>
          <w:p w14:paraId="69A209A0" w14:textId="77777777" w:rsidR="0024610B" w:rsidRPr="007053D8" w:rsidRDefault="0024610B" w:rsidP="00532284">
            <w:pPr>
              <w:spacing w:after="0" w:line="240" w:lineRule="auto"/>
              <w:ind w:left="0" w:firstLine="0"/>
              <w:jc w:val="center"/>
              <w:rPr>
                <w:i/>
                <w:iCs/>
                <w:sz w:val="20"/>
                <w:szCs w:val="20"/>
              </w:rPr>
            </w:pPr>
            <w:r w:rsidRPr="007053D8">
              <w:rPr>
                <w:i/>
                <w:iCs/>
                <w:sz w:val="20"/>
                <w:szCs w:val="20"/>
              </w:rPr>
              <w:t>Upper Bound ^</w:t>
            </w:r>
          </w:p>
        </w:tc>
      </w:tr>
      <w:tr w:rsidR="0024610B" w:rsidRPr="007053D8" w14:paraId="5536F774"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3A128740" w14:textId="23925F7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3DB878D"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47EC1C3E"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48043F47"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65FC6EF1" w14:textId="77777777" w:rsidR="0024610B" w:rsidRPr="007053D8" w:rsidRDefault="0024610B" w:rsidP="00532284">
            <w:pPr>
              <w:spacing w:after="0" w:line="240" w:lineRule="auto"/>
              <w:ind w:left="0" w:firstLine="0"/>
              <w:jc w:val="center"/>
              <w:rPr>
                <w:sz w:val="22"/>
              </w:rPr>
            </w:pPr>
            <w:r w:rsidRPr="007053D8">
              <w:rPr>
                <w:sz w:val="22"/>
              </w:rPr>
              <w:t>90</w:t>
            </w:r>
          </w:p>
        </w:tc>
        <w:tc>
          <w:tcPr>
            <w:tcW w:w="1540" w:type="dxa"/>
            <w:vMerge w:val="restart"/>
            <w:tcBorders>
              <w:top w:val="nil"/>
              <w:left w:val="nil"/>
              <w:bottom w:val="single" w:sz="4" w:space="0" w:color="000000"/>
              <w:right w:val="nil"/>
            </w:tcBorders>
            <w:shd w:val="clear" w:color="auto" w:fill="auto"/>
            <w:noWrap/>
            <w:vAlign w:val="center"/>
            <w:hideMark/>
          </w:tcPr>
          <w:p w14:paraId="2038FFD3" w14:textId="77777777" w:rsidR="0024610B" w:rsidRPr="007053D8" w:rsidRDefault="0024610B" w:rsidP="00532284">
            <w:pPr>
              <w:spacing w:after="0" w:line="240" w:lineRule="auto"/>
              <w:ind w:left="0" w:firstLine="0"/>
              <w:jc w:val="center"/>
              <w:rPr>
                <w:sz w:val="22"/>
              </w:rPr>
            </w:pPr>
            <w:r w:rsidRPr="007053D8">
              <w:rPr>
                <w:sz w:val="22"/>
              </w:rPr>
              <w:t>397</w:t>
            </w:r>
          </w:p>
        </w:tc>
        <w:tc>
          <w:tcPr>
            <w:tcW w:w="1380" w:type="dxa"/>
            <w:vMerge w:val="restart"/>
            <w:tcBorders>
              <w:top w:val="nil"/>
              <w:left w:val="nil"/>
              <w:bottom w:val="single" w:sz="4" w:space="0" w:color="000000"/>
              <w:right w:val="nil"/>
            </w:tcBorders>
            <w:shd w:val="clear" w:color="auto" w:fill="auto"/>
            <w:noWrap/>
            <w:vAlign w:val="center"/>
            <w:hideMark/>
          </w:tcPr>
          <w:p w14:paraId="45BB0730" w14:textId="77777777" w:rsidR="0024610B" w:rsidRPr="007053D8" w:rsidRDefault="0024610B" w:rsidP="00532284">
            <w:pPr>
              <w:spacing w:after="0" w:line="240" w:lineRule="auto"/>
              <w:ind w:left="0" w:firstLine="0"/>
              <w:jc w:val="center"/>
              <w:rPr>
                <w:sz w:val="22"/>
              </w:rPr>
            </w:pPr>
            <w:r w:rsidRPr="007053D8">
              <w:rPr>
                <w:sz w:val="22"/>
              </w:rPr>
              <w:t>0.34</w:t>
            </w:r>
          </w:p>
        </w:tc>
        <w:tc>
          <w:tcPr>
            <w:tcW w:w="1560" w:type="dxa"/>
            <w:tcBorders>
              <w:top w:val="nil"/>
              <w:left w:val="nil"/>
              <w:bottom w:val="nil"/>
              <w:right w:val="nil"/>
            </w:tcBorders>
            <w:shd w:val="clear" w:color="000000" w:fill="D9D9D9"/>
            <w:noWrap/>
            <w:vAlign w:val="center"/>
            <w:hideMark/>
          </w:tcPr>
          <w:p w14:paraId="330F857E"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7581106E"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3604E1C" w14:textId="77777777" w:rsidR="0024610B" w:rsidRPr="007053D8" w:rsidRDefault="0024610B" w:rsidP="00532284">
            <w:pPr>
              <w:spacing w:after="0" w:line="240" w:lineRule="auto"/>
              <w:ind w:left="0" w:firstLine="0"/>
              <w:jc w:val="center"/>
              <w:rPr>
                <w:sz w:val="22"/>
              </w:rPr>
            </w:pPr>
            <w:r w:rsidRPr="007053D8">
              <w:rPr>
                <w:sz w:val="22"/>
              </w:rPr>
              <w:t>1.27</w:t>
            </w:r>
          </w:p>
        </w:tc>
        <w:tc>
          <w:tcPr>
            <w:tcW w:w="820" w:type="dxa"/>
            <w:tcBorders>
              <w:top w:val="nil"/>
              <w:left w:val="nil"/>
              <w:bottom w:val="nil"/>
              <w:right w:val="nil"/>
            </w:tcBorders>
            <w:shd w:val="clear" w:color="000000" w:fill="D9D9D9"/>
            <w:noWrap/>
            <w:vAlign w:val="center"/>
            <w:hideMark/>
          </w:tcPr>
          <w:p w14:paraId="50A175A4" w14:textId="77777777" w:rsidR="0024610B" w:rsidRPr="007053D8" w:rsidRDefault="0024610B" w:rsidP="00532284">
            <w:pPr>
              <w:spacing w:after="0" w:line="240" w:lineRule="auto"/>
              <w:ind w:left="0" w:firstLine="0"/>
              <w:jc w:val="center"/>
              <w:rPr>
                <w:sz w:val="22"/>
              </w:rPr>
            </w:pPr>
            <w:r w:rsidRPr="007053D8">
              <w:rPr>
                <w:sz w:val="22"/>
              </w:rPr>
              <w:t>0.93</w:t>
            </w:r>
          </w:p>
        </w:tc>
        <w:tc>
          <w:tcPr>
            <w:tcW w:w="820" w:type="dxa"/>
            <w:tcBorders>
              <w:top w:val="nil"/>
              <w:left w:val="nil"/>
              <w:bottom w:val="nil"/>
              <w:right w:val="nil"/>
            </w:tcBorders>
            <w:shd w:val="clear" w:color="000000" w:fill="D9D9D9"/>
            <w:noWrap/>
            <w:vAlign w:val="center"/>
            <w:hideMark/>
          </w:tcPr>
          <w:p w14:paraId="5D2AFCF4" w14:textId="77777777" w:rsidR="0024610B" w:rsidRPr="007053D8" w:rsidRDefault="0024610B" w:rsidP="00532284">
            <w:pPr>
              <w:spacing w:after="0" w:line="240" w:lineRule="auto"/>
              <w:ind w:left="0" w:firstLine="0"/>
              <w:jc w:val="center"/>
              <w:rPr>
                <w:sz w:val="22"/>
              </w:rPr>
            </w:pPr>
            <w:r w:rsidRPr="007053D8">
              <w:rPr>
                <w:sz w:val="22"/>
              </w:rPr>
              <w:t>1.73</w:t>
            </w:r>
          </w:p>
        </w:tc>
      </w:tr>
      <w:tr w:rsidR="0024610B" w:rsidRPr="007053D8" w14:paraId="20827663" w14:textId="77777777" w:rsidTr="00532284">
        <w:trPr>
          <w:trHeight w:val="360"/>
        </w:trPr>
        <w:tc>
          <w:tcPr>
            <w:tcW w:w="2409" w:type="dxa"/>
            <w:vMerge/>
            <w:tcBorders>
              <w:top w:val="nil"/>
              <w:left w:val="nil"/>
              <w:bottom w:val="single" w:sz="4" w:space="0" w:color="000000"/>
              <w:right w:val="nil"/>
            </w:tcBorders>
            <w:vAlign w:val="center"/>
            <w:hideMark/>
          </w:tcPr>
          <w:p w14:paraId="38BFFCA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384D4307"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71136A4"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3A69F5EA"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0E0BDEAA"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869CC4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0DCE2280"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380E3B3A" w14:textId="77777777" w:rsidR="0024610B" w:rsidRPr="007053D8" w:rsidRDefault="0024610B" w:rsidP="00532284">
            <w:pPr>
              <w:spacing w:after="0" w:line="240" w:lineRule="auto"/>
              <w:ind w:left="0" w:firstLine="0"/>
              <w:jc w:val="center"/>
              <w:rPr>
                <w:sz w:val="22"/>
              </w:rPr>
            </w:pPr>
            <w:r w:rsidRPr="007053D8">
              <w:rPr>
                <w:sz w:val="22"/>
              </w:rPr>
              <w:t>2.64</w:t>
            </w:r>
          </w:p>
        </w:tc>
        <w:tc>
          <w:tcPr>
            <w:tcW w:w="1260" w:type="dxa"/>
            <w:tcBorders>
              <w:top w:val="nil"/>
              <w:left w:val="nil"/>
              <w:bottom w:val="single" w:sz="4" w:space="0" w:color="auto"/>
              <w:right w:val="single" w:sz="4" w:space="0" w:color="auto"/>
            </w:tcBorders>
            <w:shd w:val="clear" w:color="auto" w:fill="auto"/>
            <w:noWrap/>
            <w:vAlign w:val="center"/>
            <w:hideMark/>
          </w:tcPr>
          <w:p w14:paraId="1502F8CA"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2E0F1342"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single" w:sz="4" w:space="0" w:color="auto"/>
              <w:right w:val="nil"/>
            </w:tcBorders>
            <w:shd w:val="clear" w:color="auto" w:fill="auto"/>
            <w:noWrap/>
            <w:vAlign w:val="center"/>
            <w:hideMark/>
          </w:tcPr>
          <w:p w14:paraId="13629575"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80C721C" w14:textId="77777777" w:rsidR="0024610B" w:rsidRPr="007053D8" w:rsidRDefault="0024610B" w:rsidP="00532284">
            <w:pPr>
              <w:spacing w:after="0" w:line="240" w:lineRule="auto"/>
              <w:ind w:left="0" w:firstLine="0"/>
              <w:jc w:val="center"/>
              <w:rPr>
                <w:sz w:val="22"/>
              </w:rPr>
            </w:pPr>
            <w:r w:rsidRPr="007053D8">
              <w:rPr>
                <w:sz w:val="22"/>
              </w:rPr>
              <w:t>1.71</w:t>
            </w:r>
          </w:p>
        </w:tc>
      </w:tr>
      <w:tr w:rsidR="0024610B" w:rsidRPr="007053D8" w14:paraId="3B5F49BB"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804821D" w14:textId="75DC6C47"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70007DA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5DE272AC"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3561111"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7D99830" w14:textId="77777777" w:rsidR="0024610B" w:rsidRPr="007053D8" w:rsidRDefault="0024610B" w:rsidP="00532284">
            <w:pPr>
              <w:spacing w:after="0" w:line="240" w:lineRule="auto"/>
              <w:ind w:left="0" w:firstLine="0"/>
              <w:jc w:val="center"/>
              <w:rPr>
                <w:sz w:val="22"/>
              </w:rPr>
            </w:pPr>
            <w:r w:rsidRPr="007053D8">
              <w:rPr>
                <w:sz w:val="22"/>
              </w:rPr>
              <w:t>89</w:t>
            </w:r>
          </w:p>
        </w:tc>
        <w:tc>
          <w:tcPr>
            <w:tcW w:w="1540" w:type="dxa"/>
            <w:vMerge w:val="restart"/>
            <w:tcBorders>
              <w:top w:val="nil"/>
              <w:left w:val="nil"/>
              <w:bottom w:val="single" w:sz="4" w:space="0" w:color="000000"/>
              <w:right w:val="nil"/>
            </w:tcBorders>
            <w:shd w:val="clear" w:color="auto" w:fill="auto"/>
            <w:noWrap/>
            <w:vAlign w:val="center"/>
            <w:hideMark/>
          </w:tcPr>
          <w:p w14:paraId="61B02933" w14:textId="77777777" w:rsidR="0024610B" w:rsidRPr="007053D8" w:rsidRDefault="0024610B" w:rsidP="00532284">
            <w:pPr>
              <w:spacing w:after="0" w:line="240" w:lineRule="auto"/>
              <w:ind w:left="0" w:firstLine="0"/>
              <w:jc w:val="center"/>
              <w:rPr>
                <w:sz w:val="22"/>
              </w:rPr>
            </w:pPr>
            <w:r w:rsidRPr="007053D8">
              <w:rPr>
                <w:sz w:val="22"/>
              </w:rPr>
              <w:t>360</w:t>
            </w:r>
          </w:p>
        </w:tc>
        <w:tc>
          <w:tcPr>
            <w:tcW w:w="1380" w:type="dxa"/>
            <w:vMerge w:val="restart"/>
            <w:tcBorders>
              <w:top w:val="nil"/>
              <w:left w:val="nil"/>
              <w:bottom w:val="single" w:sz="4" w:space="0" w:color="000000"/>
              <w:right w:val="nil"/>
            </w:tcBorders>
            <w:shd w:val="clear" w:color="auto" w:fill="auto"/>
            <w:noWrap/>
            <w:vAlign w:val="center"/>
            <w:hideMark/>
          </w:tcPr>
          <w:p w14:paraId="3E297978" w14:textId="77777777" w:rsidR="0024610B" w:rsidRPr="007053D8" w:rsidRDefault="0024610B" w:rsidP="00532284">
            <w:pPr>
              <w:spacing w:after="0" w:line="240" w:lineRule="auto"/>
              <w:ind w:left="0" w:firstLine="0"/>
              <w:jc w:val="center"/>
              <w:rPr>
                <w:sz w:val="22"/>
              </w:rPr>
            </w:pPr>
            <w:r w:rsidRPr="007053D8">
              <w:rPr>
                <w:sz w:val="22"/>
              </w:rPr>
              <w:t>0.36</w:t>
            </w:r>
          </w:p>
        </w:tc>
        <w:tc>
          <w:tcPr>
            <w:tcW w:w="1560" w:type="dxa"/>
            <w:tcBorders>
              <w:top w:val="nil"/>
              <w:left w:val="nil"/>
              <w:bottom w:val="nil"/>
              <w:right w:val="nil"/>
            </w:tcBorders>
            <w:shd w:val="clear" w:color="000000" w:fill="D9D9D9"/>
            <w:noWrap/>
            <w:vAlign w:val="center"/>
            <w:hideMark/>
          </w:tcPr>
          <w:p w14:paraId="5825D8AB"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3EF5FD6D"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7E080840" w14:textId="77777777" w:rsidR="0024610B" w:rsidRPr="007053D8" w:rsidRDefault="0024610B" w:rsidP="00532284">
            <w:pPr>
              <w:spacing w:after="0" w:line="240" w:lineRule="auto"/>
              <w:ind w:left="0" w:firstLine="0"/>
              <w:jc w:val="center"/>
              <w:rPr>
                <w:sz w:val="22"/>
              </w:rPr>
            </w:pPr>
            <w:r w:rsidRPr="007053D8">
              <w:rPr>
                <w:sz w:val="22"/>
              </w:rPr>
              <w:t>1.17</w:t>
            </w:r>
          </w:p>
        </w:tc>
        <w:tc>
          <w:tcPr>
            <w:tcW w:w="820" w:type="dxa"/>
            <w:tcBorders>
              <w:top w:val="nil"/>
              <w:left w:val="nil"/>
              <w:bottom w:val="nil"/>
              <w:right w:val="nil"/>
            </w:tcBorders>
            <w:shd w:val="clear" w:color="000000" w:fill="D9D9D9"/>
            <w:noWrap/>
            <w:vAlign w:val="center"/>
            <w:hideMark/>
          </w:tcPr>
          <w:p w14:paraId="15316E4C" w14:textId="77777777" w:rsidR="0024610B" w:rsidRPr="007053D8" w:rsidRDefault="0024610B" w:rsidP="00532284">
            <w:pPr>
              <w:spacing w:after="0" w:line="240" w:lineRule="auto"/>
              <w:ind w:left="0" w:firstLine="0"/>
              <w:jc w:val="center"/>
              <w:rPr>
                <w:sz w:val="22"/>
              </w:rPr>
            </w:pPr>
            <w:r w:rsidRPr="007053D8">
              <w:rPr>
                <w:sz w:val="22"/>
              </w:rPr>
              <w:t>0.83</w:t>
            </w:r>
          </w:p>
        </w:tc>
        <w:tc>
          <w:tcPr>
            <w:tcW w:w="820" w:type="dxa"/>
            <w:tcBorders>
              <w:top w:val="nil"/>
              <w:left w:val="nil"/>
              <w:bottom w:val="nil"/>
              <w:right w:val="nil"/>
            </w:tcBorders>
            <w:shd w:val="clear" w:color="000000" w:fill="D9D9D9"/>
            <w:noWrap/>
            <w:vAlign w:val="center"/>
            <w:hideMark/>
          </w:tcPr>
          <w:p w14:paraId="24611494" w14:textId="77777777" w:rsidR="0024610B" w:rsidRPr="007053D8" w:rsidRDefault="0024610B" w:rsidP="00532284">
            <w:pPr>
              <w:spacing w:after="0" w:line="240" w:lineRule="auto"/>
              <w:ind w:left="0" w:firstLine="0"/>
              <w:jc w:val="center"/>
              <w:rPr>
                <w:sz w:val="22"/>
              </w:rPr>
            </w:pPr>
            <w:r w:rsidRPr="007053D8">
              <w:rPr>
                <w:sz w:val="22"/>
              </w:rPr>
              <w:t>1.64</w:t>
            </w:r>
          </w:p>
        </w:tc>
      </w:tr>
      <w:tr w:rsidR="0024610B" w:rsidRPr="007053D8" w14:paraId="6B6EDD21" w14:textId="77777777" w:rsidTr="00532284">
        <w:trPr>
          <w:trHeight w:val="360"/>
        </w:trPr>
        <w:tc>
          <w:tcPr>
            <w:tcW w:w="2409" w:type="dxa"/>
            <w:vMerge/>
            <w:tcBorders>
              <w:top w:val="nil"/>
              <w:left w:val="nil"/>
              <w:bottom w:val="single" w:sz="4" w:space="0" w:color="000000"/>
              <w:right w:val="nil"/>
            </w:tcBorders>
            <w:vAlign w:val="center"/>
            <w:hideMark/>
          </w:tcPr>
          <w:p w14:paraId="519C6E36"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793D014E"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3467F88F"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3B75D18"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7C7B1EB5"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1A5600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705AA351"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0385F32"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6DA8FC4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06E2CD9E" w14:textId="77777777" w:rsidR="0024610B" w:rsidRPr="007053D8" w:rsidRDefault="0024610B" w:rsidP="00532284">
            <w:pPr>
              <w:spacing w:after="0" w:line="240" w:lineRule="auto"/>
              <w:ind w:left="0" w:firstLine="0"/>
              <w:jc w:val="center"/>
              <w:rPr>
                <w:sz w:val="22"/>
              </w:rPr>
            </w:pPr>
            <w:r w:rsidRPr="007053D8">
              <w:rPr>
                <w:sz w:val="22"/>
              </w:rPr>
              <w:t>1.18</w:t>
            </w:r>
          </w:p>
        </w:tc>
        <w:tc>
          <w:tcPr>
            <w:tcW w:w="820" w:type="dxa"/>
            <w:tcBorders>
              <w:top w:val="nil"/>
              <w:left w:val="nil"/>
              <w:bottom w:val="single" w:sz="4" w:space="0" w:color="auto"/>
              <w:right w:val="nil"/>
            </w:tcBorders>
            <w:shd w:val="clear" w:color="auto" w:fill="auto"/>
            <w:noWrap/>
            <w:vAlign w:val="center"/>
            <w:hideMark/>
          </w:tcPr>
          <w:p w14:paraId="45F6E543" w14:textId="77777777" w:rsidR="0024610B" w:rsidRPr="007053D8" w:rsidRDefault="0024610B" w:rsidP="00532284">
            <w:pPr>
              <w:spacing w:after="0" w:line="240" w:lineRule="auto"/>
              <w:ind w:left="0" w:firstLine="0"/>
              <w:jc w:val="center"/>
              <w:rPr>
                <w:sz w:val="22"/>
              </w:rPr>
            </w:pPr>
            <w:r w:rsidRPr="007053D8">
              <w:rPr>
                <w:sz w:val="22"/>
              </w:rPr>
              <w:t>0.85</w:t>
            </w:r>
          </w:p>
        </w:tc>
        <w:tc>
          <w:tcPr>
            <w:tcW w:w="820" w:type="dxa"/>
            <w:tcBorders>
              <w:top w:val="nil"/>
              <w:left w:val="nil"/>
              <w:bottom w:val="single" w:sz="4" w:space="0" w:color="auto"/>
              <w:right w:val="nil"/>
            </w:tcBorders>
            <w:shd w:val="clear" w:color="auto" w:fill="auto"/>
            <w:noWrap/>
            <w:vAlign w:val="center"/>
            <w:hideMark/>
          </w:tcPr>
          <w:p w14:paraId="2BC62464" w14:textId="77777777" w:rsidR="0024610B" w:rsidRPr="007053D8" w:rsidRDefault="0024610B" w:rsidP="00532284">
            <w:pPr>
              <w:spacing w:after="0" w:line="240" w:lineRule="auto"/>
              <w:ind w:left="0" w:firstLine="0"/>
              <w:jc w:val="center"/>
              <w:rPr>
                <w:sz w:val="22"/>
              </w:rPr>
            </w:pPr>
            <w:r w:rsidRPr="007053D8">
              <w:rPr>
                <w:sz w:val="22"/>
              </w:rPr>
              <w:t>1.63</w:t>
            </w:r>
          </w:p>
        </w:tc>
      </w:tr>
      <w:tr w:rsidR="0024610B" w:rsidRPr="007053D8" w14:paraId="3CF2197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7261BCC" w14:textId="4AE2982F"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2C052EA9"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5DDBE328"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57A6669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5BAD918" w14:textId="77777777" w:rsidR="0024610B" w:rsidRPr="007053D8" w:rsidRDefault="0024610B" w:rsidP="00532284">
            <w:pPr>
              <w:spacing w:after="0" w:line="240" w:lineRule="auto"/>
              <w:ind w:left="0" w:firstLine="0"/>
              <w:jc w:val="center"/>
              <w:rPr>
                <w:sz w:val="22"/>
              </w:rPr>
            </w:pPr>
            <w:r w:rsidRPr="007053D8">
              <w:rPr>
                <w:sz w:val="22"/>
              </w:rPr>
              <w:t>78</w:t>
            </w:r>
          </w:p>
        </w:tc>
        <w:tc>
          <w:tcPr>
            <w:tcW w:w="1540" w:type="dxa"/>
            <w:vMerge w:val="restart"/>
            <w:tcBorders>
              <w:top w:val="nil"/>
              <w:left w:val="nil"/>
              <w:bottom w:val="single" w:sz="4" w:space="0" w:color="000000"/>
              <w:right w:val="nil"/>
            </w:tcBorders>
            <w:shd w:val="clear" w:color="auto" w:fill="auto"/>
            <w:noWrap/>
            <w:vAlign w:val="center"/>
            <w:hideMark/>
          </w:tcPr>
          <w:p w14:paraId="0C273B93" w14:textId="77777777" w:rsidR="0024610B" w:rsidRPr="007053D8" w:rsidRDefault="0024610B" w:rsidP="00532284">
            <w:pPr>
              <w:spacing w:after="0" w:line="240" w:lineRule="auto"/>
              <w:ind w:left="0" w:firstLine="0"/>
              <w:jc w:val="center"/>
              <w:rPr>
                <w:sz w:val="22"/>
              </w:rPr>
            </w:pPr>
            <w:r w:rsidRPr="007053D8">
              <w:rPr>
                <w:sz w:val="22"/>
              </w:rPr>
              <w:t>328</w:t>
            </w:r>
          </w:p>
        </w:tc>
        <w:tc>
          <w:tcPr>
            <w:tcW w:w="1380" w:type="dxa"/>
            <w:vMerge w:val="restart"/>
            <w:tcBorders>
              <w:top w:val="nil"/>
              <w:left w:val="nil"/>
              <w:bottom w:val="single" w:sz="4" w:space="0" w:color="000000"/>
              <w:right w:val="nil"/>
            </w:tcBorders>
            <w:shd w:val="clear" w:color="auto" w:fill="auto"/>
            <w:noWrap/>
            <w:vAlign w:val="center"/>
            <w:hideMark/>
          </w:tcPr>
          <w:p w14:paraId="58251F50" w14:textId="77777777" w:rsidR="0024610B" w:rsidRPr="007053D8" w:rsidRDefault="0024610B" w:rsidP="00532284">
            <w:pPr>
              <w:spacing w:after="0" w:line="240" w:lineRule="auto"/>
              <w:ind w:left="0" w:firstLine="0"/>
              <w:jc w:val="center"/>
              <w:rPr>
                <w:sz w:val="22"/>
              </w:rPr>
            </w:pPr>
            <w:r w:rsidRPr="007053D8">
              <w:rPr>
                <w:sz w:val="22"/>
              </w:rPr>
              <w:t>0.37</w:t>
            </w:r>
          </w:p>
        </w:tc>
        <w:tc>
          <w:tcPr>
            <w:tcW w:w="1560" w:type="dxa"/>
            <w:tcBorders>
              <w:top w:val="nil"/>
              <w:left w:val="nil"/>
              <w:bottom w:val="nil"/>
              <w:right w:val="nil"/>
            </w:tcBorders>
            <w:shd w:val="clear" w:color="000000" w:fill="D9D9D9"/>
            <w:noWrap/>
            <w:vAlign w:val="center"/>
            <w:hideMark/>
          </w:tcPr>
          <w:p w14:paraId="232F20A6"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620438F3"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5709A867" w14:textId="77777777" w:rsidR="0024610B" w:rsidRPr="007053D8" w:rsidRDefault="0024610B" w:rsidP="00532284">
            <w:pPr>
              <w:spacing w:after="0" w:line="240" w:lineRule="auto"/>
              <w:ind w:left="0" w:firstLine="0"/>
              <w:jc w:val="center"/>
              <w:rPr>
                <w:sz w:val="22"/>
              </w:rPr>
            </w:pPr>
            <w:r w:rsidRPr="007053D8">
              <w:rPr>
                <w:sz w:val="22"/>
              </w:rPr>
              <w:t>1.45</w:t>
            </w:r>
          </w:p>
        </w:tc>
        <w:tc>
          <w:tcPr>
            <w:tcW w:w="820" w:type="dxa"/>
            <w:tcBorders>
              <w:top w:val="nil"/>
              <w:left w:val="nil"/>
              <w:bottom w:val="nil"/>
              <w:right w:val="nil"/>
            </w:tcBorders>
            <w:shd w:val="clear" w:color="000000" w:fill="D9D9D9"/>
            <w:noWrap/>
            <w:vAlign w:val="center"/>
            <w:hideMark/>
          </w:tcPr>
          <w:p w14:paraId="288E675D"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nil"/>
              <w:right w:val="nil"/>
            </w:tcBorders>
            <w:shd w:val="clear" w:color="000000" w:fill="D9D9D9"/>
            <w:noWrap/>
            <w:vAlign w:val="center"/>
            <w:hideMark/>
          </w:tcPr>
          <w:p w14:paraId="7A201C7E" w14:textId="77777777" w:rsidR="0024610B" w:rsidRPr="007053D8" w:rsidRDefault="0024610B" w:rsidP="00532284">
            <w:pPr>
              <w:spacing w:after="0" w:line="240" w:lineRule="auto"/>
              <w:ind w:left="0" w:firstLine="0"/>
              <w:jc w:val="center"/>
              <w:rPr>
                <w:sz w:val="22"/>
              </w:rPr>
            </w:pPr>
            <w:r w:rsidRPr="007053D8">
              <w:rPr>
                <w:sz w:val="22"/>
              </w:rPr>
              <w:t>2.05</w:t>
            </w:r>
          </w:p>
        </w:tc>
      </w:tr>
      <w:tr w:rsidR="0024610B" w:rsidRPr="007053D8" w14:paraId="1B262DAB" w14:textId="77777777" w:rsidTr="00532284">
        <w:trPr>
          <w:trHeight w:val="360"/>
        </w:trPr>
        <w:tc>
          <w:tcPr>
            <w:tcW w:w="2409" w:type="dxa"/>
            <w:vMerge/>
            <w:tcBorders>
              <w:top w:val="nil"/>
              <w:left w:val="nil"/>
              <w:bottom w:val="single" w:sz="4" w:space="0" w:color="000000"/>
              <w:right w:val="nil"/>
            </w:tcBorders>
            <w:vAlign w:val="center"/>
            <w:hideMark/>
          </w:tcPr>
          <w:p w14:paraId="2EC6CDB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BCE6170"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577CC08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67F20541"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AC07A2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551A5D4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F79D22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2F7FD5B8" w14:textId="77777777" w:rsidR="0024610B" w:rsidRPr="007053D8" w:rsidRDefault="0024610B" w:rsidP="00532284">
            <w:pPr>
              <w:spacing w:after="0" w:line="240" w:lineRule="auto"/>
              <w:ind w:left="0" w:firstLine="0"/>
              <w:jc w:val="center"/>
              <w:rPr>
                <w:sz w:val="22"/>
              </w:rPr>
            </w:pPr>
            <w:r w:rsidRPr="007053D8">
              <w:rPr>
                <w:sz w:val="22"/>
              </w:rPr>
              <w:t>4.45</w:t>
            </w:r>
          </w:p>
        </w:tc>
        <w:tc>
          <w:tcPr>
            <w:tcW w:w="1260" w:type="dxa"/>
            <w:tcBorders>
              <w:top w:val="nil"/>
              <w:left w:val="nil"/>
              <w:bottom w:val="single" w:sz="4" w:space="0" w:color="auto"/>
              <w:right w:val="single" w:sz="4" w:space="0" w:color="auto"/>
            </w:tcBorders>
            <w:shd w:val="clear" w:color="auto" w:fill="auto"/>
            <w:noWrap/>
            <w:vAlign w:val="center"/>
            <w:hideMark/>
          </w:tcPr>
          <w:p w14:paraId="5636CC7C" w14:textId="77777777" w:rsidR="0024610B" w:rsidRPr="007053D8" w:rsidRDefault="0024610B" w:rsidP="00532284">
            <w:pPr>
              <w:spacing w:after="0" w:line="240" w:lineRule="auto"/>
              <w:ind w:left="0" w:firstLine="0"/>
              <w:jc w:val="center"/>
              <w:rPr>
                <w:sz w:val="22"/>
              </w:rPr>
            </w:pPr>
            <w:r w:rsidRPr="007053D8">
              <w:rPr>
                <w:sz w:val="22"/>
              </w:rPr>
              <w:t>0.04 *</w:t>
            </w:r>
          </w:p>
        </w:tc>
        <w:tc>
          <w:tcPr>
            <w:tcW w:w="700" w:type="dxa"/>
            <w:tcBorders>
              <w:top w:val="nil"/>
              <w:left w:val="nil"/>
              <w:bottom w:val="single" w:sz="4" w:space="0" w:color="auto"/>
              <w:right w:val="nil"/>
            </w:tcBorders>
            <w:shd w:val="clear" w:color="auto" w:fill="auto"/>
            <w:noWrap/>
            <w:vAlign w:val="center"/>
            <w:hideMark/>
          </w:tcPr>
          <w:p w14:paraId="0F4F8652" w14:textId="77777777" w:rsidR="0024610B" w:rsidRPr="007053D8" w:rsidRDefault="0024610B" w:rsidP="00532284">
            <w:pPr>
              <w:spacing w:after="0" w:line="240" w:lineRule="auto"/>
              <w:ind w:left="0" w:firstLine="0"/>
              <w:jc w:val="center"/>
              <w:rPr>
                <w:sz w:val="22"/>
              </w:rPr>
            </w:pPr>
            <w:r w:rsidRPr="007053D8">
              <w:rPr>
                <w:sz w:val="22"/>
              </w:rPr>
              <w:t>1.42</w:t>
            </w:r>
          </w:p>
        </w:tc>
        <w:tc>
          <w:tcPr>
            <w:tcW w:w="820" w:type="dxa"/>
            <w:tcBorders>
              <w:top w:val="nil"/>
              <w:left w:val="nil"/>
              <w:bottom w:val="single" w:sz="4" w:space="0" w:color="auto"/>
              <w:right w:val="nil"/>
            </w:tcBorders>
            <w:shd w:val="clear" w:color="auto" w:fill="auto"/>
            <w:noWrap/>
            <w:vAlign w:val="center"/>
            <w:hideMark/>
          </w:tcPr>
          <w:p w14:paraId="78E0A006" w14:textId="77777777" w:rsidR="0024610B" w:rsidRPr="007053D8" w:rsidRDefault="0024610B" w:rsidP="00532284">
            <w:pPr>
              <w:spacing w:after="0" w:line="240" w:lineRule="auto"/>
              <w:ind w:left="0" w:firstLine="0"/>
              <w:jc w:val="center"/>
              <w:rPr>
                <w:sz w:val="22"/>
              </w:rPr>
            </w:pPr>
            <w:r w:rsidRPr="007053D8">
              <w:rPr>
                <w:sz w:val="22"/>
              </w:rPr>
              <w:t>1.03</w:t>
            </w:r>
          </w:p>
        </w:tc>
        <w:tc>
          <w:tcPr>
            <w:tcW w:w="820" w:type="dxa"/>
            <w:tcBorders>
              <w:top w:val="nil"/>
              <w:left w:val="nil"/>
              <w:bottom w:val="single" w:sz="4" w:space="0" w:color="auto"/>
              <w:right w:val="nil"/>
            </w:tcBorders>
            <w:shd w:val="clear" w:color="auto" w:fill="auto"/>
            <w:noWrap/>
            <w:vAlign w:val="center"/>
            <w:hideMark/>
          </w:tcPr>
          <w:p w14:paraId="5C67F4C6" w14:textId="77777777" w:rsidR="0024610B" w:rsidRPr="007053D8" w:rsidRDefault="0024610B" w:rsidP="00532284">
            <w:pPr>
              <w:spacing w:after="0" w:line="240" w:lineRule="auto"/>
              <w:ind w:left="0" w:firstLine="0"/>
              <w:jc w:val="center"/>
              <w:rPr>
                <w:sz w:val="22"/>
              </w:rPr>
            </w:pPr>
            <w:r w:rsidRPr="007053D8">
              <w:rPr>
                <w:sz w:val="22"/>
              </w:rPr>
              <w:t>1.98</w:t>
            </w:r>
          </w:p>
        </w:tc>
      </w:tr>
      <w:tr w:rsidR="0024610B" w:rsidRPr="007053D8" w14:paraId="1ED1C89C"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22B2B584" w14:textId="64E71D38"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3CEA4BDD"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036D3EFF" w14:textId="77777777" w:rsidR="0024610B" w:rsidRPr="007053D8" w:rsidRDefault="0024610B" w:rsidP="00532284">
            <w:pPr>
              <w:spacing w:after="0" w:line="240" w:lineRule="auto"/>
              <w:ind w:left="0" w:firstLine="0"/>
              <w:jc w:val="center"/>
              <w:rPr>
                <w:sz w:val="22"/>
              </w:rPr>
            </w:pPr>
            <w:r w:rsidRPr="007053D8">
              <w:rPr>
                <w:sz w:val="22"/>
              </w:rPr>
              <w:t>Immediate &amp; Delayed</w:t>
            </w:r>
          </w:p>
        </w:tc>
        <w:tc>
          <w:tcPr>
            <w:tcW w:w="1362" w:type="dxa"/>
            <w:tcBorders>
              <w:top w:val="nil"/>
              <w:left w:val="nil"/>
              <w:bottom w:val="nil"/>
              <w:right w:val="single" w:sz="4" w:space="0" w:color="auto"/>
            </w:tcBorders>
            <w:shd w:val="clear" w:color="000000" w:fill="D9D9D9"/>
            <w:noWrap/>
            <w:vAlign w:val="center"/>
            <w:hideMark/>
          </w:tcPr>
          <w:p w14:paraId="11166AB9"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408E385"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040D3485" w14:textId="77777777" w:rsidR="0024610B" w:rsidRPr="007053D8" w:rsidRDefault="0024610B" w:rsidP="00532284">
            <w:pPr>
              <w:spacing w:after="0" w:line="240" w:lineRule="auto"/>
              <w:ind w:left="0" w:firstLine="0"/>
              <w:jc w:val="center"/>
              <w:rPr>
                <w:sz w:val="22"/>
              </w:rPr>
            </w:pPr>
            <w:r w:rsidRPr="007053D8">
              <w:rPr>
                <w:sz w:val="22"/>
              </w:rPr>
              <w:t>298</w:t>
            </w:r>
          </w:p>
        </w:tc>
        <w:tc>
          <w:tcPr>
            <w:tcW w:w="1380" w:type="dxa"/>
            <w:vMerge w:val="restart"/>
            <w:tcBorders>
              <w:top w:val="nil"/>
              <w:left w:val="nil"/>
              <w:bottom w:val="single" w:sz="4" w:space="0" w:color="000000"/>
              <w:right w:val="nil"/>
            </w:tcBorders>
            <w:shd w:val="clear" w:color="auto" w:fill="auto"/>
            <w:noWrap/>
            <w:vAlign w:val="center"/>
            <w:hideMark/>
          </w:tcPr>
          <w:p w14:paraId="09A48592" w14:textId="77777777" w:rsidR="0024610B" w:rsidRPr="007053D8" w:rsidRDefault="0024610B" w:rsidP="00532284">
            <w:pPr>
              <w:spacing w:after="0" w:line="240" w:lineRule="auto"/>
              <w:ind w:left="0" w:firstLine="0"/>
              <w:jc w:val="center"/>
              <w:rPr>
                <w:sz w:val="22"/>
              </w:rPr>
            </w:pPr>
            <w:r w:rsidRPr="007053D8">
              <w:rPr>
                <w:sz w:val="22"/>
              </w:rPr>
              <w:t>0.40</w:t>
            </w:r>
          </w:p>
        </w:tc>
        <w:tc>
          <w:tcPr>
            <w:tcW w:w="1560" w:type="dxa"/>
            <w:tcBorders>
              <w:top w:val="nil"/>
              <w:left w:val="nil"/>
              <w:bottom w:val="nil"/>
              <w:right w:val="nil"/>
            </w:tcBorders>
            <w:shd w:val="clear" w:color="000000" w:fill="D9D9D9"/>
            <w:noWrap/>
            <w:vAlign w:val="center"/>
            <w:hideMark/>
          </w:tcPr>
          <w:p w14:paraId="07A4EECF"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D6A3A96"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4F567FF5" w14:textId="77777777" w:rsidR="0024610B" w:rsidRPr="007053D8" w:rsidRDefault="0024610B" w:rsidP="00532284">
            <w:pPr>
              <w:spacing w:after="0" w:line="240" w:lineRule="auto"/>
              <w:ind w:left="0" w:firstLine="0"/>
              <w:jc w:val="center"/>
              <w:rPr>
                <w:sz w:val="22"/>
              </w:rPr>
            </w:pPr>
            <w:r w:rsidRPr="007053D8">
              <w:rPr>
                <w:sz w:val="22"/>
              </w:rPr>
              <w:t>1.38</w:t>
            </w:r>
          </w:p>
        </w:tc>
        <w:tc>
          <w:tcPr>
            <w:tcW w:w="820" w:type="dxa"/>
            <w:tcBorders>
              <w:top w:val="nil"/>
              <w:left w:val="nil"/>
              <w:bottom w:val="nil"/>
              <w:right w:val="nil"/>
            </w:tcBorders>
            <w:shd w:val="clear" w:color="000000" w:fill="D9D9D9"/>
            <w:noWrap/>
            <w:vAlign w:val="center"/>
            <w:hideMark/>
          </w:tcPr>
          <w:p w14:paraId="4477B052"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nil"/>
              <w:right w:val="nil"/>
            </w:tcBorders>
            <w:shd w:val="clear" w:color="000000" w:fill="D9D9D9"/>
            <w:noWrap/>
            <w:vAlign w:val="center"/>
            <w:hideMark/>
          </w:tcPr>
          <w:p w14:paraId="3EB41D38" w14:textId="77777777" w:rsidR="0024610B" w:rsidRPr="007053D8" w:rsidRDefault="0024610B" w:rsidP="00532284">
            <w:pPr>
              <w:spacing w:after="0" w:line="240" w:lineRule="auto"/>
              <w:ind w:left="0" w:firstLine="0"/>
              <w:jc w:val="center"/>
              <w:rPr>
                <w:sz w:val="22"/>
              </w:rPr>
            </w:pPr>
            <w:r w:rsidRPr="007053D8">
              <w:rPr>
                <w:sz w:val="22"/>
              </w:rPr>
              <w:t>1.99</w:t>
            </w:r>
          </w:p>
        </w:tc>
      </w:tr>
      <w:tr w:rsidR="0024610B" w:rsidRPr="007053D8" w14:paraId="6BBD1610" w14:textId="77777777" w:rsidTr="00532284">
        <w:trPr>
          <w:trHeight w:val="360"/>
        </w:trPr>
        <w:tc>
          <w:tcPr>
            <w:tcW w:w="2409" w:type="dxa"/>
            <w:vMerge/>
            <w:tcBorders>
              <w:top w:val="nil"/>
              <w:left w:val="nil"/>
              <w:bottom w:val="single" w:sz="4" w:space="0" w:color="000000"/>
              <w:right w:val="nil"/>
            </w:tcBorders>
            <w:vAlign w:val="center"/>
            <w:hideMark/>
          </w:tcPr>
          <w:p w14:paraId="7109C549"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1EE27F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249CB5E"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40BD115"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460D6E4"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220AE83"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2AD3AE95"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5DD5F8D" w14:textId="77777777" w:rsidR="0024610B" w:rsidRPr="007053D8" w:rsidRDefault="0024610B" w:rsidP="00532284">
            <w:pPr>
              <w:spacing w:after="0" w:line="240" w:lineRule="auto"/>
              <w:ind w:left="0" w:firstLine="0"/>
              <w:jc w:val="center"/>
              <w:rPr>
                <w:sz w:val="22"/>
              </w:rPr>
            </w:pPr>
            <w:r w:rsidRPr="007053D8">
              <w:rPr>
                <w:sz w:val="22"/>
              </w:rPr>
              <w:t>2.70</w:t>
            </w:r>
          </w:p>
        </w:tc>
        <w:tc>
          <w:tcPr>
            <w:tcW w:w="1260" w:type="dxa"/>
            <w:tcBorders>
              <w:top w:val="nil"/>
              <w:left w:val="nil"/>
              <w:bottom w:val="single" w:sz="4" w:space="0" w:color="auto"/>
              <w:right w:val="single" w:sz="4" w:space="0" w:color="auto"/>
            </w:tcBorders>
            <w:shd w:val="clear" w:color="auto" w:fill="auto"/>
            <w:noWrap/>
            <w:vAlign w:val="center"/>
            <w:hideMark/>
          </w:tcPr>
          <w:p w14:paraId="68A75A65" w14:textId="77777777" w:rsidR="0024610B" w:rsidRPr="007053D8" w:rsidRDefault="0024610B" w:rsidP="00532284">
            <w:pPr>
              <w:spacing w:after="0" w:line="240" w:lineRule="auto"/>
              <w:ind w:left="0" w:firstLine="0"/>
              <w:jc w:val="center"/>
              <w:rPr>
                <w:sz w:val="22"/>
              </w:rPr>
            </w:pPr>
            <w:r w:rsidRPr="007053D8">
              <w:rPr>
                <w:sz w:val="22"/>
              </w:rPr>
              <w:t>0.10</w:t>
            </w:r>
          </w:p>
        </w:tc>
        <w:tc>
          <w:tcPr>
            <w:tcW w:w="700" w:type="dxa"/>
            <w:tcBorders>
              <w:top w:val="nil"/>
              <w:left w:val="nil"/>
              <w:bottom w:val="single" w:sz="4" w:space="0" w:color="auto"/>
              <w:right w:val="nil"/>
            </w:tcBorders>
            <w:shd w:val="clear" w:color="auto" w:fill="auto"/>
            <w:noWrap/>
            <w:vAlign w:val="center"/>
            <w:hideMark/>
          </w:tcPr>
          <w:p w14:paraId="7743BB0A" w14:textId="77777777" w:rsidR="0024610B" w:rsidRPr="007053D8" w:rsidRDefault="0024610B" w:rsidP="00532284">
            <w:pPr>
              <w:spacing w:after="0" w:line="240" w:lineRule="auto"/>
              <w:ind w:left="0" w:firstLine="0"/>
              <w:jc w:val="center"/>
              <w:rPr>
                <w:sz w:val="22"/>
              </w:rPr>
            </w:pPr>
            <w:r w:rsidRPr="007053D8">
              <w:rPr>
                <w:sz w:val="22"/>
              </w:rPr>
              <w:t>1.36</w:t>
            </w:r>
          </w:p>
        </w:tc>
        <w:tc>
          <w:tcPr>
            <w:tcW w:w="820" w:type="dxa"/>
            <w:tcBorders>
              <w:top w:val="nil"/>
              <w:left w:val="nil"/>
              <w:bottom w:val="single" w:sz="4" w:space="0" w:color="auto"/>
              <w:right w:val="nil"/>
            </w:tcBorders>
            <w:shd w:val="clear" w:color="auto" w:fill="auto"/>
            <w:noWrap/>
            <w:vAlign w:val="center"/>
            <w:hideMark/>
          </w:tcPr>
          <w:p w14:paraId="7C6B737A" w14:textId="77777777" w:rsidR="0024610B" w:rsidRPr="007053D8" w:rsidRDefault="0024610B" w:rsidP="00532284">
            <w:pPr>
              <w:spacing w:after="0" w:line="240" w:lineRule="auto"/>
              <w:ind w:left="0" w:firstLine="0"/>
              <w:jc w:val="center"/>
              <w:rPr>
                <w:sz w:val="22"/>
              </w:rPr>
            </w:pPr>
            <w:r w:rsidRPr="007053D8">
              <w:rPr>
                <w:sz w:val="22"/>
              </w:rPr>
              <w:t>0.95</w:t>
            </w:r>
          </w:p>
        </w:tc>
        <w:tc>
          <w:tcPr>
            <w:tcW w:w="820" w:type="dxa"/>
            <w:tcBorders>
              <w:top w:val="nil"/>
              <w:left w:val="nil"/>
              <w:bottom w:val="single" w:sz="4" w:space="0" w:color="auto"/>
              <w:right w:val="nil"/>
            </w:tcBorders>
            <w:shd w:val="clear" w:color="auto" w:fill="auto"/>
            <w:noWrap/>
            <w:vAlign w:val="center"/>
            <w:hideMark/>
          </w:tcPr>
          <w:p w14:paraId="413A1179" w14:textId="77777777" w:rsidR="0024610B" w:rsidRPr="007053D8" w:rsidRDefault="0024610B" w:rsidP="00532284">
            <w:pPr>
              <w:spacing w:after="0" w:line="240" w:lineRule="auto"/>
              <w:ind w:left="0" w:firstLine="0"/>
              <w:jc w:val="center"/>
              <w:rPr>
                <w:sz w:val="22"/>
              </w:rPr>
            </w:pPr>
            <w:r w:rsidRPr="007053D8">
              <w:rPr>
                <w:sz w:val="22"/>
              </w:rPr>
              <w:t>1.95</w:t>
            </w:r>
          </w:p>
        </w:tc>
      </w:tr>
      <w:tr w:rsidR="0024610B" w:rsidRPr="007053D8" w14:paraId="10DAE3A9"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50044C1D" w14:textId="18ACC76B"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4FE8C861"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305C14E5"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579A5EF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583B3341" w14:textId="77777777" w:rsidR="0024610B" w:rsidRPr="007053D8" w:rsidRDefault="0024610B" w:rsidP="00532284">
            <w:pPr>
              <w:spacing w:after="0" w:line="240" w:lineRule="auto"/>
              <w:ind w:left="0" w:firstLine="0"/>
              <w:jc w:val="center"/>
              <w:rPr>
                <w:sz w:val="22"/>
              </w:rPr>
            </w:pPr>
            <w:r w:rsidRPr="007053D8">
              <w:rPr>
                <w:sz w:val="22"/>
              </w:rPr>
              <w:t>79</w:t>
            </w:r>
          </w:p>
        </w:tc>
        <w:tc>
          <w:tcPr>
            <w:tcW w:w="1540" w:type="dxa"/>
            <w:vMerge w:val="restart"/>
            <w:tcBorders>
              <w:top w:val="nil"/>
              <w:left w:val="nil"/>
              <w:bottom w:val="single" w:sz="4" w:space="0" w:color="000000"/>
              <w:right w:val="nil"/>
            </w:tcBorders>
            <w:shd w:val="clear" w:color="auto" w:fill="auto"/>
            <w:noWrap/>
            <w:vAlign w:val="center"/>
            <w:hideMark/>
          </w:tcPr>
          <w:p w14:paraId="722A1D8D" w14:textId="77777777" w:rsidR="0024610B" w:rsidRPr="007053D8" w:rsidRDefault="0024610B" w:rsidP="00532284">
            <w:pPr>
              <w:spacing w:after="0" w:line="240" w:lineRule="auto"/>
              <w:ind w:left="0" w:firstLine="0"/>
              <w:jc w:val="center"/>
              <w:rPr>
                <w:sz w:val="22"/>
              </w:rPr>
            </w:pPr>
            <w:r w:rsidRPr="007053D8">
              <w:rPr>
                <w:sz w:val="22"/>
              </w:rPr>
              <w:t>213</w:t>
            </w:r>
          </w:p>
        </w:tc>
        <w:tc>
          <w:tcPr>
            <w:tcW w:w="1380" w:type="dxa"/>
            <w:vMerge w:val="restart"/>
            <w:tcBorders>
              <w:top w:val="nil"/>
              <w:left w:val="nil"/>
              <w:bottom w:val="single" w:sz="4" w:space="0" w:color="000000"/>
              <w:right w:val="nil"/>
            </w:tcBorders>
            <w:shd w:val="clear" w:color="auto" w:fill="auto"/>
            <w:noWrap/>
            <w:vAlign w:val="center"/>
            <w:hideMark/>
          </w:tcPr>
          <w:p w14:paraId="54BC9B5D" w14:textId="77777777" w:rsidR="0024610B" w:rsidRPr="007053D8" w:rsidRDefault="0024610B" w:rsidP="00532284">
            <w:pPr>
              <w:spacing w:after="0" w:line="240" w:lineRule="auto"/>
              <w:ind w:left="0" w:firstLine="0"/>
              <w:jc w:val="center"/>
              <w:rPr>
                <w:sz w:val="22"/>
              </w:rPr>
            </w:pPr>
            <w:r w:rsidRPr="007053D8">
              <w:rPr>
                <w:sz w:val="22"/>
              </w:rPr>
              <w:t>0.42</w:t>
            </w:r>
          </w:p>
        </w:tc>
        <w:tc>
          <w:tcPr>
            <w:tcW w:w="1560" w:type="dxa"/>
            <w:tcBorders>
              <w:top w:val="nil"/>
              <w:left w:val="nil"/>
              <w:bottom w:val="nil"/>
              <w:right w:val="nil"/>
            </w:tcBorders>
            <w:shd w:val="clear" w:color="000000" w:fill="D9D9D9"/>
            <w:noWrap/>
            <w:vAlign w:val="center"/>
            <w:hideMark/>
          </w:tcPr>
          <w:p w14:paraId="62A1236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5AD8712C"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C7A92C1" w14:textId="77777777" w:rsidR="0024610B" w:rsidRPr="007053D8" w:rsidRDefault="0024610B" w:rsidP="00532284">
            <w:pPr>
              <w:spacing w:after="0" w:line="240" w:lineRule="auto"/>
              <w:ind w:left="0" w:firstLine="0"/>
              <w:jc w:val="center"/>
              <w:rPr>
                <w:sz w:val="22"/>
              </w:rPr>
            </w:pPr>
            <w:r w:rsidRPr="007053D8">
              <w:rPr>
                <w:sz w:val="22"/>
              </w:rPr>
              <w:t>1.02</w:t>
            </w:r>
          </w:p>
        </w:tc>
        <w:tc>
          <w:tcPr>
            <w:tcW w:w="820" w:type="dxa"/>
            <w:tcBorders>
              <w:top w:val="nil"/>
              <w:left w:val="nil"/>
              <w:bottom w:val="nil"/>
              <w:right w:val="nil"/>
            </w:tcBorders>
            <w:shd w:val="clear" w:color="000000" w:fill="D9D9D9"/>
            <w:noWrap/>
            <w:vAlign w:val="center"/>
            <w:hideMark/>
          </w:tcPr>
          <w:p w14:paraId="455CD3EC"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153AEE76" w14:textId="77777777" w:rsidR="0024610B" w:rsidRPr="007053D8" w:rsidRDefault="0024610B" w:rsidP="00532284">
            <w:pPr>
              <w:spacing w:after="0" w:line="240" w:lineRule="auto"/>
              <w:ind w:left="0" w:firstLine="0"/>
              <w:jc w:val="center"/>
              <w:rPr>
                <w:sz w:val="22"/>
              </w:rPr>
            </w:pPr>
            <w:r w:rsidRPr="007053D8">
              <w:rPr>
                <w:sz w:val="22"/>
              </w:rPr>
              <w:t>1.58</w:t>
            </w:r>
          </w:p>
        </w:tc>
      </w:tr>
      <w:tr w:rsidR="0024610B" w:rsidRPr="007053D8" w14:paraId="753F24AC" w14:textId="77777777" w:rsidTr="00532284">
        <w:trPr>
          <w:trHeight w:val="360"/>
        </w:trPr>
        <w:tc>
          <w:tcPr>
            <w:tcW w:w="2409" w:type="dxa"/>
            <w:vMerge/>
            <w:tcBorders>
              <w:top w:val="nil"/>
              <w:left w:val="nil"/>
              <w:bottom w:val="single" w:sz="4" w:space="0" w:color="000000"/>
              <w:right w:val="nil"/>
            </w:tcBorders>
            <w:vAlign w:val="center"/>
            <w:hideMark/>
          </w:tcPr>
          <w:p w14:paraId="385C861D"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5091D775"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060383F1"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FE95F42"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46F85559"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3FEF002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4EE61403"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6B9A9F3D" w14:textId="77777777" w:rsidR="0024610B" w:rsidRPr="007053D8" w:rsidRDefault="0024610B" w:rsidP="00532284">
            <w:pPr>
              <w:spacing w:after="0" w:line="240" w:lineRule="auto"/>
              <w:ind w:left="0" w:firstLine="0"/>
              <w:jc w:val="center"/>
              <w:rPr>
                <w:sz w:val="22"/>
              </w:rPr>
            </w:pPr>
            <w:r w:rsidRPr="007053D8">
              <w:rPr>
                <w:sz w:val="22"/>
              </w:rPr>
              <w:t>0.09</w:t>
            </w:r>
          </w:p>
        </w:tc>
        <w:tc>
          <w:tcPr>
            <w:tcW w:w="1260" w:type="dxa"/>
            <w:tcBorders>
              <w:top w:val="nil"/>
              <w:left w:val="nil"/>
              <w:bottom w:val="single" w:sz="4" w:space="0" w:color="auto"/>
              <w:right w:val="single" w:sz="4" w:space="0" w:color="auto"/>
            </w:tcBorders>
            <w:shd w:val="clear" w:color="auto" w:fill="auto"/>
            <w:noWrap/>
            <w:vAlign w:val="center"/>
            <w:hideMark/>
          </w:tcPr>
          <w:p w14:paraId="25DBD36F" w14:textId="77777777" w:rsidR="0024610B" w:rsidRPr="007053D8" w:rsidRDefault="0024610B" w:rsidP="00532284">
            <w:pPr>
              <w:spacing w:after="0" w:line="240" w:lineRule="auto"/>
              <w:ind w:left="0" w:firstLine="0"/>
              <w:jc w:val="center"/>
              <w:rPr>
                <w:sz w:val="22"/>
              </w:rPr>
            </w:pPr>
            <w:r w:rsidRPr="007053D8">
              <w:rPr>
                <w:sz w:val="22"/>
              </w:rPr>
              <w:t>0.76</w:t>
            </w:r>
          </w:p>
        </w:tc>
        <w:tc>
          <w:tcPr>
            <w:tcW w:w="700" w:type="dxa"/>
            <w:tcBorders>
              <w:top w:val="nil"/>
              <w:left w:val="nil"/>
              <w:bottom w:val="single" w:sz="4" w:space="0" w:color="auto"/>
              <w:right w:val="nil"/>
            </w:tcBorders>
            <w:shd w:val="clear" w:color="auto" w:fill="auto"/>
            <w:noWrap/>
            <w:vAlign w:val="center"/>
            <w:hideMark/>
          </w:tcPr>
          <w:p w14:paraId="7D4B0EEE" w14:textId="77777777" w:rsidR="0024610B" w:rsidRPr="007053D8" w:rsidRDefault="0024610B" w:rsidP="00532284">
            <w:pPr>
              <w:spacing w:after="0" w:line="240" w:lineRule="auto"/>
              <w:ind w:left="0" w:firstLine="0"/>
              <w:jc w:val="center"/>
              <w:rPr>
                <w:sz w:val="22"/>
              </w:rPr>
            </w:pPr>
            <w:r w:rsidRPr="007053D8">
              <w:rPr>
                <w:sz w:val="22"/>
              </w:rPr>
              <w:t>1.07</w:t>
            </w:r>
          </w:p>
        </w:tc>
        <w:tc>
          <w:tcPr>
            <w:tcW w:w="820" w:type="dxa"/>
            <w:tcBorders>
              <w:top w:val="nil"/>
              <w:left w:val="nil"/>
              <w:bottom w:val="single" w:sz="4" w:space="0" w:color="auto"/>
              <w:right w:val="nil"/>
            </w:tcBorders>
            <w:shd w:val="clear" w:color="auto" w:fill="auto"/>
            <w:noWrap/>
            <w:vAlign w:val="center"/>
            <w:hideMark/>
          </w:tcPr>
          <w:p w14:paraId="4388B6D9" w14:textId="77777777" w:rsidR="0024610B" w:rsidRPr="007053D8" w:rsidRDefault="0024610B" w:rsidP="00532284">
            <w:pPr>
              <w:spacing w:after="0" w:line="240" w:lineRule="auto"/>
              <w:ind w:left="0" w:firstLine="0"/>
              <w:jc w:val="center"/>
              <w:rPr>
                <w:sz w:val="22"/>
              </w:rPr>
            </w:pPr>
            <w:r w:rsidRPr="007053D8">
              <w:rPr>
                <w:sz w:val="22"/>
              </w:rPr>
              <w:t>0.71</w:t>
            </w:r>
          </w:p>
        </w:tc>
        <w:tc>
          <w:tcPr>
            <w:tcW w:w="820" w:type="dxa"/>
            <w:tcBorders>
              <w:top w:val="nil"/>
              <w:left w:val="nil"/>
              <w:bottom w:val="single" w:sz="4" w:space="0" w:color="auto"/>
              <w:right w:val="nil"/>
            </w:tcBorders>
            <w:shd w:val="clear" w:color="auto" w:fill="auto"/>
            <w:noWrap/>
            <w:vAlign w:val="center"/>
            <w:hideMark/>
          </w:tcPr>
          <w:p w14:paraId="6EDB7C5E" w14:textId="77777777" w:rsidR="0024610B" w:rsidRPr="007053D8" w:rsidRDefault="0024610B" w:rsidP="00532284">
            <w:pPr>
              <w:spacing w:after="0" w:line="240" w:lineRule="auto"/>
              <w:ind w:left="0" w:firstLine="0"/>
              <w:jc w:val="center"/>
              <w:rPr>
                <w:sz w:val="22"/>
              </w:rPr>
            </w:pPr>
            <w:r w:rsidRPr="007053D8">
              <w:rPr>
                <w:sz w:val="22"/>
              </w:rPr>
              <w:t>1.61</w:t>
            </w:r>
          </w:p>
        </w:tc>
      </w:tr>
      <w:tr w:rsidR="0024610B" w:rsidRPr="007053D8" w14:paraId="66142B6D"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126EC483" w14:textId="20C92A36" w:rsidR="0024610B" w:rsidRPr="007053D8" w:rsidRDefault="0024610B" w:rsidP="00532284">
            <w:pPr>
              <w:spacing w:after="0" w:line="240" w:lineRule="auto"/>
              <w:ind w:left="0" w:firstLine="0"/>
              <w:jc w:val="center"/>
              <w:rPr>
                <w:sz w:val="22"/>
              </w:rPr>
            </w:pPr>
            <w:r w:rsidRPr="007053D8">
              <w:rPr>
                <w:sz w:val="22"/>
              </w:rPr>
              <w:t xml:space="preserve">Disengage. </w:t>
            </w:r>
            <w:r w:rsidR="0075725E" w:rsidRPr="007053D8">
              <w:rPr>
                <w:sz w:val="22"/>
              </w:rPr>
              <w:t>V</w:t>
            </w:r>
            <w:r w:rsidRPr="007053D8">
              <w:rPr>
                <w:sz w:val="22"/>
              </w:rPr>
              <w:t>. Engage.</w:t>
            </w:r>
          </w:p>
        </w:tc>
        <w:tc>
          <w:tcPr>
            <w:tcW w:w="2087" w:type="dxa"/>
            <w:vMerge w:val="restart"/>
            <w:tcBorders>
              <w:top w:val="nil"/>
              <w:left w:val="nil"/>
              <w:bottom w:val="single" w:sz="4" w:space="0" w:color="000000"/>
              <w:right w:val="nil"/>
            </w:tcBorders>
            <w:shd w:val="clear" w:color="auto" w:fill="auto"/>
            <w:noWrap/>
            <w:vAlign w:val="center"/>
            <w:hideMark/>
          </w:tcPr>
          <w:p w14:paraId="3E7589F7"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single" w:sz="4" w:space="0" w:color="000000"/>
              <w:right w:val="nil"/>
            </w:tcBorders>
            <w:shd w:val="clear" w:color="auto" w:fill="auto"/>
            <w:noWrap/>
            <w:vAlign w:val="center"/>
            <w:hideMark/>
          </w:tcPr>
          <w:p w14:paraId="3E3AA14C"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6A4AAEE8"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4E24F35D" w14:textId="77777777" w:rsidR="0024610B" w:rsidRPr="007053D8" w:rsidRDefault="0024610B" w:rsidP="00532284">
            <w:pPr>
              <w:spacing w:after="0" w:line="240" w:lineRule="auto"/>
              <w:ind w:left="0" w:firstLine="0"/>
              <w:jc w:val="center"/>
              <w:rPr>
                <w:sz w:val="22"/>
              </w:rPr>
            </w:pPr>
            <w:r w:rsidRPr="007053D8">
              <w:rPr>
                <w:sz w:val="22"/>
              </w:rPr>
              <w:t>77</w:t>
            </w:r>
          </w:p>
        </w:tc>
        <w:tc>
          <w:tcPr>
            <w:tcW w:w="1540" w:type="dxa"/>
            <w:vMerge w:val="restart"/>
            <w:tcBorders>
              <w:top w:val="nil"/>
              <w:left w:val="nil"/>
              <w:bottom w:val="single" w:sz="4" w:space="0" w:color="000000"/>
              <w:right w:val="nil"/>
            </w:tcBorders>
            <w:shd w:val="clear" w:color="auto" w:fill="auto"/>
            <w:noWrap/>
            <w:vAlign w:val="center"/>
            <w:hideMark/>
          </w:tcPr>
          <w:p w14:paraId="7A992500" w14:textId="77777777" w:rsidR="0024610B" w:rsidRPr="007053D8" w:rsidRDefault="0024610B" w:rsidP="00532284">
            <w:pPr>
              <w:spacing w:after="0" w:line="240" w:lineRule="auto"/>
              <w:ind w:left="0" w:firstLine="0"/>
              <w:jc w:val="center"/>
              <w:rPr>
                <w:sz w:val="22"/>
              </w:rPr>
            </w:pPr>
            <w:r w:rsidRPr="007053D8">
              <w:rPr>
                <w:sz w:val="22"/>
              </w:rPr>
              <w:t>194</w:t>
            </w:r>
          </w:p>
        </w:tc>
        <w:tc>
          <w:tcPr>
            <w:tcW w:w="1380" w:type="dxa"/>
            <w:vMerge w:val="restart"/>
            <w:tcBorders>
              <w:top w:val="nil"/>
              <w:left w:val="nil"/>
              <w:bottom w:val="single" w:sz="4" w:space="0" w:color="000000"/>
              <w:right w:val="nil"/>
            </w:tcBorders>
            <w:shd w:val="clear" w:color="auto" w:fill="auto"/>
            <w:noWrap/>
            <w:vAlign w:val="center"/>
            <w:hideMark/>
          </w:tcPr>
          <w:p w14:paraId="602D789E" w14:textId="77777777" w:rsidR="0024610B" w:rsidRPr="007053D8" w:rsidRDefault="0024610B" w:rsidP="00532284">
            <w:pPr>
              <w:spacing w:after="0" w:line="240" w:lineRule="auto"/>
              <w:ind w:left="0" w:firstLine="0"/>
              <w:jc w:val="center"/>
              <w:rPr>
                <w:sz w:val="22"/>
              </w:rPr>
            </w:pPr>
            <w:r w:rsidRPr="007053D8">
              <w:rPr>
                <w:sz w:val="22"/>
              </w:rPr>
              <w:t>0.39</w:t>
            </w:r>
          </w:p>
        </w:tc>
        <w:tc>
          <w:tcPr>
            <w:tcW w:w="1560" w:type="dxa"/>
            <w:tcBorders>
              <w:top w:val="nil"/>
              <w:left w:val="nil"/>
              <w:bottom w:val="nil"/>
              <w:right w:val="nil"/>
            </w:tcBorders>
            <w:shd w:val="clear" w:color="000000" w:fill="D9D9D9"/>
            <w:noWrap/>
            <w:vAlign w:val="center"/>
            <w:hideMark/>
          </w:tcPr>
          <w:p w14:paraId="4B793CE9"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522859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186CE979" w14:textId="77777777" w:rsidR="0024610B" w:rsidRPr="007053D8" w:rsidRDefault="0024610B" w:rsidP="00532284">
            <w:pPr>
              <w:spacing w:after="0" w:line="240" w:lineRule="auto"/>
              <w:ind w:left="0" w:firstLine="0"/>
              <w:jc w:val="center"/>
              <w:rPr>
                <w:sz w:val="22"/>
              </w:rPr>
            </w:pPr>
            <w:r w:rsidRPr="007053D8">
              <w:rPr>
                <w:sz w:val="22"/>
              </w:rPr>
              <w:t>1.05</w:t>
            </w:r>
          </w:p>
        </w:tc>
        <w:tc>
          <w:tcPr>
            <w:tcW w:w="820" w:type="dxa"/>
            <w:tcBorders>
              <w:top w:val="nil"/>
              <w:left w:val="nil"/>
              <w:bottom w:val="nil"/>
              <w:right w:val="nil"/>
            </w:tcBorders>
            <w:shd w:val="clear" w:color="000000" w:fill="D9D9D9"/>
            <w:noWrap/>
            <w:vAlign w:val="center"/>
            <w:hideMark/>
          </w:tcPr>
          <w:p w14:paraId="25459017" w14:textId="77777777" w:rsidR="0024610B" w:rsidRPr="007053D8" w:rsidRDefault="0024610B" w:rsidP="00532284">
            <w:pPr>
              <w:spacing w:after="0" w:line="240" w:lineRule="auto"/>
              <w:ind w:left="0" w:firstLine="0"/>
              <w:jc w:val="center"/>
              <w:rPr>
                <w:sz w:val="22"/>
              </w:rPr>
            </w:pPr>
            <w:r w:rsidRPr="007053D8">
              <w:rPr>
                <w:sz w:val="22"/>
              </w:rPr>
              <w:t>0.65</w:t>
            </w:r>
          </w:p>
        </w:tc>
        <w:tc>
          <w:tcPr>
            <w:tcW w:w="820" w:type="dxa"/>
            <w:tcBorders>
              <w:top w:val="nil"/>
              <w:left w:val="nil"/>
              <w:bottom w:val="nil"/>
              <w:right w:val="nil"/>
            </w:tcBorders>
            <w:shd w:val="clear" w:color="000000" w:fill="D9D9D9"/>
            <w:noWrap/>
            <w:vAlign w:val="center"/>
            <w:hideMark/>
          </w:tcPr>
          <w:p w14:paraId="78B5809E"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764B523D" w14:textId="77777777" w:rsidTr="00532284">
        <w:trPr>
          <w:trHeight w:val="360"/>
        </w:trPr>
        <w:tc>
          <w:tcPr>
            <w:tcW w:w="2409" w:type="dxa"/>
            <w:vMerge/>
            <w:tcBorders>
              <w:top w:val="nil"/>
              <w:left w:val="nil"/>
              <w:bottom w:val="single" w:sz="4" w:space="0" w:color="000000"/>
              <w:right w:val="nil"/>
            </w:tcBorders>
            <w:vAlign w:val="center"/>
            <w:hideMark/>
          </w:tcPr>
          <w:p w14:paraId="2ED2E285"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B48CDB3"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63082D82"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4BC6BA34"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21E23EE6"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7F93C781"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6359AAC7"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01F98B82" w14:textId="77777777" w:rsidR="0024610B" w:rsidRPr="007053D8" w:rsidRDefault="0024610B" w:rsidP="00532284">
            <w:pPr>
              <w:spacing w:after="0" w:line="240" w:lineRule="auto"/>
              <w:ind w:left="0" w:firstLine="0"/>
              <w:jc w:val="center"/>
              <w:rPr>
                <w:sz w:val="22"/>
              </w:rPr>
            </w:pPr>
            <w:r w:rsidRPr="007053D8">
              <w:rPr>
                <w:sz w:val="22"/>
              </w:rPr>
              <w:t>0.14</w:t>
            </w:r>
          </w:p>
        </w:tc>
        <w:tc>
          <w:tcPr>
            <w:tcW w:w="1260" w:type="dxa"/>
            <w:tcBorders>
              <w:top w:val="nil"/>
              <w:left w:val="nil"/>
              <w:bottom w:val="single" w:sz="4" w:space="0" w:color="auto"/>
              <w:right w:val="single" w:sz="4" w:space="0" w:color="auto"/>
            </w:tcBorders>
            <w:shd w:val="clear" w:color="auto" w:fill="auto"/>
            <w:noWrap/>
            <w:vAlign w:val="center"/>
            <w:hideMark/>
          </w:tcPr>
          <w:p w14:paraId="5D69AD54" w14:textId="77777777" w:rsidR="0024610B" w:rsidRPr="007053D8" w:rsidRDefault="0024610B" w:rsidP="00532284">
            <w:pPr>
              <w:spacing w:after="0" w:line="240" w:lineRule="auto"/>
              <w:ind w:left="0" w:firstLine="0"/>
              <w:jc w:val="center"/>
              <w:rPr>
                <w:sz w:val="22"/>
              </w:rPr>
            </w:pPr>
            <w:r w:rsidRPr="007053D8">
              <w:rPr>
                <w:sz w:val="22"/>
              </w:rPr>
              <w:t>0.71</w:t>
            </w:r>
          </w:p>
        </w:tc>
        <w:tc>
          <w:tcPr>
            <w:tcW w:w="700" w:type="dxa"/>
            <w:tcBorders>
              <w:top w:val="nil"/>
              <w:left w:val="nil"/>
              <w:bottom w:val="single" w:sz="4" w:space="0" w:color="auto"/>
              <w:right w:val="nil"/>
            </w:tcBorders>
            <w:shd w:val="clear" w:color="auto" w:fill="auto"/>
            <w:noWrap/>
            <w:vAlign w:val="center"/>
            <w:hideMark/>
          </w:tcPr>
          <w:p w14:paraId="3A2B44B6" w14:textId="77777777" w:rsidR="0024610B" w:rsidRPr="007053D8" w:rsidRDefault="0024610B" w:rsidP="00532284">
            <w:pPr>
              <w:spacing w:after="0" w:line="240" w:lineRule="auto"/>
              <w:ind w:left="0" w:firstLine="0"/>
              <w:jc w:val="center"/>
              <w:rPr>
                <w:sz w:val="22"/>
              </w:rPr>
            </w:pPr>
            <w:r w:rsidRPr="007053D8">
              <w:rPr>
                <w:sz w:val="22"/>
              </w:rPr>
              <w:t>1.09</w:t>
            </w:r>
          </w:p>
        </w:tc>
        <w:tc>
          <w:tcPr>
            <w:tcW w:w="820" w:type="dxa"/>
            <w:tcBorders>
              <w:top w:val="nil"/>
              <w:left w:val="nil"/>
              <w:bottom w:val="single" w:sz="4" w:space="0" w:color="auto"/>
              <w:right w:val="nil"/>
            </w:tcBorders>
            <w:shd w:val="clear" w:color="auto" w:fill="auto"/>
            <w:noWrap/>
            <w:vAlign w:val="center"/>
            <w:hideMark/>
          </w:tcPr>
          <w:p w14:paraId="28F7D8C1" w14:textId="77777777" w:rsidR="0024610B" w:rsidRPr="007053D8" w:rsidRDefault="0024610B" w:rsidP="00532284">
            <w:pPr>
              <w:spacing w:after="0" w:line="240" w:lineRule="auto"/>
              <w:ind w:left="0" w:firstLine="0"/>
              <w:jc w:val="center"/>
              <w:rPr>
                <w:sz w:val="22"/>
              </w:rPr>
            </w:pPr>
            <w:r w:rsidRPr="007053D8">
              <w:rPr>
                <w:sz w:val="22"/>
              </w:rPr>
              <w:t>0.70</w:t>
            </w:r>
          </w:p>
        </w:tc>
        <w:tc>
          <w:tcPr>
            <w:tcW w:w="820" w:type="dxa"/>
            <w:tcBorders>
              <w:top w:val="nil"/>
              <w:left w:val="nil"/>
              <w:bottom w:val="single" w:sz="4" w:space="0" w:color="auto"/>
              <w:right w:val="nil"/>
            </w:tcBorders>
            <w:shd w:val="clear" w:color="auto" w:fill="auto"/>
            <w:noWrap/>
            <w:vAlign w:val="center"/>
            <w:hideMark/>
          </w:tcPr>
          <w:p w14:paraId="47432766" w14:textId="77777777" w:rsidR="0024610B" w:rsidRPr="007053D8" w:rsidRDefault="0024610B" w:rsidP="00532284">
            <w:pPr>
              <w:spacing w:after="0" w:line="240" w:lineRule="auto"/>
              <w:ind w:left="0" w:firstLine="0"/>
              <w:jc w:val="center"/>
              <w:rPr>
                <w:sz w:val="22"/>
              </w:rPr>
            </w:pPr>
            <w:r w:rsidRPr="007053D8">
              <w:rPr>
                <w:sz w:val="22"/>
              </w:rPr>
              <w:t>1.68</w:t>
            </w:r>
          </w:p>
        </w:tc>
      </w:tr>
      <w:tr w:rsidR="0024610B" w:rsidRPr="007053D8" w14:paraId="4988DF81" w14:textId="77777777" w:rsidTr="00532284">
        <w:trPr>
          <w:trHeight w:val="360"/>
        </w:trPr>
        <w:tc>
          <w:tcPr>
            <w:tcW w:w="2409" w:type="dxa"/>
            <w:vMerge w:val="restart"/>
            <w:tcBorders>
              <w:top w:val="nil"/>
              <w:left w:val="nil"/>
              <w:bottom w:val="single" w:sz="4" w:space="0" w:color="000000"/>
              <w:right w:val="nil"/>
            </w:tcBorders>
            <w:shd w:val="clear" w:color="auto" w:fill="auto"/>
            <w:noWrap/>
            <w:vAlign w:val="center"/>
            <w:hideMark/>
          </w:tcPr>
          <w:p w14:paraId="429ED45D" w14:textId="23A23621"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single" w:sz="4" w:space="0" w:color="000000"/>
              <w:right w:val="nil"/>
            </w:tcBorders>
            <w:shd w:val="clear" w:color="auto" w:fill="auto"/>
            <w:noWrap/>
            <w:vAlign w:val="center"/>
            <w:hideMark/>
          </w:tcPr>
          <w:p w14:paraId="6245C455" w14:textId="77777777" w:rsidR="0024610B" w:rsidRPr="007053D8" w:rsidRDefault="0024610B" w:rsidP="00532284">
            <w:pPr>
              <w:spacing w:after="0" w:line="240" w:lineRule="auto"/>
              <w:ind w:left="0" w:firstLine="0"/>
              <w:jc w:val="center"/>
              <w:rPr>
                <w:sz w:val="22"/>
              </w:rPr>
            </w:pPr>
            <w:r w:rsidRPr="007053D8">
              <w:rPr>
                <w:sz w:val="22"/>
              </w:rPr>
              <w:t>Positive &amp; Negative</w:t>
            </w:r>
          </w:p>
        </w:tc>
        <w:tc>
          <w:tcPr>
            <w:tcW w:w="2282" w:type="dxa"/>
            <w:vMerge w:val="restart"/>
            <w:tcBorders>
              <w:top w:val="nil"/>
              <w:left w:val="nil"/>
              <w:bottom w:val="single" w:sz="4" w:space="0" w:color="000000"/>
              <w:right w:val="nil"/>
            </w:tcBorders>
            <w:shd w:val="clear" w:color="auto" w:fill="auto"/>
            <w:noWrap/>
            <w:vAlign w:val="center"/>
            <w:hideMark/>
          </w:tcPr>
          <w:p w14:paraId="2989D4D6"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7B6D50F"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single" w:sz="4" w:space="0" w:color="000000"/>
              <w:right w:val="nil"/>
            </w:tcBorders>
            <w:shd w:val="clear" w:color="auto" w:fill="auto"/>
            <w:noWrap/>
            <w:vAlign w:val="center"/>
            <w:hideMark/>
          </w:tcPr>
          <w:p w14:paraId="2C186695" w14:textId="77777777" w:rsidR="0024610B" w:rsidRPr="007053D8" w:rsidRDefault="0024610B" w:rsidP="00532284">
            <w:pPr>
              <w:spacing w:after="0" w:line="240" w:lineRule="auto"/>
              <w:ind w:left="0" w:firstLine="0"/>
              <w:jc w:val="center"/>
              <w:rPr>
                <w:sz w:val="22"/>
              </w:rPr>
            </w:pPr>
            <w:r w:rsidRPr="007053D8">
              <w:rPr>
                <w:sz w:val="22"/>
              </w:rPr>
              <w:t>64</w:t>
            </w:r>
          </w:p>
        </w:tc>
        <w:tc>
          <w:tcPr>
            <w:tcW w:w="1540" w:type="dxa"/>
            <w:vMerge w:val="restart"/>
            <w:tcBorders>
              <w:top w:val="nil"/>
              <w:left w:val="nil"/>
              <w:bottom w:val="single" w:sz="4" w:space="0" w:color="000000"/>
              <w:right w:val="nil"/>
            </w:tcBorders>
            <w:shd w:val="clear" w:color="auto" w:fill="auto"/>
            <w:noWrap/>
            <w:vAlign w:val="center"/>
            <w:hideMark/>
          </w:tcPr>
          <w:p w14:paraId="3F243C91" w14:textId="77777777" w:rsidR="0024610B" w:rsidRPr="007053D8" w:rsidRDefault="0024610B" w:rsidP="00532284">
            <w:pPr>
              <w:spacing w:after="0" w:line="240" w:lineRule="auto"/>
              <w:ind w:left="0" w:firstLine="0"/>
              <w:jc w:val="center"/>
              <w:rPr>
                <w:sz w:val="22"/>
              </w:rPr>
            </w:pPr>
            <w:r w:rsidRPr="007053D8">
              <w:rPr>
                <w:sz w:val="22"/>
              </w:rPr>
              <w:t>171</w:t>
            </w:r>
          </w:p>
        </w:tc>
        <w:tc>
          <w:tcPr>
            <w:tcW w:w="1380" w:type="dxa"/>
            <w:vMerge w:val="restart"/>
            <w:tcBorders>
              <w:top w:val="nil"/>
              <w:left w:val="nil"/>
              <w:bottom w:val="single" w:sz="4" w:space="0" w:color="000000"/>
              <w:right w:val="nil"/>
            </w:tcBorders>
            <w:shd w:val="clear" w:color="auto" w:fill="auto"/>
            <w:noWrap/>
            <w:vAlign w:val="center"/>
            <w:hideMark/>
          </w:tcPr>
          <w:p w14:paraId="6C3469BB" w14:textId="77777777" w:rsidR="0024610B" w:rsidRPr="007053D8" w:rsidRDefault="0024610B" w:rsidP="00532284">
            <w:pPr>
              <w:spacing w:after="0" w:line="240" w:lineRule="auto"/>
              <w:ind w:left="0" w:firstLine="0"/>
              <w:jc w:val="center"/>
              <w:rPr>
                <w:sz w:val="22"/>
              </w:rPr>
            </w:pPr>
            <w:r w:rsidRPr="007053D8">
              <w:rPr>
                <w:sz w:val="22"/>
              </w:rPr>
              <w:t>0.45</w:t>
            </w:r>
          </w:p>
        </w:tc>
        <w:tc>
          <w:tcPr>
            <w:tcW w:w="1560" w:type="dxa"/>
            <w:tcBorders>
              <w:top w:val="nil"/>
              <w:left w:val="nil"/>
              <w:bottom w:val="nil"/>
              <w:right w:val="nil"/>
            </w:tcBorders>
            <w:shd w:val="clear" w:color="000000" w:fill="D9D9D9"/>
            <w:noWrap/>
            <w:vAlign w:val="center"/>
            <w:hideMark/>
          </w:tcPr>
          <w:p w14:paraId="31C909B8"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0886A925"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113A6FE" w14:textId="77777777" w:rsidR="0024610B" w:rsidRPr="007053D8" w:rsidRDefault="0024610B" w:rsidP="00532284">
            <w:pPr>
              <w:spacing w:after="0" w:line="240" w:lineRule="auto"/>
              <w:ind w:left="0" w:firstLine="0"/>
              <w:jc w:val="center"/>
              <w:rPr>
                <w:sz w:val="22"/>
              </w:rPr>
            </w:pPr>
            <w:r w:rsidRPr="007053D8">
              <w:rPr>
                <w:sz w:val="22"/>
              </w:rPr>
              <w:t>1.28</w:t>
            </w:r>
          </w:p>
        </w:tc>
        <w:tc>
          <w:tcPr>
            <w:tcW w:w="820" w:type="dxa"/>
            <w:tcBorders>
              <w:top w:val="nil"/>
              <w:left w:val="nil"/>
              <w:bottom w:val="nil"/>
              <w:right w:val="nil"/>
            </w:tcBorders>
            <w:shd w:val="clear" w:color="000000" w:fill="D9D9D9"/>
            <w:noWrap/>
            <w:vAlign w:val="center"/>
            <w:hideMark/>
          </w:tcPr>
          <w:p w14:paraId="59FA1ABD" w14:textId="77777777" w:rsidR="0024610B" w:rsidRPr="007053D8" w:rsidRDefault="0024610B" w:rsidP="00532284">
            <w:pPr>
              <w:spacing w:after="0" w:line="240" w:lineRule="auto"/>
              <w:ind w:left="0" w:firstLine="0"/>
              <w:jc w:val="center"/>
              <w:rPr>
                <w:sz w:val="22"/>
              </w:rPr>
            </w:pPr>
            <w:r w:rsidRPr="007053D8">
              <w:rPr>
                <w:sz w:val="22"/>
              </w:rPr>
              <w:t>0.78</w:t>
            </w:r>
          </w:p>
        </w:tc>
        <w:tc>
          <w:tcPr>
            <w:tcW w:w="820" w:type="dxa"/>
            <w:tcBorders>
              <w:top w:val="nil"/>
              <w:left w:val="nil"/>
              <w:bottom w:val="nil"/>
              <w:right w:val="nil"/>
            </w:tcBorders>
            <w:shd w:val="clear" w:color="000000" w:fill="D9D9D9"/>
            <w:noWrap/>
            <w:vAlign w:val="center"/>
            <w:hideMark/>
          </w:tcPr>
          <w:p w14:paraId="6AE0B4E7" w14:textId="77777777" w:rsidR="0024610B" w:rsidRPr="007053D8" w:rsidRDefault="0024610B" w:rsidP="00532284">
            <w:pPr>
              <w:spacing w:after="0" w:line="240" w:lineRule="auto"/>
              <w:ind w:left="0" w:firstLine="0"/>
              <w:jc w:val="center"/>
              <w:rPr>
                <w:sz w:val="22"/>
              </w:rPr>
            </w:pPr>
            <w:r w:rsidRPr="007053D8">
              <w:rPr>
                <w:sz w:val="22"/>
              </w:rPr>
              <w:t>2.11</w:t>
            </w:r>
          </w:p>
        </w:tc>
      </w:tr>
      <w:tr w:rsidR="0024610B" w:rsidRPr="007053D8" w14:paraId="57F361A0" w14:textId="77777777" w:rsidTr="00532284">
        <w:trPr>
          <w:trHeight w:val="360"/>
        </w:trPr>
        <w:tc>
          <w:tcPr>
            <w:tcW w:w="2409" w:type="dxa"/>
            <w:vMerge/>
            <w:tcBorders>
              <w:top w:val="nil"/>
              <w:left w:val="nil"/>
              <w:bottom w:val="single" w:sz="4" w:space="0" w:color="000000"/>
              <w:right w:val="nil"/>
            </w:tcBorders>
            <w:vAlign w:val="center"/>
            <w:hideMark/>
          </w:tcPr>
          <w:p w14:paraId="22F32CC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single" w:sz="4" w:space="0" w:color="000000"/>
              <w:right w:val="nil"/>
            </w:tcBorders>
            <w:vAlign w:val="center"/>
            <w:hideMark/>
          </w:tcPr>
          <w:p w14:paraId="6608E099"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single" w:sz="4" w:space="0" w:color="000000"/>
              <w:right w:val="nil"/>
            </w:tcBorders>
            <w:vAlign w:val="center"/>
            <w:hideMark/>
          </w:tcPr>
          <w:p w14:paraId="7D9D2A6A"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single" w:sz="4" w:space="0" w:color="auto"/>
              <w:right w:val="single" w:sz="4" w:space="0" w:color="auto"/>
            </w:tcBorders>
            <w:shd w:val="clear" w:color="auto" w:fill="auto"/>
            <w:noWrap/>
            <w:vAlign w:val="center"/>
            <w:hideMark/>
          </w:tcPr>
          <w:p w14:paraId="117126BD"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single" w:sz="4" w:space="0" w:color="000000"/>
              <w:right w:val="nil"/>
            </w:tcBorders>
            <w:vAlign w:val="center"/>
            <w:hideMark/>
          </w:tcPr>
          <w:p w14:paraId="3CE7C873"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single" w:sz="4" w:space="0" w:color="000000"/>
              <w:right w:val="nil"/>
            </w:tcBorders>
            <w:vAlign w:val="center"/>
            <w:hideMark/>
          </w:tcPr>
          <w:p w14:paraId="2301A890"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single" w:sz="4" w:space="0" w:color="000000"/>
              <w:right w:val="nil"/>
            </w:tcBorders>
            <w:vAlign w:val="center"/>
            <w:hideMark/>
          </w:tcPr>
          <w:p w14:paraId="11AC6C6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single" w:sz="4" w:space="0" w:color="auto"/>
              <w:right w:val="nil"/>
            </w:tcBorders>
            <w:shd w:val="clear" w:color="auto" w:fill="auto"/>
            <w:noWrap/>
            <w:vAlign w:val="center"/>
            <w:hideMark/>
          </w:tcPr>
          <w:p w14:paraId="1EC7D8A8" w14:textId="77777777" w:rsidR="0024610B" w:rsidRPr="007053D8" w:rsidRDefault="0024610B" w:rsidP="00532284">
            <w:pPr>
              <w:spacing w:after="0" w:line="240" w:lineRule="auto"/>
              <w:ind w:left="0" w:firstLine="0"/>
              <w:jc w:val="center"/>
              <w:rPr>
                <w:sz w:val="22"/>
              </w:rPr>
            </w:pPr>
            <w:r w:rsidRPr="007053D8">
              <w:rPr>
                <w:sz w:val="22"/>
              </w:rPr>
              <w:t>0.98</w:t>
            </w:r>
          </w:p>
        </w:tc>
        <w:tc>
          <w:tcPr>
            <w:tcW w:w="1260" w:type="dxa"/>
            <w:tcBorders>
              <w:top w:val="nil"/>
              <w:left w:val="nil"/>
              <w:bottom w:val="single" w:sz="4" w:space="0" w:color="auto"/>
              <w:right w:val="single" w:sz="4" w:space="0" w:color="auto"/>
            </w:tcBorders>
            <w:shd w:val="clear" w:color="auto" w:fill="auto"/>
            <w:noWrap/>
            <w:vAlign w:val="center"/>
            <w:hideMark/>
          </w:tcPr>
          <w:p w14:paraId="73CF56B5" w14:textId="77777777" w:rsidR="0024610B" w:rsidRPr="007053D8" w:rsidRDefault="0024610B" w:rsidP="00532284">
            <w:pPr>
              <w:spacing w:after="0" w:line="240" w:lineRule="auto"/>
              <w:ind w:left="0" w:firstLine="0"/>
              <w:jc w:val="center"/>
              <w:rPr>
                <w:sz w:val="22"/>
              </w:rPr>
            </w:pPr>
            <w:r w:rsidRPr="007053D8">
              <w:rPr>
                <w:sz w:val="22"/>
              </w:rPr>
              <w:t>0.32</w:t>
            </w:r>
          </w:p>
        </w:tc>
        <w:tc>
          <w:tcPr>
            <w:tcW w:w="700" w:type="dxa"/>
            <w:tcBorders>
              <w:top w:val="nil"/>
              <w:left w:val="nil"/>
              <w:bottom w:val="single" w:sz="4" w:space="0" w:color="auto"/>
              <w:right w:val="nil"/>
            </w:tcBorders>
            <w:shd w:val="clear" w:color="auto" w:fill="auto"/>
            <w:noWrap/>
            <w:vAlign w:val="center"/>
            <w:hideMark/>
          </w:tcPr>
          <w:p w14:paraId="743E4800" w14:textId="77777777" w:rsidR="0024610B" w:rsidRPr="007053D8" w:rsidRDefault="0024610B" w:rsidP="00532284">
            <w:pPr>
              <w:spacing w:after="0" w:line="240" w:lineRule="auto"/>
              <w:ind w:left="0" w:firstLine="0"/>
              <w:jc w:val="center"/>
              <w:rPr>
                <w:sz w:val="22"/>
              </w:rPr>
            </w:pPr>
            <w:r w:rsidRPr="007053D8">
              <w:rPr>
                <w:sz w:val="22"/>
              </w:rPr>
              <w:t>1.26</w:t>
            </w:r>
          </w:p>
        </w:tc>
        <w:tc>
          <w:tcPr>
            <w:tcW w:w="820" w:type="dxa"/>
            <w:tcBorders>
              <w:top w:val="nil"/>
              <w:left w:val="nil"/>
              <w:bottom w:val="single" w:sz="4" w:space="0" w:color="auto"/>
              <w:right w:val="nil"/>
            </w:tcBorders>
            <w:shd w:val="clear" w:color="auto" w:fill="auto"/>
            <w:noWrap/>
            <w:vAlign w:val="center"/>
            <w:hideMark/>
          </w:tcPr>
          <w:p w14:paraId="145D17B9" w14:textId="77777777" w:rsidR="0024610B" w:rsidRPr="007053D8" w:rsidRDefault="0024610B" w:rsidP="00532284">
            <w:pPr>
              <w:spacing w:after="0" w:line="240" w:lineRule="auto"/>
              <w:ind w:left="0" w:firstLine="0"/>
              <w:jc w:val="center"/>
              <w:rPr>
                <w:sz w:val="22"/>
              </w:rPr>
            </w:pPr>
            <w:r w:rsidRPr="007053D8">
              <w:rPr>
                <w:sz w:val="22"/>
              </w:rPr>
              <w:t>0.79</w:t>
            </w:r>
          </w:p>
        </w:tc>
        <w:tc>
          <w:tcPr>
            <w:tcW w:w="820" w:type="dxa"/>
            <w:tcBorders>
              <w:top w:val="nil"/>
              <w:left w:val="nil"/>
              <w:bottom w:val="single" w:sz="4" w:space="0" w:color="auto"/>
              <w:right w:val="nil"/>
            </w:tcBorders>
            <w:shd w:val="clear" w:color="auto" w:fill="auto"/>
            <w:noWrap/>
            <w:vAlign w:val="center"/>
            <w:hideMark/>
          </w:tcPr>
          <w:p w14:paraId="5263C117" w14:textId="77777777" w:rsidR="0024610B" w:rsidRPr="007053D8" w:rsidRDefault="0024610B" w:rsidP="00532284">
            <w:pPr>
              <w:spacing w:after="0" w:line="240" w:lineRule="auto"/>
              <w:ind w:left="0" w:firstLine="0"/>
              <w:jc w:val="center"/>
              <w:rPr>
                <w:sz w:val="22"/>
              </w:rPr>
            </w:pPr>
            <w:r w:rsidRPr="007053D8">
              <w:rPr>
                <w:sz w:val="22"/>
              </w:rPr>
              <w:t>2.01</w:t>
            </w:r>
          </w:p>
        </w:tc>
      </w:tr>
      <w:tr w:rsidR="0024610B" w:rsidRPr="007053D8" w14:paraId="69DF4831" w14:textId="77777777" w:rsidTr="00532284">
        <w:trPr>
          <w:trHeight w:val="360"/>
        </w:trPr>
        <w:tc>
          <w:tcPr>
            <w:tcW w:w="2409" w:type="dxa"/>
            <w:vMerge w:val="restart"/>
            <w:tcBorders>
              <w:top w:val="nil"/>
              <w:left w:val="nil"/>
              <w:bottom w:val="double" w:sz="6" w:space="0" w:color="000000"/>
              <w:right w:val="nil"/>
            </w:tcBorders>
            <w:shd w:val="clear" w:color="auto" w:fill="auto"/>
            <w:noWrap/>
            <w:vAlign w:val="center"/>
            <w:hideMark/>
          </w:tcPr>
          <w:p w14:paraId="2EF521E6" w14:textId="177EE40A" w:rsidR="0024610B" w:rsidRPr="007053D8" w:rsidRDefault="0024610B" w:rsidP="00532284">
            <w:pPr>
              <w:spacing w:after="0" w:line="240" w:lineRule="auto"/>
              <w:ind w:left="0" w:firstLine="0"/>
              <w:jc w:val="center"/>
              <w:rPr>
                <w:sz w:val="22"/>
              </w:rPr>
            </w:pPr>
            <w:r w:rsidRPr="007053D8">
              <w:rPr>
                <w:sz w:val="22"/>
              </w:rPr>
              <w:t xml:space="preserve">Distract. </w:t>
            </w:r>
            <w:r w:rsidR="0075725E" w:rsidRPr="007053D8">
              <w:rPr>
                <w:sz w:val="22"/>
              </w:rPr>
              <w:t>V</w:t>
            </w:r>
            <w:r w:rsidRPr="007053D8">
              <w:rPr>
                <w:sz w:val="22"/>
              </w:rPr>
              <w:t xml:space="preserve">. </w:t>
            </w:r>
            <w:r w:rsidR="00532284" w:rsidRPr="007053D8">
              <w:rPr>
                <w:sz w:val="22"/>
              </w:rPr>
              <w:t>Reappraisal</w:t>
            </w:r>
            <w:r w:rsidRPr="007053D8">
              <w:rPr>
                <w:sz w:val="22"/>
              </w:rPr>
              <w:t xml:space="preserve"> </w:t>
            </w:r>
          </w:p>
        </w:tc>
        <w:tc>
          <w:tcPr>
            <w:tcW w:w="2087" w:type="dxa"/>
            <w:vMerge w:val="restart"/>
            <w:tcBorders>
              <w:top w:val="nil"/>
              <w:left w:val="nil"/>
              <w:bottom w:val="double" w:sz="6" w:space="0" w:color="000000"/>
              <w:right w:val="nil"/>
            </w:tcBorders>
            <w:shd w:val="clear" w:color="auto" w:fill="auto"/>
            <w:noWrap/>
            <w:vAlign w:val="center"/>
            <w:hideMark/>
          </w:tcPr>
          <w:p w14:paraId="0D22482E" w14:textId="77777777" w:rsidR="0024610B" w:rsidRPr="007053D8" w:rsidRDefault="0024610B" w:rsidP="00532284">
            <w:pPr>
              <w:spacing w:after="0" w:line="240" w:lineRule="auto"/>
              <w:ind w:left="0" w:firstLine="0"/>
              <w:jc w:val="center"/>
              <w:rPr>
                <w:sz w:val="22"/>
              </w:rPr>
            </w:pPr>
            <w:r w:rsidRPr="007053D8">
              <w:rPr>
                <w:sz w:val="22"/>
              </w:rPr>
              <w:t>Negative</w:t>
            </w:r>
          </w:p>
        </w:tc>
        <w:tc>
          <w:tcPr>
            <w:tcW w:w="2282" w:type="dxa"/>
            <w:vMerge w:val="restart"/>
            <w:tcBorders>
              <w:top w:val="nil"/>
              <w:left w:val="nil"/>
              <w:bottom w:val="double" w:sz="6" w:space="0" w:color="000000"/>
              <w:right w:val="nil"/>
            </w:tcBorders>
            <w:shd w:val="clear" w:color="auto" w:fill="auto"/>
            <w:noWrap/>
            <w:vAlign w:val="center"/>
            <w:hideMark/>
          </w:tcPr>
          <w:p w14:paraId="7737B518" w14:textId="77777777" w:rsidR="0024610B" w:rsidRPr="007053D8" w:rsidRDefault="0024610B" w:rsidP="00532284">
            <w:pPr>
              <w:spacing w:after="0" w:line="240" w:lineRule="auto"/>
              <w:ind w:left="0" w:firstLine="0"/>
              <w:jc w:val="center"/>
              <w:rPr>
                <w:sz w:val="22"/>
              </w:rPr>
            </w:pPr>
            <w:r w:rsidRPr="007053D8">
              <w:rPr>
                <w:sz w:val="22"/>
              </w:rPr>
              <w:t>Immediate</w:t>
            </w:r>
          </w:p>
        </w:tc>
        <w:tc>
          <w:tcPr>
            <w:tcW w:w="1362" w:type="dxa"/>
            <w:tcBorders>
              <w:top w:val="nil"/>
              <w:left w:val="nil"/>
              <w:bottom w:val="nil"/>
              <w:right w:val="single" w:sz="4" w:space="0" w:color="auto"/>
            </w:tcBorders>
            <w:shd w:val="clear" w:color="000000" w:fill="D9D9D9"/>
            <w:noWrap/>
            <w:vAlign w:val="center"/>
            <w:hideMark/>
          </w:tcPr>
          <w:p w14:paraId="2F2B5640" w14:textId="77777777" w:rsidR="0024610B" w:rsidRPr="007053D8" w:rsidRDefault="0024610B" w:rsidP="00532284">
            <w:pPr>
              <w:spacing w:after="0" w:line="240" w:lineRule="auto"/>
              <w:ind w:left="0" w:firstLine="0"/>
              <w:jc w:val="center"/>
              <w:rPr>
                <w:sz w:val="22"/>
              </w:rPr>
            </w:pPr>
            <w:r w:rsidRPr="007053D8">
              <w:rPr>
                <w:sz w:val="22"/>
              </w:rPr>
              <w:t>Included</w:t>
            </w:r>
          </w:p>
        </w:tc>
        <w:tc>
          <w:tcPr>
            <w:tcW w:w="1340" w:type="dxa"/>
            <w:vMerge w:val="restart"/>
            <w:tcBorders>
              <w:top w:val="nil"/>
              <w:left w:val="nil"/>
              <w:bottom w:val="double" w:sz="6" w:space="0" w:color="000000"/>
              <w:right w:val="nil"/>
            </w:tcBorders>
            <w:shd w:val="clear" w:color="auto" w:fill="auto"/>
            <w:noWrap/>
            <w:vAlign w:val="center"/>
            <w:hideMark/>
          </w:tcPr>
          <w:p w14:paraId="2C98AAE5" w14:textId="77777777" w:rsidR="0024610B" w:rsidRPr="007053D8" w:rsidRDefault="0024610B" w:rsidP="00532284">
            <w:pPr>
              <w:spacing w:after="0" w:line="240" w:lineRule="auto"/>
              <w:ind w:left="0" w:firstLine="0"/>
              <w:jc w:val="center"/>
              <w:rPr>
                <w:sz w:val="22"/>
              </w:rPr>
            </w:pPr>
            <w:r w:rsidRPr="007053D8">
              <w:rPr>
                <w:sz w:val="22"/>
              </w:rPr>
              <w:t>63</w:t>
            </w:r>
          </w:p>
        </w:tc>
        <w:tc>
          <w:tcPr>
            <w:tcW w:w="1540" w:type="dxa"/>
            <w:vMerge w:val="restart"/>
            <w:tcBorders>
              <w:top w:val="nil"/>
              <w:left w:val="nil"/>
              <w:bottom w:val="double" w:sz="6" w:space="0" w:color="000000"/>
              <w:right w:val="nil"/>
            </w:tcBorders>
            <w:shd w:val="clear" w:color="auto" w:fill="auto"/>
            <w:noWrap/>
            <w:vAlign w:val="center"/>
            <w:hideMark/>
          </w:tcPr>
          <w:p w14:paraId="77E0DE44" w14:textId="77777777" w:rsidR="0024610B" w:rsidRPr="007053D8" w:rsidRDefault="0024610B" w:rsidP="00532284">
            <w:pPr>
              <w:spacing w:after="0" w:line="240" w:lineRule="auto"/>
              <w:ind w:left="0" w:firstLine="0"/>
              <w:jc w:val="center"/>
              <w:rPr>
                <w:sz w:val="22"/>
              </w:rPr>
            </w:pPr>
            <w:r w:rsidRPr="007053D8">
              <w:rPr>
                <w:sz w:val="22"/>
              </w:rPr>
              <w:t>155</w:t>
            </w:r>
          </w:p>
        </w:tc>
        <w:tc>
          <w:tcPr>
            <w:tcW w:w="1380" w:type="dxa"/>
            <w:vMerge w:val="restart"/>
            <w:tcBorders>
              <w:top w:val="nil"/>
              <w:left w:val="nil"/>
              <w:bottom w:val="double" w:sz="6" w:space="0" w:color="000000"/>
              <w:right w:val="nil"/>
            </w:tcBorders>
            <w:shd w:val="clear" w:color="auto" w:fill="auto"/>
            <w:noWrap/>
            <w:vAlign w:val="center"/>
            <w:hideMark/>
          </w:tcPr>
          <w:p w14:paraId="08BBD70F" w14:textId="77777777" w:rsidR="0024610B" w:rsidRPr="007053D8" w:rsidRDefault="0024610B" w:rsidP="00532284">
            <w:pPr>
              <w:spacing w:after="0" w:line="240" w:lineRule="auto"/>
              <w:ind w:left="0" w:firstLine="0"/>
              <w:jc w:val="center"/>
              <w:rPr>
                <w:sz w:val="22"/>
              </w:rPr>
            </w:pPr>
            <w:r w:rsidRPr="007053D8">
              <w:rPr>
                <w:sz w:val="22"/>
              </w:rPr>
              <w:t>4.01</w:t>
            </w:r>
          </w:p>
        </w:tc>
        <w:tc>
          <w:tcPr>
            <w:tcW w:w="1560" w:type="dxa"/>
            <w:tcBorders>
              <w:top w:val="nil"/>
              <w:left w:val="nil"/>
              <w:bottom w:val="nil"/>
              <w:right w:val="nil"/>
            </w:tcBorders>
            <w:shd w:val="clear" w:color="000000" w:fill="D9D9D9"/>
            <w:noWrap/>
            <w:vAlign w:val="center"/>
            <w:hideMark/>
          </w:tcPr>
          <w:p w14:paraId="293613C5" w14:textId="77777777" w:rsidR="0024610B" w:rsidRPr="007053D8" w:rsidRDefault="0024610B" w:rsidP="00532284">
            <w:pPr>
              <w:spacing w:after="0" w:line="240" w:lineRule="auto"/>
              <w:ind w:left="0" w:firstLine="0"/>
              <w:jc w:val="center"/>
              <w:rPr>
                <w:sz w:val="22"/>
              </w:rPr>
            </w:pPr>
            <w:r w:rsidRPr="007053D8">
              <w:rPr>
                <w:sz w:val="22"/>
              </w:rPr>
              <w:t>-</w:t>
            </w:r>
          </w:p>
        </w:tc>
        <w:tc>
          <w:tcPr>
            <w:tcW w:w="1260" w:type="dxa"/>
            <w:tcBorders>
              <w:top w:val="nil"/>
              <w:left w:val="nil"/>
              <w:bottom w:val="nil"/>
              <w:right w:val="single" w:sz="4" w:space="0" w:color="auto"/>
            </w:tcBorders>
            <w:shd w:val="clear" w:color="000000" w:fill="D9D9D9"/>
            <w:noWrap/>
            <w:vAlign w:val="center"/>
            <w:hideMark/>
          </w:tcPr>
          <w:p w14:paraId="1AA144AF" w14:textId="77777777" w:rsidR="0024610B" w:rsidRPr="007053D8" w:rsidRDefault="0024610B" w:rsidP="00532284">
            <w:pPr>
              <w:spacing w:after="0" w:line="240" w:lineRule="auto"/>
              <w:ind w:left="0" w:firstLine="0"/>
              <w:jc w:val="center"/>
              <w:rPr>
                <w:sz w:val="22"/>
              </w:rPr>
            </w:pPr>
            <w:r w:rsidRPr="007053D8">
              <w:rPr>
                <w:sz w:val="22"/>
              </w:rPr>
              <w:t>-</w:t>
            </w:r>
          </w:p>
        </w:tc>
        <w:tc>
          <w:tcPr>
            <w:tcW w:w="700" w:type="dxa"/>
            <w:tcBorders>
              <w:top w:val="nil"/>
              <w:left w:val="nil"/>
              <w:bottom w:val="nil"/>
              <w:right w:val="nil"/>
            </w:tcBorders>
            <w:shd w:val="clear" w:color="000000" w:fill="D9D9D9"/>
            <w:noWrap/>
            <w:vAlign w:val="center"/>
            <w:hideMark/>
          </w:tcPr>
          <w:p w14:paraId="37D4B86E" w14:textId="77777777" w:rsidR="0024610B" w:rsidRPr="007053D8" w:rsidRDefault="0024610B" w:rsidP="00532284">
            <w:pPr>
              <w:spacing w:after="0" w:line="240" w:lineRule="auto"/>
              <w:ind w:left="0" w:firstLine="0"/>
              <w:jc w:val="center"/>
              <w:rPr>
                <w:sz w:val="22"/>
              </w:rPr>
            </w:pPr>
            <w:r w:rsidRPr="007053D8">
              <w:rPr>
                <w:sz w:val="22"/>
              </w:rPr>
              <w:t>1.33</w:t>
            </w:r>
          </w:p>
        </w:tc>
        <w:tc>
          <w:tcPr>
            <w:tcW w:w="820" w:type="dxa"/>
            <w:tcBorders>
              <w:top w:val="nil"/>
              <w:left w:val="nil"/>
              <w:bottom w:val="nil"/>
              <w:right w:val="nil"/>
            </w:tcBorders>
            <w:shd w:val="clear" w:color="000000" w:fill="D9D9D9"/>
            <w:noWrap/>
            <w:vAlign w:val="center"/>
            <w:hideMark/>
          </w:tcPr>
          <w:p w14:paraId="76B4190B" w14:textId="77777777" w:rsidR="0024610B" w:rsidRPr="007053D8" w:rsidRDefault="0024610B" w:rsidP="00532284">
            <w:pPr>
              <w:spacing w:after="0" w:line="240" w:lineRule="auto"/>
              <w:ind w:left="0" w:firstLine="0"/>
              <w:jc w:val="center"/>
              <w:rPr>
                <w:sz w:val="22"/>
              </w:rPr>
            </w:pPr>
            <w:r w:rsidRPr="007053D8">
              <w:rPr>
                <w:sz w:val="22"/>
              </w:rPr>
              <w:t>0.77</w:t>
            </w:r>
          </w:p>
        </w:tc>
        <w:tc>
          <w:tcPr>
            <w:tcW w:w="820" w:type="dxa"/>
            <w:tcBorders>
              <w:top w:val="nil"/>
              <w:left w:val="nil"/>
              <w:bottom w:val="nil"/>
              <w:right w:val="nil"/>
            </w:tcBorders>
            <w:shd w:val="clear" w:color="000000" w:fill="D9D9D9"/>
            <w:noWrap/>
            <w:vAlign w:val="center"/>
            <w:hideMark/>
          </w:tcPr>
          <w:p w14:paraId="7631A6F7" w14:textId="77777777" w:rsidR="0024610B" w:rsidRPr="007053D8" w:rsidRDefault="0024610B" w:rsidP="00532284">
            <w:pPr>
              <w:spacing w:after="0" w:line="240" w:lineRule="auto"/>
              <w:ind w:left="0" w:firstLine="0"/>
              <w:jc w:val="center"/>
              <w:rPr>
                <w:sz w:val="22"/>
              </w:rPr>
            </w:pPr>
            <w:r w:rsidRPr="007053D8">
              <w:rPr>
                <w:sz w:val="22"/>
              </w:rPr>
              <w:t>2.28</w:t>
            </w:r>
          </w:p>
        </w:tc>
      </w:tr>
      <w:tr w:rsidR="0024610B" w:rsidRPr="007053D8" w14:paraId="029A6E73" w14:textId="77777777" w:rsidTr="00532284">
        <w:trPr>
          <w:trHeight w:val="360"/>
        </w:trPr>
        <w:tc>
          <w:tcPr>
            <w:tcW w:w="2409" w:type="dxa"/>
            <w:vMerge/>
            <w:tcBorders>
              <w:top w:val="nil"/>
              <w:left w:val="nil"/>
              <w:bottom w:val="double" w:sz="6" w:space="0" w:color="000000"/>
              <w:right w:val="nil"/>
            </w:tcBorders>
            <w:vAlign w:val="center"/>
            <w:hideMark/>
          </w:tcPr>
          <w:p w14:paraId="35E16062" w14:textId="77777777" w:rsidR="0024610B" w:rsidRPr="007053D8" w:rsidRDefault="0024610B" w:rsidP="00532284">
            <w:pPr>
              <w:spacing w:after="0" w:line="240" w:lineRule="auto"/>
              <w:ind w:left="0" w:firstLine="0"/>
              <w:jc w:val="left"/>
              <w:rPr>
                <w:sz w:val="22"/>
              </w:rPr>
            </w:pPr>
          </w:p>
        </w:tc>
        <w:tc>
          <w:tcPr>
            <w:tcW w:w="2087" w:type="dxa"/>
            <w:vMerge/>
            <w:tcBorders>
              <w:top w:val="nil"/>
              <w:left w:val="nil"/>
              <w:bottom w:val="double" w:sz="6" w:space="0" w:color="000000"/>
              <w:right w:val="nil"/>
            </w:tcBorders>
            <w:vAlign w:val="center"/>
            <w:hideMark/>
          </w:tcPr>
          <w:p w14:paraId="223B6E9D" w14:textId="77777777" w:rsidR="0024610B" w:rsidRPr="007053D8" w:rsidRDefault="0024610B" w:rsidP="00532284">
            <w:pPr>
              <w:spacing w:after="0" w:line="240" w:lineRule="auto"/>
              <w:ind w:left="0" w:firstLine="0"/>
              <w:jc w:val="left"/>
              <w:rPr>
                <w:sz w:val="22"/>
              </w:rPr>
            </w:pPr>
          </w:p>
        </w:tc>
        <w:tc>
          <w:tcPr>
            <w:tcW w:w="2282" w:type="dxa"/>
            <w:vMerge/>
            <w:tcBorders>
              <w:top w:val="nil"/>
              <w:left w:val="nil"/>
              <w:bottom w:val="double" w:sz="6" w:space="0" w:color="000000"/>
              <w:right w:val="nil"/>
            </w:tcBorders>
            <w:vAlign w:val="center"/>
            <w:hideMark/>
          </w:tcPr>
          <w:p w14:paraId="5D0F3CCC" w14:textId="77777777" w:rsidR="0024610B" w:rsidRPr="007053D8" w:rsidRDefault="0024610B" w:rsidP="00532284">
            <w:pPr>
              <w:spacing w:after="0" w:line="240" w:lineRule="auto"/>
              <w:ind w:left="0" w:firstLine="0"/>
              <w:jc w:val="left"/>
              <w:rPr>
                <w:sz w:val="22"/>
              </w:rPr>
            </w:pPr>
          </w:p>
        </w:tc>
        <w:tc>
          <w:tcPr>
            <w:tcW w:w="1362" w:type="dxa"/>
            <w:tcBorders>
              <w:top w:val="nil"/>
              <w:left w:val="nil"/>
              <w:bottom w:val="double" w:sz="6" w:space="0" w:color="auto"/>
              <w:right w:val="single" w:sz="4" w:space="0" w:color="auto"/>
            </w:tcBorders>
            <w:shd w:val="clear" w:color="auto" w:fill="auto"/>
            <w:noWrap/>
            <w:vAlign w:val="center"/>
            <w:hideMark/>
          </w:tcPr>
          <w:p w14:paraId="2C9C4E0E" w14:textId="77777777" w:rsidR="0024610B" w:rsidRPr="007053D8" w:rsidRDefault="0024610B" w:rsidP="00532284">
            <w:pPr>
              <w:spacing w:after="0" w:line="240" w:lineRule="auto"/>
              <w:ind w:left="0" w:firstLine="0"/>
              <w:jc w:val="center"/>
              <w:rPr>
                <w:sz w:val="22"/>
              </w:rPr>
            </w:pPr>
            <w:r w:rsidRPr="007053D8">
              <w:rPr>
                <w:sz w:val="22"/>
              </w:rPr>
              <w:t>Not Included</w:t>
            </w:r>
          </w:p>
        </w:tc>
        <w:tc>
          <w:tcPr>
            <w:tcW w:w="1340" w:type="dxa"/>
            <w:vMerge/>
            <w:tcBorders>
              <w:top w:val="nil"/>
              <w:left w:val="nil"/>
              <w:bottom w:val="double" w:sz="6" w:space="0" w:color="000000"/>
              <w:right w:val="nil"/>
            </w:tcBorders>
            <w:vAlign w:val="center"/>
            <w:hideMark/>
          </w:tcPr>
          <w:p w14:paraId="036B30CD" w14:textId="77777777" w:rsidR="0024610B" w:rsidRPr="007053D8" w:rsidRDefault="0024610B" w:rsidP="00532284">
            <w:pPr>
              <w:spacing w:after="0" w:line="240" w:lineRule="auto"/>
              <w:ind w:left="0" w:firstLine="0"/>
              <w:jc w:val="left"/>
              <w:rPr>
                <w:sz w:val="22"/>
              </w:rPr>
            </w:pPr>
          </w:p>
        </w:tc>
        <w:tc>
          <w:tcPr>
            <w:tcW w:w="1540" w:type="dxa"/>
            <w:vMerge/>
            <w:tcBorders>
              <w:top w:val="nil"/>
              <w:left w:val="nil"/>
              <w:bottom w:val="double" w:sz="6" w:space="0" w:color="000000"/>
              <w:right w:val="nil"/>
            </w:tcBorders>
            <w:vAlign w:val="center"/>
            <w:hideMark/>
          </w:tcPr>
          <w:p w14:paraId="423BE76A" w14:textId="77777777" w:rsidR="0024610B" w:rsidRPr="007053D8" w:rsidRDefault="0024610B" w:rsidP="00532284">
            <w:pPr>
              <w:spacing w:after="0" w:line="240" w:lineRule="auto"/>
              <w:ind w:left="0" w:firstLine="0"/>
              <w:jc w:val="left"/>
              <w:rPr>
                <w:sz w:val="22"/>
              </w:rPr>
            </w:pPr>
          </w:p>
        </w:tc>
        <w:tc>
          <w:tcPr>
            <w:tcW w:w="1380" w:type="dxa"/>
            <w:vMerge/>
            <w:tcBorders>
              <w:top w:val="nil"/>
              <w:left w:val="nil"/>
              <w:bottom w:val="double" w:sz="6" w:space="0" w:color="000000"/>
              <w:right w:val="nil"/>
            </w:tcBorders>
            <w:vAlign w:val="center"/>
            <w:hideMark/>
          </w:tcPr>
          <w:p w14:paraId="0F29972A" w14:textId="77777777" w:rsidR="0024610B" w:rsidRPr="007053D8" w:rsidRDefault="0024610B" w:rsidP="00532284">
            <w:pPr>
              <w:spacing w:after="0" w:line="240" w:lineRule="auto"/>
              <w:ind w:left="0" w:firstLine="0"/>
              <w:jc w:val="left"/>
              <w:rPr>
                <w:sz w:val="22"/>
              </w:rPr>
            </w:pPr>
          </w:p>
        </w:tc>
        <w:tc>
          <w:tcPr>
            <w:tcW w:w="1560" w:type="dxa"/>
            <w:tcBorders>
              <w:top w:val="nil"/>
              <w:left w:val="nil"/>
              <w:bottom w:val="double" w:sz="6" w:space="0" w:color="auto"/>
              <w:right w:val="nil"/>
            </w:tcBorders>
            <w:shd w:val="clear" w:color="auto" w:fill="auto"/>
            <w:noWrap/>
            <w:vAlign w:val="center"/>
            <w:hideMark/>
          </w:tcPr>
          <w:p w14:paraId="4998EEF0" w14:textId="77777777" w:rsidR="0024610B" w:rsidRPr="007053D8" w:rsidRDefault="0024610B" w:rsidP="00532284">
            <w:pPr>
              <w:spacing w:after="0" w:line="240" w:lineRule="auto"/>
              <w:ind w:left="0" w:firstLine="0"/>
              <w:jc w:val="center"/>
              <w:rPr>
                <w:sz w:val="22"/>
              </w:rPr>
            </w:pPr>
            <w:r w:rsidRPr="007053D8">
              <w:rPr>
                <w:sz w:val="22"/>
              </w:rPr>
              <w:t>1.17</w:t>
            </w:r>
          </w:p>
        </w:tc>
        <w:tc>
          <w:tcPr>
            <w:tcW w:w="1260" w:type="dxa"/>
            <w:tcBorders>
              <w:top w:val="nil"/>
              <w:left w:val="nil"/>
              <w:bottom w:val="double" w:sz="6" w:space="0" w:color="auto"/>
              <w:right w:val="single" w:sz="4" w:space="0" w:color="auto"/>
            </w:tcBorders>
            <w:shd w:val="clear" w:color="auto" w:fill="auto"/>
            <w:noWrap/>
            <w:vAlign w:val="center"/>
            <w:hideMark/>
          </w:tcPr>
          <w:p w14:paraId="0B134E60" w14:textId="77777777" w:rsidR="0024610B" w:rsidRPr="007053D8" w:rsidRDefault="0024610B" w:rsidP="00532284">
            <w:pPr>
              <w:spacing w:after="0" w:line="240" w:lineRule="auto"/>
              <w:ind w:left="0" w:firstLine="0"/>
              <w:jc w:val="center"/>
              <w:rPr>
                <w:sz w:val="22"/>
              </w:rPr>
            </w:pPr>
            <w:r w:rsidRPr="007053D8">
              <w:rPr>
                <w:sz w:val="22"/>
              </w:rPr>
              <w:t>0.28</w:t>
            </w:r>
          </w:p>
        </w:tc>
        <w:tc>
          <w:tcPr>
            <w:tcW w:w="700" w:type="dxa"/>
            <w:tcBorders>
              <w:top w:val="nil"/>
              <w:left w:val="nil"/>
              <w:bottom w:val="double" w:sz="6" w:space="0" w:color="auto"/>
              <w:right w:val="nil"/>
            </w:tcBorders>
            <w:shd w:val="clear" w:color="auto" w:fill="auto"/>
            <w:noWrap/>
            <w:vAlign w:val="center"/>
            <w:hideMark/>
          </w:tcPr>
          <w:p w14:paraId="7EB25C8A" w14:textId="77777777" w:rsidR="0024610B" w:rsidRPr="007053D8" w:rsidRDefault="0024610B" w:rsidP="00532284">
            <w:pPr>
              <w:spacing w:after="0" w:line="240" w:lineRule="auto"/>
              <w:ind w:left="0" w:firstLine="0"/>
              <w:jc w:val="center"/>
              <w:rPr>
                <w:sz w:val="22"/>
              </w:rPr>
            </w:pPr>
            <w:r w:rsidRPr="007053D8">
              <w:rPr>
                <w:sz w:val="22"/>
              </w:rPr>
              <w:t>1.30</w:t>
            </w:r>
          </w:p>
        </w:tc>
        <w:tc>
          <w:tcPr>
            <w:tcW w:w="820" w:type="dxa"/>
            <w:tcBorders>
              <w:top w:val="nil"/>
              <w:left w:val="nil"/>
              <w:bottom w:val="double" w:sz="6" w:space="0" w:color="auto"/>
              <w:right w:val="nil"/>
            </w:tcBorders>
            <w:shd w:val="clear" w:color="auto" w:fill="auto"/>
            <w:noWrap/>
            <w:vAlign w:val="center"/>
            <w:hideMark/>
          </w:tcPr>
          <w:p w14:paraId="1B9505A8" w14:textId="77777777" w:rsidR="0024610B" w:rsidRPr="007053D8" w:rsidRDefault="0024610B" w:rsidP="00532284">
            <w:pPr>
              <w:spacing w:after="0" w:line="240" w:lineRule="auto"/>
              <w:ind w:left="0" w:firstLine="0"/>
              <w:jc w:val="center"/>
              <w:rPr>
                <w:sz w:val="22"/>
              </w:rPr>
            </w:pPr>
            <w:r w:rsidRPr="007053D8">
              <w:rPr>
                <w:sz w:val="22"/>
              </w:rPr>
              <w:t>0.81</w:t>
            </w:r>
          </w:p>
        </w:tc>
        <w:tc>
          <w:tcPr>
            <w:tcW w:w="820" w:type="dxa"/>
            <w:tcBorders>
              <w:top w:val="nil"/>
              <w:left w:val="nil"/>
              <w:bottom w:val="double" w:sz="6" w:space="0" w:color="auto"/>
              <w:right w:val="nil"/>
            </w:tcBorders>
            <w:shd w:val="clear" w:color="auto" w:fill="auto"/>
            <w:noWrap/>
            <w:vAlign w:val="center"/>
            <w:hideMark/>
          </w:tcPr>
          <w:p w14:paraId="3F06CAAF" w14:textId="77777777" w:rsidR="0024610B" w:rsidRPr="007053D8" w:rsidRDefault="0024610B" w:rsidP="00532284">
            <w:pPr>
              <w:spacing w:after="0" w:line="240" w:lineRule="auto"/>
              <w:ind w:left="0" w:firstLine="0"/>
              <w:jc w:val="center"/>
              <w:rPr>
                <w:sz w:val="22"/>
              </w:rPr>
            </w:pPr>
            <w:r w:rsidRPr="007053D8">
              <w:rPr>
                <w:sz w:val="22"/>
              </w:rPr>
              <w:t>2.09</w:t>
            </w:r>
          </w:p>
        </w:tc>
      </w:tr>
      <w:tr w:rsidR="0024610B" w:rsidRPr="007053D8" w14:paraId="25A74FB0" w14:textId="77777777" w:rsidTr="00532284">
        <w:trPr>
          <w:trHeight w:val="315"/>
        </w:trPr>
        <w:tc>
          <w:tcPr>
            <w:tcW w:w="4496" w:type="dxa"/>
            <w:gridSpan w:val="2"/>
            <w:tcBorders>
              <w:top w:val="nil"/>
              <w:left w:val="nil"/>
              <w:bottom w:val="nil"/>
              <w:right w:val="nil"/>
            </w:tcBorders>
            <w:shd w:val="clear" w:color="000000" w:fill="D9D9D9"/>
            <w:noWrap/>
            <w:vAlign w:val="bottom"/>
            <w:hideMark/>
          </w:tcPr>
          <w:p w14:paraId="798BE134"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 p &lt; 0.05</w:t>
            </w:r>
          </w:p>
        </w:tc>
        <w:tc>
          <w:tcPr>
            <w:tcW w:w="2282" w:type="dxa"/>
            <w:tcBorders>
              <w:top w:val="nil"/>
              <w:left w:val="nil"/>
              <w:bottom w:val="nil"/>
              <w:right w:val="nil"/>
            </w:tcBorders>
            <w:shd w:val="clear" w:color="000000" w:fill="D9D9D9"/>
            <w:noWrap/>
            <w:vAlign w:val="bottom"/>
            <w:hideMark/>
          </w:tcPr>
          <w:p w14:paraId="064B8746" w14:textId="77777777" w:rsidR="0024610B" w:rsidRPr="007053D8" w:rsidRDefault="0024610B" w:rsidP="00532284">
            <w:pPr>
              <w:spacing w:after="0" w:line="240" w:lineRule="auto"/>
              <w:ind w:left="0" w:firstLine="0"/>
              <w:jc w:val="left"/>
              <w:rPr>
                <w:rFonts w:ascii="Calibri" w:hAnsi="Calibri" w:cs="Calibri"/>
                <w:sz w:val="22"/>
              </w:rPr>
            </w:pPr>
            <w:r w:rsidRPr="007053D8">
              <w:rPr>
                <w:rFonts w:ascii="Calibri" w:hAnsi="Calibri" w:cs="Calibri"/>
                <w:sz w:val="22"/>
              </w:rPr>
              <w:t> </w:t>
            </w:r>
          </w:p>
        </w:tc>
        <w:tc>
          <w:tcPr>
            <w:tcW w:w="5622" w:type="dxa"/>
            <w:gridSpan w:val="4"/>
            <w:tcBorders>
              <w:top w:val="nil"/>
              <w:left w:val="nil"/>
              <w:bottom w:val="nil"/>
              <w:right w:val="nil"/>
            </w:tcBorders>
            <w:shd w:val="clear" w:color="000000" w:fill="D9D9D9"/>
            <w:noWrap/>
            <w:vAlign w:val="bottom"/>
            <w:hideMark/>
          </w:tcPr>
          <w:p w14:paraId="1A914AE5" w14:textId="77777777" w:rsidR="0024610B" w:rsidRPr="007053D8" w:rsidRDefault="0024610B" w:rsidP="00532284">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60" w:type="dxa"/>
            <w:tcBorders>
              <w:top w:val="nil"/>
              <w:left w:val="nil"/>
              <w:bottom w:val="nil"/>
              <w:right w:val="nil"/>
            </w:tcBorders>
            <w:shd w:val="clear" w:color="000000" w:fill="D9D9D9"/>
            <w:noWrap/>
            <w:vAlign w:val="center"/>
            <w:hideMark/>
          </w:tcPr>
          <w:p w14:paraId="52F2EB16" w14:textId="77777777" w:rsidR="0024610B" w:rsidRPr="007053D8" w:rsidRDefault="0024610B" w:rsidP="00532284">
            <w:pPr>
              <w:spacing w:after="0" w:line="240" w:lineRule="auto"/>
              <w:ind w:left="0" w:firstLine="0"/>
              <w:jc w:val="center"/>
              <w:rPr>
                <w:rFonts w:ascii="Calibri" w:hAnsi="Calibri" w:cs="Calibri"/>
                <w:sz w:val="22"/>
              </w:rPr>
            </w:pPr>
            <w:r w:rsidRPr="007053D8">
              <w:rPr>
                <w:rFonts w:ascii="Calibri" w:hAnsi="Calibri" w:cs="Calibri"/>
                <w:sz w:val="22"/>
              </w:rPr>
              <w:t> </w:t>
            </w:r>
          </w:p>
        </w:tc>
        <w:tc>
          <w:tcPr>
            <w:tcW w:w="3600" w:type="dxa"/>
            <w:gridSpan w:val="4"/>
            <w:tcBorders>
              <w:top w:val="nil"/>
              <w:left w:val="nil"/>
              <w:bottom w:val="nil"/>
              <w:right w:val="nil"/>
            </w:tcBorders>
            <w:shd w:val="clear" w:color="000000" w:fill="D9D9D9"/>
            <w:noWrap/>
            <w:vAlign w:val="center"/>
            <w:hideMark/>
          </w:tcPr>
          <w:p w14:paraId="4C31982A" w14:textId="77777777" w:rsidR="0024610B" w:rsidRPr="007053D8" w:rsidRDefault="0024610B" w:rsidP="00532284">
            <w:pPr>
              <w:spacing w:after="0" w:line="240" w:lineRule="auto"/>
              <w:ind w:left="0" w:firstLine="0"/>
              <w:jc w:val="left"/>
              <w:rPr>
                <w:i/>
                <w:iCs/>
                <w:sz w:val="18"/>
                <w:szCs w:val="18"/>
              </w:rPr>
            </w:pPr>
            <w:r w:rsidRPr="007053D8">
              <w:rPr>
                <w:i/>
                <w:iCs/>
                <w:sz w:val="18"/>
                <w:szCs w:val="18"/>
              </w:rPr>
              <w:t>^ Bounds represent 95% confidence intervals</w:t>
            </w:r>
          </w:p>
        </w:tc>
      </w:tr>
      <w:tr w:rsidR="0024610B" w:rsidRPr="007053D8" w14:paraId="4D631013" w14:textId="77777777" w:rsidTr="00532284">
        <w:trPr>
          <w:trHeight w:val="1485"/>
        </w:trPr>
        <w:tc>
          <w:tcPr>
            <w:tcW w:w="17560" w:type="dxa"/>
            <w:gridSpan w:val="12"/>
            <w:tcBorders>
              <w:top w:val="nil"/>
              <w:left w:val="nil"/>
              <w:bottom w:val="nil"/>
              <w:right w:val="nil"/>
            </w:tcBorders>
            <w:shd w:val="clear" w:color="auto" w:fill="auto"/>
            <w:hideMark/>
          </w:tcPr>
          <w:p w14:paraId="1EA8D0E8" w14:textId="36C24E34" w:rsidR="0024610B" w:rsidRPr="007053D8" w:rsidRDefault="0024610B" w:rsidP="00097D65">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ins w:id="1140" w:author="Billy Mitchell" w:date="2023-11-08T19:45:00Z">
              <w:r w:rsidR="00D729E1">
                <w:rPr>
                  <w:rFonts w:ascii="Calibri" w:hAnsi="Calibri" w:cs="Calibri"/>
                  <w:i/>
                  <w:iCs/>
                  <w:sz w:val="22"/>
                </w:rPr>
                <w:t xml:space="preserve"> Multiverse</w:t>
              </w:r>
            </w:ins>
            <w:r w:rsidRPr="007053D8">
              <w:rPr>
                <w:rFonts w:ascii="Calibri" w:hAnsi="Calibri" w:cs="Calibri"/>
                <w:i/>
                <w:iCs/>
                <w:sz w:val="22"/>
              </w:rPr>
              <w:t xml:space="preserve"> Models </w:t>
            </w:r>
            <w:del w:id="1141" w:author="Billy Mitchell" w:date="2023-11-08T00:23:00Z">
              <w:r w:rsidRPr="007053D8" w:rsidDel="0075725E">
                <w:rPr>
                  <w:rFonts w:ascii="Calibri" w:hAnsi="Calibri" w:cs="Calibri"/>
                  <w:i/>
                  <w:iCs/>
                  <w:sz w:val="22"/>
                </w:rPr>
                <w:delText>-</w:delText>
              </w:r>
            </w:del>
            <w:ins w:id="1142" w:author="Billy Mitchell" w:date="2023-11-08T00:23:00Z">
              <w:r w:rsidR="0075725E">
                <w:rPr>
                  <w:rFonts w:ascii="Calibri" w:hAnsi="Calibri" w:cs="Calibri"/>
                  <w:i/>
                  <w:iCs/>
                  <w:sz w:val="22"/>
                </w:rPr>
                <w:t>–</w:t>
              </w:r>
            </w:ins>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ins w:id="1143" w:author="Billy Mitchell [2]" w:date="2023-11-07T13:07:00Z">
              <w:r w:rsidR="00097D65">
                <w:rPr>
                  <w:rFonts w:ascii="Calibri" w:hAnsi="Calibri" w:cs="Calibri"/>
                  <w:sz w:val="22"/>
                </w:rPr>
                <w:t xml:space="preserve">how </w:t>
              </w:r>
              <w:proofErr w:type="spellStart"/>
              <w:r w:rsidR="00097D65">
                <w:rPr>
                  <w:rFonts w:ascii="Calibri" w:hAnsi="Calibri" w:cs="Calibri"/>
                  <w:sz w:val="22"/>
                </w:rPr>
                <w:t>predictive</w:t>
              </w:r>
            </w:ins>
            <w:del w:id="1144" w:author="Billy Mitchell [2]" w:date="2023-11-07T13:07:00Z">
              <w:r w:rsidRPr="007053D8" w:rsidDel="00097D65">
                <w:rPr>
                  <w:rFonts w:ascii="Calibri" w:hAnsi="Calibri" w:cs="Calibri"/>
                  <w:sz w:val="22"/>
                </w:rPr>
                <w:delText xml:space="preserve">the predictive utility </w:delText>
              </w:r>
            </w:del>
            <w:r w:rsidRPr="007053D8">
              <w:rPr>
                <w:rFonts w:ascii="Calibri" w:hAnsi="Calibri" w:cs="Calibri"/>
                <w:sz w:val="22"/>
              </w:rPr>
              <w:t>affective</w:t>
            </w:r>
            <w:proofErr w:type="spellEnd"/>
            <w:r w:rsidRPr="007053D8">
              <w:rPr>
                <w:rFonts w:ascii="Calibri" w:hAnsi="Calibri" w:cs="Calibri"/>
                <w:sz w:val="22"/>
              </w:rPr>
              <w:t xml:space="preserve"> intensity </w:t>
            </w:r>
            <w:ins w:id="1145" w:author="Billy Mitchell [2]" w:date="2023-11-07T13:07:00Z">
              <w:r w:rsidR="00097D65">
                <w:rPr>
                  <w:rFonts w:ascii="Calibri" w:hAnsi="Calibri" w:cs="Calibri"/>
                  <w:sz w:val="22"/>
                </w:rPr>
                <w:t>is of</w:t>
              </w:r>
            </w:ins>
            <w:del w:id="1146" w:author="Billy Mitchell [2]" w:date="2023-11-07T13:07:00Z">
              <w:r w:rsidRPr="007053D8" w:rsidDel="00097D65">
                <w:rPr>
                  <w:rFonts w:ascii="Calibri" w:hAnsi="Calibri" w:cs="Calibri"/>
                  <w:sz w:val="22"/>
                </w:rPr>
                <w:delText>demonstrates upon</w:delText>
              </w:r>
            </w:del>
            <w:r w:rsidRPr="007053D8">
              <w:rPr>
                <w:rFonts w:ascii="Calibri" w:hAnsi="Calibri" w:cs="Calibri"/>
                <w:sz w:val="22"/>
              </w:rPr>
              <w:t xml:space="preserve"> strategy usage and compared against null models allowing each </w:t>
            </w:r>
            <w:proofErr w:type="gramStart"/>
            <w:r w:rsidRPr="007053D8">
              <w:rPr>
                <w:rFonts w:ascii="Calibri" w:hAnsi="Calibri" w:cs="Calibri"/>
                <w:sz w:val="22"/>
              </w:rPr>
              <w:t>participants</w:t>
            </w:r>
            <w:proofErr w:type="gramEnd"/>
            <w:del w:id="1147" w:author="Billy Mitchell" w:date="2023-11-08T00:23:00Z">
              <w:r w:rsidRPr="007053D8" w:rsidDel="0075725E">
                <w:rPr>
                  <w:rFonts w:ascii="Calibri" w:hAnsi="Calibri" w:cs="Calibri"/>
                  <w:sz w:val="22"/>
                </w:rPr>
                <w:delText>'</w:delText>
              </w:r>
            </w:del>
            <w:ins w:id="1148" w:author="Billy Mitchell" w:date="2023-11-08T00:23:00Z">
              <w:r w:rsidR="0075725E">
                <w:rPr>
                  <w:rFonts w:ascii="Calibri" w:hAnsi="Calibri" w:cs="Calibri"/>
                  <w:sz w:val="22"/>
                </w:rPr>
                <w:t>’</w:t>
              </w:r>
            </w:ins>
            <w:r w:rsidRPr="007053D8">
              <w:rPr>
                <w:rFonts w:ascii="Calibri" w:hAnsi="Calibri" w:cs="Calibri"/>
                <w:sz w:val="22"/>
              </w:rPr>
              <w:t xml:space="preserve"> intercept to vary randomly. The outcome variable used, data inclusion criteria, and variables included are listed under </w:t>
            </w:r>
            <w:proofErr w:type="spellStart"/>
            <w:r w:rsidRPr="007053D8">
              <w:rPr>
                <w:rFonts w:ascii="Calibri" w:hAnsi="Calibri" w:cs="Calibri"/>
                <w:sz w:val="22"/>
              </w:rPr>
              <w:t>thet</w:t>
            </w:r>
            <w:proofErr w:type="spellEnd"/>
            <w:r w:rsidRPr="007053D8">
              <w:rPr>
                <w:rFonts w:ascii="Calibri" w:hAnsi="Calibri" w:cs="Calibri"/>
                <w:sz w:val="22"/>
              </w:rPr>
              <w:t xml:space="preserve"> first four columns. Data size and model comparison results are listed under the subsequent five columns. The odds ratio of affective intensity within each model is listed in the latter three columns. Only a single model performed better than its null and found affective intensity to predict regulation strategy usage. </w:t>
            </w:r>
          </w:p>
        </w:tc>
      </w:tr>
    </w:tbl>
    <w:p w14:paraId="3CED1504" w14:textId="1995C80F" w:rsidR="0024610B" w:rsidRDefault="0024610B" w:rsidP="0024610B">
      <w:pPr>
        <w:spacing w:after="160" w:line="259" w:lineRule="auto"/>
        <w:ind w:left="0" w:firstLine="0"/>
        <w:jc w:val="left"/>
        <w:rPr>
          <w:b/>
          <w:szCs w:val="24"/>
        </w:rPr>
        <w:sectPr w:rsidR="0024610B" w:rsidSect="0024610B">
          <w:pgSz w:w="18720" w:h="12240" w:orient="landscape" w:code="1"/>
          <w:pgMar w:top="720" w:right="720" w:bottom="720" w:left="720" w:header="763" w:footer="720" w:gutter="0"/>
          <w:cols w:space="720"/>
          <w:docGrid w:linePitch="326"/>
        </w:sectPr>
      </w:pPr>
    </w:p>
    <w:p w14:paraId="1E7E867A" w14:textId="599FEFF9" w:rsidR="00654027" w:rsidRDefault="00B720B2" w:rsidP="00EB6E76">
      <w:pPr>
        <w:spacing w:after="160" w:line="259" w:lineRule="auto"/>
        <w:ind w:left="0" w:firstLine="0"/>
        <w:rPr>
          <w:b/>
          <w:szCs w:val="24"/>
        </w:rPr>
      </w:pPr>
      <w:r w:rsidRPr="008C7178">
        <w:rPr>
          <w:b/>
          <w:szCs w:val="24"/>
        </w:rPr>
        <w:lastRenderedPageBreak/>
        <w:t xml:space="preserve">EXPERIMENT </w:t>
      </w:r>
      <w:r w:rsidR="00876B93">
        <w:rPr>
          <w:b/>
          <w:szCs w:val="24"/>
        </w:rPr>
        <w:t>2</w:t>
      </w:r>
      <w:r w:rsidRPr="008C7178">
        <w:rPr>
          <w:b/>
          <w:szCs w:val="24"/>
        </w:rPr>
        <w:t xml:space="preserve"> </w:t>
      </w:r>
      <w:r w:rsidR="00D03243">
        <w:rPr>
          <w:b/>
          <w:szCs w:val="24"/>
        </w:rPr>
        <w:t>METHODS</w:t>
      </w:r>
    </w:p>
    <w:p w14:paraId="2E7F39AA" w14:textId="310D6DA6" w:rsidR="00654027" w:rsidRDefault="004F39AA" w:rsidP="002C6E4D">
      <w:pPr>
        <w:spacing w:after="0" w:line="480" w:lineRule="auto"/>
        <w:ind w:left="0" w:firstLine="720"/>
        <w:rPr>
          <w:szCs w:val="24"/>
        </w:rPr>
      </w:pPr>
      <w:r>
        <w:rPr>
          <w:szCs w:val="24"/>
        </w:rPr>
        <w:t>Hypothesized models across</w:t>
      </w:r>
      <w:r w:rsidR="002C6E4D">
        <w:rPr>
          <w:szCs w:val="24"/>
        </w:rPr>
        <w:t xml:space="preserve"> </w:t>
      </w:r>
      <w:r>
        <w:rPr>
          <w:szCs w:val="24"/>
        </w:rPr>
        <w:t xml:space="preserve">a </w:t>
      </w:r>
      <w:r w:rsidR="002C6E4D">
        <w:rPr>
          <w:szCs w:val="24"/>
        </w:rPr>
        <w:t xml:space="preserve">pilot study and </w:t>
      </w:r>
      <w:r w:rsidR="00B720B2" w:rsidRPr="008C7178">
        <w:rPr>
          <w:szCs w:val="24"/>
        </w:rPr>
        <w:t>Experiment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Pr>
          <w:szCs w:val="24"/>
        </w:rPr>
        <w:t xml:space="preserve"> Exploratory models found that the relationship may appear, albeit weakly, when including positive and negative emotions, and that this lack of an effect may be due to distraction being less successful than hypothesized in this complex, high-intensity, multimodal experience.</w:t>
      </w:r>
      <w:r w:rsidR="00B720B2" w:rsidRPr="008C7178">
        <w:rPr>
          <w:szCs w:val="24"/>
        </w:rPr>
        <w:t xml:space="preserve"> </w:t>
      </w:r>
      <w:r>
        <w:rPr>
          <w:szCs w:val="24"/>
        </w:rPr>
        <w:t>W</w:t>
      </w:r>
      <w:r w:rsidR="002C6E4D">
        <w:rPr>
          <w:szCs w:val="24"/>
        </w:rPr>
        <w:t>e hypothesized that participants exposed to similar information outside of the complex, high-intensity, multimodal environment would likely still demonstrate emotion regulation choice patterns in line with the extant literature.</w:t>
      </w:r>
      <w:r w:rsidR="00804B41">
        <w:rPr>
          <w:szCs w:val="24"/>
        </w:rPr>
        <w:t xml:space="preserve"> We hypothesized th</w:t>
      </w:r>
      <w:r w:rsidR="002B4BE0">
        <w:rPr>
          <w:szCs w:val="24"/>
        </w:rPr>
        <w:t xml:space="preserve">at </w:t>
      </w:r>
      <w:r w:rsidR="00562C94">
        <w:rPr>
          <w:szCs w:val="24"/>
        </w:rPr>
        <w:t xml:space="preserve">generating a </w:t>
      </w:r>
      <w:r w:rsidR="002B4BE0">
        <w:rPr>
          <w:szCs w:val="24"/>
        </w:rPr>
        <w:t>decontextual</w:t>
      </w:r>
      <w:r w:rsidR="00562C94">
        <w:rPr>
          <w:szCs w:val="24"/>
        </w:rPr>
        <w:t xml:space="preserve">ized representation of the experience with only the </w:t>
      </w:r>
      <w:r w:rsidR="002B4BE0">
        <w:rPr>
          <w:szCs w:val="24"/>
        </w:rPr>
        <w:t>relevant information</w:t>
      </w:r>
      <w:r w:rsidR="00562C94">
        <w:rPr>
          <w:szCs w:val="24"/>
        </w:rPr>
        <w:t xml:space="preserve"> (i.e., description of event, emotions felt, intensity of emotions)</w:t>
      </w:r>
      <w:r w:rsidR="00D326AE">
        <w:rPr>
          <w:szCs w:val="24"/>
        </w:rPr>
        <w:t xml:space="preserve"> present</w:t>
      </w:r>
      <w:r w:rsidR="00496DF7">
        <w:rPr>
          <w:szCs w:val="24"/>
        </w:rPr>
        <w:t>, which is typical of much of the prior laboratory-based research,</w:t>
      </w:r>
      <w:r w:rsidR="002B4BE0">
        <w:rPr>
          <w:szCs w:val="24"/>
        </w:rPr>
        <w:t xml:space="preserve"> </w:t>
      </w:r>
      <w:r w:rsidR="00562C94">
        <w:rPr>
          <w:szCs w:val="24"/>
        </w:rPr>
        <w:t>w</w:t>
      </w:r>
      <w:r w:rsidR="002B4BE0">
        <w:rPr>
          <w:szCs w:val="24"/>
        </w:rPr>
        <w:t xml:space="preserve">ould </w:t>
      </w:r>
      <w:r w:rsidR="00562C94">
        <w:rPr>
          <w:szCs w:val="24"/>
        </w:rPr>
        <w:t>reproduce the</w:t>
      </w:r>
      <w:r w:rsidR="002B4BE0">
        <w:rPr>
          <w:szCs w:val="24"/>
        </w:rPr>
        <w:t xml:space="preserve"> positive association between the emotional intensity of an experience and the frequency of choosing disengagement over engagement regulation strategies. </w:t>
      </w:r>
      <w:r w:rsidR="002C6E4D">
        <w:rPr>
          <w:szCs w:val="24"/>
        </w:rPr>
        <w:t xml:space="preserve">Although using audiovisual recordings from the experience would have been ideal, we were unable to obtain permission to record such data during </w:t>
      </w:r>
      <w:r w:rsidR="00C21522">
        <w:rPr>
          <w:szCs w:val="24"/>
        </w:rPr>
        <w:t xml:space="preserve">the </w:t>
      </w:r>
      <w:r w:rsidR="002C6E4D">
        <w:rPr>
          <w:szCs w:val="24"/>
        </w:rPr>
        <w:t xml:space="preserve">previous studies. However, </w:t>
      </w:r>
      <w:del w:id="1149" w:author="Billy Mitchell" w:date="2023-11-08T02:11:00Z">
        <w:r w:rsidR="00D326AE" w:rsidDel="00B7719A">
          <w:rPr>
            <w:szCs w:val="24"/>
          </w:rPr>
          <w:delText>W</w:delText>
        </w:r>
      </w:del>
      <w:ins w:id="1150" w:author="Billy Mitchell" w:date="2023-11-08T02:11:00Z">
        <w:r w:rsidR="00B7719A">
          <w:rPr>
            <w:szCs w:val="24"/>
          </w:rPr>
          <w:t>w</w:t>
        </w:r>
      </w:ins>
      <w:r w:rsidR="002C6E4D">
        <w:rPr>
          <w:szCs w:val="24"/>
        </w:rPr>
        <w:t xml:space="preserve">e </w:t>
      </w:r>
      <w:r w:rsidR="00D326AE">
        <w:rPr>
          <w:szCs w:val="24"/>
        </w:rPr>
        <w:t>had</w:t>
      </w:r>
      <w:r w:rsidR="002C6E4D">
        <w:rPr>
          <w:szCs w:val="24"/>
        </w:rPr>
        <w:t xml:space="preserve"> access to the </w:t>
      </w:r>
      <w:r w:rsidR="00C21522">
        <w:rPr>
          <w:szCs w:val="24"/>
        </w:rPr>
        <w:t xml:space="preserve">experiential </w:t>
      </w:r>
      <w:r w:rsidR="002C6E4D">
        <w:rPr>
          <w:szCs w:val="24"/>
        </w:rPr>
        <w:t>information reported by participants who experienced these events</w:t>
      </w:r>
      <w:r w:rsidR="00804B41">
        <w:rPr>
          <w:szCs w:val="24"/>
        </w:rPr>
        <w:t xml:space="preserve"> (i.e., their text-formatted memories of the events)</w:t>
      </w:r>
      <w:r w:rsidR="002C6E4D">
        <w:rPr>
          <w:szCs w:val="24"/>
        </w:rPr>
        <w:t>.</w:t>
      </w:r>
      <w:r w:rsidR="00C21522">
        <w:rPr>
          <w:szCs w:val="24"/>
        </w:rPr>
        <w:t xml:space="preserve"> If </w:t>
      </w:r>
      <w:r w:rsidR="00804B41">
        <w:rPr>
          <w:szCs w:val="24"/>
        </w:rPr>
        <w:t xml:space="preserve">there is a difference between </w:t>
      </w:r>
      <w:r w:rsidR="00C21522">
        <w:rPr>
          <w:szCs w:val="24"/>
        </w:rPr>
        <w:t xml:space="preserve"> participants reviewing an event and participants experiencing an event </w:t>
      </w:r>
      <w:r w:rsidR="00804B41">
        <w:rPr>
          <w:szCs w:val="24"/>
        </w:rPr>
        <w:t xml:space="preserve"> on the association between affective intensity and regulation strategy choice</w:t>
      </w:r>
      <w:r w:rsidR="00C21522">
        <w:rPr>
          <w:szCs w:val="24"/>
        </w:rPr>
        <w:t>, it would further emphasize the complications that high-intensity, complex, multimodal contexts introduce to the emotion regulation space. I</w:t>
      </w:r>
      <w:r w:rsidR="002C6E4D">
        <w:rPr>
          <w:szCs w:val="24"/>
        </w:rPr>
        <w:t>n Experiment 2, a novel set of participants were presented with information about</w:t>
      </w:r>
      <w:ins w:id="1151" w:author="Billy Mitchell" w:date="2023-11-08T02:11:00Z">
        <w:r w:rsidR="00B7719A">
          <w:rPr>
            <w:szCs w:val="24"/>
          </w:rPr>
          <w:t xml:space="preserve"> the</w:t>
        </w:r>
      </w:ins>
      <w:r w:rsidR="002C6E4D">
        <w:rPr>
          <w:szCs w:val="24"/>
        </w:rPr>
        <w:t xml:space="preserve"> events</w:t>
      </w:r>
      <w:ins w:id="1152" w:author="Billy Mitchell" w:date="2023-11-08T02:11:00Z">
        <w:r w:rsidR="00B7719A">
          <w:rPr>
            <w:szCs w:val="24"/>
          </w:rPr>
          <w:t xml:space="preserve"> that motivated </w:t>
        </w:r>
      </w:ins>
      <w:ins w:id="1153" w:author="Billy Mitchell" w:date="2023-11-08T02:12:00Z">
        <w:r w:rsidR="00B7719A">
          <w:rPr>
            <w:szCs w:val="24"/>
          </w:rPr>
          <w:t>emotion regulation</w:t>
        </w:r>
      </w:ins>
      <w:del w:id="1154" w:author="Billy Mitchell" w:date="2023-11-08T02:12:00Z">
        <w:r w:rsidR="002C6E4D" w:rsidDel="00B7719A">
          <w:rPr>
            <w:szCs w:val="24"/>
          </w:rPr>
          <w:delText xml:space="preserve"> </w:delText>
        </w:r>
      </w:del>
      <w:ins w:id="1155" w:author="Billy Mitchell" w:date="2023-11-08T02:12:00Z">
        <w:r w:rsidR="00B7719A">
          <w:rPr>
            <w:szCs w:val="24"/>
          </w:rPr>
          <w:t xml:space="preserve"> </w:t>
        </w:r>
      </w:ins>
      <w:r w:rsidR="002C6E4D">
        <w:rPr>
          <w:szCs w:val="24"/>
        </w:rPr>
        <w:t>reported by pilot participants</w:t>
      </w:r>
      <w:r w:rsidR="00804B41">
        <w:rPr>
          <w:szCs w:val="24"/>
        </w:rPr>
        <w:t xml:space="preserve"> (</w:t>
      </w:r>
      <w:r w:rsidR="00EC3FBC">
        <w:rPr>
          <w:szCs w:val="24"/>
        </w:rPr>
        <w:t>events available within OSF repository</w:t>
      </w:r>
      <w:ins w:id="1156" w:author="Billy Mitchell" w:date="2023-11-08T02:12:00Z">
        <w:r w:rsidR="00B7719A">
          <w:rPr>
            <w:szCs w:val="24"/>
          </w:rPr>
          <w:t>)</w:t>
        </w:r>
      </w:ins>
      <w:del w:id="1157" w:author="Billy Mitchell" w:date="2023-11-08T02:12:00Z">
        <w:r w:rsidR="00EC3FBC" w:rsidDel="00B7719A">
          <w:rPr>
            <w:szCs w:val="24"/>
          </w:rPr>
          <w:delText>)</w:delText>
        </w:r>
      </w:del>
      <w:ins w:id="1158" w:author="Billy Mitchell" w:date="2023-11-08T02:12:00Z">
        <w:r w:rsidR="00B7719A">
          <w:rPr>
            <w:szCs w:val="24"/>
          </w:rPr>
          <w:t xml:space="preserve">, but not the regulatory behaviors participants used, </w:t>
        </w:r>
      </w:ins>
      <w:r w:rsidR="002C6E4D">
        <w:rPr>
          <w:szCs w:val="24"/>
        </w:rPr>
        <w:t xml:space="preserve"> and asked to choose a regulation </w:t>
      </w:r>
      <w:r w:rsidR="002C6E4D">
        <w:rPr>
          <w:szCs w:val="24"/>
        </w:rPr>
        <w:lastRenderedPageBreak/>
        <w:t xml:space="preserve">strategy to employ based upon the information provided.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5BFD6678"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Pr="008C7178">
        <w:rPr>
          <w:i/>
          <w:szCs w:val="24"/>
        </w:rPr>
        <w:t xml:space="preserve">x̄ </w:t>
      </w:r>
      <w:r w:rsidRPr="008C7178">
        <w:rPr>
          <w:i/>
          <w:szCs w:val="24"/>
          <w:vertAlign w:val="subscript"/>
        </w:rPr>
        <w:t>age</w:t>
      </w:r>
      <w:r w:rsidRPr="008C7178">
        <w:rPr>
          <w:szCs w:val="24"/>
        </w:rPr>
        <w:t xml:space="preserve"> = 34.34 </w:t>
      </w:r>
      <w:proofErr w:type="spellStart"/>
      <w:r w:rsidRPr="008C7178">
        <w:rPr>
          <w:szCs w:val="24"/>
        </w:rPr>
        <w:t>yrs</w:t>
      </w:r>
      <w:proofErr w:type="spellEnd"/>
      <w:r w:rsidRPr="008C7178">
        <w:rPr>
          <w:szCs w:val="24"/>
        </w:rPr>
        <w:t xml:space="preserve">, </w:t>
      </w:r>
      <w:r w:rsidRPr="00831F04">
        <w:rPr>
          <w:i/>
          <w:iCs/>
          <w:szCs w:val="24"/>
          <w:rPrChange w:id="1159" w:author="Billy Mitchell" w:date="2023-11-08T20:24:00Z">
            <w:rPr>
              <w:szCs w:val="24"/>
            </w:rPr>
          </w:rPrChange>
        </w:rPr>
        <w:t>range</w:t>
      </w:r>
      <w:r w:rsidRPr="008C7178">
        <w:rPr>
          <w:szCs w:val="24"/>
        </w:rPr>
        <w:t xml:space="preserve"> = 18 -75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14.31 </w:t>
      </w:r>
      <w:proofErr w:type="spellStart"/>
      <w:r w:rsidRPr="008C7178">
        <w:rPr>
          <w:szCs w:val="24"/>
        </w:rPr>
        <w:t>yrs</w:t>
      </w:r>
      <w:proofErr w:type="spellEnd"/>
      <w:r w:rsidRPr="008C7178">
        <w:rPr>
          <w:szCs w:val="24"/>
        </w:rPr>
        <w:t>, 100 female, 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 xml:space="preserve">Participants completed the study on Qualtrics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 </w:t>
      </w:r>
      <w:r w:rsidR="0061398C">
        <w:rPr>
          <w:szCs w:val="24"/>
        </w:rPr>
        <w:t xml:space="preserve">The racial identity of participants </w:t>
      </w:r>
      <w:proofErr w:type="gramStart"/>
      <w:r w:rsidR="0061398C">
        <w:rPr>
          <w:szCs w:val="24"/>
        </w:rPr>
        <w:t>were</w:t>
      </w:r>
      <w:proofErr w:type="gramEnd"/>
      <w:r w:rsidR="0061398C">
        <w:rPr>
          <w:szCs w:val="24"/>
        </w:rPr>
        <w:t xml:space="preserv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via a priori power analyses a</w:t>
      </w:r>
      <w:r w:rsidR="005E2671" w:rsidRPr="005E2671">
        <w:rPr>
          <w:szCs w:val="24"/>
        </w:rPr>
        <w:t>ssuming an attrition rate of 10%</w:t>
      </w:r>
      <w:r w:rsidR="005E2671">
        <w:rPr>
          <w:szCs w:val="24"/>
        </w:rPr>
        <w:t>,</w:t>
      </w:r>
      <w:r w:rsidR="005E2671" w:rsidRPr="005E2671">
        <w:rPr>
          <w:szCs w:val="24"/>
        </w:rPr>
        <w:t xml:space="preserve"> r</w:t>
      </w:r>
      <w:r w:rsidR="005E2671" w:rsidRPr="005E2671">
        <w:rPr>
          <w:szCs w:val="24"/>
          <w:vertAlign w:val="superscript"/>
        </w:rPr>
        <w:t>2</w:t>
      </w:r>
      <w:r w:rsidR="005E2671" w:rsidRPr="005E2671">
        <w:rPr>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831F04">
        <w:rPr>
          <w:i/>
          <w:iCs/>
          <w:szCs w:val="24"/>
          <w:rPrChange w:id="1160" w:author="Billy Mitchell" w:date="2023-11-08T20:24:00Z">
            <w:rPr>
              <w:szCs w:val="24"/>
            </w:rPr>
          </w:rPrChange>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831F04">
        <w:rPr>
          <w:i/>
          <w:iCs/>
          <w:szCs w:val="24"/>
          <w:rPrChange w:id="1161" w:author="Billy Mitchell" w:date="2023-11-08T20:24:00Z">
            <w:rPr>
              <w:szCs w:val="24"/>
            </w:rPr>
          </w:rPrChange>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831F04">
        <w:rPr>
          <w:i/>
          <w:iCs/>
          <w:szCs w:val="24"/>
          <w:rPrChange w:id="1162" w:author="Billy Mitchell" w:date="2023-11-08T20:24:00Z">
            <w:rPr>
              <w:szCs w:val="24"/>
            </w:rPr>
          </w:rPrChange>
        </w:rPr>
        <w:t>n</w:t>
      </w:r>
      <w:r w:rsidRPr="008C7178">
        <w:rPr>
          <w:szCs w:val="24"/>
        </w:rPr>
        <w:t xml:space="preserve"> = 7), failing to complete the study (</w:t>
      </w:r>
      <w:r w:rsidRPr="00831F04">
        <w:rPr>
          <w:i/>
          <w:iCs/>
          <w:szCs w:val="24"/>
          <w:rPrChange w:id="1163" w:author="Billy Mitchell" w:date="2023-11-08T20:24:00Z">
            <w:rPr>
              <w:szCs w:val="24"/>
            </w:rPr>
          </w:rPrChange>
        </w:rPr>
        <w:t xml:space="preserve">n </w:t>
      </w:r>
      <w:r w:rsidRPr="008C7178">
        <w:rPr>
          <w:szCs w:val="24"/>
        </w:rPr>
        <w:t xml:space="preserve">= 9), and scoring a Q </w:t>
      </w:r>
      <w:proofErr w:type="spellStart"/>
      <w:r w:rsidRPr="008C7178">
        <w:rPr>
          <w:szCs w:val="24"/>
        </w:rPr>
        <w:t>Recaptcha</w:t>
      </w:r>
      <w:proofErr w:type="spellEnd"/>
      <w:r w:rsidRPr="008C7178">
        <w:rPr>
          <w:szCs w:val="24"/>
        </w:rPr>
        <w:t xml:space="preserve"> Score lower than 0.7, indicating significant bot activity (</w:t>
      </w:r>
      <w:r w:rsidRPr="00831F04">
        <w:rPr>
          <w:i/>
          <w:iCs/>
          <w:szCs w:val="24"/>
          <w:rPrChange w:id="1164" w:author="Billy Mitchell" w:date="2023-11-08T20:24:00Z">
            <w:rPr>
              <w:szCs w:val="24"/>
            </w:rPr>
          </w:rPrChange>
        </w:rPr>
        <w:t>n</w:t>
      </w:r>
      <w:r w:rsidRPr="008C7178">
        <w:rPr>
          <w:szCs w:val="24"/>
        </w:rPr>
        <w:t xml:space="preserve"> = 2). Participants were paid at a rate of $10.25/hr. </w:t>
      </w:r>
    </w:p>
    <w:p w14:paraId="1FAB05EF" w14:textId="5F098D23" w:rsidR="00EB6E76" w:rsidRPr="00EB6E76" w:rsidRDefault="00B720B2" w:rsidP="00D729E1">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 xml:space="preserve">Details from seventy-eight negatively-valenced </w:t>
      </w:r>
      <w:r w:rsidR="00245B8B">
        <w:rPr>
          <w:szCs w:val="24"/>
        </w:rPr>
        <w:t>pilot study</w:t>
      </w:r>
      <w:r w:rsidRPr="008C7178">
        <w:rPr>
          <w:szCs w:val="24"/>
        </w:rPr>
        <w:t xml:space="preserve"> events regulated through either reappraisal or distraction were presented to </w:t>
      </w:r>
      <w:r w:rsidR="00793BCC">
        <w:rPr>
          <w:szCs w:val="24"/>
        </w:rPr>
        <w:t>online participants</w:t>
      </w:r>
      <w:r w:rsidRPr="008C7178">
        <w:rPr>
          <w:szCs w:val="24"/>
        </w:rPr>
        <w:t xml:space="preserve">. Participants first read definitions of both reappraisal (thinking about the experience </w:t>
      </w:r>
      <w:r w:rsidRPr="008C7178">
        <w:rPr>
          <w:szCs w:val="24"/>
        </w:rPr>
        <w:lastRenderedPageBreak/>
        <w:t>in a way that reduces the intensity of the negative emotions) and distraction (looking or thinking about something else that is emotionally neutral) and reviewed examples of how both strategies might be employed.</w:t>
      </w:r>
      <w:ins w:id="1165" w:author="Billy Mitchell" w:date="2023-11-08T19:48:00Z">
        <w:r w:rsidR="00D729E1">
          <w:rPr>
            <w:szCs w:val="24"/>
          </w:rPr>
          <w:t xml:space="preserve"> These </w:t>
        </w:r>
      </w:ins>
      <w:ins w:id="1166" w:author="Billy Mitchell" w:date="2023-11-08T19:50:00Z">
        <w:r w:rsidR="00D729E1">
          <w:rPr>
            <w:szCs w:val="24"/>
          </w:rPr>
          <w:t xml:space="preserve">haunted house-specific </w:t>
        </w:r>
      </w:ins>
      <w:ins w:id="1167" w:author="Billy Mitchell" w:date="2023-11-08T19:48:00Z">
        <w:r w:rsidR="00D729E1">
          <w:rPr>
            <w:szCs w:val="24"/>
          </w:rPr>
          <w:t>examples included</w:t>
        </w:r>
      </w:ins>
      <w:ins w:id="1168" w:author="Billy Mitchell" w:date="2023-11-08T19:51:00Z">
        <w:r w:rsidR="00D729E1">
          <w:rPr>
            <w:szCs w:val="24"/>
          </w:rPr>
          <w:t xml:space="preserve">: a.) </w:t>
        </w:r>
      </w:ins>
      <w:proofErr w:type="gramStart"/>
      <w:ins w:id="1169" w:author="Billy Mitchell" w:date="2023-11-08T19:48:00Z">
        <w:r w:rsidR="00D729E1" w:rsidRPr="00D729E1">
          <w:rPr>
            <w:szCs w:val="24"/>
          </w:rPr>
          <w:t>mak</w:t>
        </w:r>
      </w:ins>
      <w:ins w:id="1170" w:author="Billy Mitchell" w:date="2023-11-08T19:49:00Z">
        <w:r w:rsidR="00D729E1">
          <w:rPr>
            <w:szCs w:val="24"/>
          </w:rPr>
          <w:t>ing</w:t>
        </w:r>
      </w:ins>
      <w:ins w:id="1171" w:author="Billy Mitchell" w:date="2023-11-08T19:48:00Z">
        <w:r w:rsidR="00D729E1" w:rsidRPr="00D729E1">
          <w:rPr>
            <w:szCs w:val="24"/>
          </w:rPr>
          <w:t xml:space="preserve"> an effort</w:t>
        </w:r>
        <w:proofErr w:type="gramEnd"/>
        <w:r w:rsidR="00D729E1" w:rsidRPr="00D729E1">
          <w:rPr>
            <w:szCs w:val="24"/>
          </w:rPr>
          <w:t xml:space="preserve"> to remind </w:t>
        </w:r>
      </w:ins>
      <w:ins w:id="1172" w:author="Billy Mitchell" w:date="2023-11-08T19:49:00Z">
        <w:r w:rsidR="00D729E1">
          <w:rPr>
            <w:szCs w:val="24"/>
          </w:rPr>
          <w:t>one</w:t>
        </w:r>
      </w:ins>
      <w:ins w:id="1173" w:author="Billy Mitchell" w:date="2023-11-08T19:48:00Z">
        <w:r w:rsidR="00D729E1" w:rsidRPr="00D729E1">
          <w:rPr>
            <w:szCs w:val="24"/>
          </w:rPr>
          <w:t xml:space="preserve">self that the people are just actors who are using props, rather than zombies trying to hurt </w:t>
        </w:r>
      </w:ins>
      <w:ins w:id="1174" w:author="Billy Mitchell" w:date="2023-11-08T19:49:00Z">
        <w:r w:rsidR="00D729E1">
          <w:rPr>
            <w:szCs w:val="24"/>
          </w:rPr>
          <w:t>them</w:t>
        </w:r>
      </w:ins>
      <w:ins w:id="1175" w:author="Billy Mitchell" w:date="2023-11-08T19:51:00Z">
        <w:r w:rsidR="00D729E1">
          <w:rPr>
            <w:szCs w:val="24"/>
          </w:rPr>
          <w:t>,</w:t>
        </w:r>
      </w:ins>
      <w:ins w:id="1176" w:author="Billy Mitchell" w:date="2023-11-08T19:49:00Z">
        <w:r w:rsidR="00D729E1">
          <w:rPr>
            <w:szCs w:val="24"/>
          </w:rPr>
          <w:t xml:space="preserve"> and </w:t>
        </w:r>
      </w:ins>
      <w:ins w:id="1177" w:author="Billy Mitchell" w:date="2023-11-08T19:51:00Z">
        <w:r w:rsidR="00D729E1">
          <w:rPr>
            <w:szCs w:val="24"/>
          </w:rPr>
          <w:t xml:space="preserve">b.) </w:t>
        </w:r>
      </w:ins>
      <w:ins w:id="1178" w:author="Billy Mitchell" w:date="2023-11-08T19:48:00Z">
        <w:r w:rsidR="00D729E1" w:rsidRPr="00D729E1">
          <w:rPr>
            <w:szCs w:val="24"/>
          </w:rPr>
          <w:t>choos</w:t>
        </w:r>
      </w:ins>
      <w:ins w:id="1179" w:author="Billy Mitchell" w:date="2023-11-08T19:49:00Z">
        <w:r w:rsidR="00D729E1">
          <w:rPr>
            <w:szCs w:val="24"/>
          </w:rPr>
          <w:t>ing</w:t>
        </w:r>
      </w:ins>
      <w:ins w:id="1180" w:author="Billy Mitchell" w:date="2023-11-08T19:48:00Z">
        <w:r w:rsidR="00D729E1" w:rsidRPr="00D729E1">
          <w:rPr>
            <w:szCs w:val="24"/>
          </w:rPr>
          <w:t xml:space="preserve"> to look down at </w:t>
        </w:r>
      </w:ins>
      <w:ins w:id="1181" w:author="Billy Mitchell" w:date="2023-11-08T19:49:00Z">
        <w:r w:rsidR="00D729E1">
          <w:rPr>
            <w:szCs w:val="24"/>
          </w:rPr>
          <w:t>one’s</w:t>
        </w:r>
      </w:ins>
      <w:ins w:id="1182" w:author="Billy Mitchell" w:date="2023-11-08T19:48:00Z">
        <w:r w:rsidR="00D729E1" w:rsidRPr="00D729E1">
          <w:rPr>
            <w:szCs w:val="24"/>
          </w:rPr>
          <w:t xml:space="preserve"> feet or </w:t>
        </w:r>
      </w:ins>
      <w:ins w:id="1183" w:author="Billy Mitchell" w:date="2023-11-08T19:50:00Z">
        <w:r w:rsidR="00D729E1">
          <w:rPr>
            <w:szCs w:val="24"/>
          </w:rPr>
          <w:t>focusing on what</w:t>
        </w:r>
      </w:ins>
      <w:ins w:id="1184" w:author="Billy Mitchell" w:date="2023-11-08T19:48:00Z">
        <w:r w:rsidR="00D729E1" w:rsidRPr="00D729E1">
          <w:rPr>
            <w:szCs w:val="24"/>
          </w:rPr>
          <w:t xml:space="preserve"> </w:t>
        </w:r>
      </w:ins>
      <w:ins w:id="1185" w:author="Billy Mitchell" w:date="2023-11-08T19:50:00Z">
        <w:r w:rsidR="00D729E1">
          <w:rPr>
            <w:szCs w:val="24"/>
          </w:rPr>
          <w:t>one</w:t>
        </w:r>
      </w:ins>
      <w:ins w:id="1186" w:author="Billy Mitchell" w:date="2023-11-08T19:48:00Z">
        <w:r w:rsidR="00D729E1" w:rsidRPr="00D729E1">
          <w:rPr>
            <w:szCs w:val="24"/>
          </w:rPr>
          <w:t xml:space="preserve"> ate for lunch rather than focusing on the zombies coming after you</w:t>
        </w:r>
      </w:ins>
      <w:ins w:id="1187" w:author="Billy Mitchell" w:date="2023-11-08T19:50:00Z">
        <w:r w:rsidR="00D729E1">
          <w:rPr>
            <w:szCs w:val="24"/>
          </w:rPr>
          <w:t>, for reappraisal and distraction specifically</w:t>
        </w:r>
      </w:ins>
      <w:ins w:id="1188" w:author="Billy Mitchell" w:date="2023-11-08T19:48:00Z">
        <w:r w:rsidR="00D729E1" w:rsidRPr="00D729E1">
          <w:rPr>
            <w:szCs w:val="24"/>
          </w:rPr>
          <w:t>.</w:t>
        </w:r>
      </w:ins>
      <w:r w:rsidRPr="008C7178">
        <w:rPr>
          <w:szCs w:val="24"/>
        </w:rPr>
        <w:t xml:space="preserve"> Participants performed a brief practice task </w:t>
      </w:r>
      <w:r w:rsidR="00793BCC">
        <w:rPr>
          <w:szCs w:val="24"/>
        </w:rPr>
        <w:t xml:space="preserve">which required successfully defining and applying both categories </w:t>
      </w:r>
      <w:r w:rsidRPr="008C7178">
        <w:rPr>
          <w:szCs w:val="24"/>
        </w:rPr>
        <w:t>before the primary task began</w:t>
      </w:r>
      <w:r w:rsidR="00EB0294">
        <w:rPr>
          <w:szCs w:val="24"/>
        </w:rPr>
        <w:t xml:space="preserve"> </w:t>
      </w:r>
      <w:r w:rsidR="00EB0294">
        <w:t xml:space="preserve"> (</w:t>
      </w:r>
      <w:r w:rsidR="00EB0294">
        <w:rPr>
          <w:b/>
          <w:bCs/>
        </w:rPr>
        <w:t xml:space="preserve">Fig. </w:t>
      </w:r>
      <w:ins w:id="1189" w:author="Billy Mitchell" w:date="2023-11-08T19:12:00Z">
        <w:r w:rsidR="00372E6A">
          <w:rPr>
            <w:b/>
            <w:bCs/>
          </w:rPr>
          <w:t>5</w:t>
        </w:r>
      </w:ins>
      <w:del w:id="1190" w:author="Billy Mitchell" w:date="2023-11-08T19:12:00Z">
        <w:r w:rsidR="00EB0294" w:rsidDel="00372E6A">
          <w:rPr>
            <w:b/>
            <w:bCs/>
          </w:rPr>
          <w:delText>4</w:delText>
        </w:r>
      </w:del>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ins w:id="1191" w:author="Billy Mitchell" w:date="2023-11-08T02:14:00Z">
        <w:r w:rsidR="00B7719A">
          <w:rPr>
            <w:szCs w:val="24"/>
          </w:rPr>
          <w:t xml:space="preserve"> These events were screened for information pertinent to reappraisal and distraction that may unduly influence participant decisions.</w:t>
        </w:r>
      </w:ins>
      <w:r w:rsidRPr="008C7178">
        <w:rPr>
          <w:szCs w:val="24"/>
        </w:rPr>
        <w:t xml:space="preserve"> For each event, the emotions experienced, the intensity of each emotion, how the experiencer described the event, and definitions for both strategies were displayed.</w:t>
      </w:r>
      <w:ins w:id="1192" w:author="Billy Mitchell" w:date="2023-11-08T02:13:00Z">
        <w:r w:rsidR="00B7719A">
          <w:rPr>
            <w:szCs w:val="24"/>
          </w:rPr>
          <w:t xml:space="preserve"> </w:t>
        </w:r>
      </w:ins>
      <w:del w:id="1193" w:author="Billy Mitchell" w:date="2023-11-08T02:14:00Z">
        <w:r w:rsidRPr="008C7178" w:rsidDel="00B7719A">
          <w:rPr>
            <w:szCs w:val="24"/>
          </w:rPr>
          <w:delText xml:space="preserve"> </w:delText>
        </w:r>
      </w:del>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Following the primary task, participants completed individual difference measures</w:t>
      </w:r>
      <w:r w:rsidR="00793BCC">
        <w:rPr>
          <w:szCs w:val="24"/>
        </w:rPr>
        <w:t xml:space="preserve">, including the Emotion </w:t>
      </w:r>
      <w:r w:rsidR="00801A78">
        <w:rPr>
          <w:noProof/>
          <w:szCs w:val="24"/>
        </w:rPr>
        <w:lastRenderedPageBreak/>
        <mc:AlternateContent>
          <mc:Choice Requires="wpg">
            <w:drawing>
              <wp:anchor distT="0" distB="0" distL="114300" distR="114300" simplePos="0" relativeHeight="251674624" behindDoc="0" locked="0" layoutInCell="1" allowOverlap="1" wp14:anchorId="3E00D8DE" wp14:editId="2E117FF5">
                <wp:simplePos x="0" y="0"/>
                <wp:positionH relativeFrom="margin">
                  <wp:align>center</wp:align>
                </wp:positionH>
                <wp:positionV relativeFrom="paragraph">
                  <wp:posOffset>4225925</wp:posOffset>
                </wp:positionV>
                <wp:extent cx="6440170" cy="3999230"/>
                <wp:effectExtent l="0" t="0" r="0" b="1270"/>
                <wp:wrapTopAndBottom/>
                <wp:docPr id="2" name="Group 2"/>
                <wp:cNvGraphicFramePr/>
                <a:graphic xmlns:a="http://schemas.openxmlformats.org/drawingml/2006/main">
                  <a:graphicData uri="http://schemas.microsoft.com/office/word/2010/wordprocessingGroup">
                    <wpg:wgp>
                      <wpg:cNvGrpSpPr/>
                      <wpg:grpSpPr>
                        <a:xfrm>
                          <a:off x="0" y="0"/>
                          <a:ext cx="6440170" cy="3999230"/>
                          <a:chOff x="0" y="0"/>
                          <a:chExt cx="6440170" cy="3999737"/>
                        </a:xfrm>
                      </wpg:grpSpPr>
                      <wps:wsp>
                        <wps:cNvPr id="20" name="Text Box 2"/>
                        <wps:cNvSpPr txBox="1">
                          <a:spLocks noChangeArrowheads="1"/>
                        </wps:cNvSpPr>
                        <wps:spPr bwMode="auto">
                          <a:xfrm>
                            <a:off x="0" y="3285460"/>
                            <a:ext cx="6440170" cy="714277"/>
                          </a:xfrm>
                          <a:prstGeom prst="rect">
                            <a:avLst/>
                          </a:prstGeom>
                          <a:solidFill>
                            <a:srgbClr val="FFFFFF"/>
                          </a:solidFill>
                          <a:ln w="9525">
                            <a:noFill/>
                            <a:miter lim="800000"/>
                            <a:headEnd/>
                            <a:tailEnd/>
                          </a:ln>
                        </wps:spPr>
                        <wps:txbx>
                          <w:txbxContent>
                            <w:p w14:paraId="52D4E67A" w14:textId="0F1F729D" w:rsidR="00260459" w:rsidRPr="00987D5D" w:rsidRDefault="00260459" w:rsidP="00EB6E76">
                              <w:pPr>
                                <w:spacing w:after="0" w:line="240" w:lineRule="auto"/>
                                <w:ind w:left="0" w:firstLine="0"/>
                                <w:rPr>
                                  <w:sz w:val="20"/>
                                  <w:szCs w:val="20"/>
                                </w:rPr>
                              </w:pPr>
                              <w:r w:rsidRPr="00A52143">
                                <w:rPr>
                                  <w:b/>
                                  <w:bCs/>
                                  <w:sz w:val="20"/>
                                  <w:szCs w:val="20"/>
                                </w:rPr>
                                <w:t xml:space="preserve">Fig </w:t>
                              </w:r>
                              <w:ins w:id="1194" w:author="Billy Mitchell" w:date="2023-11-08T19:12:00Z">
                                <w:r w:rsidR="00372E6A">
                                  <w:rPr>
                                    <w:b/>
                                    <w:bCs/>
                                    <w:sz w:val="20"/>
                                    <w:szCs w:val="20"/>
                                  </w:rPr>
                                  <w:t>5</w:t>
                                </w:r>
                              </w:ins>
                              <w:del w:id="1195"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196"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44549" y="0"/>
                            <a:ext cx="5943600" cy="3271520"/>
                          </a:xfrm>
                          <a:prstGeom prst="rect">
                            <a:avLst/>
                          </a:prstGeom>
                        </pic:spPr>
                      </pic:pic>
                    </wpg:wgp>
                  </a:graphicData>
                </a:graphic>
              </wp:anchor>
            </w:drawing>
          </mc:Choice>
          <mc:Fallback>
            <w:pict>
              <v:group w14:anchorId="3E00D8DE" id="Group 2" o:spid="_x0000_s1046" style="position:absolute;left:0;text-align:left;margin-left:0;margin-top:332.75pt;width:507.1pt;height:314.9pt;z-index:251674624;mso-position-horizontal:center;mso-position-horizontal-relative:margin" coordsize="64401,3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">
                <v:shape id="Text Box 2" o:spid="_x0000_s1047" type="#_x0000_t202" style="position:absolute;top:3285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2D4E67A" w14:textId="0F1F729D" w:rsidR="00260459" w:rsidRPr="00987D5D" w:rsidRDefault="00260459" w:rsidP="00EB6E76">
                        <w:pPr>
                          <w:spacing w:after="0" w:line="240" w:lineRule="auto"/>
                          <w:ind w:left="0" w:firstLine="0"/>
                          <w:rPr>
                            <w:sz w:val="20"/>
                            <w:szCs w:val="20"/>
                          </w:rPr>
                        </w:pPr>
                        <w:r w:rsidRPr="00A52143">
                          <w:rPr>
                            <w:b/>
                            <w:bCs/>
                            <w:sz w:val="20"/>
                            <w:szCs w:val="20"/>
                          </w:rPr>
                          <w:t xml:space="preserve">Fig </w:t>
                        </w:r>
                        <w:ins w:id="1197" w:author="Billy Mitchell" w:date="2023-11-08T19:12:00Z">
                          <w:r w:rsidR="00372E6A">
                            <w:rPr>
                              <w:b/>
                              <w:bCs/>
                              <w:sz w:val="20"/>
                              <w:szCs w:val="20"/>
                            </w:rPr>
                            <w:t>5</w:t>
                          </w:r>
                        </w:ins>
                        <w:del w:id="1198" w:author="Billy Mitchell" w:date="2023-11-08T19:12:00Z">
                          <w:r w:rsidDel="00372E6A">
                            <w:rPr>
                              <w:b/>
                              <w:bCs/>
                              <w:sz w:val="20"/>
                              <w:szCs w:val="20"/>
                            </w:rPr>
                            <w:delText>4</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 xml:space="preserve">One hundred and seventy (170) participants (forecasters) read the descriptions that </w:t>
                        </w:r>
                        <w:r>
                          <w:rPr>
                            <w:sz w:val="20"/>
                            <w:szCs w:val="20"/>
                          </w:rPr>
                          <w:t>pilot study</w:t>
                        </w:r>
                        <w:r w:rsidRPr="004306C2">
                          <w:rPr>
                            <w:sz w:val="20"/>
                            <w:szCs w:val="20"/>
                          </w:rPr>
                          <w:t xml:space="preserve"> participants (experiencers) wrote about their emotional experience in the haunted house. a. Forecasters read the experiencers’ emotional descriptions and intensity rating</w:t>
                        </w:r>
                        <w:del w:id="1199" w:author="Billy Mitchell [2]" w:date="2023-11-07T10:22:00Z">
                          <w:r w:rsidRPr="004306C2" w:rsidDel="00E358A8">
                            <w:rPr>
                              <w:sz w:val="20"/>
                              <w:szCs w:val="20"/>
                            </w:rPr>
                            <w:delText xml:space="preserve"> </w:delText>
                          </w:r>
                        </w:del>
                        <w:r w:rsidRPr="004306C2">
                          <w:rPr>
                            <w:sz w:val="20"/>
                            <w:szCs w:val="20"/>
                          </w:rPr>
                          <w:t>. b. Forecasters indicated what regulation strategy (distraction or reappraisal) they would use to regulate their emotions in the described event.</w:t>
                        </w:r>
                      </w:p>
                    </w:txbxContent>
                  </v:textbox>
                </v:shape>
                <v:shape id="Picture 1" o:spid="_x0000_s1048" type="#_x0000_t75" style="position:absolute;left:2445;width:59436;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">
                  <v:imagedata r:id="rId31" o:title=""/>
                </v:shape>
                <w10:wrap type="topAndBottom" anchorx="margin"/>
              </v:group>
            </w:pict>
          </mc:Fallback>
        </mc:AlternateContent>
      </w:r>
      <w:del w:id="1200" w:author="Billy Mitchell [2]" w:date="2023-11-07T10:37:00Z">
        <w:r w:rsidR="00260459" w:rsidDel="00260459">
          <w:rPr>
            <w:noProof/>
            <w:szCs w:val="24"/>
          </w:rPr>
          <w:drawing>
            <wp:anchor distT="0" distB="0" distL="114300" distR="114300" simplePos="0" relativeHeight="251669504" behindDoc="0" locked="0" layoutInCell="1" allowOverlap="1" wp14:anchorId="1723F873" wp14:editId="2341CA3E">
              <wp:simplePos x="0" y="0"/>
              <wp:positionH relativeFrom="column">
                <wp:posOffset>-3648</wp:posOffset>
              </wp:positionH>
              <wp:positionV relativeFrom="paragraph">
                <wp:posOffset>4167963</wp:posOffset>
              </wp:positionV>
              <wp:extent cx="5942924" cy="3265357"/>
              <wp:effectExtent l="0" t="0" r="1270" b="0"/>
              <wp:wrapTopAndBottom/>
              <wp:docPr id="3893" name="Picture 3893"/>
              <wp:cNvGraphicFramePr/>
              <a:graphic xmlns:a="http://schemas.openxmlformats.org/drawingml/2006/main">
                <a:graphicData uri="http://schemas.openxmlformats.org/drawingml/2006/picture">
                  <pic:pic xmlns:pic="http://schemas.openxmlformats.org/drawingml/2006/picture">
                    <pic:nvPicPr>
                      <pic:cNvPr id="3893" name="Picture 3893"/>
                      <pic:cNvPicPr/>
                    </pic:nvPicPr>
                    <pic:blipFill>
                      <a:blip r:embed="rId32"/>
                      <a:stretch>
                        <a:fillRect/>
                      </a:stretch>
                    </pic:blipFill>
                    <pic:spPr>
                      <a:xfrm>
                        <a:off x="0" y="0"/>
                        <a:ext cx="5942924" cy="3265357"/>
                      </a:xfrm>
                      <a:prstGeom prst="rect">
                        <a:avLst/>
                      </a:prstGeom>
                    </pic:spPr>
                  </pic:pic>
                </a:graphicData>
              </a:graphic>
            </wp:anchor>
          </w:drawing>
        </w:r>
      </w:del>
      <w:r w:rsidR="00793BCC">
        <w:rPr>
          <w:szCs w:val="24"/>
        </w:rPr>
        <w:t>Regulation Questionnaire, the Difficulties with Emotion Regulation Survey, and the Intolerance of Uncertainty Scale</w:t>
      </w:r>
      <w:r w:rsidRPr="008C7178">
        <w:rPr>
          <w:szCs w:val="24"/>
        </w:rPr>
        <w:t>.</w:t>
      </w:r>
      <w:r w:rsidR="00793BCC">
        <w:rPr>
          <w:szCs w:val="24"/>
        </w:rPr>
        <w:t xml:space="preserve"> </w:t>
      </w:r>
      <w:r w:rsidR="007C22D9">
        <w:rPr>
          <w:szCs w:val="24"/>
        </w:rPr>
        <w:t xml:space="preserve"> </w:t>
      </w:r>
      <w:r w:rsidR="009F52D2">
        <w:rPr>
          <w:szCs w:val="24"/>
        </w:rPr>
        <w:t>Participants completed the study in 33.7 minutes on average (</w:t>
      </w:r>
      <w:del w:id="1201" w:author="Billy Mitchell" w:date="2023-11-08T11:27:00Z">
        <w:r w:rsidR="009F52D2" w:rsidDel="00AA18EC">
          <w:rPr>
            <w:szCs w:val="24"/>
          </w:rPr>
          <w:delText>median</w:delText>
        </w:r>
      </w:del>
      <w:ins w:id="1202" w:author="Billy Mitchell" w:date="2023-11-08T11:27:00Z">
        <w:r w:rsidR="00AA18EC" w:rsidRPr="00AA18EC">
          <w:rPr>
            <w:i/>
            <w:iCs/>
            <w:szCs w:val="24"/>
          </w:rPr>
          <w:t>median</w:t>
        </w:r>
      </w:ins>
      <w:r w:rsidR="009F52D2">
        <w:rPr>
          <w:szCs w:val="24"/>
        </w:rPr>
        <w:t xml:space="preserve"> = 31.5 minutes, </w:t>
      </w:r>
      <w:proofErr w:type="spellStart"/>
      <w:r w:rsidR="009F52D2" w:rsidRPr="00831F04">
        <w:rPr>
          <w:i/>
          <w:iCs/>
          <w:szCs w:val="24"/>
          <w:rPrChange w:id="1203" w:author="Billy Mitchell" w:date="2023-11-08T20:24:00Z">
            <w:rPr>
              <w:szCs w:val="24"/>
            </w:rPr>
          </w:rPrChange>
        </w:rPr>
        <w:t>sd</w:t>
      </w:r>
      <w:proofErr w:type="spellEnd"/>
      <w:r w:rsidR="009F52D2">
        <w:rPr>
          <w:szCs w:val="24"/>
        </w:rPr>
        <w:t xml:space="preserve"> = 14.2 minutes, </w:t>
      </w:r>
      <w:r w:rsidR="009F52D2" w:rsidRPr="00831F04">
        <w:rPr>
          <w:i/>
          <w:iCs/>
          <w:szCs w:val="24"/>
          <w:rPrChange w:id="1204" w:author="Billy Mitchell" w:date="2023-11-08T20:24:00Z">
            <w:rPr>
              <w:szCs w:val="24"/>
            </w:rPr>
          </w:rPrChange>
        </w:rPr>
        <w:t xml:space="preserve">range </w:t>
      </w:r>
      <w:r w:rsidR="009F52D2">
        <w:rPr>
          <w:szCs w:val="24"/>
        </w:rPr>
        <w:t>= 10.9 – 88.4 minutes</w:t>
      </w:r>
      <w:r w:rsidR="00001A61">
        <w:rPr>
          <w:szCs w:val="24"/>
        </w:rPr>
        <w:t>)</w:t>
      </w:r>
      <w:r w:rsidR="009F52D2">
        <w:rPr>
          <w:szCs w:val="24"/>
        </w:rPr>
        <w:t xml:space="preserve">. </w:t>
      </w:r>
    </w:p>
    <w:p w14:paraId="115856EB" w14:textId="11A3CBA1"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the affective intensity experiencers reported influenced the strategies forecasters chose, </w:t>
      </w:r>
      <w:r w:rsidRPr="008C7178">
        <w:rPr>
          <w:szCs w:val="24"/>
        </w:rPr>
        <w:t>we again specified mixed effect binary logistic regressions accounting for the random effect of participant</w:t>
      </w:r>
      <w:r>
        <w:rPr>
          <w:szCs w:val="24"/>
        </w:rPr>
        <w:t xml:space="preserve"> (both forecaster and experiencer)</w:t>
      </w:r>
      <w:r w:rsidRPr="008C7178">
        <w:rPr>
          <w:szCs w:val="24"/>
        </w:rPr>
        <w:t xml:space="preserve"> using the “lme4” package </w:t>
      </w:r>
      <w:r w:rsidR="0047236C">
        <w:rPr>
          <w:szCs w:val="24"/>
        </w:rPr>
        <w:fldChar w:fldCharType="begin"/>
      </w:r>
      <w:r w:rsidR="007B47B5">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47236C" w:rsidRPr="0047236C">
        <w:t>(Bates et al., 2015)</w:t>
      </w:r>
      <w:r w:rsidR="0047236C">
        <w:rPr>
          <w:szCs w:val="24"/>
        </w:rPr>
        <w:fldChar w:fldCharType="end"/>
      </w:r>
      <w:r w:rsidRPr="008C7178">
        <w:rPr>
          <w:szCs w:val="24"/>
        </w:rPr>
        <w:t xml:space="preserve"> in R </w:t>
      </w:r>
      <w:r w:rsidR="0047236C">
        <w:rPr>
          <w:szCs w:val="24"/>
        </w:rPr>
        <w:fldChar w:fldCharType="begin"/>
      </w:r>
      <w:r w:rsidR="007B47B5">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47236C" w:rsidRPr="0047236C">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built from </w:t>
      </w:r>
      <w:r w:rsidR="00D84F4E">
        <w:rPr>
          <w:szCs w:val="24"/>
        </w:rPr>
        <w:t xml:space="preserve">and compared to our </w:t>
      </w:r>
      <w:r w:rsidRPr="008C7178">
        <w:rPr>
          <w:szCs w:val="24"/>
        </w:rPr>
        <w:t>null model (ICC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w:t>
      </w:r>
      <w:proofErr w:type="spellStart"/>
      <w:r w:rsidR="00B720B2" w:rsidRPr="008C7178">
        <w:rPr>
          <w:szCs w:val="24"/>
        </w:rPr>
        <w:t>AsPredicted</w:t>
      </w:r>
      <w:proofErr w:type="spellEnd"/>
      <w:r>
        <w:rPr>
          <w:szCs w:val="24"/>
        </w:rPr>
        <w:t xml:space="preserve"> (</w:t>
      </w:r>
      <w:hyperlink r:id="rId33"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met our outlined criteria than initially determined. </w:t>
      </w:r>
    </w:p>
    <w:p w14:paraId="7533E633" w14:textId="743E4335" w:rsidR="00654027" w:rsidRDefault="00876B93" w:rsidP="00182F3C">
      <w:pPr>
        <w:spacing w:after="160" w:line="259" w:lineRule="auto"/>
        <w:ind w:left="0" w:firstLine="0"/>
        <w:rPr>
          <w:b/>
          <w:szCs w:val="24"/>
        </w:rPr>
      </w:pPr>
      <w:r>
        <w:rPr>
          <w:b/>
          <w:szCs w:val="24"/>
        </w:rPr>
        <w:lastRenderedPageBreak/>
        <w:t xml:space="preserve">EXPERIMENT 2 </w:t>
      </w:r>
      <w:r w:rsidR="00B720B2" w:rsidRPr="008C7178">
        <w:rPr>
          <w:b/>
          <w:szCs w:val="24"/>
        </w:rPr>
        <w:t>RESULTS</w:t>
      </w:r>
    </w:p>
    <w:p w14:paraId="26CFD219" w14:textId="433BA720" w:rsidR="005D3AA4" w:rsidRPr="005D3AA4" w:rsidRDefault="00D84F4E" w:rsidP="009F52D2">
      <w:pPr>
        <w:spacing w:after="0" w:line="480" w:lineRule="auto"/>
        <w:ind w:left="0" w:firstLine="720"/>
        <w:rPr>
          <w:bCs/>
          <w:szCs w:val="24"/>
        </w:rPr>
      </w:pPr>
      <w:r>
        <w:rPr>
          <w:b/>
          <w:szCs w:val="24"/>
        </w:rPr>
        <w:t xml:space="preserve">Differences in </w:t>
      </w:r>
      <w:r w:rsidR="005D3AA4">
        <w:rPr>
          <w:b/>
          <w:szCs w:val="24"/>
        </w:rPr>
        <w:t>Covariates</w:t>
      </w:r>
      <w:r>
        <w:rPr>
          <w:b/>
          <w:szCs w:val="24"/>
        </w:rPr>
        <w:t xml:space="preserve"> Across Samples</w:t>
      </w:r>
      <w:r w:rsidR="005D3AA4">
        <w:rPr>
          <w:b/>
          <w:szCs w:val="24"/>
        </w:rPr>
        <w:t>.</w:t>
      </w:r>
      <w:r w:rsidR="005D3AA4">
        <w:rPr>
          <w:bCs/>
          <w:szCs w:val="24"/>
        </w:rPr>
        <w:t xml:space="preserve"> Our first analyses aimed to determine whether relevant trait differences existed between the online sample of participants and the participants who experienced the haunted house</w:t>
      </w:r>
      <w:r w:rsidR="00525080">
        <w:rPr>
          <w:bCs/>
          <w:szCs w:val="24"/>
        </w:rPr>
        <w:t xml:space="preserve">. If such differences exist, they would limit our ability to associate differences in regulatory choice or usage to differences in presentation and context. Both pilot and experiment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w:t>
      </w:r>
      <w:proofErr w:type="gramStart"/>
      <w:r w:rsidR="00525080">
        <w:rPr>
          <w:bCs/>
          <w:szCs w:val="24"/>
        </w:rPr>
        <w:t>a Welch’s</w:t>
      </w:r>
      <w:proofErr w:type="gramEnd"/>
      <w:r w:rsidR="00525080">
        <w:rPr>
          <w:bCs/>
          <w:szCs w:val="24"/>
        </w:rPr>
        <w:t xml:space="preserve"> Two Sample T-Test, we did not find significant differences between the groups in their likelihood of </w:t>
      </w:r>
      <w:r w:rsidR="00A62570">
        <w:rPr>
          <w:bCs/>
          <w:szCs w:val="24"/>
        </w:rPr>
        <w:t xml:space="preserve">using reappraisal </w:t>
      </w:r>
      <w:r w:rsidR="00A62570" w:rsidRPr="00A62570">
        <w:rPr>
          <w:bCs/>
          <w:szCs w:val="24"/>
        </w:rPr>
        <w:t>(</w:t>
      </w:r>
      <w:proofErr w:type="spellStart"/>
      <w:r w:rsidR="00A62570" w:rsidRPr="00831F04">
        <w:rPr>
          <w:bCs/>
          <w:i/>
          <w:iCs/>
          <w:szCs w:val="24"/>
          <w:rPrChange w:id="1205" w:author="Billy Mitchell" w:date="2023-11-08T20:24:00Z">
            <w:rPr>
              <w:bCs/>
              <w:szCs w:val="24"/>
            </w:rPr>
          </w:rPrChange>
        </w:rPr>
        <w:t>x</w:t>
      </w:r>
      <w:r w:rsidR="00A62570" w:rsidRPr="00831F04">
        <w:rPr>
          <w:bCs/>
          <w:i/>
          <w:iCs/>
          <w:szCs w:val="24"/>
          <w:vertAlign w:val="subscript"/>
          <w:rPrChange w:id="1206" w:author="Billy Mitchell" w:date="2023-11-08T20:24:00Z">
            <w:rPr>
              <w:bCs/>
              <w:szCs w:val="24"/>
              <w:vertAlign w:val="subscript"/>
            </w:rPr>
          </w:rPrChange>
        </w:rPr>
        <w:t>pilot</w:t>
      </w:r>
      <w:proofErr w:type="spellEnd"/>
      <w:r w:rsidR="00A62570" w:rsidRPr="00A62570">
        <w:rPr>
          <w:bCs/>
          <w:szCs w:val="24"/>
        </w:rPr>
        <w:t xml:space="preserve"> = 29.9</w:t>
      </w:r>
      <w:ins w:id="1207" w:author="Billy Mitchell" w:date="2023-11-08T20:26:00Z">
        <w:r w:rsidR="00E163E0">
          <w:rPr>
            <w:bCs/>
            <w:szCs w:val="24"/>
          </w:rPr>
          <w:t>,</w:t>
        </w:r>
      </w:ins>
      <w:r w:rsidR="00A62570" w:rsidRPr="00A62570">
        <w:rPr>
          <w:bCs/>
          <w:szCs w:val="24"/>
        </w:rPr>
        <w:t xml:space="preserve"> </w:t>
      </w:r>
      <w:r w:rsidR="00A62570" w:rsidRPr="00831F04">
        <w:rPr>
          <w:bCs/>
          <w:i/>
          <w:iCs/>
          <w:szCs w:val="24"/>
          <w:rPrChange w:id="1208" w:author="Billy Mitchell" w:date="2023-11-08T20:24:00Z">
            <w:rPr>
              <w:bCs/>
              <w:szCs w:val="24"/>
            </w:rPr>
          </w:rPrChange>
        </w:rPr>
        <w:t>x</w:t>
      </w:r>
      <w:r w:rsidR="00A62570" w:rsidRPr="00831F04">
        <w:rPr>
          <w:bCs/>
          <w:i/>
          <w:iCs/>
          <w:szCs w:val="24"/>
          <w:vertAlign w:val="subscript"/>
          <w:rPrChange w:id="1209" w:author="Billy Mitchell" w:date="2023-11-08T20:24:00Z">
            <w:rPr>
              <w:bCs/>
              <w:szCs w:val="24"/>
              <w:vertAlign w:val="subscript"/>
            </w:rPr>
          </w:rPrChange>
        </w:rPr>
        <w:t>exp2</w:t>
      </w:r>
      <w:r w:rsidR="00A62570" w:rsidRPr="00A62570">
        <w:rPr>
          <w:bCs/>
          <w:szCs w:val="24"/>
        </w:rPr>
        <w:t xml:space="preserve">= 31.0, </w:t>
      </w:r>
      <w:r w:rsidR="00A62570" w:rsidRPr="00831F04">
        <w:rPr>
          <w:bCs/>
          <w:i/>
          <w:iCs/>
          <w:szCs w:val="24"/>
          <w:rPrChange w:id="1210" w:author="Billy Mitchell" w:date="2023-11-08T20:24:00Z">
            <w:rPr>
              <w:bCs/>
              <w:szCs w:val="24"/>
            </w:rPr>
          </w:rPrChange>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 xml:space="preserve">(45) = -1, </w:t>
      </w:r>
      <w:r w:rsidR="00A62570" w:rsidRPr="00E163E0">
        <w:rPr>
          <w:bCs/>
          <w:i/>
          <w:iCs/>
          <w:szCs w:val="24"/>
          <w:rPrChange w:id="1211" w:author="Billy Mitchell" w:date="2023-11-08T20:25:00Z">
            <w:rPr>
              <w:bCs/>
              <w:szCs w:val="24"/>
            </w:rPr>
          </w:rPrChange>
        </w:rPr>
        <w:t xml:space="preserve">p </w:t>
      </w:r>
      <w:r w:rsidR="00A62570" w:rsidRPr="00A62570">
        <w:rPr>
          <w:bCs/>
          <w:szCs w:val="24"/>
        </w:rPr>
        <w:t>= 0.3)</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proofErr w:type="spellStart"/>
      <w:r w:rsidR="00A62570" w:rsidRPr="00E163E0">
        <w:rPr>
          <w:bCs/>
          <w:i/>
          <w:iCs/>
          <w:szCs w:val="24"/>
          <w:rPrChange w:id="1212" w:author="Billy Mitchell" w:date="2023-11-08T20:25:00Z">
            <w:rPr>
              <w:bCs/>
              <w:szCs w:val="24"/>
            </w:rPr>
          </w:rPrChange>
        </w:rPr>
        <w:t>x</w:t>
      </w:r>
      <w:r w:rsidR="00A62570" w:rsidRPr="00E163E0">
        <w:rPr>
          <w:bCs/>
          <w:i/>
          <w:iCs/>
          <w:szCs w:val="24"/>
          <w:vertAlign w:val="subscript"/>
          <w:rPrChange w:id="1213" w:author="Billy Mitchell" w:date="2023-11-08T20:25:00Z">
            <w:rPr>
              <w:bCs/>
              <w:szCs w:val="24"/>
              <w:vertAlign w:val="subscript"/>
            </w:rPr>
          </w:rPrChange>
        </w:rPr>
        <w:t>pilot</w:t>
      </w:r>
      <w:proofErr w:type="spellEnd"/>
      <w:r w:rsidR="00A62570" w:rsidRPr="00A62570">
        <w:rPr>
          <w:bCs/>
          <w:szCs w:val="24"/>
        </w:rPr>
        <w:t xml:space="preserve"> = 12.5, </w:t>
      </w:r>
      <w:r w:rsidR="00A62570" w:rsidRPr="00E163E0">
        <w:rPr>
          <w:bCs/>
          <w:i/>
          <w:iCs/>
          <w:szCs w:val="24"/>
          <w:rPrChange w:id="1214" w:author="Billy Mitchell" w:date="2023-11-08T20:25:00Z">
            <w:rPr>
              <w:bCs/>
              <w:szCs w:val="24"/>
            </w:rPr>
          </w:rPrChange>
        </w:rPr>
        <w:t>x</w:t>
      </w:r>
      <w:r w:rsidR="00A62570" w:rsidRPr="00E163E0">
        <w:rPr>
          <w:bCs/>
          <w:i/>
          <w:iCs/>
          <w:szCs w:val="24"/>
          <w:vertAlign w:val="subscript"/>
          <w:rPrChange w:id="1215" w:author="Billy Mitchell" w:date="2023-11-08T20:25:00Z">
            <w:rPr>
              <w:bCs/>
              <w:szCs w:val="24"/>
              <w:vertAlign w:val="subscript"/>
            </w:rPr>
          </w:rPrChange>
        </w:rPr>
        <w:t>exp2</w:t>
      </w:r>
      <w:r w:rsidR="00A62570" w:rsidRPr="00E163E0">
        <w:rPr>
          <w:bCs/>
          <w:i/>
          <w:iCs/>
          <w:szCs w:val="24"/>
          <w:rPrChange w:id="1216" w:author="Billy Mitchell" w:date="2023-11-08T20:25:00Z">
            <w:rPr>
              <w:bCs/>
              <w:szCs w:val="24"/>
            </w:rPr>
          </w:rPrChange>
        </w:rPr>
        <w:t xml:space="preserve"> </w:t>
      </w:r>
      <w:r w:rsidR="00A62570" w:rsidRPr="00A62570">
        <w:rPr>
          <w:bCs/>
          <w:szCs w:val="24"/>
        </w:rPr>
        <w:t xml:space="preserve">= 15.7, </w:t>
      </w:r>
      <w:r w:rsidR="00A62570" w:rsidRPr="00E163E0">
        <w:rPr>
          <w:bCs/>
          <w:i/>
          <w:iCs/>
          <w:szCs w:val="24"/>
          <w:rPrChange w:id="1217" w:author="Billy Mitchell" w:date="2023-11-08T20:25:00Z">
            <w:rPr>
              <w:bCs/>
              <w:szCs w:val="24"/>
            </w:rPr>
          </w:rPrChange>
        </w:rPr>
        <w:t>t</w:t>
      </w:r>
      <w:r w:rsidR="00A62570" w:rsidRPr="00A62570">
        <w:rPr>
          <w:bCs/>
          <w:szCs w:val="24"/>
        </w:rPr>
        <w:t xml:space="preserve">(48) = -3, </w:t>
      </w:r>
      <w:r w:rsidR="00A62570" w:rsidRPr="00E163E0">
        <w:rPr>
          <w:bCs/>
          <w:i/>
          <w:iCs/>
          <w:szCs w:val="24"/>
          <w:rPrChange w:id="1218" w:author="Billy Mitchell" w:date="2023-11-08T20:25:00Z">
            <w:rPr>
              <w:bCs/>
              <w:szCs w:val="24"/>
            </w:rPr>
          </w:rPrChange>
        </w:rPr>
        <w:t>p</w:t>
      </w:r>
      <w:r w:rsidR="00A62570" w:rsidRPr="00A62570">
        <w:rPr>
          <w:bCs/>
          <w:szCs w:val="24"/>
        </w:rPr>
        <w:t xml:space="preserve"> &lt; 0.001).</w:t>
      </w:r>
      <w:r w:rsidR="00A62570">
        <w:rPr>
          <w:bCs/>
          <w:szCs w:val="24"/>
        </w:rPr>
        <w:t xml:space="preserve"> The relevancy of the suppression subscale is unclear in this context, as suppression is not directly tested and neither subscale proved to be predictive of strategy usage during our pilot</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E163E0">
        <w:rPr>
          <w:bCs/>
          <w:i/>
          <w:iCs/>
          <w:szCs w:val="24"/>
          <w:rPrChange w:id="1219" w:author="Billy Mitchell" w:date="2023-11-08T20:25:00Z">
            <w:rPr>
              <w:bCs/>
              <w:szCs w:val="24"/>
            </w:rPr>
          </w:rPrChange>
        </w:rPr>
        <w:t>b</w:t>
      </w:r>
      <w:r w:rsidR="0020098B" w:rsidRPr="00BA2525">
        <w:rPr>
          <w:bCs/>
          <w:szCs w:val="24"/>
        </w:rPr>
        <w:t xml:space="preserve"> = -0.001, </w:t>
      </w:r>
      <w:r w:rsidR="0020098B" w:rsidRPr="00E163E0">
        <w:rPr>
          <w:bCs/>
          <w:i/>
          <w:iCs/>
          <w:szCs w:val="24"/>
          <w:rPrChange w:id="1220" w:author="Billy Mitchell" w:date="2023-11-08T20:25:00Z">
            <w:rPr>
              <w:bCs/>
              <w:szCs w:val="24"/>
            </w:rPr>
          </w:rPrChange>
        </w:rPr>
        <w:t xml:space="preserve">se </w:t>
      </w:r>
      <w:r w:rsidR="0020098B" w:rsidRPr="00BA2525">
        <w:rPr>
          <w:bCs/>
          <w:szCs w:val="24"/>
        </w:rPr>
        <w:t xml:space="preserve">= 0.002, </w:t>
      </w:r>
      <w:del w:id="1221" w:author="Billy Mitchell" w:date="2023-11-08T20:25:00Z">
        <w:r w:rsidR="0020098B" w:rsidRPr="00E163E0" w:rsidDel="00E163E0">
          <w:rPr>
            <w:bCs/>
            <w:i/>
            <w:iCs/>
            <w:szCs w:val="24"/>
            <w:rPrChange w:id="1222" w:author="Billy Mitchell" w:date="2023-11-08T20:25:00Z">
              <w:rPr>
                <w:bCs/>
                <w:szCs w:val="24"/>
              </w:rPr>
            </w:rPrChange>
          </w:rPr>
          <w:delText>t</w:delText>
        </w:r>
        <w:r w:rsidR="0020098B" w:rsidRPr="00BA2525" w:rsidDel="00E163E0">
          <w:rPr>
            <w:bCs/>
            <w:szCs w:val="24"/>
          </w:rPr>
          <w:delText xml:space="preserve">(150) = -0.56, </w:delText>
        </w:r>
      </w:del>
      <w:r w:rsidR="0020098B" w:rsidRPr="00E163E0">
        <w:rPr>
          <w:bCs/>
          <w:i/>
          <w:iCs/>
          <w:szCs w:val="24"/>
          <w:rPrChange w:id="1223" w:author="Billy Mitchell" w:date="2023-11-08T20:25:00Z">
            <w:rPr>
              <w:bCs/>
              <w:szCs w:val="24"/>
            </w:rPr>
          </w:rPrChange>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E163E0">
        <w:rPr>
          <w:bCs/>
          <w:i/>
          <w:iCs/>
          <w:szCs w:val="24"/>
          <w:rPrChange w:id="1224" w:author="Billy Mitchell" w:date="2023-11-08T20:25:00Z">
            <w:rPr>
              <w:bCs/>
              <w:szCs w:val="24"/>
            </w:rPr>
          </w:rPrChange>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E163E0">
        <w:rPr>
          <w:bCs/>
          <w:i/>
          <w:iCs/>
          <w:szCs w:val="24"/>
          <w:rPrChange w:id="1225" w:author="Billy Mitchell" w:date="2023-11-08T20:25:00Z">
            <w:rPr>
              <w:bCs/>
              <w:szCs w:val="24"/>
            </w:rPr>
          </w:rPrChange>
        </w:rPr>
        <w:t>se</w:t>
      </w:r>
      <w:r w:rsidR="0020098B" w:rsidRPr="00BA2525">
        <w:rPr>
          <w:bCs/>
          <w:szCs w:val="24"/>
        </w:rPr>
        <w:t xml:space="preserve"> = 0.002, </w:t>
      </w:r>
      <w:del w:id="1226" w:author="Billy Mitchell" w:date="2023-11-08T20:25:00Z">
        <w:r w:rsidR="0020098B" w:rsidRPr="00BA2525" w:rsidDel="00E163E0">
          <w:rPr>
            <w:bCs/>
            <w:szCs w:val="24"/>
          </w:rPr>
          <w:delText xml:space="preserve">t(150) = </w:delText>
        </w:r>
        <w:r w:rsidR="0020098B" w:rsidDel="00E163E0">
          <w:rPr>
            <w:bCs/>
            <w:szCs w:val="24"/>
          </w:rPr>
          <w:delText>0.93</w:delText>
        </w:r>
        <w:r w:rsidR="0020098B" w:rsidRPr="00BA2525" w:rsidDel="00E163E0">
          <w:rPr>
            <w:bCs/>
            <w:szCs w:val="24"/>
          </w:rPr>
          <w:delText xml:space="preserve">, </w:delText>
        </w:r>
      </w:del>
      <w:r w:rsidR="0020098B" w:rsidRPr="00E163E0">
        <w:rPr>
          <w:bCs/>
          <w:i/>
          <w:iCs/>
          <w:szCs w:val="24"/>
          <w:rPrChange w:id="1227" w:author="Billy Mitchell" w:date="2023-11-08T20:25:00Z">
            <w:rPr>
              <w:bCs/>
              <w:szCs w:val="24"/>
            </w:rPr>
          </w:rPrChange>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xml:space="preserve">. Additionally, if differences exist in IUS scores, the groups may differ in how they respond to ambiguity or uncertain situations.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proofErr w:type="spellStart"/>
      <w:r w:rsidR="00A62570" w:rsidRPr="00E163E0">
        <w:rPr>
          <w:bCs/>
          <w:i/>
          <w:iCs/>
          <w:szCs w:val="24"/>
          <w:rPrChange w:id="1228" w:author="Billy Mitchell" w:date="2023-11-08T20:25:00Z">
            <w:rPr>
              <w:bCs/>
              <w:szCs w:val="24"/>
            </w:rPr>
          </w:rPrChange>
        </w:rPr>
        <w:t>x</w:t>
      </w:r>
      <w:r w:rsidR="00A62570" w:rsidRPr="00E163E0">
        <w:rPr>
          <w:bCs/>
          <w:i/>
          <w:iCs/>
          <w:szCs w:val="24"/>
          <w:vertAlign w:val="subscript"/>
          <w:rPrChange w:id="1229" w:author="Billy Mitchell" w:date="2023-11-08T20:25:00Z">
            <w:rPr>
              <w:bCs/>
              <w:szCs w:val="24"/>
              <w:vertAlign w:val="subscript"/>
            </w:rPr>
          </w:rPrChange>
        </w:rPr>
        <w:t>pilot</w:t>
      </w:r>
      <w:proofErr w:type="spellEnd"/>
      <w:r w:rsidR="00A62570" w:rsidRPr="00E163E0">
        <w:rPr>
          <w:bCs/>
          <w:i/>
          <w:iCs/>
          <w:szCs w:val="24"/>
          <w:rPrChange w:id="1230" w:author="Billy Mitchell" w:date="2023-11-08T20:25:00Z">
            <w:rPr>
              <w:bCs/>
              <w:szCs w:val="24"/>
            </w:rPr>
          </w:rPrChange>
        </w:rPr>
        <w:t xml:space="preserve"> </w:t>
      </w:r>
      <w:r w:rsidR="00A62570" w:rsidRPr="00A62570">
        <w:rPr>
          <w:bCs/>
          <w:szCs w:val="24"/>
        </w:rPr>
        <w:t>= 33.6</w:t>
      </w:r>
      <w:ins w:id="1231" w:author="Billy Mitchell" w:date="2023-11-08T20:25:00Z">
        <w:r w:rsidR="00E163E0">
          <w:rPr>
            <w:bCs/>
            <w:szCs w:val="24"/>
          </w:rPr>
          <w:t xml:space="preserve">, </w:t>
        </w:r>
      </w:ins>
      <w:r w:rsidR="00A62570" w:rsidRPr="00A62570">
        <w:rPr>
          <w:bCs/>
          <w:szCs w:val="24"/>
        </w:rPr>
        <w:t xml:space="preserve"> </w:t>
      </w:r>
      <w:r w:rsidR="00A62570" w:rsidRPr="00E163E0">
        <w:rPr>
          <w:bCs/>
          <w:i/>
          <w:iCs/>
          <w:szCs w:val="24"/>
          <w:rPrChange w:id="1232" w:author="Billy Mitchell" w:date="2023-11-08T20:25:00Z">
            <w:rPr>
              <w:bCs/>
              <w:szCs w:val="24"/>
            </w:rPr>
          </w:rPrChange>
        </w:rPr>
        <w:t>x</w:t>
      </w:r>
      <w:r w:rsidR="00A62570" w:rsidRPr="00E163E0">
        <w:rPr>
          <w:bCs/>
          <w:i/>
          <w:iCs/>
          <w:szCs w:val="24"/>
          <w:vertAlign w:val="subscript"/>
          <w:rPrChange w:id="1233" w:author="Billy Mitchell" w:date="2023-11-08T20:25:00Z">
            <w:rPr>
              <w:bCs/>
              <w:szCs w:val="24"/>
              <w:vertAlign w:val="subscript"/>
            </w:rPr>
          </w:rPrChange>
        </w:rPr>
        <w:t>exp2</w:t>
      </w:r>
      <w:r w:rsidR="00A62570" w:rsidRPr="00A62570">
        <w:rPr>
          <w:bCs/>
          <w:szCs w:val="24"/>
        </w:rPr>
        <w:t xml:space="preserve">= 34.3, 95% CI= [-7.07, 5.59], </w:t>
      </w:r>
      <w:r w:rsidR="00A62570" w:rsidRPr="00A62570">
        <w:rPr>
          <w:bCs/>
          <w:i/>
          <w:iCs/>
          <w:szCs w:val="24"/>
        </w:rPr>
        <w:t>t</w:t>
      </w:r>
      <w:r w:rsidR="00A62570" w:rsidRPr="00A62570">
        <w:rPr>
          <w:bCs/>
          <w:szCs w:val="24"/>
        </w:rPr>
        <w:t>(35) = -0.2, p = 0.8).</w:t>
      </w:r>
      <w:r w:rsidR="00A62570">
        <w:rPr>
          <w:bCs/>
          <w:szCs w:val="24"/>
        </w:rPr>
        <w:t xml:space="preserve"> </w:t>
      </w:r>
      <w:r>
        <w:rPr>
          <w:bCs/>
          <w:szCs w:val="24"/>
        </w:rPr>
        <w:t>Assessing differences in dif</w:t>
      </w:r>
      <w:r w:rsidR="00A62570">
        <w:rPr>
          <w:bCs/>
          <w:szCs w:val="24"/>
        </w:rPr>
        <w:t>ficulties in applying emotion regulation strategies</w:t>
      </w:r>
      <w:r>
        <w:rPr>
          <w:bCs/>
          <w:szCs w:val="24"/>
        </w:rPr>
        <w:t xml:space="preserve"> via</w:t>
      </w:r>
      <w:r w:rsidR="00A62570">
        <w:rPr>
          <w:bCs/>
          <w:szCs w:val="24"/>
        </w:rPr>
        <w:t xml:space="preserve"> DERS</w:t>
      </w:r>
      <w:r>
        <w:rPr>
          <w:bCs/>
          <w:szCs w:val="24"/>
        </w:rPr>
        <w:t xml:space="preserve"> subscales</w:t>
      </w:r>
      <w:r w:rsidR="00A62570">
        <w:rPr>
          <w:bCs/>
          <w:szCs w:val="24"/>
        </w:rPr>
        <w:t xml:space="preserve"> </w:t>
      </w:r>
      <w:r>
        <w:rPr>
          <w:bCs/>
          <w:szCs w:val="24"/>
        </w:rPr>
        <w:t xml:space="preserve">was not possible because it was not administered to pilot participants. </w:t>
      </w:r>
    </w:p>
    <w:p w14:paraId="7669DE8E" w14:textId="451C9E62" w:rsidR="00425004" w:rsidRDefault="00B720B2" w:rsidP="009F52D2">
      <w:pPr>
        <w:spacing w:after="0" w:line="480" w:lineRule="auto"/>
        <w:ind w:left="0" w:firstLine="720"/>
        <w:rPr>
          <w:szCs w:val="24"/>
        </w:rPr>
      </w:pPr>
      <w:r w:rsidRPr="008C7178">
        <w:rPr>
          <w:b/>
          <w:szCs w:val="24"/>
        </w:rPr>
        <w:t>Intensity predicts regulatory strategy choice</w:t>
      </w:r>
      <w:r w:rsidR="00D326AE">
        <w:rPr>
          <w:b/>
          <w:szCs w:val="24"/>
        </w:rPr>
        <w:t xml:space="preserve"> in a less</w:t>
      </w:r>
      <w:r w:rsidR="00F33AE2">
        <w:rPr>
          <w:b/>
          <w:szCs w:val="24"/>
        </w:rPr>
        <w:t xml:space="preserve"> stimulating context</w:t>
      </w:r>
      <w:r w:rsidR="009F52D2">
        <w:rPr>
          <w:b/>
          <w:szCs w:val="24"/>
        </w:rPr>
        <w:t>.</w:t>
      </w:r>
      <w:r w:rsidR="00D84F4E">
        <w:rPr>
          <w:bCs/>
          <w:szCs w:val="24"/>
        </w:rPr>
        <w:t xml:space="preserve"> Our first model, containing only the affective intensity of pilot participants as a predictor</w:t>
      </w:r>
      <w:r w:rsidRPr="008C7178">
        <w:rPr>
          <w:szCs w:val="24"/>
        </w:rPr>
        <w:t xml:space="preserve"> to predict </w:t>
      </w:r>
      <w:r w:rsidR="00D84F4E">
        <w:rPr>
          <w:szCs w:val="24"/>
        </w:rPr>
        <w:t xml:space="preserve">online participants’ </w:t>
      </w:r>
      <w:r w:rsidRPr="008C7178">
        <w:rPr>
          <w:szCs w:val="24"/>
        </w:rPr>
        <w:t>strategy choice</w:t>
      </w:r>
      <w:r w:rsidR="00D84F4E">
        <w:rPr>
          <w:szCs w:val="24"/>
        </w:rPr>
        <w:t>,</w:t>
      </w:r>
      <w:r w:rsidRPr="008C7178">
        <w:rPr>
          <w:szCs w:val="24"/>
        </w:rPr>
        <w:t xml:space="preserve"> </w:t>
      </w:r>
      <w:r w:rsidRPr="00245B8B">
        <w:rPr>
          <w:szCs w:val="24"/>
        </w:rPr>
        <w:t>performed better than our null model</w:t>
      </w:r>
      <w:r w:rsidR="00564115" w:rsidRPr="00245B8B">
        <w:rPr>
          <w:szCs w:val="24"/>
        </w:rPr>
        <w:t xml:space="preserve"> (χ</w:t>
      </w:r>
      <w:r w:rsidR="00564115" w:rsidRPr="00245B8B">
        <w:rPr>
          <w:szCs w:val="24"/>
          <w:vertAlign w:val="superscript"/>
        </w:rPr>
        <w:t xml:space="preserve">2 </w:t>
      </w:r>
      <w:r w:rsidR="00564115" w:rsidRPr="00245B8B">
        <w:rPr>
          <w:szCs w:val="24"/>
        </w:rPr>
        <w:t>= 8.39)</w:t>
      </w:r>
      <w:r w:rsidR="00D84F4E" w:rsidRPr="00245B8B">
        <w:rPr>
          <w:szCs w:val="24"/>
        </w:rPr>
        <w:t xml:space="preserve">, demonstrating a </w:t>
      </w:r>
      <w:r w:rsidR="00D84F4E" w:rsidRPr="00245B8B">
        <w:rPr>
          <w:szCs w:val="24"/>
        </w:rPr>
        <w:lastRenderedPageBreak/>
        <w:t>small positive effect</w:t>
      </w:r>
      <w:r w:rsidRPr="00245B8B">
        <w:rPr>
          <w:szCs w:val="24"/>
        </w:rPr>
        <w:t xml:space="preserve"> (</w:t>
      </w:r>
      <w:r w:rsidR="00564115" w:rsidRPr="00E163E0">
        <w:rPr>
          <w:i/>
          <w:iCs/>
          <w:szCs w:val="24"/>
          <w:rPrChange w:id="1234" w:author="Billy Mitchell" w:date="2023-11-08T20:26:00Z">
            <w:rPr>
              <w:szCs w:val="24"/>
            </w:rPr>
          </w:rPrChange>
        </w:rPr>
        <w:t>OR</w:t>
      </w:r>
      <w:r w:rsidR="00564115" w:rsidRPr="00245B8B">
        <w:rPr>
          <w:szCs w:val="24"/>
        </w:rPr>
        <w:t xml:space="preserve"> = 1.06, </w:t>
      </w:r>
      <w:r w:rsidR="00564115" w:rsidRPr="00E163E0">
        <w:rPr>
          <w:i/>
          <w:iCs/>
          <w:szCs w:val="24"/>
          <w:rPrChange w:id="1235" w:author="Billy Mitchell" w:date="2023-11-08T20:26:00Z">
            <w:rPr>
              <w:szCs w:val="24"/>
            </w:rPr>
          </w:rPrChange>
        </w:rPr>
        <w:t>95% CI</w:t>
      </w:r>
      <w:r w:rsidR="00564115" w:rsidRPr="00245B8B">
        <w:rPr>
          <w:szCs w:val="24"/>
        </w:rPr>
        <w:t xml:space="preserve"> = [1.02, 1.10]</w:t>
      </w:r>
      <w:r w:rsidR="00D84F4E" w:rsidRPr="00245B8B">
        <w:rPr>
          <w:szCs w:val="24"/>
        </w:rPr>
        <w:t xml:space="preserve">, </w:t>
      </w:r>
      <w:r w:rsidRPr="00E163E0">
        <w:rPr>
          <w:i/>
          <w:iCs/>
          <w:szCs w:val="24"/>
          <w:rPrChange w:id="1236" w:author="Billy Mitchell" w:date="2023-11-08T20:26:00Z">
            <w:rPr>
              <w:szCs w:val="24"/>
            </w:rPr>
          </w:rPrChange>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chose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0.84, p = 0.36;</w:t>
      </w:r>
      <w:r w:rsidR="00EC3FBC">
        <w:rPr>
          <w:szCs w:val="24"/>
        </w:rPr>
        <w:t xml:space="preserve"> gender:</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0.89, p = 0.35;</w:t>
      </w:r>
      <w:r w:rsidR="00EC3FBC">
        <w:rPr>
          <w:szCs w:val="24"/>
        </w:rPr>
        <w:t xml:space="preserve"> DERS:</w:t>
      </w:r>
      <w:r w:rsidR="00564115" w:rsidRPr="00564115">
        <w:rPr>
          <w:rFonts w:ascii="Calibri" w:hAnsi="Calibri" w:cs="Calibri"/>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564115">
        <w:rPr>
          <w:rFonts w:ascii="Calibri" w:hAnsi="Calibri" w:cs="Calibri"/>
          <w:szCs w:val="24"/>
        </w:rPr>
        <w:t>χ</w:t>
      </w:r>
      <w:r w:rsidR="00564115" w:rsidRPr="00564115">
        <w:rPr>
          <w:szCs w:val="24"/>
          <w:vertAlign w:val="superscript"/>
        </w:rPr>
        <w:t>2</w:t>
      </w:r>
      <w:r w:rsidR="00564115">
        <w:rPr>
          <w:szCs w:val="24"/>
          <w:vertAlign w:val="superscript"/>
        </w:rPr>
        <w:t xml:space="preserve"> </w:t>
      </w:r>
      <w:r w:rsidR="00564115">
        <w:rPr>
          <w:szCs w:val="24"/>
        </w:rPr>
        <w:t>= 0.52, p = 0.52; respectively)</w:t>
      </w:r>
      <w:r w:rsidRPr="008C7178">
        <w:rPr>
          <w:szCs w:val="24"/>
        </w:rPr>
        <w:t>.</w:t>
      </w:r>
    </w:p>
    <w:p w14:paraId="1500E9B8" w14:textId="123DF0AC" w:rsidR="00BA2525" w:rsidRDefault="00CE7A92" w:rsidP="009F52D2">
      <w:pPr>
        <w:spacing w:after="0" w:line="480" w:lineRule="auto"/>
        <w:ind w:left="0" w:firstLine="720"/>
        <w:rPr>
          <w:bCs/>
          <w:szCs w:val="24"/>
        </w:rPr>
      </w:pPr>
      <w:r>
        <w:rPr>
          <w:b/>
          <w:szCs w:val="24"/>
        </w:rPr>
        <w:t xml:space="preserve">Online participants matched pilot participants less than chance when selecting distraction. </w:t>
      </w:r>
      <w:r w:rsidR="00774C33" w:rsidRPr="00774C33">
        <w:t>In signal detection theory, d prime (</w:t>
      </w:r>
      <w:r w:rsidR="00774C33" w:rsidRPr="00E163E0">
        <w:rPr>
          <w:i/>
          <w:iCs/>
          <w:rPrChange w:id="1237" w:author="Billy Mitchell" w:date="2023-11-08T20:26:00Z">
            <w:rPr/>
          </w:rPrChange>
        </w:rPr>
        <w:t>d</w:t>
      </w:r>
      <w:del w:id="1238" w:author="Billy Mitchell" w:date="2023-11-08T00:23:00Z">
        <w:r w:rsidR="00774C33" w:rsidRPr="00E163E0" w:rsidDel="0075725E">
          <w:rPr>
            <w:i/>
            <w:iCs/>
            <w:rPrChange w:id="1239" w:author="Billy Mitchell" w:date="2023-11-08T20:26:00Z">
              <w:rPr/>
            </w:rPrChange>
          </w:rPr>
          <w:delText>'</w:delText>
        </w:r>
      </w:del>
      <w:ins w:id="1240" w:author="Billy Mitchell" w:date="2023-11-08T00:23:00Z">
        <w:r w:rsidR="0075725E" w:rsidRPr="00E163E0">
          <w:rPr>
            <w:i/>
            <w:iCs/>
            <w:rPrChange w:id="1241" w:author="Billy Mitchell" w:date="2023-11-08T20:26:00Z">
              <w:rPr/>
            </w:rPrChange>
          </w:rPr>
          <w:t>’</w:t>
        </w:r>
      </w:ins>
      <w:r w:rsidR="00774C33" w:rsidRPr="00774C33">
        <w:t>) is a measure of sensitivity that quantifies the ability to distinguish between signal and noise in a binary decision task</w:t>
      </w:r>
      <w:r w:rsidR="00774C33">
        <w:t xml:space="preserve">, and thus, can be used to determine whether congruency in strategy choice and usage between pilot and experiment 2 participants is greater than chance. </w:t>
      </w:r>
      <w:r w:rsidR="0075725E">
        <w:t>D</w:t>
      </w:r>
      <w:del w:id="1242" w:author="Billy Mitchell" w:date="2023-11-08T00:23:00Z">
        <w:r w:rsidR="00774C33" w:rsidRPr="00774C33" w:rsidDel="0075725E">
          <w:delText>'</w:delText>
        </w:r>
      </w:del>
      <w:ins w:id="1243" w:author="Billy Mitchell" w:date="2023-11-08T00:23:00Z">
        <w:r w:rsidR="0075725E">
          <w:t>’</w:t>
        </w:r>
      </w:ins>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strategy was used by a pilot participant</w:t>
      </w:r>
      <w:r w:rsidR="00577985" w:rsidRPr="00577985">
        <w:t xml:space="preserve"> and selected</w:t>
      </w:r>
      <w:r w:rsidR="00577985">
        <w:t xml:space="preserve"> by an experiment 2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 pilot participant but was selected by an experiment 2 participant</w:t>
      </w:r>
      <w:r w:rsidR="00577985" w:rsidRPr="00577985">
        <w:t>).</w:t>
      </w:r>
      <w:r w:rsidR="00774C33">
        <w:t xml:space="preserve"> Importantly, d</w:t>
      </w:r>
      <w:del w:id="1244" w:author="Billy Mitchell" w:date="2023-11-08T00:23:00Z">
        <w:r w:rsidR="00774C33" w:rsidRPr="00774C33" w:rsidDel="0075725E">
          <w:delText>'</w:delText>
        </w:r>
      </w:del>
      <w:ins w:id="1245" w:author="Billy Mitchell" w:date="2023-11-08T00:23:00Z">
        <w:r w:rsidR="0075725E">
          <w:t>’</w:t>
        </w:r>
      </w:ins>
      <w:r w:rsidR="00774C33">
        <w:t xml:space="preserve"> is robust to unequal prior probabilities in binary outcomes, as occurs in our strategy selection</w:t>
      </w:r>
      <w:r w:rsidR="00562C94">
        <w:t xml:space="preserve"> (73.1% of pilot observations used distraction)</w:t>
      </w:r>
      <w:r w:rsidR="00774C33">
        <w:t>, through the incorporation of a bias parameter. Using this approach</w:t>
      </w:r>
      <w:r>
        <w:t>, we found that experiment 2 participants matched pilot participants in their selection of reappraisal nearly at chance (</w:t>
      </w:r>
      <w:r w:rsidRPr="00E163E0">
        <w:rPr>
          <w:i/>
          <w:iCs/>
          <w:rPrChange w:id="1246" w:author="Billy Mitchell" w:date="2023-11-08T20:26:00Z">
            <w:rPr/>
          </w:rPrChange>
        </w:rPr>
        <w:t>d</w:t>
      </w:r>
      <w:del w:id="1247" w:author="Billy Mitchell" w:date="2023-11-08T00:23:00Z">
        <w:r w:rsidRPr="00E163E0" w:rsidDel="0075725E">
          <w:rPr>
            <w:i/>
            <w:iCs/>
            <w:rPrChange w:id="1248" w:author="Billy Mitchell" w:date="2023-11-08T20:26:00Z">
              <w:rPr/>
            </w:rPrChange>
          </w:rPr>
          <w:delText>'</w:delText>
        </w:r>
      </w:del>
      <w:ins w:id="1249" w:author="Billy Mitchell" w:date="2023-11-08T00:23:00Z">
        <w:r w:rsidR="0075725E" w:rsidRPr="00E163E0">
          <w:rPr>
            <w:i/>
            <w:iCs/>
            <w:rPrChange w:id="1250" w:author="Billy Mitchell" w:date="2023-11-08T20:26:00Z">
              <w:rPr/>
            </w:rPrChange>
          </w:rPr>
          <w:t>’</w:t>
        </w:r>
      </w:ins>
      <w:r w:rsidRPr="00E163E0">
        <w:rPr>
          <w:i/>
          <w:iCs/>
          <w:rPrChange w:id="1251" w:author="Billy Mitchell" w:date="2023-11-08T20:26:00Z">
            <w:rPr/>
          </w:rPrChange>
        </w:rPr>
        <w:t xml:space="preserve"> </w:t>
      </w:r>
      <w:r>
        <w:t>= -0.08) but were below chance in matching distraction (</w:t>
      </w:r>
      <w:r w:rsidRPr="00774C33">
        <w:t>d</w:t>
      </w:r>
      <w:del w:id="1252" w:author="Billy Mitchell" w:date="2023-11-08T00:23:00Z">
        <w:r w:rsidRPr="00774C33" w:rsidDel="0075725E">
          <w:delText>'</w:delText>
        </w:r>
      </w:del>
      <w:ins w:id="1253" w:author="Billy Mitchell" w:date="2023-11-08T00:23:00Z">
        <w:r w:rsidR="0075725E">
          <w:t>’</w:t>
        </w:r>
      </w:ins>
      <w:r>
        <w:t xml:space="preserve"> = -0.41)</w:t>
      </w:r>
      <w:r w:rsidR="00EB0294">
        <w:t xml:space="preserve"> (</w:t>
      </w:r>
      <w:r w:rsidR="00EB0294">
        <w:rPr>
          <w:b/>
          <w:bCs/>
        </w:rPr>
        <w:t xml:space="preserve">Fig. </w:t>
      </w:r>
      <w:ins w:id="1254" w:author="Billy Mitchell" w:date="2023-11-08T19:12:00Z">
        <w:r w:rsidR="00372E6A">
          <w:rPr>
            <w:b/>
            <w:bCs/>
          </w:rPr>
          <w:t>6</w:t>
        </w:r>
      </w:ins>
      <w:del w:id="1255" w:author="Billy Mitchell" w:date="2023-11-08T19:12:00Z">
        <w:r w:rsidR="00EB0294" w:rsidDel="00372E6A">
          <w:rPr>
            <w:b/>
            <w:bCs/>
          </w:rPr>
          <w:delText>5</w:delText>
        </w:r>
      </w:del>
      <w:r w:rsidR="00EB0294" w:rsidRPr="00EB0294">
        <w:t>)</w:t>
      </w:r>
      <w:r>
        <w:t xml:space="preserve">. The difference in selection congruency between these strategies was significant as determined by a paired samples t-test </w:t>
      </w:r>
      <w:r w:rsidR="00577985" w:rsidRPr="00577985">
        <w:rPr>
          <w:bCs/>
          <w:szCs w:val="24"/>
        </w:rPr>
        <w:t xml:space="preserve"> (</w:t>
      </w:r>
      <w:proofErr w:type="spellStart"/>
      <w:r w:rsidR="00577985" w:rsidRPr="00E163E0">
        <w:rPr>
          <w:bCs/>
          <w:i/>
          <w:iCs/>
          <w:szCs w:val="24"/>
          <w:rPrChange w:id="1256" w:author="Billy Mitchell" w:date="2023-11-08T20:26:00Z">
            <w:rPr>
              <w:bCs/>
              <w:szCs w:val="24"/>
            </w:rPr>
          </w:rPrChange>
        </w:rPr>
        <w:t>x</w:t>
      </w:r>
      <w:r w:rsidRPr="00E163E0">
        <w:rPr>
          <w:bCs/>
          <w:i/>
          <w:iCs/>
          <w:szCs w:val="24"/>
          <w:vertAlign w:val="subscript"/>
          <w:rPrChange w:id="1257" w:author="Billy Mitchell" w:date="2023-11-08T20:26:00Z">
            <w:rPr>
              <w:bCs/>
              <w:szCs w:val="24"/>
              <w:vertAlign w:val="subscript"/>
            </w:rPr>
          </w:rPrChange>
        </w:rPr>
        <w:t>diff</w:t>
      </w:r>
      <w:proofErr w:type="spellEnd"/>
      <w:r w:rsidR="00577985" w:rsidRPr="00E163E0">
        <w:rPr>
          <w:bCs/>
          <w:i/>
          <w:iCs/>
          <w:szCs w:val="24"/>
          <w:rPrChange w:id="1258" w:author="Billy Mitchell" w:date="2023-11-08T20:26:00Z">
            <w:rPr>
              <w:bCs/>
              <w:szCs w:val="24"/>
            </w:rPr>
          </w:rPrChange>
        </w:rPr>
        <w:t xml:space="preserve"> </w:t>
      </w:r>
      <w:r w:rsidR="00577985" w:rsidRPr="00577985">
        <w:rPr>
          <w:bCs/>
          <w:szCs w:val="24"/>
        </w:rPr>
        <w:t xml:space="preserve">= </w:t>
      </w:r>
      <w:r>
        <w:rPr>
          <w:bCs/>
          <w:szCs w:val="24"/>
        </w:rPr>
        <w:t>0.328</w:t>
      </w:r>
      <w:r w:rsidR="00577985" w:rsidRPr="00577985">
        <w:rPr>
          <w:bCs/>
          <w:szCs w:val="24"/>
        </w:rPr>
        <w:t xml:space="preserve">, </w:t>
      </w:r>
      <w:r w:rsidR="00577985" w:rsidRPr="00E163E0">
        <w:rPr>
          <w:bCs/>
          <w:i/>
          <w:iCs/>
          <w:szCs w:val="24"/>
          <w:rPrChange w:id="1259" w:author="Billy Mitchell" w:date="2023-11-08T20:26:00Z">
            <w:rPr>
              <w:bCs/>
              <w:szCs w:val="24"/>
            </w:rPr>
          </w:rPrChange>
        </w:rPr>
        <w:t>95% CI</w:t>
      </w:r>
      <w:ins w:id="1260" w:author="Billy Mitchell" w:date="2023-11-08T20:27:00Z">
        <w:r w:rsidR="00E163E0">
          <w:rPr>
            <w:bCs/>
            <w:i/>
            <w:iCs/>
            <w:szCs w:val="24"/>
          </w:rPr>
          <w:t xml:space="preserve"> </w:t>
        </w:r>
        <w:r w:rsidR="00E163E0" w:rsidRPr="00E163E0">
          <w:rPr>
            <w:bCs/>
            <w:szCs w:val="24"/>
            <w:rPrChange w:id="1261" w:author="Billy Mitchell" w:date="2023-11-08T20:27:00Z">
              <w:rPr>
                <w:bCs/>
                <w:i/>
                <w:iCs/>
                <w:szCs w:val="24"/>
              </w:rPr>
            </w:rPrChange>
          </w:rPr>
          <w:t>=</w:t>
        </w:r>
        <w:r w:rsidR="00E163E0">
          <w:rPr>
            <w:bCs/>
            <w:szCs w:val="24"/>
          </w:rPr>
          <w:t xml:space="preserve"> [</w:t>
        </w:r>
      </w:ins>
      <w:del w:id="1262" w:author="Billy Mitchell" w:date="2023-11-08T20:27:00Z">
        <w:r w:rsidR="00577985" w:rsidRPr="00577985" w:rsidDel="00E163E0">
          <w:rPr>
            <w:bCs/>
            <w:szCs w:val="24"/>
          </w:rPr>
          <w:delText>(</w:delText>
        </w:r>
      </w:del>
      <w:r>
        <w:rPr>
          <w:bCs/>
          <w:szCs w:val="24"/>
        </w:rPr>
        <w:t>0.313</w:t>
      </w:r>
      <w:r w:rsidR="00577985" w:rsidRPr="00577985">
        <w:rPr>
          <w:bCs/>
          <w:szCs w:val="24"/>
        </w:rPr>
        <w:t xml:space="preserve">, </w:t>
      </w:r>
      <w:r>
        <w:rPr>
          <w:bCs/>
          <w:szCs w:val="24"/>
        </w:rPr>
        <w:t>0.342</w:t>
      </w:r>
      <w:ins w:id="1263" w:author="Billy Mitchell" w:date="2023-11-08T20:27:00Z">
        <w:r w:rsidR="00E163E0">
          <w:rPr>
            <w:bCs/>
            <w:szCs w:val="24"/>
          </w:rPr>
          <w:t>]</w:t>
        </w:r>
      </w:ins>
      <w:del w:id="1264" w:author="Billy Mitchell" w:date="2023-11-08T20:27:00Z">
        <w:r w:rsidR="00577985" w:rsidRPr="00577985" w:rsidDel="00E163E0">
          <w:rPr>
            <w:bCs/>
            <w:szCs w:val="24"/>
          </w:rPr>
          <w:delText>)</w:delText>
        </w:r>
      </w:del>
      <w:r w:rsidR="00577985" w:rsidRPr="00577985">
        <w:rPr>
          <w:bCs/>
          <w:szCs w:val="24"/>
        </w:rPr>
        <w:t xml:space="preserve">, </w:t>
      </w:r>
      <w:r w:rsidR="00577985" w:rsidRPr="00E163E0">
        <w:rPr>
          <w:bCs/>
          <w:i/>
          <w:iCs/>
          <w:szCs w:val="24"/>
          <w:rPrChange w:id="1265" w:author="Billy Mitchell" w:date="2023-11-08T20:27:00Z">
            <w:rPr>
              <w:bCs/>
              <w:szCs w:val="24"/>
            </w:rPr>
          </w:rPrChange>
        </w:rPr>
        <w:t>t</w:t>
      </w:r>
      <w:r w:rsidR="00577985" w:rsidRPr="00577985">
        <w:rPr>
          <w:bCs/>
          <w:szCs w:val="24"/>
        </w:rPr>
        <w:t>(</w:t>
      </w:r>
      <w:r>
        <w:rPr>
          <w:bCs/>
          <w:szCs w:val="24"/>
        </w:rPr>
        <w:t>149)</w:t>
      </w:r>
      <w:r w:rsidR="00577985" w:rsidRPr="00577985">
        <w:rPr>
          <w:bCs/>
          <w:szCs w:val="24"/>
        </w:rPr>
        <w:t xml:space="preserve"> = </w:t>
      </w:r>
      <w:r>
        <w:rPr>
          <w:bCs/>
          <w:szCs w:val="24"/>
        </w:rPr>
        <w:t>43</w:t>
      </w:r>
      <w:r w:rsidR="00577985" w:rsidRPr="00577985">
        <w:rPr>
          <w:bCs/>
          <w:szCs w:val="24"/>
        </w:rPr>
        <w:t xml:space="preserve">, </w:t>
      </w:r>
      <w:r w:rsidR="00577985" w:rsidRPr="00E163E0">
        <w:rPr>
          <w:bCs/>
          <w:i/>
          <w:iCs/>
          <w:szCs w:val="24"/>
          <w:rPrChange w:id="1266" w:author="Billy Mitchell" w:date="2023-11-08T20:27:00Z">
            <w:rPr>
              <w:bCs/>
              <w:szCs w:val="24"/>
            </w:rPr>
          </w:rPrChange>
        </w:rPr>
        <w:t>p</w:t>
      </w:r>
      <w:r w:rsidR="00577985" w:rsidRPr="00577985">
        <w:rPr>
          <w:bCs/>
          <w:szCs w:val="24"/>
        </w:rPr>
        <w:t xml:space="preserve"> &lt; 0.001)</w:t>
      </w:r>
      <w:r>
        <w:rPr>
          <w:bCs/>
          <w:szCs w:val="24"/>
        </w:rPr>
        <w:t>, suggesting that differences in the deployment of distraction</w:t>
      </w:r>
      <w:r w:rsidR="002B4BE0">
        <w:rPr>
          <w:bCs/>
          <w:szCs w:val="24"/>
        </w:rPr>
        <w:t xml:space="preserve"> between the two groups</w:t>
      </w:r>
      <w:r>
        <w:rPr>
          <w:bCs/>
          <w:szCs w:val="24"/>
        </w:rPr>
        <w:t xml:space="preserve"> may be driving differences in how predictive affective intensity was towards strategy choice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online sample and </w:t>
      </w:r>
      <w:r w:rsidR="006E3035">
        <w:rPr>
          <w:bCs/>
          <w:szCs w:val="24"/>
        </w:rPr>
        <w:lastRenderedPageBreak/>
        <w:t>haunted house sample, as distraction was</w:t>
      </w:r>
      <w:r w:rsidR="004F2368">
        <w:rPr>
          <w:bCs/>
          <w:szCs w:val="24"/>
        </w:rPr>
        <w:t xml:space="preserve"> only selected in 48.8% of observations for Experiment 2.</w:t>
      </w:r>
      <w:r w:rsidR="00577985">
        <w:rPr>
          <w:bCs/>
          <w:szCs w:val="24"/>
        </w:rPr>
        <w:t xml:space="preserve"> </w:t>
      </w:r>
      <w:r w:rsidR="00EC3FBC">
        <w:rPr>
          <w:bCs/>
          <w:szCs w:val="24"/>
        </w:rPr>
        <w:t xml:space="preserve">Taken together, </w:t>
      </w:r>
      <w:r w:rsidR="006E3035">
        <w:rPr>
          <w:bCs/>
          <w:szCs w:val="24"/>
        </w:rPr>
        <w:t>we found that participants used emotional intensity to inform their ER strategy choice in a low-stimulation, but not high-stimulation, paradigm and that this lack of relationship in our previous studies may be due to an observed overuse of distraction relative to what we predicted from lower-stimulation strategy choice contexts</w:t>
      </w:r>
      <w:r w:rsidR="00EC3FBC">
        <w:rPr>
          <w:bCs/>
          <w:szCs w:val="24"/>
        </w:rPr>
        <w:t>.</w:t>
      </w:r>
    </w:p>
    <w:p w14:paraId="137A2D58" w14:textId="13A233D9" w:rsidR="00EB6E76" w:rsidRPr="00BA2525" w:rsidRDefault="00EB6E76" w:rsidP="009F52D2">
      <w:pPr>
        <w:spacing w:after="0" w:line="480" w:lineRule="auto"/>
        <w:ind w:left="0" w:firstLine="720"/>
        <w:rPr>
          <w:bCs/>
          <w:szCs w:val="24"/>
        </w:rPr>
      </w:pPr>
    </w:p>
    <w:p w14:paraId="390A48A5" w14:textId="77777777" w:rsidR="00EB6E76" w:rsidRDefault="006725C8" w:rsidP="00FE44DA">
      <w:pPr>
        <w:spacing w:after="160" w:line="259" w:lineRule="auto"/>
        <w:ind w:left="0" w:firstLine="0"/>
        <w:rPr>
          <w:b/>
          <w:szCs w:val="24"/>
        </w:rPr>
      </w:pPr>
      <w:r>
        <w:rPr>
          <w:b/>
          <w:szCs w:val="24"/>
        </w:rPr>
        <w:br w:type="page"/>
      </w:r>
    </w:p>
    <w:p w14:paraId="2519EB1B" w14:textId="03DD4FE2" w:rsidR="00EB6E76" w:rsidRDefault="00EB6E76" w:rsidP="00FE44DA">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72576" behindDoc="0" locked="0" layoutInCell="1" allowOverlap="1" wp14:anchorId="798C8863" wp14:editId="2DF86A44">
                <wp:simplePos x="0" y="0"/>
                <wp:positionH relativeFrom="margin">
                  <wp:align>center</wp:align>
                </wp:positionH>
                <wp:positionV relativeFrom="paragraph">
                  <wp:posOffset>132352</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260459" w:rsidRPr="00477E20" w:rsidRDefault="0026045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61AC636D" w:rsidR="00260459" w:rsidRPr="00987D5D" w:rsidRDefault="00260459" w:rsidP="00EB6E76">
                              <w:pPr>
                                <w:spacing w:after="0" w:line="240" w:lineRule="auto"/>
                                <w:ind w:left="0" w:firstLine="0"/>
                                <w:rPr>
                                  <w:sz w:val="20"/>
                                  <w:szCs w:val="20"/>
                                </w:rPr>
                              </w:pPr>
                              <w:r w:rsidRPr="00A52143">
                                <w:rPr>
                                  <w:b/>
                                  <w:bCs/>
                                  <w:sz w:val="20"/>
                                  <w:szCs w:val="20"/>
                                </w:rPr>
                                <w:t xml:space="preserve">Fig </w:t>
                              </w:r>
                              <w:ins w:id="1267" w:author="Billy Mitchell" w:date="2023-11-08T19:12:00Z">
                                <w:r w:rsidR="00372E6A">
                                  <w:rPr>
                                    <w:b/>
                                    <w:bCs/>
                                    <w:sz w:val="20"/>
                                    <w:szCs w:val="20"/>
                                  </w:rPr>
                                  <w:t>6</w:t>
                                </w:r>
                              </w:ins>
                              <w:del w:id="1268"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9" style="position:absolute;left:0;text-align:left;margin-left:0;margin-top:10.4pt;width:507.1pt;height:408pt;z-index:251672576;mso-position-horizontal:center;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Ts&#10;A2ch2leWuy223W+4XG5XO6XW7Xe8Xm9Xu+X2/X/AYHBYPCYXDYfEYnFYvGY2/QG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&#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">
                <v:group id="Group 19" o:spid="_x0000_s1050"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1"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2"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5" o:title="A picture containing schematic&#10;&#10;Description automatically generated"/>
                    </v:shape>
                    <v:shape id="Text Box 2" o:spid="_x0000_s1053"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260459" w:rsidRPr="00477E20" w:rsidRDefault="00260459" w:rsidP="00EB6E76">
                            <w:pPr>
                              <w:ind w:left="0" w:firstLine="0"/>
                              <w:jc w:val="center"/>
                              <w:rPr>
                                <w:sz w:val="32"/>
                                <w:szCs w:val="28"/>
                              </w:rPr>
                            </w:pPr>
                            <w:r w:rsidRPr="00477E20">
                              <w:rPr>
                                <w:sz w:val="32"/>
                                <w:szCs w:val="28"/>
                              </w:rPr>
                              <w:t>***</w:t>
                            </w:r>
                          </w:p>
                        </w:txbxContent>
                      </v:textbox>
                    </v:shape>
                  </v:group>
                  <v:line id="Straight Connector 15" o:spid="_x0000_s1054"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5"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61AC636D" w:rsidR="00260459" w:rsidRPr="00987D5D" w:rsidRDefault="00260459" w:rsidP="00EB6E76">
                        <w:pPr>
                          <w:spacing w:after="0" w:line="240" w:lineRule="auto"/>
                          <w:ind w:left="0" w:firstLine="0"/>
                          <w:rPr>
                            <w:sz w:val="20"/>
                            <w:szCs w:val="20"/>
                          </w:rPr>
                        </w:pPr>
                        <w:r w:rsidRPr="00A52143">
                          <w:rPr>
                            <w:b/>
                            <w:bCs/>
                            <w:sz w:val="20"/>
                            <w:szCs w:val="20"/>
                          </w:rPr>
                          <w:t xml:space="preserve">Fig </w:t>
                        </w:r>
                        <w:ins w:id="1269" w:author="Billy Mitchell" w:date="2023-11-08T19:12:00Z">
                          <w:r w:rsidR="00372E6A">
                            <w:rPr>
                              <w:b/>
                              <w:bCs/>
                              <w:sz w:val="20"/>
                              <w:szCs w:val="20"/>
                            </w:rPr>
                            <w:t>6</w:t>
                          </w:r>
                        </w:ins>
                        <w:del w:id="1270" w:author="Billy Mitchell" w:date="2023-11-08T19:12:00Z">
                          <w:r w:rsidDel="00372E6A">
                            <w:rPr>
                              <w:b/>
                              <w:bCs/>
                              <w:sz w:val="20"/>
                              <w:szCs w:val="20"/>
                            </w:rPr>
                            <w:delText>5</w:delText>
                          </w:r>
                        </w:del>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w:t>
                        </w:r>
                        <w:r>
                          <w:rPr>
                            <w:sz w:val="20"/>
                            <w:szCs w:val="20"/>
                          </w:rPr>
                          <w:t>Prediction Accuracy –</w:t>
                        </w:r>
                        <w:r w:rsidRPr="00A52143">
                          <w:rPr>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v:textbox>
                </v:shape>
                <w10:wrap type="square" anchorx="margin"/>
              </v:group>
            </w:pict>
          </mc:Fallback>
        </mc:AlternateContent>
      </w:r>
    </w:p>
    <w:p w14:paraId="742C3AC2" w14:textId="7D9B6678" w:rsidR="00EB6E76" w:rsidRDefault="00EB6E76" w:rsidP="00FE44DA">
      <w:pPr>
        <w:spacing w:after="160" w:line="259" w:lineRule="auto"/>
        <w:ind w:left="0" w:firstLine="0"/>
        <w:rPr>
          <w:b/>
          <w:szCs w:val="24"/>
        </w:rPr>
      </w:pPr>
    </w:p>
    <w:p w14:paraId="579C2784" w14:textId="6B543024" w:rsidR="00EB6E76" w:rsidRDefault="00EB6E76" w:rsidP="00FE44DA">
      <w:pPr>
        <w:spacing w:after="160" w:line="259" w:lineRule="auto"/>
        <w:ind w:left="0" w:firstLine="0"/>
        <w:rPr>
          <w:b/>
          <w:szCs w:val="24"/>
        </w:rPr>
      </w:pPr>
    </w:p>
    <w:p w14:paraId="4F3F4746" w14:textId="77777777" w:rsidR="00EB6E76" w:rsidRDefault="00EB6E76" w:rsidP="00FE44DA">
      <w:pPr>
        <w:spacing w:after="160" w:line="259" w:lineRule="auto"/>
        <w:ind w:left="0" w:firstLine="0"/>
        <w:rPr>
          <w:b/>
          <w:szCs w:val="24"/>
        </w:rPr>
      </w:pPr>
    </w:p>
    <w:p w14:paraId="43F8E366" w14:textId="77777777" w:rsidR="00EB6E76" w:rsidRDefault="00EB6E76" w:rsidP="00FE44DA">
      <w:pPr>
        <w:spacing w:after="160" w:line="259" w:lineRule="auto"/>
        <w:ind w:left="0" w:firstLine="0"/>
        <w:rPr>
          <w:b/>
          <w:szCs w:val="24"/>
        </w:rPr>
      </w:pPr>
    </w:p>
    <w:p w14:paraId="1D0A3124" w14:textId="77777777" w:rsidR="00EB6E76" w:rsidRDefault="00EB6E76" w:rsidP="00FE44DA">
      <w:pPr>
        <w:spacing w:after="160" w:line="259" w:lineRule="auto"/>
        <w:ind w:left="0" w:firstLine="0"/>
        <w:rPr>
          <w:b/>
          <w:szCs w:val="24"/>
        </w:rPr>
      </w:pPr>
    </w:p>
    <w:p w14:paraId="04C26F9F" w14:textId="77777777" w:rsidR="00EB6E76" w:rsidRDefault="00EB6E76" w:rsidP="00FE44DA">
      <w:pPr>
        <w:spacing w:after="160" w:line="259" w:lineRule="auto"/>
        <w:ind w:left="0" w:firstLine="0"/>
        <w:rPr>
          <w:b/>
          <w:szCs w:val="24"/>
        </w:rPr>
      </w:pPr>
    </w:p>
    <w:p w14:paraId="7C323124" w14:textId="77777777" w:rsidR="00EB6E76" w:rsidRDefault="00EB6E76" w:rsidP="00FE44DA">
      <w:pPr>
        <w:spacing w:after="160" w:line="259" w:lineRule="auto"/>
        <w:ind w:left="0" w:firstLine="0"/>
        <w:rPr>
          <w:b/>
          <w:szCs w:val="24"/>
        </w:rPr>
      </w:pPr>
    </w:p>
    <w:p w14:paraId="4AC19844" w14:textId="77777777" w:rsidR="00EB6E76" w:rsidRDefault="00EB6E76" w:rsidP="00FE44DA">
      <w:pPr>
        <w:spacing w:after="160" w:line="259" w:lineRule="auto"/>
        <w:ind w:left="0" w:firstLine="0"/>
        <w:rPr>
          <w:b/>
          <w:szCs w:val="24"/>
        </w:rPr>
      </w:pPr>
    </w:p>
    <w:p w14:paraId="786883E4" w14:textId="77777777" w:rsidR="00EB6E76" w:rsidRDefault="00EB6E76" w:rsidP="00FE44DA">
      <w:pPr>
        <w:spacing w:after="160" w:line="259" w:lineRule="auto"/>
        <w:ind w:left="0" w:firstLine="0"/>
        <w:rPr>
          <w:b/>
          <w:szCs w:val="24"/>
        </w:rPr>
      </w:pPr>
    </w:p>
    <w:p w14:paraId="58B0197E" w14:textId="25B74BA2" w:rsidR="00654027" w:rsidRDefault="00B720B2" w:rsidP="00FE44DA">
      <w:pPr>
        <w:spacing w:after="160" w:line="259" w:lineRule="auto"/>
        <w:ind w:left="0" w:firstLine="0"/>
        <w:rPr>
          <w:b/>
          <w:szCs w:val="24"/>
        </w:rPr>
      </w:pPr>
      <w:r w:rsidRPr="008C7178">
        <w:rPr>
          <w:b/>
          <w:szCs w:val="24"/>
        </w:rPr>
        <w:lastRenderedPageBreak/>
        <w:t>GENERAL DISCUSSION</w:t>
      </w:r>
      <w:bookmarkStart w:id="1271" w:name="_Hlk120030645"/>
    </w:p>
    <w:p w14:paraId="19A92E23" w14:textId="4D6CA9C7" w:rsidR="00654027" w:rsidRDefault="00B720B2" w:rsidP="000967D7">
      <w:pPr>
        <w:spacing w:after="0" w:line="480" w:lineRule="auto"/>
        <w:ind w:left="0" w:firstLine="720"/>
        <w:rPr>
          <w:szCs w:val="24"/>
        </w:rPr>
      </w:pPr>
      <w:r w:rsidRPr="008C7178">
        <w:rPr>
          <w:szCs w:val="24"/>
        </w:rPr>
        <w:t>T</w:t>
      </w:r>
      <w:r w:rsidR="00245B8B">
        <w:rPr>
          <w:szCs w:val="24"/>
        </w:rPr>
        <w:t>wo</w:t>
      </w:r>
      <w:r w:rsidRPr="008C7178">
        <w:rPr>
          <w:szCs w:val="24"/>
        </w:rPr>
        <w:t xml:space="preserve"> experiments examined the association between emotional intensity and regulation strategy usage in a </w:t>
      </w:r>
      <w:r w:rsidR="00245B8B">
        <w:rPr>
          <w:szCs w:val="24"/>
        </w:rPr>
        <w:t>complex, high-intensity, multimodal</w:t>
      </w:r>
      <w:r w:rsidRPr="008C7178">
        <w:rPr>
          <w:szCs w:val="24"/>
        </w:rPr>
        <w:t xml:space="preserve"> context. Experiment</w:t>
      </w:r>
      <w:r w:rsidR="0099482C">
        <w:rPr>
          <w:szCs w:val="24"/>
        </w:rPr>
        <w:t>s</w:t>
      </w:r>
      <w:r w:rsidRPr="008C7178">
        <w:rPr>
          <w:szCs w:val="24"/>
        </w:rPr>
        <w:t xml:space="preserve"> 1 tasked untrained participants to recall emotional and spontaneous regulatory behaviors in a surprise recall task after exposure. </w:t>
      </w:r>
      <w:r w:rsidR="00245B8B">
        <w:rPr>
          <w:szCs w:val="24"/>
        </w:rPr>
        <w:t>Affective</w:t>
      </w:r>
      <w:r w:rsidRPr="008C7178">
        <w:rPr>
          <w:szCs w:val="24"/>
        </w:rPr>
        <w:t xml:space="preserve"> intensity </w:t>
      </w:r>
      <w:del w:id="1272" w:author="Billy Mitchell" w:date="2023-11-08T02:26:00Z">
        <w:r w:rsidRPr="008C7178" w:rsidDel="00C70EEB">
          <w:rPr>
            <w:szCs w:val="24"/>
          </w:rPr>
          <w:delText xml:space="preserve">predicted regulation </w:delText>
        </w:r>
      </w:del>
      <w:del w:id="1273" w:author="Billy Mitchell" w:date="2023-11-08T02:24:00Z">
        <w:r w:rsidRPr="008C7178" w:rsidDel="005C6A10">
          <w:rPr>
            <w:szCs w:val="24"/>
          </w:rPr>
          <w:delText>extent</w:delText>
        </w:r>
      </w:del>
      <w:del w:id="1274" w:author="Billy Mitchell" w:date="2023-11-08T02:26:00Z">
        <w:r w:rsidRPr="008C7178" w:rsidDel="00C70EEB">
          <w:rPr>
            <w:szCs w:val="24"/>
          </w:rPr>
          <w:delText>, but not</w:delText>
        </w:r>
      </w:del>
      <w:ins w:id="1275" w:author="Billy Mitchell" w:date="2023-11-08T02:26:00Z">
        <w:r w:rsidR="00C70EEB">
          <w:rPr>
            <w:szCs w:val="24"/>
          </w:rPr>
          <w:t>did not predict</w:t>
        </w:r>
      </w:ins>
      <w:r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Pr="008C7178">
        <w:rPr>
          <w:szCs w:val="24"/>
        </w:rPr>
        <w:t xml:space="preserve">Experiment </w:t>
      </w:r>
      <w:r w:rsidR="00245B8B">
        <w:rPr>
          <w:szCs w:val="24"/>
        </w:rPr>
        <w:t>2</w:t>
      </w:r>
      <w:r w:rsidRPr="008C7178">
        <w:rPr>
          <w:szCs w:val="24"/>
        </w:rPr>
        <w:t xml:space="preserve"> </w:t>
      </w:r>
      <w:r w:rsidR="00A11BE7">
        <w:rPr>
          <w:szCs w:val="24"/>
        </w:rPr>
        <w:t>found an</w:t>
      </w:r>
      <w:r w:rsidRPr="008C7178">
        <w:rPr>
          <w:szCs w:val="24"/>
        </w:rPr>
        <w:t xml:space="preserve"> association between affective intensity and strategy choice</w:t>
      </w:r>
      <w:r w:rsidR="00A11BE7">
        <w:rPr>
          <w:szCs w:val="24"/>
        </w:rPr>
        <w:t xml:space="preserve"> among participants considering events that had occurred within the haunted house but which they were exposed to via decontextualized vignettes</w:t>
      </w:r>
      <w:r w:rsidRPr="008C7178">
        <w:rPr>
          <w:szCs w:val="24"/>
        </w:rPr>
        <w:t xml:space="preserve">. The present findings highlight challenges in translating emotion regulation theory to real-world application, as decontextualized high-intensity paradigms may not accurately reflect regulatory behaviors in everyday life.  </w:t>
      </w:r>
    </w:p>
    <w:p w14:paraId="53B9A953" w14:textId="56DE7ED4"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 may offer nuance to our understanding of affective intensity’s influence upon regulation strategy application</w:t>
      </w:r>
      <w:r w:rsidR="00F3676B">
        <w:rPr>
          <w:szCs w:val="24"/>
        </w:rPr>
        <w:t xml:space="preserve"> and should be framed by the research on environmental affordances, or the extent to which features of a situation lend themselves to either distraction or reappraisal </w:t>
      </w:r>
      <w:r w:rsidR="00F3676B">
        <w:rPr>
          <w:szCs w:val="24"/>
        </w:rPr>
        <w:fldChar w:fldCharType="begin"/>
      </w:r>
      <w:r w:rsidR="007B47B5">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F3676B" w:rsidRPr="00F3676B">
        <w:t>(Suri et al., 2018; Young &amp; Suri, 2020)</w:t>
      </w:r>
      <w:r w:rsidR="00F3676B">
        <w:rPr>
          <w:szCs w:val="24"/>
        </w:rPr>
        <w:fldChar w:fldCharType="end"/>
      </w:r>
      <w:r w:rsidR="00F3676B">
        <w:rPr>
          <w:szCs w:val="24"/>
        </w:rPr>
        <w:t xml:space="preserve">. </w:t>
      </w:r>
      <w:r w:rsidR="00E82ED7">
        <w:rPr>
          <w:szCs w:val="24"/>
        </w:rPr>
        <w:t>Individuals likely found themselves initially regulating with the strategy they believed had the greatest value (i.e., the most effective strategy with the lowest effort investment)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decision-making frameworks of emotion regulation</w:t>
      </w:r>
      <w:r w:rsidR="00E82ED7">
        <w:rPr>
          <w:szCs w:val="24"/>
        </w:rPr>
        <w:t xml:space="preserve"> </w:t>
      </w:r>
      <w:r w:rsidR="00E82ED7">
        <w:rPr>
          <w:szCs w:val="24"/>
        </w:rPr>
        <w:fldChar w:fldCharType="begin"/>
      </w:r>
      <w:r w:rsidR="00E82ED7">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E82ED7" w:rsidRPr="00E82ED7">
        <w:t>(Etkin et al., 2015)</w:t>
      </w:r>
      <w:r w:rsidR="00E82ED7">
        <w:rPr>
          <w:szCs w:val="24"/>
        </w:rPr>
        <w:fldChar w:fldCharType="end"/>
      </w:r>
      <w:r w:rsidR="00E82ED7">
        <w:rPr>
          <w:szCs w:val="24"/>
        </w:rPr>
        <w:t>. However, the unrelenting, attention-grabbing nature of challenging high-intensity situations may grant few affordances by which to distract oneself.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F20EDF">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F20EDF" w:rsidRPr="00F20EDF">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 xml:space="preserve">relationship hypothesized by Etkin and colleagues who </w:t>
      </w:r>
      <w:r w:rsidR="00F142D6">
        <w:rPr>
          <w:szCs w:val="24"/>
        </w:rPr>
        <w:lastRenderedPageBreak/>
        <w:t xml:space="preserve">posited that </w:t>
      </w:r>
      <w:r w:rsidR="00F142D6" w:rsidRPr="00F142D6">
        <w:rPr>
          <w:szCs w:val="24"/>
        </w:rPr>
        <w:t>a more explicit, higher-cost, model-based approach</w:t>
      </w:r>
      <w:r w:rsidR="007A5F22">
        <w:rPr>
          <w:szCs w:val="24"/>
        </w:rPr>
        <w:t xml:space="preserve"> to emotion regulation may be applied</w:t>
      </w:r>
      <w:r w:rsidR="00F20EDF">
        <w:rPr>
          <w:szCs w:val="24"/>
        </w:rPr>
        <w:t xml:space="preserve"> more effectively</w:t>
      </w:r>
      <w:r w:rsidR="007A5F22">
        <w:rPr>
          <w:szCs w:val="24"/>
        </w:rPr>
        <w:t xml:space="preserve"> when i</w:t>
      </w:r>
      <w:r w:rsidR="00F142D6" w:rsidRPr="00F142D6">
        <w:rPr>
          <w:szCs w:val="24"/>
        </w:rPr>
        <w:t xml:space="preserve">mplicit, or model-free, emotion regulation tendencies </w:t>
      </w:r>
      <w:r w:rsidR="007A5F22">
        <w:rPr>
          <w:szCs w:val="24"/>
        </w:rPr>
        <w:t xml:space="preserve">were not arriving at their desired goal via prediction error adjustment alone </w:t>
      </w:r>
      <w:r w:rsidR="007A5F22">
        <w:rPr>
          <w:szCs w:val="24"/>
        </w:rPr>
        <w:fldChar w:fldCharType="begin"/>
      </w:r>
      <w:r w:rsidR="007A5F22">
        <w:rPr>
          <w:szCs w:val="24"/>
        </w:rPr>
        <w:instrText xml:space="preserve"> ADDIN ZOTERO_ITEM CSL_CITATION {"citationID":"cu6CyfHg","properties":{"formattedCitation":"(Etkin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7A5F22">
        <w:rPr>
          <w:szCs w:val="24"/>
        </w:rPr>
        <w:fldChar w:fldCharType="separate"/>
      </w:r>
      <w:r w:rsidR="007A5F22" w:rsidRPr="007A5F22">
        <w:t>(Etkin et al., 2015)</w:t>
      </w:r>
      <w:r w:rsidR="007A5F22">
        <w:rPr>
          <w:szCs w:val="24"/>
        </w:rPr>
        <w:fldChar w:fldCharType="end"/>
      </w:r>
      <w:r w:rsidR="007A5F22">
        <w:rPr>
          <w:szCs w:val="24"/>
        </w:rPr>
        <w:t xml:space="preserv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low-stimulation, text-based representation, as had been done in </w:t>
      </w:r>
      <w:r w:rsidR="005C0C32">
        <w:rPr>
          <w:szCs w:val="24"/>
        </w:rPr>
        <w:t>Experiment 2</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 reappraisal or distraction in situations when it would canonically make sense to do so (i.e., low and high intensity, </w:t>
      </w:r>
      <w:r w:rsidR="00C52CA8">
        <w:rPr>
          <w:szCs w:val="24"/>
        </w:rPr>
        <w:t>respectively</w:t>
      </w:r>
      <w:r w:rsidR="005C0C32">
        <w:rPr>
          <w:szCs w:val="24"/>
        </w:rPr>
        <w:t xml:space="preserve">). </w:t>
      </w:r>
      <w:r>
        <w:rPr>
          <w:szCs w:val="24"/>
        </w:rPr>
        <w:t xml:space="preserve">  </w:t>
      </w:r>
    </w:p>
    <w:p w14:paraId="3BC7BCB2" w14:textId="11B73B23" w:rsidR="00654027" w:rsidRDefault="00733E94" w:rsidP="000967D7">
      <w:pPr>
        <w:spacing w:after="0" w:line="480" w:lineRule="auto"/>
        <w:ind w:left="0" w:firstLine="720"/>
        <w:rPr>
          <w:szCs w:val="24"/>
        </w:rPr>
      </w:pPr>
      <w:r>
        <w:rPr>
          <w:szCs w:val="24"/>
        </w:rPr>
        <w:t>C</w:t>
      </w:r>
      <w:r w:rsidRPr="008C7178">
        <w:rPr>
          <w:szCs w:val="24"/>
        </w:rPr>
        <w:t xml:space="preserve">old-to-hot empathy gap </w:t>
      </w:r>
      <w:r w:rsidR="00B720B2" w:rsidRPr="008C7178">
        <w:rPr>
          <w:szCs w:val="24"/>
        </w:rPr>
        <w:t>research</w:t>
      </w:r>
      <w:r w:rsidRPr="008C7178">
        <w:rPr>
          <w:szCs w:val="24"/>
        </w:rPr>
        <w:t xml:space="preserve">, or </w:t>
      </w:r>
      <w:r>
        <w:rPr>
          <w:szCs w:val="24"/>
        </w:rPr>
        <w:t>forecasting differences</w:t>
      </w:r>
      <w:r w:rsidRPr="008C7178">
        <w:rPr>
          <w:szCs w:val="24"/>
        </w:rPr>
        <w:t xml:space="preserve"> between how people feel in relatively decontextualized circumstances and how they think they would feel in more intense circumstances</w:t>
      </w:r>
      <w:r w:rsidR="0047236C">
        <w:rPr>
          <w:szCs w:val="24"/>
        </w:rPr>
        <w:t xml:space="preserve"> </w:t>
      </w:r>
      <w:r w:rsidR="0047236C">
        <w:rPr>
          <w:szCs w:val="24"/>
        </w:rPr>
        <w:fldChar w:fldCharType="begin"/>
      </w:r>
      <w:r w:rsidR="007B47B5">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47236C" w:rsidRPr="0047236C">
        <w:t>(Loewenstein, 1996)</w:t>
      </w:r>
      <w:r w:rsidR="0047236C">
        <w:rPr>
          <w:szCs w:val="24"/>
        </w:rPr>
        <w:fldChar w:fldCharType="end"/>
      </w:r>
      <w:r>
        <w:rPr>
          <w:szCs w:val="24"/>
        </w:rPr>
        <w:t>,</w:t>
      </w:r>
      <w:r w:rsidR="00B720B2" w:rsidRPr="008C7178">
        <w:rPr>
          <w:szCs w:val="24"/>
        </w:rPr>
        <w:t xml:space="preserve"> may </w:t>
      </w:r>
      <w:r>
        <w:rPr>
          <w:szCs w:val="24"/>
        </w:rPr>
        <w:t>be of note</w:t>
      </w:r>
      <w:r w:rsidR="005C0C32">
        <w:rPr>
          <w:szCs w:val="24"/>
        </w:rPr>
        <w:t xml:space="preserve"> as well</w:t>
      </w:r>
      <w:r>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7B47B5">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54CD8" w:rsidRPr="00054CD8">
        <w:t>(Sayette et al., 2008; Van Boven &amp; Loewenstein, 2003)</w:t>
      </w:r>
      <w:r w:rsidR="0047236C">
        <w:rPr>
          <w:szCs w:val="24"/>
        </w:rPr>
        <w:fldChar w:fldCharType="end"/>
      </w:r>
      <w:r w:rsidR="00B720B2" w:rsidRPr="008C7178">
        <w:rPr>
          <w:szCs w:val="24"/>
        </w:rPr>
        <w:t xml:space="preserve">. Such a pattern mirrors the differences observed between Experiments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 </w:t>
      </w:r>
      <w:r>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7B47B5">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54CD8" w:rsidRPr="00054CD8">
        <w:t>(Friedman &amp; Gustavson, 2022)</w:t>
      </w:r>
      <w:r w:rsidR="00054CD8">
        <w:rPr>
          <w:szCs w:val="24"/>
        </w:rPr>
        <w:fldChar w:fldCharType="end"/>
      </w:r>
      <w:r>
        <w:rPr>
          <w:szCs w:val="24"/>
        </w:rPr>
        <w:t xml:space="preserve">. </w:t>
      </w:r>
      <w:r w:rsidR="00B720B2" w:rsidRPr="008C7178">
        <w:rPr>
          <w:szCs w:val="24"/>
        </w:rPr>
        <w:t xml:space="preserve">Though this study is the first to our knowledge that has utilized </w:t>
      </w:r>
      <w:r w:rsidR="005C0C32">
        <w:rPr>
          <w:szCs w:val="24"/>
        </w:rPr>
        <w:t xml:space="preserve">a high-intensity, high-stimulation </w:t>
      </w:r>
      <w:r w:rsidR="00170D09">
        <w:rPr>
          <w:szCs w:val="24"/>
        </w:rPr>
        <w:t>quasi-natural</w:t>
      </w:r>
      <w:r w:rsidR="00B720B2" w:rsidRPr="008C7178">
        <w:rPr>
          <w:szCs w:val="24"/>
        </w:rPr>
        <w:t>istic paradigm to demonstrate this in the domain of ER, similar approaches have demonstrated similar discrepancies in moral domains</w:t>
      </w:r>
      <w:r w:rsidR="00054CD8">
        <w:rPr>
          <w:szCs w:val="24"/>
        </w:rPr>
        <w:t xml:space="preserve"> </w:t>
      </w:r>
      <w:r w:rsidR="00054CD8">
        <w:rPr>
          <w:szCs w:val="24"/>
        </w:rPr>
        <w:fldChar w:fldCharType="begin"/>
      </w:r>
      <w:r w:rsidR="007B47B5">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54CD8" w:rsidRPr="00054CD8">
        <w:t>(FeldmanHall et al., 2012)</w:t>
      </w:r>
      <w:r w:rsidR="00054CD8">
        <w:rPr>
          <w:szCs w:val="24"/>
        </w:rPr>
        <w:fldChar w:fldCharType="end"/>
      </w:r>
      <w:r w:rsidR="00B720B2" w:rsidRPr="008C7178">
        <w:rPr>
          <w:szCs w:val="24"/>
        </w:rPr>
        <w:t xml:space="preserve">.   </w:t>
      </w:r>
    </w:p>
    <w:p w14:paraId="6F23CCF3" w14:textId="77777777" w:rsidR="0075725E" w:rsidRDefault="00B720B2" w:rsidP="000967D7">
      <w:pPr>
        <w:spacing w:after="0" w:line="480" w:lineRule="auto"/>
        <w:ind w:left="0" w:firstLine="720"/>
        <w:rPr>
          <w:ins w:id="1276" w:author="Billy Mitchell" w:date="2023-11-08T00:23:00Z"/>
          <w:szCs w:val="24"/>
        </w:rPr>
      </w:pPr>
      <w:r w:rsidRPr="008C7178">
        <w:rPr>
          <w:szCs w:val="24"/>
        </w:rPr>
        <w:t xml:space="preserve">There are several limitations in our experimental approach that </w:t>
      </w:r>
      <w:r w:rsidR="00CB34D6">
        <w:rPr>
          <w:szCs w:val="24"/>
        </w:rPr>
        <w:t>have not</w:t>
      </w:r>
      <w:r w:rsidRPr="008C7178">
        <w:rPr>
          <w:szCs w:val="24"/>
        </w:rPr>
        <w:t xml:space="preserve"> be</w:t>
      </w:r>
      <w:r w:rsidR="00CB34D6">
        <w:rPr>
          <w:szCs w:val="24"/>
        </w:rPr>
        <w:t>en</w:t>
      </w:r>
      <w:r w:rsidRPr="008C7178">
        <w:rPr>
          <w:szCs w:val="24"/>
        </w:rPr>
        <w:t xml:space="preserve"> noted. First, our aims </w:t>
      </w:r>
      <w:r w:rsidR="005C0C32">
        <w:rPr>
          <w:szCs w:val="24"/>
        </w:rPr>
        <w:t>were</w:t>
      </w:r>
      <w:r w:rsidR="00034D34">
        <w:rPr>
          <w:szCs w:val="24"/>
        </w:rPr>
        <w:t xml:space="preserve"> relatively narrow in comparison to the vast emotion regulation behavior variability captured by this dataset and </w:t>
      </w:r>
      <w:r w:rsidRPr="008C7178">
        <w:rPr>
          <w:szCs w:val="24"/>
        </w:rPr>
        <w:t>resulted in excluding many observations</w:t>
      </w:r>
      <w:r w:rsidR="005C0C32">
        <w:rPr>
          <w:szCs w:val="24"/>
        </w:rPr>
        <w:t xml:space="preserve"> that did not meet our </w:t>
      </w:r>
      <w:r w:rsidR="005C0C32">
        <w:rPr>
          <w:szCs w:val="24"/>
        </w:rPr>
        <w:lastRenderedPageBreak/>
        <w:t>inclusion criteria.</w:t>
      </w:r>
      <w:r w:rsidR="00023609">
        <w:rPr>
          <w:szCs w:val="24"/>
        </w:rPr>
        <w:t xml:space="preserve"> </w:t>
      </w:r>
      <w:r w:rsidR="00034D34">
        <w:rPr>
          <w:szCs w:val="24"/>
        </w:rPr>
        <w:t>More analyses are needed and planned to fully explore this space</w:t>
      </w:r>
      <w:r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7B47B5">
        <w:rPr>
          <w:szCs w:val="24"/>
        </w:rPr>
        <w:instrText xml:space="preserve"> ADDIN ZOTERO_ITEM CSL_CITATION {"citationID":"CrEJNpg8","properties":{"formattedCitation":"(Clasen, 2019; Tashjian et al., 2022)","plainCitation":"(Clasen,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experience.","language":"en","page":"11","source":"Zotero","title":"Adrenaline junkies and white-knucklers_ A quantitative study of fear management in haunted house visitors","author":[{"family":"Clasen","given":"Mathias"}],"issued":{"date-parts":[["2019"]]}}},{"id":3736,"uris":["http://zotero.org/users/6239255/items/SMCJQ3BP"],"itemData":{"id":3736,"type":"article-journal","abstract":"Threats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7B651D" w:rsidRPr="007B651D">
        <w:t>(Clasen,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Pr="008C7178">
        <w:rPr>
          <w:szCs w:val="24"/>
        </w:rPr>
        <w:t>. The use of a haunted house as our setting also may have resulted in self-selection biases</w:t>
      </w:r>
      <w:r w:rsidR="00034D34">
        <w:rPr>
          <w:szCs w:val="24"/>
        </w:rPr>
        <w:t xml:space="preserve"> within our sample</w:t>
      </w:r>
      <w:r w:rsidRPr="008C7178">
        <w:rPr>
          <w:szCs w:val="24"/>
        </w:rPr>
        <w:t>.</w:t>
      </w:r>
      <w:r w:rsidR="00034D34">
        <w:rPr>
          <w:szCs w:val="24"/>
        </w:rPr>
        <w:t xml:space="preserve"> </w:t>
      </w:r>
      <w:moveFromRangeStart w:id="1277" w:author="Billy Mitchell" w:date="2023-11-08T00:24:00Z" w:name="move150295457"/>
      <w:moveFrom w:id="1278" w:author="Billy Mitchell" w:date="2023-11-08T00:24:00Z">
        <w:r w:rsidR="00034D34" w:rsidDel="0075725E">
          <w:rPr>
            <w:szCs w:val="24"/>
          </w:rPr>
          <w:t>To monitor this, participants were asked several questions regarding their motivations and expectations regarding participation.</w:t>
        </w:r>
        <w:r w:rsidRPr="008C7178" w:rsidDel="0075725E">
          <w:rPr>
            <w:szCs w:val="24"/>
          </w:rPr>
          <w:t xml:space="preserve"> When asked about motivations for participating, thrill seeking (x = 65.7, 0 – 100 scale) was slightly above the average of all motivations (x = 52.0, sd = 28.5) and enjoyment of fear was just above the scale midpoint (x = 3.88, 0 – 6 scale).</w:t>
        </w:r>
        <w:r w:rsidR="00EC3FBC" w:rsidDel="0075725E">
          <w:rPr>
            <w:szCs w:val="24"/>
          </w:rPr>
          <w:t xml:space="preserve"> This means that our participants may have had somewhat atypical regulatory motivations relative to individuals who do not willingly sign up for haunted house studies. </w:t>
        </w:r>
      </w:moveFrom>
      <w:moveFromRangeEnd w:id="1277"/>
    </w:p>
    <w:p w14:paraId="2295957B" w14:textId="77777777" w:rsidR="0075725E" w:rsidRDefault="0075725E" w:rsidP="000967D7">
      <w:pPr>
        <w:spacing w:after="0" w:line="480" w:lineRule="auto"/>
        <w:ind w:left="0" w:firstLine="720"/>
        <w:rPr>
          <w:ins w:id="1279" w:author="Billy Mitchell" w:date="2023-11-08T00:23:00Z"/>
          <w:szCs w:val="24"/>
        </w:rPr>
      </w:pPr>
    </w:p>
    <w:p w14:paraId="2EFB9A53" w14:textId="0DF246DF" w:rsidR="00EC3FBC" w:rsidRDefault="00C240EC" w:rsidP="000967D7">
      <w:pPr>
        <w:spacing w:after="0" w:line="480" w:lineRule="auto"/>
        <w:ind w:left="0" w:firstLine="720"/>
        <w:rPr>
          <w:szCs w:val="24"/>
        </w:rPr>
      </w:pPr>
      <w:r>
        <w:rPr>
          <w:szCs w:val="24"/>
        </w:rPr>
        <w:t xml:space="preserve">Additionally, we unfortunately do not have measures of startle sensitivity or fear-enjoyment from Experiment 2 participants, which may explain some of the differences in regulatory behaviors between samples. As such, further investigation into the effects of both context and individual differences upon regulatory behaviors </w:t>
      </w:r>
      <w:proofErr w:type="gramStart"/>
      <w:r>
        <w:rPr>
          <w:szCs w:val="24"/>
        </w:rPr>
        <w:t>are</w:t>
      </w:r>
      <w:proofErr w:type="gramEnd"/>
      <w:r>
        <w:rPr>
          <w:szCs w:val="24"/>
        </w:rPr>
        <w:t xml:space="preserve"> warranted. </w:t>
      </w:r>
    </w:p>
    <w:p w14:paraId="00A6FD1A" w14:textId="5E41F84E" w:rsidR="00061A33" w:rsidRDefault="00061A33" w:rsidP="000967D7">
      <w:pPr>
        <w:spacing w:after="0" w:line="480" w:lineRule="auto"/>
        <w:ind w:left="0" w:firstLine="720"/>
        <w:rPr>
          <w:szCs w:val="24"/>
        </w:rPr>
      </w:pPr>
      <w:r>
        <w:rPr>
          <w:szCs w:val="24"/>
        </w:rPr>
        <w:t xml:space="preserve">A small but important contingent of the existing emotion regulation literature has highlighted </w:t>
      </w:r>
      <w:proofErr w:type="spellStart"/>
      <w:r>
        <w:rPr>
          <w:szCs w:val="24"/>
        </w:rPr>
        <w:t>intrastrategy</w:t>
      </w:r>
      <w:proofErr w:type="spellEnd"/>
      <w:r>
        <w:rPr>
          <w:szCs w:val="24"/>
        </w:rPr>
        <w:t xml:space="preserve"> heterogeneity in the regulation techniques that we had examined </w:t>
      </w:r>
      <w:r>
        <w:rPr>
          <w:szCs w:val="24"/>
        </w:rPr>
        <w:fldChar w:fldCharType="begin"/>
      </w:r>
      <w:r w:rsidR="007B47B5">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23367E" w:rsidRPr="0023367E">
        <w:t>(Uusberg et al., 2019; Webb et al., 2012)</w:t>
      </w:r>
      <w:r>
        <w:rPr>
          <w:szCs w:val="24"/>
        </w:rPr>
        <w:fldChar w:fldCharType="end"/>
      </w:r>
      <w:r>
        <w:rPr>
          <w:szCs w:val="24"/>
        </w:rPr>
        <w:t>.</w:t>
      </w:r>
      <w:r w:rsidR="0023367E">
        <w:rPr>
          <w:szCs w:val="24"/>
        </w:rPr>
        <w:t xml:space="preserve"> For example, Webb and colleagues identified at least three distinct emotion regulation approaches </w:t>
      </w:r>
      <w:del w:id="1280" w:author="Billy Mitchell [2]" w:date="2023-11-07T13:34:00Z">
        <w:r w:rsidR="0023367E" w:rsidDel="0038635A">
          <w:rPr>
            <w:szCs w:val="24"/>
          </w:rPr>
          <w:delText>which</w:delText>
        </w:r>
      </w:del>
      <w:ins w:id="1281" w:author="Billy Mitchell [2]" w:date="2023-11-07T13:34:00Z">
        <w:r w:rsidR="0038635A">
          <w:rPr>
            <w:szCs w:val="24"/>
          </w:rPr>
          <w:t>that</w:t>
        </w:r>
      </w:ins>
      <w:r w:rsidR="0023367E">
        <w:rPr>
          <w:szCs w:val="24"/>
        </w:rPr>
        <w:t xml:space="preserve"> could be categorized as reappraisal </w:t>
      </w:r>
      <w:r w:rsidR="00F20EDF">
        <w:rPr>
          <w:szCs w:val="24"/>
        </w:rPr>
        <w:t>(</w:t>
      </w:r>
      <w:ins w:id="1282" w:author="Billy Mitchell [2]" w:date="2023-11-07T13:35:00Z">
        <w:r w:rsidR="0038635A">
          <w:rPr>
            <w:szCs w:val="24"/>
          </w:rPr>
          <w:t xml:space="preserve">i.e., </w:t>
        </w:r>
      </w:ins>
      <w:del w:id="1283" w:author="Billy Mitchell [2]" w:date="2023-11-07T13:34:00Z">
        <w:r w:rsidR="00F20EDF" w:rsidDel="0038635A">
          <w:rPr>
            <w:szCs w:val="24"/>
          </w:rPr>
          <w:delText>R</w:delText>
        </w:r>
      </w:del>
      <w:ins w:id="1284" w:author="Billy Mitchell [2]" w:date="2023-11-07T13:34:00Z">
        <w:r w:rsidR="0038635A">
          <w:rPr>
            <w:szCs w:val="24"/>
          </w:rPr>
          <w:t>r</w:t>
        </w:r>
      </w:ins>
      <w:r w:rsidR="00F20EDF">
        <w:rPr>
          <w:szCs w:val="24"/>
        </w:rPr>
        <w:t xml:space="preserve">eappraising the stimulus, </w:t>
      </w:r>
      <w:del w:id="1285" w:author="Billy Mitchell [2]" w:date="2023-11-07T13:34:00Z">
        <w:r w:rsidR="00F20EDF" w:rsidDel="0038635A">
          <w:rPr>
            <w:szCs w:val="24"/>
          </w:rPr>
          <w:delText>Reappraising</w:delText>
        </w:r>
      </w:del>
      <w:ins w:id="1286" w:author="Billy Mitchell [2]" w:date="2023-11-07T13:34:00Z">
        <w:r w:rsidR="0038635A">
          <w:rPr>
            <w:szCs w:val="24"/>
          </w:rPr>
          <w:t>reappraising</w:t>
        </w:r>
      </w:ins>
      <w:r w:rsidR="00F20EDF">
        <w:rPr>
          <w:szCs w:val="24"/>
        </w:rPr>
        <w:t xml:space="preserve"> the emotional response, </w:t>
      </w:r>
      <w:ins w:id="1287" w:author="Billy Mitchell [2]" w:date="2023-11-07T13:34:00Z">
        <w:r w:rsidR="0038635A">
          <w:rPr>
            <w:szCs w:val="24"/>
          </w:rPr>
          <w:t>r</w:t>
        </w:r>
      </w:ins>
      <w:del w:id="1288" w:author="Billy Mitchell [2]" w:date="2023-11-07T13:34:00Z">
        <w:r w:rsidR="00F20EDF" w:rsidDel="0038635A">
          <w:rPr>
            <w:szCs w:val="24"/>
          </w:rPr>
          <w:delText>R</w:delText>
        </w:r>
      </w:del>
      <w:r w:rsidR="00F20EDF">
        <w:rPr>
          <w:szCs w:val="24"/>
        </w:rPr>
        <w:t>eapprais</w:t>
      </w:r>
      <w:ins w:id="1289" w:author="Billy Mitchell [2]" w:date="2023-11-07T13:34:00Z">
        <w:r w:rsidR="0038635A">
          <w:rPr>
            <w:szCs w:val="24"/>
          </w:rPr>
          <w:t>al</w:t>
        </w:r>
      </w:ins>
      <w:del w:id="1290" w:author="Billy Mitchell [2]" w:date="2023-11-07T13:34:00Z">
        <w:r w:rsidR="00F20EDF" w:rsidDel="0038635A">
          <w:rPr>
            <w:szCs w:val="24"/>
          </w:rPr>
          <w:delText>e</w:delText>
        </w:r>
      </w:del>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 would necessitate far more observations than are available in this dataset.   </w:t>
      </w:r>
    </w:p>
    <w:p w14:paraId="7FF5C8CC" w14:textId="7A7ACA1E"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A45523">
        <w:rPr>
          <w:szCs w:val="24"/>
        </w:rPr>
        <w:t>, the group context</w:t>
      </w:r>
      <w:r w:rsidR="00B671FF">
        <w:rPr>
          <w:szCs w:val="24"/>
        </w:rPr>
        <w:t xml:space="preserve"> </w:t>
      </w:r>
      <w:r w:rsidR="00B671FF">
        <w:rPr>
          <w:szCs w:val="24"/>
        </w:rPr>
        <w:lastRenderedPageBreak/>
        <w:t>in which the experience occurred m</w:t>
      </w:r>
      <w:r w:rsidR="00A45523">
        <w:rPr>
          <w:szCs w:val="24"/>
        </w:rPr>
        <w:t xml:space="preserve">ay have influenced </w:t>
      </w:r>
      <w:r w:rsidR="00B671FF">
        <w:rPr>
          <w:szCs w:val="24"/>
        </w:rPr>
        <w:t>behavior choices and cognitive perceptions</w:t>
      </w:r>
      <w:r w:rsidR="00B720B2" w:rsidRPr="008C7178">
        <w:rPr>
          <w:szCs w:val="24"/>
        </w:rPr>
        <w:t>.</w:t>
      </w:r>
      <w:r>
        <w:rPr>
          <w:szCs w:val="24"/>
        </w:rPr>
        <w:t xml:space="preserve"> However, post-hoc analyses failed to find any association between group membership and strategy usage</w:t>
      </w:r>
      <w:del w:id="1291" w:author="Billy Mitchell" w:date="2023-11-08T20:15:00Z">
        <w:r w:rsidDel="00831F04">
          <w:rPr>
            <w:szCs w:val="24"/>
          </w:rPr>
          <w:delText xml:space="preserve"> (F(30,45) = 0.93, p = 0.57)</w:delText>
        </w:r>
      </w:del>
      <w:r>
        <w:rPr>
          <w:szCs w:val="24"/>
        </w:rPr>
        <w:t>. The presence and strength of friendship among group members was also assessed and was not predictive of regulation</w:t>
      </w:r>
      <w:del w:id="1292" w:author="Billy Mitchell" w:date="2023-11-08T20:15:00Z">
        <w:r w:rsidDel="00831F04">
          <w:rPr>
            <w:szCs w:val="24"/>
          </w:rPr>
          <w:delText xml:space="preserve"> (t(60) = -0.4, p = 0.70)</w:delText>
        </w:r>
      </w:del>
      <w:r>
        <w:rPr>
          <w:szCs w:val="24"/>
        </w:rPr>
        <w:t xml:space="preserve">. Lastly, some events had to be captured at a delay due to collaboration with a memory study, which calls into question the reliability of some responses. </w:t>
      </w:r>
      <w:r w:rsidR="00B720B2" w:rsidRPr="008C7178">
        <w:rPr>
          <w:szCs w:val="24"/>
        </w:rPr>
        <w:t xml:space="preserve">Future research should limit the delay between experience and report as much as possible without interfering with the emotional event. </w:t>
      </w:r>
      <w:r>
        <w:rPr>
          <w:szCs w:val="24"/>
        </w:rPr>
        <w:t xml:space="preserve">Future research might also take interest in the </w:t>
      </w:r>
      <w:r w:rsidR="00023609">
        <w:rPr>
          <w:szCs w:val="24"/>
        </w:rPr>
        <w:t>order of strategies 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7B47B5">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C52CA8" w:rsidRPr="00C52CA8">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26D13D0B" w:rsidR="00425004" w:rsidRPr="008C7178" w:rsidRDefault="00B720B2" w:rsidP="000967D7">
      <w:pPr>
        <w:spacing w:after="0" w:line="480" w:lineRule="auto"/>
        <w:ind w:left="0" w:firstLine="720"/>
        <w:rPr>
          <w:szCs w:val="24"/>
        </w:rPr>
      </w:pPr>
      <w:r w:rsidRPr="008C7178">
        <w:rPr>
          <w:szCs w:val="24"/>
        </w:rPr>
        <w:t xml:space="preserve">Taken together, the present experiments represent what we believe to be the first attempt to </w:t>
      </w:r>
      <w:r w:rsidR="00B671FF">
        <w:rPr>
          <w:szCs w:val="24"/>
        </w:rPr>
        <w:t xml:space="preserve">extend the association observed between affective intensity and ER behavior to </w:t>
      </w:r>
      <w:r w:rsidRPr="008C7178">
        <w:rPr>
          <w:szCs w:val="24"/>
        </w:rPr>
        <w:t xml:space="preserve">a high-intensity </w:t>
      </w:r>
      <w:r w:rsidR="001162B0">
        <w:rPr>
          <w:szCs w:val="24"/>
        </w:rPr>
        <w:t>high-stimulation</w:t>
      </w:r>
      <w:r w:rsidRPr="008C7178">
        <w:rPr>
          <w:szCs w:val="24"/>
        </w:rPr>
        <w:t xml:space="preserve"> setting </w:t>
      </w:r>
      <w:r w:rsidR="00B671FF">
        <w:rPr>
          <w:szCs w:val="24"/>
        </w:rPr>
        <w:t xml:space="preserve">using </w:t>
      </w:r>
      <w:r w:rsidRPr="008C7178">
        <w:rPr>
          <w:szCs w:val="24"/>
        </w:rPr>
        <w:t xml:space="preserve">untrained participants. This approach offers an alternative means of exploring emotion regulation usage </w:t>
      </w:r>
      <w:r w:rsidR="001162B0">
        <w:rPr>
          <w:szCs w:val="24"/>
        </w:rPr>
        <w:t>while pursuing greater</w:t>
      </w:r>
      <w:r w:rsidRPr="008C7178">
        <w:rPr>
          <w:szCs w:val="24"/>
        </w:rPr>
        <w:t xml:space="preserve"> </w:t>
      </w:r>
      <w:proofErr w:type="gramStart"/>
      <w:r w:rsidRPr="008C7178">
        <w:rPr>
          <w:szCs w:val="24"/>
        </w:rPr>
        <w:t>ecologically-valid</w:t>
      </w:r>
      <w:proofErr w:type="gramEnd"/>
      <w:r w:rsidRPr="008C7178">
        <w:rPr>
          <w:szCs w:val="24"/>
        </w:rPr>
        <w:t xml:space="preserve"> </w:t>
      </w:r>
      <w:r w:rsidR="001162B0">
        <w:rPr>
          <w:szCs w:val="24"/>
        </w:rPr>
        <w:t>in study design</w:t>
      </w:r>
      <w:r w:rsidRPr="008C7178">
        <w:rPr>
          <w:szCs w:val="24"/>
        </w:rPr>
        <w:t xml:space="preserve">. Our data and results may be of particular interest to other emotion, self-regulation, and cognitive control researchers interested in </w:t>
      </w:r>
      <w:r w:rsidR="00170D09">
        <w:rPr>
          <w:szCs w:val="24"/>
        </w:rPr>
        <w:t>quasi-natural</w:t>
      </w:r>
      <w:r w:rsidRPr="008C7178">
        <w:rPr>
          <w:szCs w:val="24"/>
        </w:rPr>
        <w:t xml:space="preserve">istic design. In failing to replicate lab results with Studies 1 but finding a modest association in Study </w:t>
      </w:r>
      <w:r w:rsidR="001162B0">
        <w:rPr>
          <w:szCs w:val="24"/>
        </w:rPr>
        <w:t>2</w:t>
      </w:r>
      <w:r w:rsidRPr="008C7178">
        <w:rPr>
          <w:szCs w:val="24"/>
        </w:rPr>
        <w:t xml:space="preserve">, we may </w:t>
      </w:r>
      <w:r w:rsidR="001162B0">
        <w:rPr>
          <w:szCs w:val="24"/>
        </w:rPr>
        <w:t>offer greater support for the importance of context in determining the fit of emotion regulation strategies</w:t>
      </w:r>
      <w:r w:rsidRPr="008C7178">
        <w:rPr>
          <w:szCs w:val="24"/>
        </w:rPr>
        <w:t xml:space="preserve">, though the limitations inherent to this study leave room for other possibilities. </w:t>
      </w:r>
      <w:r w:rsidR="005622A0">
        <w:rPr>
          <w:szCs w:val="24"/>
        </w:rPr>
        <w:t xml:space="preserve">Ultimately, though, this study highlights </w:t>
      </w:r>
      <w:r w:rsidR="005622A0">
        <w:rPr>
          <w:szCs w:val="24"/>
        </w:rPr>
        <w:lastRenderedPageBreak/>
        <w:t xml:space="preserve">the importance of extending what we know about regulation in relatively mundane, controlled situations to those crowded, loud, and perhaps uncontrollable contexts in which emotion regulation success could be of dire consequence. </w:t>
      </w:r>
    </w:p>
    <w:bookmarkEnd w:id="47"/>
    <w:bookmarkEnd w:id="1271"/>
    <w:p w14:paraId="71396DCA" w14:textId="77B4AD01" w:rsidR="006725C8" w:rsidRDefault="006725C8" w:rsidP="000967D7">
      <w:pPr>
        <w:spacing w:after="160" w:line="259" w:lineRule="auto"/>
        <w:ind w:left="0" w:firstLine="0"/>
        <w:rPr>
          <w:b/>
          <w:szCs w:val="24"/>
        </w:rPr>
      </w:pPr>
      <w:r>
        <w:rPr>
          <w:b/>
          <w:szCs w:val="24"/>
        </w:rPr>
        <w:br w:type="page"/>
      </w:r>
    </w:p>
    <w:p w14:paraId="283B1D1A" w14:textId="19D73C85" w:rsidR="00425004" w:rsidRPr="008C7178" w:rsidRDefault="00654027" w:rsidP="000967D7">
      <w:pPr>
        <w:spacing w:after="0" w:line="480" w:lineRule="auto"/>
        <w:ind w:left="0" w:firstLine="0"/>
        <w:rPr>
          <w:szCs w:val="24"/>
        </w:rPr>
      </w:pPr>
      <w:r>
        <w:rPr>
          <w:b/>
          <w:szCs w:val="24"/>
        </w:rPr>
        <w:lastRenderedPageBreak/>
        <w:t>A</w:t>
      </w:r>
      <w:r w:rsidR="00B720B2" w:rsidRPr="008C7178">
        <w:rPr>
          <w:b/>
          <w:szCs w:val="24"/>
        </w:rPr>
        <w:t xml:space="preserve">cknowledgments: </w:t>
      </w:r>
    </w:p>
    <w:p w14:paraId="7ED83AB8" w14:textId="405331CE" w:rsidR="00425004" w:rsidRPr="008C7178" w:rsidRDefault="00B720B2" w:rsidP="000967D7">
      <w:pPr>
        <w:spacing w:after="0" w:line="480" w:lineRule="auto"/>
        <w:ind w:left="0" w:firstLine="0"/>
        <w:rPr>
          <w:szCs w:val="24"/>
        </w:rPr>
      </w:pPr>
      <w:r w:rsidRPr="008C7178">
        <w:rPr>
          <w:szCs w:val="24"/>
        </w:rPr>
        <w:t xml:space="preserve">We 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and Troy Houser </w:t>
      </w:r>
      <w:r w:rsidRPr="008C7178">
        <w:rPr>
          <w:szCs w:val="24"/>
        </w:rPr>
        <w:t xml:space="preserve">for collecting and/or coding data. </w:t>
      </w:r>
    </w:p>
    <w:p w14:paraId="006A913F" w14:textId="12C5C918"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0967D7">
      <w:pPr>
        <w:spacing w:after="0" w:line="480" w:lineRule="auto"/>
        <w:ind w:left="0" w:firstLine="0"/>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0967D7">
      <w:pPr>
        <w:spacing w:after="0" w:line="480" w:lineRule="auto"/>
        <w:ind w:left="0" w:firstLine="0"/>
        <w:rPr>
          <w:szCs w:val="24"/>
        </w:rPr>
      </w:pPr>
      <w:r w:rsidRPr="008C7178">
        <w:rPr>
          <w:szCs w:val="24"/>
        </w:rPr>
        <w:t xml:space="preserve"> </w:t>
      </w:r>
      <w:r w:rsidRPr="008C7178">
        <w:rPr>
          <w:b/>
          <w:szCs w:val="24"/>
        </w:rPr>
        <w:t xml:space="preserve">Funding:  </w:t>
      </w:r>
    </w:p>
    <w:p w14:paraId="09A05787" w14:textId="77777777" w:rsidR="0087748B" w:rsidRDefault="0087748B" w:rsidP="000967D7">
      <w:pPr>
        <w:spacing w:after="0" w:line="480" w:lineRule="auto"/>
        <w:ind w:left="0" w:firstLine="0"/>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6D648B1B" w14:textId="674A9608" w:rsidR="00425004" w:rsidRPr="008C7178" w:rsidRDefault="00B720B2" w:rsidP="000967D7">
      <w:pPr>
        <w:spacing w:after="0" w:line="480" w:lineRule="auto"/>
        <w:ind w:left="0" w:firstLine="0"/>
        <w:rPr>
          <w:szCs w:val="24"/>
        </w:rPr>
      </w:pPr>
      <w:r w:rsidRPr="008C7178">
        <w:rPr>
          <w:b/>
          <w:szCs w:val="24"/>
        </w:rPr>
        <w:t xml:space="preserve">Open Practices: </w:t>
      </w:r>
    </w:p>
    <w:p w14:paraId="23C2D77C" w14:textId="7B402F8C" w:rsidR="009A1A84" w:rsidRPr="006725C8" w:rsidRDefault="006725C8" w:rsidP="000967D7">
      <w:pPr>
        <w:spacing w:after="0" w:line="480" w:lineRule="auto"/>
        <w:ind w:left="0" w:firstLine="0"/>
        <w:rPr>
          <w:b/>
          <w:szCs w:val="24"/>
        </w:rPr>
      </w:pPr>
      <w:r>
        <w:rPr>
          <w:szCs w:val="24"/>
        </w:rPr>
        <w:t>T</w:t>
      </w:r>
      <w:r w:rsidR="00B720B2" w:rsidRPr="008C7178">
        <w:rPr>
          <w:szCs w:val="24"/>
        </w:rPr>
        <w:t xml:space="preserve">he preregistration for Experiments </w:t>
      </w:r>
      <w:r>
        <w:rPr>
          <w:szCs w:val="24"/>
        </w:rPr>
        <w:t>1</w:t>
      </w:r>
      <w:ins w:id="1293" w:author="Billy Mitchell [2]" w:date="2023-11-07T13:35:00Z">
        <w:r w:rsidR="0038635A">
          <w:rPr>
            <w:szCs w:val="24"/>
          </w:rPr>
          <w:t>,</w:t>
        </w:r>
      </w:ins>
      <w:del w:id="1294" w:author="Billy Mitchell [2]" w:date="2023-11-07T13:35:00Z">
        <w:r w:rsidR="00B720B2" w:rsidRPr="008C7178" w:rsidDel="0038635A">
          <w:rPr>
            <w:szCs w:val="24"/>
          </w:rPr>
          <w:delText xml:space="preserve"> and</w:delText>
        </w:r>
      </w:del>
      <w:r w:rsidR="00B720B2" w:rsidRPr="008C7178">
        <w:rPr>
          <w:szCs w:val="24"/>
        </w:rPr>
        <w:t xml:space="preserve"> </w:t>
      </w:r>
      <w:r>
        <w:rPr>
          <w:szCs w:val="24"/>
        </w:rPr>
        <w:t>2</w:t>
      </w:r>
      <w:ins w:id="1295" w:author="Billy Mitchell [2]" w:date="2023-11-07T13:35:00Z">
        <w:r w:rsidR="0038635A">
          <w:rPr>
            <w:szCs w:val="24"/>
          </w:rPr>
          <w:t>, and 3</w:t>
        </w:r>
      </w:ins>
      <w:r w:rsidR="00B720B2" w:rsidRPr="008C7178">
        <w:rPr>
          <w:szCs w:val="24"/>
        </w:rPr>
        <w:t xml:space="preserve"> can be found at </w:t>
      </w:r>
      <w:del w:id="1296" w:author="Billy Mitchell [2]" w:date="2023-11-07T13:35:00Z">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color w:val="0563C1"/>
            <w:szCs w:val="24"/>
            <w:u w:val="single" w:color="0563C1"/>
          </w:rPr>
          <w:delText>https://aspredicted.org/DP1_453</w:delText>
        </w:r>
        <w:r w:rsidR="00260459" w:rsidDel="0038635A">
          <w:rPr>
            <w:color w:val="0563C1"/>
            <w:szCs w:val="24"/>
            <w:u w:val="single" w:color="0563C1"/>
          </w:rPr>
          <w:fldChar w:fldCharType="end"/>
        </w:r>
        <w:r w:rsidR="00260459" w:rsidDel="0038635A">
          <w:fldChar w:fldCharType="begin"/>
        </w:r>
        <w:r w:rsidR="00260459" w:rsidDel="0038635A">
          <w:delInstrText xml:space="preserve"> HYPERLINK "https://aspredicted.org/DP1_453" \h </w:delInstrText>
        </w:r>
        <w:r w:rsidR="00260459" w:rsidDel="0038635A">
          <w:fldChar w:fldCharType="separate"/>
        </w:r>
        <w:r w:rsidR="00B720B2" w:rsidRPr="008C7178" w:rsidDel="0038635A">
          <w:rPr>
            <w:szCs w:val="24"/>
          </w:rPr>
          <w:delText xml:space="preserve"> </w:delText>
        </w:r>
        <w:r w:rsidR="00260459" w:rsidDel="0038635A">
          <w:rPr>
            <w:szCs w:val="24"/>
          </w:rPr>
          <w:fldChar w:fldCharType="end"/>
        </w:r>
      </w:del>
      <w:ins w:id="1297" w:author="Billy Mitchell [2]" w:date="2023-11-07T13:35:00Z">
        <w:r w:rsidR="0038635A">
          <w:fldChar w:fldCharType="begin"/>
        </w:r>
        <w:r w:rsidR="0038635A">
          <w:instrText xml:space="preserve"> HYPERLINK "https://aspredicted.org/DP1_453" \h </w:instrText>
        </w:r>
        <w:r w:rsidR="0038635A">
          <w:fldChar w:fldCharType="separate"/>
        </w:r>
        <w:r w:rsidR="0038635A" w:rsidRPr="008C7178">
          <w:rPr>
            <w:color w:val="0563C1"/>
            <w:szCs w:val="24"/>
            <w:u w:val="single" w:color="0563C1"/>
          </w:rPr>
          <w:t>https://aspredicted.org/DP1_453</w:t>
        </w:r>
        <w:r w:rsidR="0038635A">
          <w:rPr>
            <w:color w:val="0563C1"/>
            <w:szCs w:val="24"/>
            <w:u w:val="single" w:color="0563C1"/>
          </w:rPr>
          <w:fldChar w:fldCharType="end"/>
        </w:r>
        <w:r w:rsidR="0038635A">
          <w:fldChar w:fldCharType="begin"/>
        </w:r>
        <w:r w:rsidR="0038635A">
          <w:instrText xml:space="preserve"> HYPERLINK "https://aspredicted.org/DP1_453" \h </w:instrText>
        </w:r>
        <w:r w:rsidR="0038635A">
          <w:fldChar w:fldCharType="separate"/>
        </w:r>
        <w:r w:rsidR="0038635A">
          <w:rPr>
            <w:szCs w:val="24"/>
          </w:rPr>
          <w:t>,</w:t>
        </w:r>
        <w:r w:rsidR="0038635A">
          <w:rPr>
            <w:szCs w:val="24"/>
          </w:rPr>
          <w:fldChar w:fldCharType="end"/>
        </w:r>
      </w:ins>
      <w:del w:id="1298" w:author="Billy Mitchell [2]" w:date="2023-11-07T13:35:00Z">
        <w:r w:rsidR="00B720B2" w:rsidRPr="008C7178" w:rsidDel="0038635A">
          <w:rPr>
            <w:szCs w:val="24"/>
          </w:rPr>
          <w:delText>and</w:delText>
        </w:r>
      </w:del>
      <w:r w:rsidR="00B720B2" w:rsidRPr="008C7178">
        <w:rPr>
          <w:szCs w:val="24"/>
        </w:rPr>
        <w:t xml:space="preserve"> </w:t>
      </w:r>
      <w:hyperlink r:id="rId36" w:history="1">
        <w:r w:rsidRPr="00561755">
          <w:rPr>
            <w:rStyle w:val="Hyperlink"/>
            <w:szCs w:val="24"/>
          </w:rPr>
          <w:t>https://aspredicted.org/XXH</w:t>
        </w:r>
      </w:hyperlink>
      <w:hyperlink r:id="rId37">
        <w:r w:rsidR="00B720B2" w:rsidRPr="008C7178">
          <w:rPr>
            <w:color w:val="0563C1"/>
            <w:szCs w:val="24"/>
            <w:u w:val="single" w:color="0563C1"/>
          </w:rPr>
          <w:t>_</w:t>
        </w:r>
      </w:hyperlink>
      <w:hyperlink r:id="rId38">
        <w:r w:rsidR="00B720B2" w:rsidRPr="008C7178">
          <w:rPr>
            <w:color w:val="0563C1"/>
            <w:szCs w:val="24"/>
            <w:u w:val="single" w:color="0563C1"/>
          </w:rPr>
          <w:t>W1V</w:t>
        </w:r>
      </w:hyperlink>
      <w:hyperlink r:id="rId39">
        <w:r w:rsidR="00B720B2" w:rsidRPr="008C7178">
          <w:rPr>
            <w:szCs w:val="24"/>
          </w:rPr>
          <w:t>,</w:t>
        </w:r>
      </w:hyperlink>
      <w:r w:rsidR="00B720B2" w:rsidRPr="008C7178">
        <w:rPr>
          <w:szCs w:val="24"/>
        </w:rPr>
        <w:t xml:space="preserve"> </w:t>
      </w:r>
      <w:ins w:id="1299" w:author="Billy Mitchell [2]" w:date="2023-11-07T13:35:00Z">
        <w:r w:rsidR="0038635A">
          <w:rPr>
            <w:szCs w:val="24"/>
          </w:rPr>
          <w:t xml:space="preserve">and </w:t>
        </w:r>
      </w:ins>
      <w:ins w:id="1300" w:author="Billy Mitchell" w:date="2023-11-08T11:59:00Z">
        <w:r w:rsidR="009B06C2">
          <w:rPr>
            <w:szCs w:val="24"/>
          </w:rPr>
          <w:fldChar w:fldCharType="begin"/>
        </w:r>
        <w:r w:rsidR="009B06C2">
          <w:rPr>
            <w:szCs w:val="24"/>
          </w:rPr>
          <w:instrText>HYPERLINK "</w:instrText>
        </w:r>
      </w:ins>
      <w:ins w:id="1301" w:author="Billy Mitchell [2]" w:date="2023-11-07T13:37:00Z">
        <w:r w:rsidR="009B06C2" w:rsidRPr="0038635A">
          <w:rPr>
            <w:szCs w:val="24"/>
          </w:rPr>
          <w:instrText>https://aspredicted</w:instrText>
        </w:r>
      </w:ins>
      <w:ins w:id="1302" w:author="Billy Mitchell" w:date="2023-11-08T11:59:00Z">
        <w:r w:rsidR="009B06C2">
          <w:rPr>
            <w:szCs w:val="24"/>
          </w:rPr>
          <w:instrText>"</w:instrText>
        </w:r>
        <w:r w:rsidR="009B06C2">
          <w:rPr>
            <w:szCs w:val="24"/>
          </w:rPr>
        </w:r>
        <w:r w:rsidR="009B06C2">
          <w:rPr>
            <w:szCs w:val="24"/>
          </w:rPr>
          <w:fldChar w:fldCharType="separate"/>
        </w:r>
      </w:ins>
      <w:ins w:id="1303" w:author="Billy Mitchell [2]" w:date="2023-11-07T13:37:00Z">
        <w:r w:rsidR="009B06C2" w:rsidRPr="00132A5E">
          <w:rPr>
            <w:rStyle w:val="Hyperlink"/>
            <w:szCs w:val="24"/>
          </w:rPr>
          <w:t>https://aspredicted</w:t>
        </w:r>
      </w:ins>
      <w:ins w:id="1304" w:author="Billy Mitchell" w:date="2023-11-08T11:59:00Z">
        <w:r w:rsidR="009B06C2">
          <w:rPr>
            <w:szCs w:val="24"/>
          </w:rPr>
          <w:fldChar w:fldCharType="end"/>
        </w:r>
      </w:ins>
      <w:ins w:id="1305" w:author="Billy Mitchell [2]" w:date="2023-11-07T13:37:00Z">
        <w:r w:rsidR="0038635A" w:rsidRPr="0038635A">
          <w:rPr>
            <w:szCs w:val="24"/>
          </w:rPr>
          <w:t>.org/n3ne3.pdf</w:t>
        </w:r>
      </w:ins>
      <w:ins w:id="1306" w:author="Billy Mitchell [2]" w:date="2023-11-07T13:38:00Z">
        <w:r w:rsidR="00801A78">
          <w:rPr>
            <w:szCs w:val="24"/>
          </w:rPr>
          <w:t>,</w:t>
        </w:r>
      </w:ins>
      <w:r w:rsidR="00B720B2" w:rsidRPr="008C7178">
        <w:rPr>
          <w:szCs w:val="24"/>
        </w:rPr>
        <w:tab/>
        <w:t>respectively. Deidentified data, code, and questionnaires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ins w:id="1307" w:author="Billy Mitchell" w:date="2023-11-08T11:59:00Z">
        <w:r w:rsidR="009B06C2">
          <w:fldChar w:fldCharType="begin"/>
        </w:r>
        <w:r w:rsidR="009B06C2">
          <w:instrText>HYPERLINK "</w:instrText>
        </w:r>
      </w:ins>
      <w:r w:rsidR="009B06C2" w:rsidRPr="00EA7D18">
        <w:instrText>https://osf</w:instrText>
      </w:r>
      <w:ins w:id="1308" w:author="Billy Mitchell" w:date="2023-11-08T11:59:00Z">
        <w:r w:rsidR="009B06C2">
          <w:instrText>"</w:instrText>
        </w:r>
        <w:r w:rsidR="009B06C2">
          <w:fldChar w:fldCharType="separate"/>
        </w:r>
      </w:ins>
      <w:r w:rsidR="009B06C2" w:rsidRPr="00132A5E">
        <w:rPr>
          <w:rStyle w:val="Hyperlink"/>
        </w:rPr>
        <w:t>https://osf</w:t>
      </w:r>
      <w:ins w:id="1309" w:author="Billy Mitchell" w:date="2023-11-08T11:59:00Z">
        <w:r w:rsidR="009B06C2">
          <w:fldChar w:fldCharType="end"/>
        </w:r>
      </w:ins>
      <w:r w:rsidR="00EA7D18" w:rsidRPr="00EA7D18">
        <w:t>.io/j5sku/?view_only=89d87669e7674096819c439ca109c483</w:t>
      </w:r>
      <w:r w:rsidR="00B720B2" w:rsidRPr="008C7178">
        <w:rPr>
          <w:szCs w:val="24"/>
        </w:rPr>
        <w:t xml:space="preserve">. </w:t>
      </w:r>
    </w:p>
    <w:p w14:paraId="040D8E4E" w14:textId="77777777" w:rsidR="00083D59" w:rsidRDefault="00083D59" w:rsidP="000967D7">
      <w:pPr>
        <w:spacing w:after="160" w:line="259" w:lineRule="auto"/>
        <w:ind w:left="0" w:firstLine="0"/>
        <w:rPr>
          <w:b/>
          <w:bCs/>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4E4B4997" w14:textId="77777777" w:rsidR="004F3F92" w:rsidRDefault="00054CD8" w:rsidP="004F3F92">
      <w:pPr>
        <w:pStyle w:val="Bibliography"/>
      </w:pPr>
      <w:r>
        <w:fldChar w:fldCharType="begin"/>
      </w:r>
      <w:r>
        <w:instrText xml:space="preserve"> ADDIN ZOTERO_BIBL {"uncited":[],"omitted":[],"custom":[]} CSL_BIBLIOGRAPHY </w:instrText>
      </w:r>
      <w:r>
        <w:fldChar w:fldCharType="separate"/>
      </w:r>
      <w:r w:rsidR="004F3F92">
        <w:t xml:space="preserve">Aldao, A. (2013). The Future of Emotion Regulation Research: Capturing Context. </w:t>
      </w:r>
      <w:r w:rsidR="004F3F92">
        <w:rPr>
          <w:i/>
          <w:iCs/>
        </w:rPr>
        <w:t>Perspectives on Psychological Science</w:t>
      </w:r>
      <w:r w:rsidR="004F3F92">
        <w:t xml:space="preserve">, </w:t>
      </w:r>
      <w:r w:rsidR="004F3F92">
        <w:rPr>
          <w:i/>
          <w:iCs/>
        </w:rPr>
        <w:t>8</w:t>
      </w:r>
      <w:r w:rsidR="004F3F92">
        <w:t>(2), 155–172. https://doi.org/10.1177/1745691612459518</w:t>
      </w:r>
    </w:p>
    <w:p w14:paraId="3953065D" w14:textId="77777777" w:rsidR="004F3F92" w:rsidRDefault="004F3F92" w:rsidP="004F3F92">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4127F5D3" w14:textId="77777777" w:rsidR="004F3F92" w:rsidRDefault="004F3F92" w:rsidP="004F3F92">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350E89E7" w14:textId="77777777" w:rsidR="004F3F92" w:rsidRDefault="004F3F92" w:rsidP="004F3F92">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09CD2C20" w14:textId="77777777" w:rsidR="004F3F92" w:rsidRDefault="004F3F92" w:rsidP="004F3F92">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1F228CDC" w14:textId="77777777" w:rsidR="004F3F92" w:rsidRDefault="004F3F92" w:rsidP="004F3F92">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0B82A778" w14:textId="77777777" w:rsidR="004F3F92" w:rsidRDefault="004F3F92" w:rsidP="004F3F92">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2E5F6E60" w14:textId="77777777" w:rsidR="004F3F92" w:rsidRDefault="004F3F92" w:rsidP="004F3F92">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1E1A332A" w14:textId="77777777" w:rsidR="004F3F92" w:rsidRDefault="004F3F92" w:rsidP="004F3F92">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6E29A760" w14:textId="77777777" w:rsidR="004F3F92" w:rsidRDefault="004F3F92" w:rsidP="004F3F92">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4F06F4E7" w14:textId="77777777" w:rsidR="004F3F92" w:rsidRDefault="004F3F92" w:rsidP="004F3F92">
      <w:pPr>
        <w:pStyle w:val="Bibliography"/>
      </w:pPr>
      <w:r>
        <w:t xml:space="preserve">Clasen, M. (2019). </w:t>
      </w:r>
      <w:r>
        <w:rPr>
          <w:i/>
          <w:iCs/>
        </w:rPr>
        <w:t>Adrenaline junkies and white-knucklers_ A quantitative study of fear management in haunted house visitors</w:t>
      </w:r>
      <w:r>
        <w:t>. 11.</w:t>
      </w:r>
    </w:p>
    <w:p w14:paraId="58EE1277" w14:textId="77777777" w:rsidR="004F3F92" w:rsidRDefault="004F3F92" w:rsidP="004F3F92">
      <w:pPr>
        <w:pStyle w:val="Bibliography"/>
      </w:pPr>
      <w:r>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4047432F" w14:textId="77777777" w:rsidR="004F3F92" w:rsidRDefault="004F3F92" w:rsidP="004F3F92">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8E947C1" w14:textId="77777777" w:rsidR="004F3F92" w:rsidRDefault="004F3F92" w:rsidP="004F3F92">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78727D3E" w14:textId="77777777" w:rsidR="004F3F92" w:rsidRDefault="004F3F92" w:rsidP="004F3F92">
      <w:pPr>
        <w:pStyle w:val="Bibliography"/>
      </w:pPr>
      <w:r>
        <w:lastRenderedPageBreak/>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5B3BB453" w14:textId="77777777" w:rsidR="004F3F92" w:rsidRDefault="004F3F92" w:rsidP="004F3F92">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C81B749" w14:textId="77777777" w:rsidR="004F3F92" w:rsidRDefault="004F3F92" w:rsidP="004F3F92">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37612AE9" w14:textId="77777777" w:rsidR="004F3F92" w:rsidRDefault="004F3F92" w:rsidP="004F3F92">
      <w:pPr>
        <w:pStyle w:val="Bibliography"/>
      </w:pPr>
      <w:r>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5B7F9BF" w14:textId="77777777" w:rsidR="004F3F92" w:rsidRDefault="004F3F92" w:rsidP="004F3F92">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1DF4EAB5" w14:textId="77777777" w:rsidR="004F3F92" w:rsidRDefault="004F3F92" w:rsidP="004F3F92">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57DCDED2" w14:textId="77777777" w:rsidR="004F3F92" w:rsidRDefault="004F3F92" w:rsidP="004F3F92">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4F5CF98D" w14:textId="77777777" w:rsidR="004F3F92" w:rsidRDefault="004F3F92" w:rsidP="004F3F92">
      <w:pPr>
        <w:pStyle w:val="Bibliography"/>
      </w:pPr>
      <w:r>
        <w:lastRenderedPageBreak/>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CDE7934" w14:textId="77777777" w:rsidR="004F3F92" w:rsidRDefault="004F3F92" w:rsidP="004F3F92">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3DDC97B5" w14:textId="77777777" w:rsidR="004F3F92" w:rsidRDefault="004F3F92" w:rsidP="004F3F92">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52B4D019" w14:textId="77777777" w:rsidR="004F3F92" w:rsidRDefault="004F3F92" w:rsidP="004F3F92">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7DA024A6" w14:textId="77777777" w:rsidR="004F3F92" w:rsidRDefault="004F3F92" w:rsidP="004F3F92">
      <w:pPr>
        <w:pStyle w:val="Bibliography"/>
      </w:pPr>
      <w:r>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3AADEC8" w14:textId="77777777" w:rsidR="004F3F92" w:rsidRDefault="004F3F92" w:rsidP="004F3F92">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4D31567A" w14:textId="77777777" w:rsidR="004F3F92" w:rsidRDefault="004F3F92" w:rsidP="004F3F92">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78CF6C85" w14:textId="77777777" w:rsidR="004F3F92" w:rsidRDefault="004F3F92" w:rsidP="004F3F92">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4883213A" w14:textId="77777777" w:rsidR="004F3F92" w:rsidRDefault="004F3F92" w:rsidP="004F3F92">
      <w:pPr>
        <w:pStyle w:val="Bibliography"/>
      </w:pPr>
      <w:r>
        <w:lastRenderedPageBreak/>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699E9219" w14:textId="77777777" w:rsidR="004F3F92" w:rsidRDefault="004F3F92" w:rsidP="004F3F92">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0357B5BB" w14:textId="77777777" w:rsidR="004F3F92" w:rsidRDefault="004F3F92" w:rsidP="004F3F92">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56E388F2" w14:textId="77777777" w:rsidR="004F3F92" w:rsidRDefault="004F3F92" w:rsidP="004F3F92">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720986B9" w14:textId="77777777" w:rsidR="004F3F92" w:rsidRDefault="004F3F92" w:rsidP="004F3F92">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72826D1A" w14:textId="77777777" w:rsidR="004F3F92" w:rsidRDefault="004F3F92" w:rsidP="004F3F92">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10A06F11" w14:textId="77777777" w:rsidR="004F3F92" w:rsidRDefault="004F3F92" w:rsidP="004F3F92">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75D192F3" w14:textId="77777777" w:rsidR="004F3F92" w:rsidRDefault="004F3F92" w:rsidP="004F3F92">
      <w:pPr>
        <w:pStyle w:val="Bibliography"/>
      </w:pPr>
      <w:r>
        <w:t xml:space="preserve">Loewenstein, G. (1996). Out of Control: Visceral Influences on Behavior. </w:t>
      </w:r>
      <w:r>
        <w:rPr>
          <w:i/>
          <w:iCs/>
        </w:rPr>
        <w:t>Organizational Behavior and Human Decision Processes</w:t>
      </w:r>
      <w:r>
        <w:t xml:space="preserve">, </w:t>
      </w:r>
      <w:r>
        <w:rPr>
          <w:i/>
          <w:iCs/>
        </w:rPr>
        <w:t>65</w:t>
      </w:r>
      <w:r>
        <w:t>(3), 272–292.</w:t>
      </w:r>
    </w:p>
    <w:p w14:paraId="03FF61D4" w14:textId="77777777" w:rsidR="004F3F92" w:rsidRDefault="004F3F92" w:rsidP="004F3F92">
      <w:pPr>
        <w:pStyle w:val="Bibliography"/>
      </w:pPr>
      <w:r>
        <w:lastRenderedPageBreak/>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7758A4B4" w14:textId="77777777" w:rsidR="004F3F92" w:rsidRDefault="004F3F92" w:rsidP="004F3F92">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1EB3916B" w14:textId="77777777" w:rsidR="004F3F92" w:rsidRDefault="004F3F92" w:rsidP="004F3F92">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69DE6B71" w14:textId="77777777" w:rsidR="004F3F92" w:rsidRDefault="004F3F92" w:rsidP="004F3F92">
      <w:pPr>
        <w:pStyle w:val="Bibliography"/>
      </w:pPr>
      <w:r>
        <w:t xml:space="preserve">Mohammad, S. (2018). Obtaining Reliable Human Ratings of Valence, Arousal, and Dominance for 20,000 English Words. </w:t>
      </w:r>
      <w:r>
        <w:rPr>
          <w:i/>
          <w:iCs/>
        </w:rPr>
        <w:t>Proceedings of the 56</w:t>
      </w:r>
      <w:r w:rsidRPr="009B06C2">
        <w:rPr>
          <w:i/>
          <w:iCs/>
          <w:vertAlign w:val="superscript"/>
          <w:rPrChange w:id="1310" w:author="Billy Mitchell" w:date="2023-11-08T11:59:00Z">
            <w:rPr>
              <w:i/>
              <w:iCs/>
            </w:rPr>
          </w:rPrChange>
        </w:rPr>
        <w:t>th</w:t>
      </w:r>
      <w:r>
        <w:rPr>
          <w:i/>
          <w:iCs/>
        </w:rPr>
        <w:t xml:space="preserve"> Annual Meeting of the Association for Computational Linguistics (Volume 1: Long Papers)</w:t>
      </w:r>
      <w:r>
        <w:t>, 174–184. https://doi.org/10.18653/v1/P18-1017</w:t>
      </w:r>
    </w:p>
    <w:p w14:paraId="14CCC963" w14:textId="77777777" w:rsidR="004F3F92" w:rsidRDefault="004F3F92" w:rsidP="004F3F92">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0F568DB2" w14:textId="77777777" w:rsidR="004F3F92" w:rsidRDefault="004F3F92" w:rsidP="004F3F92">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06869805" w14:textId="77777777" w:rsidR="004F3F92" w:rsidRDefault="004F3F92" w:rsidP="004F3F92">
      <w:pPr>
        <w:pStyle w:val="Bibliography"/>
      </w:pPr>
      <w:r>
        <w:lastRenderedPageBreak/>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482ADB0" w14:textId="77777777" w:rsidR="004F3F92" w:rsidRDefault="004F3F92" w:rsidP="004F3F92">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44E29C7" w14:textId="77777777" w:rsidR="004F3F92" w:rsidRDefault="004F3F92" w:rsidP="004F3F92">
      <w:pPr>
        <w:pStyle w:val="Bibliography"/>
      </w:pPr>
      <w:r>
        <w:t xml:space="preserve">R Core Team. (2022). </w:t>
      </w:r>
      <w:r>
        <w:rPr>
          <w:i/>
          <w:iCs/>
        </w:rPr>
        <w:t>R: A language and environment for statistical computing.</w:t>
      </w:r>
      <w:r>
        <w:t xml:space="preserve"> R  Foundation for Statistical Computing. https://www.R-project.org/</w:t>
      </w:r>
    </w:p>
    <w:p w14:paraId="55A5A669" w14:textId="77777777" w:rsidR="004F3F92" w:rsidRDefault="004F3F92" w:rsidP="004F3F92">
      <w:pPr>
        <w:pStyle w:val="Bibliography"/>
      </w:pPr>
      <w:r>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4EEDF24B" w14:textId="77777777" w:rsidR="004F3F92" w:rsidRDefault="004F3F92" w:rsidP="004F3F92">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19751385" w14:textId="77777777" w:rsidR="004F3F92" w:rsidRDefault="004F3F92" w:rsidP="004F3F92">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3B7A9ADA" w14:textId="77777777" w:rsidR="004F3F92" w:rsidRDefault="004F3F92" w:rsidP="004F3F92">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69936640" w14:textId="77777777" w:rsidR="004F3F92" w:rsidRDefault="004F3F92" w:rsidP="004F3F92">
      <w:pPr>
        <w:pStyle w:val="Bibliography"/>
      </w:pPr>
      <w:r>
        <w:lastRenderedPageBreak/>
        <w:t xml:space="preserve">Sheppes, G. (2020). </w:t>
      </w:r>
      <w:r>
        <w:rPr>
          <w:i/>
          <w:iCs/>
        </w:rPr>
        <w:t>Transcending the “good &amp; bad” and “here &amp; now” in emotion regulation: Costs and benefits of strategies across regulatory stages</w:t>
      </w:r>
      <w:r>
        <w:t xml:space="preserve">. </w:t>
      </w:r>
      <w:r>
        <w:rPr>
          <w:i/>
          <w:iCs/>
        </w:rPr>
        <w:t>61</w:t>
      </w:r>
      <w:r>
        <w:t>, 185–236. https://doi.org/10.1016/bs.aesp.2019.09.003</w:t>
      </w:r>
    </w:p>
    <w:p w14:paraId="56C682E9" w14:textId="77777777" w:rsidR="004F3F92" w:rsidRDefault="004F3F92" w:rsidP="004F3F92">
      <w:pPr>
        <w:pStyle w:val="Bibliography"/>
      </w:pPr>
      <w:r>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1899006F" w14:textId="77777777" w:rsidR="004F3F92" w:rsidRDefault="004F3F92" w:rsidP="004F3F92">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40B2695B" w14:textId="77777777" w:rsidR="004F3F92" w:rsidRDefault="004F3F92" w:rsidP="004F3F92">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1780A965" w14:textId="77777777" w:rsidR="004F3F92" w:rsidRDefault="004F3F92" w:rsidP="004F3F92">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3DEF394B" w14:textId="77777777" w:rsidR="004F3F92" w:rsidRDefault="004F3F92" w:rsidP="004F3F92">
      <w:pPr>
        <w:pStyle w:val="Bibliography"/>
      </w:pPr>
      <w:r>
        <w:t xml:space="preserve">Silvers, J., Insel, C., Powers, A., Franz, P., Weber, J., Mischel, W., Casey, B., &amp; Ochsner, K. (2014). Curbing Craving: Behavioral and Brain Evidence That Children Regulate Craving When Instructed to Do So but Have Higher Baseline Craving Than Adults. </w:t>
      </w:r>
      <w:r>
        <w:rPr>
          <w:i/>
          <w:iCs/>
        </w:rPr>
        <w:t>PSYCHOLOGICAL SCIENCE</w:t>
      </w:r>
      <w:r>
        <w:t xml:space="preserve">, </w:t>
      </w:r>
      <w:r>
        <w:rPr>
          <w:i/>
          <w:iCs/>
        </w:rPr>
        <w:t>25</w:t>
      </w:r>
      <w:r>
        <w:t>(10), 1932–1942. https://doi.org/10.1177/0956797614546001</w:t>
      </w:r>
    </w:p>
    <w:p w14:paraId="1D75D587" w14:textId="77777777" w:rsidR="004F3F92" w:rsidRDefault="004F3F92" w:rsidP="004F3F92">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4C8D695E" w14:textId="77777777" w:rsidR="004F3F92" w:rsidRDefault="004F3F92" w:rsidP="004F3F92">
      <w:pPr>
        <w:pStyle w:val="Bibliography"/>
      </w:pPr>
      <w:r>
        <w:lastRenderedPageBreak/>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810265E" w14:textId="77777777" w:rsidR="004F3F92" w:rsidRDefault="004F3F92" w:rsidP="004F3F92">
      <w:pPr>
        <w:pStyle w:val="Bibliography"/>
      </w:pPr>
      <w:r>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E9CE194" w14:textId="77777777" w:rsidR="004F3F92" w:rsidRDefault="004F3F92" w:rsidP="004F3F92">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7386C726" w14:textId="77777777" w:rsidR="004F3F92" w:rsidRDefault="004F3F92" w:rsidP="004F3F92">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1492FB96" w14:textId="77777777" w:rsidR="004F3F92" w:rsidRDefault="004F3F92" w:rsidP="004F3F92">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65CA69DB" w14:textId="77777777" w:rsidR="004F3F92" w:rsidRDefault="004F3F92" w:rsidP="004F3F92">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214BD186" w14:textId="77777777" w:rsidR="004F3F92" w:rsidRDefault="004F3F92" w:rsidP="004F3F92">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4B1C8C9" w14:textId="77777777" w:rsidR="004F3F92" w:rsidRDefault="004F3F92" w:rsidP="004F3F92">
      <w:pPr>
        <w:pStyle w:val="Bibliography"/>
      </w:pPr>
      <w:r>
        <w:lastRenderedPageBreak/>
        <w:t xml:space="preserve">Uusberg, A., Taxer, J. L., Yih, J., Uusberg, H., &amp; Gross, J. J. (2019). Reappraising Reappraisal. </w:t>
      </w:r>
      <w:r>
        <w:rPr>
          <w:i/>
          <w:iCs/>
        </w:rPr>
        <w:t>Emotion Review</w:t>
      </w:r>
      <w:r>
        <w:t xml:space="preserve">, </w:t>
      </w:r>
      <w:r>
        <w:rPr>
          <w:i/>
          <w:iCs/>
        </w:rPr>
        <w:t>11</w:t>
      </w:r>
      <w:r>
        <w:t>(4), 267–282. https://doi.org/10.1177/1754073919862617</w:t>
      </w:r>
    </w:p>
    <w:p w14:paraId="6370AF51" w14:textId="77777777" w:rsidR="004F3F92" w:rsidRDefault="004F3F92" w:rsidP="004F3F92">
      <w:pPr>
        <w:pStyle w:val="Bibliography"/>
      </w:pPr>
      <w:r>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7502B0A2" w14:textId="77777777" w:rsidR="004F3F92" w:rsidRDefault="004F3F92" w:rsidP="004F3F92">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033F1A83" w14:textId="77777777" w:rsidR="004F3F92" w:rsidRDefault="004F3F92" w:rsidP="004F3F92">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26E8B72F" w14:textId="77777777" w:rsidR="004F3F92" w:rsidRDefault="004F3F92" w:rsidP="004F3F92">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48C84444" w14:textId="77777777" w:rsidR="004F3F92" w:rsidRDefault="004F3F92" w:rsidP="004F3F92">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45EFCC67" w14:textId="77777777" w:rsidR="004F3F92" w:rsidRDefault="004F3F92" w:rsidP="004F3F92">
      <w:pPr>
        <w:pStyle w:val="Bibliography"/>
      </w:pPr>
      <w:r>
        <w:t xml:space="preserve">Zhang, Z., &amp; Mai, Y. (2019). </w:t>
      </w:r>
      <w:r>
        <w:rPr>
          <w:i/>
          <w:iCs/>
        </w:rPr>
        <w:t>WebPower: Basic and Advanced Statistical Power Analysis</w:t>
      </w:r>
      <w:r>
        <w:t xml:space="preserve"> (0.5) [R]. https://CRAN.R-project.org/package=WebPower</w:t>
      </w:r>
    </w:p>
    <w:p w14:paraId="1B96A437" w14:textId="50554CC8"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24610B">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12D2F0C2" w:rsidR="00857F3D" w:rsidRPr="00857F3D" w:rsidRDefault="00A10284" w:rsidP="00857F3D">
      <w:pPr>
        <w:spacing w:after="0" w:line="480" w:lineRule="auto"/>
        <w:ind w:left="0" w:firstLine="720"/>
        <w:rPr>
          <w:b/>
          <w:szCs w:val="24"/>
        </w:rPr>
      </w:pPr>
      <w:r>
        <w:rPr>
          <w:b/>
          <w:szCs w:val="24"/>
        </w:rPr>
        <w:t>PILOT</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643F7B87" w:rsidR="00EE0C3E" w:rsidRPr="008C7178" w:rsidRDefault="00A10284" w:rsidP="00857F3D">
      <w:pPr>
        <w:spacing w:after="0" w:line="480" w:lineRule="auto"/>
        <w:ind w:left="0" w:firstLine="720"/>
        <w:rPr>
          <w:szCs w:val="24"/>
        </w:rPr>
      </w:pPr>
      <w:r>
        <w:rPr>
          <w:szCs w:val="24"/>
        </w:rPr>
        <w:t>A pilot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3BF1FFDA"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w:t>
      </w:r>
      <w:proofErr w:type="spellStart"/>
      <w:r w:rsidRPr="008C7178">
        <w:rPr>
          <w:szCs w:val="24"/>
        </w:rPr>
        <w:t>yrs</w:t>
      </w:r>
      <w:proofErr w:type="spellEnd"/>
      <w:r w:rsidRPr="008C7178">
        <w:rPr>
          <w:szCs w:val="24"/>
        </w:rPr>
        <w:t xml:space="preserve">, range = 18 </w:t>
      </w:r>
      <w:del w:id="1311" w:author="Billy Mitchell" w:date="2023-11-08T11:59:00Z">
        <w:r w:rsidRPr="008C7178" w:rsidDel="009B06C2">
          <w:rPr>
            <w:szCs w:val="24"/>
          </w:rPr>
          <w:delText>-</w:delText>
        </w:r>
      </w:del>
      <w:ins w:id="1312" w:author="Billy Mitchell" w:date="2023-11-08T11:59:00Z">
        <w:r w:rsidR="009B06C2">
          <w:rPr>
            <w:szCs w:val="24"/>
          </w:rPr>
          <w:t>–</w:t>
        </w:r>
      </w:ins>
      <w:r w:rsidRPr="008C7178">
        <w:rPr>
          <w:szCs w:val="24"/>
        </w:rPr>
        <w:t xml:space="preserve"> 34 </w:t>
      </w:r>
      <w:proofErr w:type="spellStart"/>
      <w:r w:rsidRPr="008C7178">
        <w:rPr>
          <w:szCs w:val="24"/>
        </w:rPr>
        <w:t>yrs</w:t>
      </w:r>
      <w:proofErr w:type="spellEnd"/>
      <w:r w:rsidRPr="008C7178">
        <w:rPr>
          <w:szCs w:val="24"/>
        </w:rPr>
        <w:t xml:space="preserve">, </w:t>
      </w:r>
      <w:proofErr w:type="spellStart"/>
      <w:r w:rsidRPr="008C7178">
        <w:rPr>
          <w:i/>
          <w:szCs w:val="24"/>
        </w:rPr>
        <w:t>sd</w:t>
      </w:r>
      <w:r w:rsidRPr="008C7178">
        <w:rPr>
          <w:i/>
          <w:szCs w:val="24"/>
          <w:vertAlign w:val="subscript"/>
        </w:rPr>
        <w:t>age</w:t>
      </w:r>
      <w:proofErr w:type="spellEnd"/>
      <w:r w:rsidRPr="008C7178">
        <w:rPr>
          <w:szCs w:val="24"/>
        </w:rPr>
        <w:t xml:space="preserve"> = 3.97 </w:t>
      </w:r>
      <w:proofErr w:type="spellStart"/>
      <w:r w:rsidRPr="008C7178">
        <w:rPr>
          <w:szCs w:val="24"/>
        </w:rPr>
        <w:t>yrs</w:t>
      </w:r>
      <w:proofErr w:type="spellEnd"/>
      <w:r w:rsidRPr="008C7178">
        <w:rPr>
          <w:szCs w:val="24"/>
        </w:rPr>
        <w:t>,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w:t>
      </w:r>
      <w:proofErr w:type="spellStart"/>
      <w:r>
        <w:rPr>
          <w:szCs w:val="24"/>
        </w:rPr>
        <w:t>yrs</w:t>
      </w:r>
      <w:proofErr w:type="spellEnd"/>
      <w:r>
        <w:rPr>
          <w:szCs w:val="24"/>
        </w:rPr>
        <w:t xml:space="preserve">, </w:t>
      </w:r>
      <w:proofErr w:type="spellStart"/>
      <w:r w:rsidRPr="000D7D4C">
        <w:rPr>
          <w:i/>
          <w:iCs/>
          <w:szCs w:val="24"/>
        </w:rPr>
        <w:t>sd</w:t>
      </w:r>
      <w:proofErr w:type="spellEnd"/>
      <w:r w:rsidRPr="000D7D4C">
        <w:rPr>
          <w:i/>
          <w:iCs/>
          <w:szCs w:val="24"/>
        </w:rPr>
        <w:t xml:space="preserve"> </w:t>
      </w:r>
      <w:r w:rsidRPr="000D7D4C">
        <w:rPr>
          <w:i/>
          <w:iCs/>
          <w:szCs w:val="24"/>
          <w:vertAlign w:val="subscript"/>
        </w:rPr>
        <w:t>Years of Education</w:t>
      </w:r>
      <w:r>
        <w:rPr>
          <w:szCs w:val="24"/>
        </w:rPr>
        <w:t xml:space="preserve"> = 2.4 </w:t>
      </w:r>
      <w:proofErr w:type="spellStart"/>
      <w:r>
        <w:rPr>
          <w:szCs w:val="24"/>
        </w:rPr>
        <w:t>yrs</w:t>
      </w:r>
      <w:proofErr w:type="spellEnd"/>
      <w:r>
        <w:rPr>
          <w:szCs w:val="24"/>
        </w:rPr>
        <w:t xml:space="preserve">),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365AA14C" w:rsidR="00EE0C3E" w:rsidRPr="008C7178" w:rsidRDefault="00EE0C3E" w:rsidP="00A10284">
      <w:pPr>
        <w:spacing w:after="0" w:line="480" w:lineRule="auto"/>
        <w:ind w:left="0" w:firstLine="720"/>
        <w:rPr>
          <w:szCs w:val="24"/>
        </w:rPr>
      </w:pPr>
      <w:r w:rsidRPr="008C7178">
        <w:rPr>
          <w:szCs w:val="24"/>
        </w:rPr>
        <w:t xml:space="preserve">A priori power analyses using the </w:t>
      </w:r>
      <w:proofErr w:type="spellStart"/>
      <w:r w:rsidRPr="008C7178">
        <w:rPr>
          <w:szCs w:val="24"/>
        </w:rPr>
        <w:t>WebPower</w:t>
      </w:r>
      <w:proofErr w:type="spellEnd"/>
      <w:r w:rsidRPr="008C7178">
        <w:rPr>
          <w:szCs w:val="24"/>
        </w:rPr>
        <w:t xml:space="preserve"> (Zhang, Z., &amp; Mai, Y., 2019) </w:t>
      </w:r>
      <w:del w:id="1313" w:author="Billy Mitchell" w:date="2023-11-08T11:59:00Z">
        <w:r w:rsidRPr="008C7178" w:rsidDel="009B06C2">
          <w:rPr>
            <w:szCs w:val="24"/>
          </w:rPr>
          <w:delText>i</w:delText>
        </w:r>
      </w:del>
      <w:ins w:id="1314" w:author="Billy Mitchell" w:date="2023-11-08T11:59:00Z">
        <w:r w:rsidR="009B06C2">
          <w:rPr>
            <w:szCs w:val="24"/>
          </w:rPr>
          <w:t>I</w:t>
        </w:r>
      </w:ins>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695032F"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7B47B5">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xml:space="preserve">. Participants were then escorted by two research assistants to the </w:t>
      </w:r>
      <w:proofErr w:type="gramStart"/>
      <w:r w:rsidRPr="008C7178">
        <w:rPr>
          <w:szCs w:val="24"/>
        </w:rPr>
        <w:t>remotely-located</w:t>
      </w:r>
      <w:proofErr w:type="gramEnd"/>
      <w:r w:rsidRPr="008C7178">
        <w:rPr>
          <w:szCs w:val="24"/>
        </w:rPr>
        <w:t xml:space="preserve"> haunted house</w:t>
      </w:r>
      <w:r w:rsidR="00A10284">
        <w:rPr>
          <w:szCs w:val="24"/>
        </w:rPr>
        <w:t xml:space="preserve"> which was the same as used within Experiment 1</w:t>
      </w:r>
      <w:r w:rsidRPr="008C7178">
        <w:rPr>
          <w:szCs w:val="24"/>
        </w:rPr>
        <w:t>.</w:t>
      </w:r>
      <w:r w:rsidRPr="008C7178">
        <w:rPr>
          <w:b/>
          <w:szCs w:val="24"/>
        </w:rPr>
        <w:t xml:space="preserve"> </w:t>
      </w:r>
    </w:p>
    <w:p w14:paraId="29304689" w14:textId="7D6FA6AC"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 xml:space="preserve">Participants navigated the haunted house in twelve groups (x̄ </w:t>
      </w:r>
      <w:r w:rsidRPr="008C7178">
        <w:rPr>
          <w:i/>
          <w:szCs w:val="24"/>
          <w:vertAlign w:val="subscript"/>
        </w:rPr>
        <w:t>size</w:t>
      </w:r>
      <w:r w:rsidRPr="008C7178">
        <w:rPr>
          <w:szCs w:val="24"/>
        </w:rPr>
        <w:t xml:space="preserve"> = 4.50 participants; </w:t>
      </w:r>
      <w:proofErr w:type="spellStart"/>
      <w:r w:rsidRPr="008C7178">
        <w:rPr>
          <w:szCs w:val="24"/>
        </w:rPr>
        <w:t>sd</w:t>
      </w:r>
      <w:r w:rsidRPr="008C7178">
        <w:rPr>
          <w:i/>
          <w:szCs w:val="24"/>
          <w:vertAlign w:val="subscript"/>
        </w:rPr>
        <w:t>size</w:t>
      </w:r>
      <w:proofErr w:type="spellEnd"/>
      <w:r w:rsidRPr="008C7178">
        <w:rPr>
          <w:szCs w:val="24"/>
          <w:vertAlign w:val="subscript"/>
        </w:rPr>
        <w:t xml:space="preserve"> </w:t>
      </w:r>
      <w:r w:rsidRPr="008C7178">
        <w:rPr>
          <w:szCs w:val="24"/>
        </w:rPr>
        <w:t>= 0.79 participants) for approximately 55.40 minutes (</w:t>
      </w:r>
      <w:proofErr w:type="spellStart"/>
      <w:r w:rsidRPr="008C7178">
        <w:rPr>
          <w:i/>
          <w:szCs w:val="24"/>
        </w:rPr>
        <w:t>sd</w:t>
      </w:r>
      <w:proofErr w:type="spellEnd"/>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1DB85179" w:rsidR="00EE0C3E" w:rsidRDefault="00EE0C3E" w:rsidP="00A10284">
      <w:pPr>
        <w:spacing w:after="0" w:line="480" w:lineRule="auto"/>
        <w:ind w:left="0" w:firstLine="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w:t>
      </w:r>
      <w:proofErr w:type="spellStart"/>
      <w:r w:rsidRPr="008C7178">
        <w:rPr>
          <w:szCs w:val="24"/>
        </w:rPr>
        <w:t>sd</w:t>
      </w:r>
      <w:r w:rsidRPr="008C7178">
        <w:rPr>
          <w:i/>
          <w:szCs w:val="24"/>
          <w:vertAlign w:val="subscript"/>
        </w:rPr>
        <w:t>delay</w:t>
      </w:r>
      <w:proofErr w:type="spellEnd"/>
      <w:r w:rsidRPr="008C7178">
        <w:rPr>
          <w:szCs w:val="24"/>
          <w:vertAlign w:val="subscript"/>
        </w:rPr>
        <w:t xml:space="preserve"> </w:t>
      </w:r>
      <w:r w:rsidRPr="008C7178">
        <w:rPr>
          <w:szCs w:val="24"/>
        </w:rPr>
        <w:t xml:space="preserve">= 0.79 days), participants completed a surprise free-recall memory task and questionnaires. Notably, participants identified, described, and chronologically ordered ten (10) discrete events from within the haunted house. For each event, participants identified which of 13 emotion categories they had felt, the intensity of each of those emotions, the </w:t>
      </w:r>
      <w:del w:id="1315" w:author="Billy Mitchell" w:date="2023-11-08T02:25:00Z">
        <w:r w:rsidRPr="008C7178" w:rsidDel="005C6A10">
          <w:rPr>
            <w:szCs w:val="24"/>
          </w:rPr>
          <w:delText xml:space="preserve">extent </w:delText>
        </w:r>
      </w:del>
      <w:ins w:id="1316" w:author="Billy Mitchell" w:date="2023-11-08T02:25:00Z">
        <w:r w:rsidR="005C6A10">
          <w:rPr>
            <w:szCs w:val="24"/>
          </w:rPr>
          <w:t>effort participants exerted</w:t>
        </w:r>
        <w:r w:rsidR="005C6A10" w:rsidRPr="008C7178">
          <w:rPr>
            <w:szCs w:val="24"/>
          </w:rPr>
          <w:t xml:space="preserve"> </w:t>
        </w:r>
      </w:ins>
      <w:r w:rsidRPr="008C7178">
        <w:rPr>
          <w:szCs w:val="24"/>
        </w:rPr>
        <w:t>t</w:t>
      </w:r>
      <w:ins w:id="1317" w:author="Billy Mitchell" w:date="2023-11-08T02:25:00Z">
        <w:r w:rsidR="005C6A10">
          <w:rPr>
            <w:szCs w:val="24"/>
          </w:rPr>
          <w:t>rying</w:t>
        </w:r>
      </w:ins>
      <w:del w:id="1318" w:author="Billy Mitchell" w:date="2023-11-08T02:25:00Z">
        <w:r w:rsidRPr="008C7178" w:rsidDel="005C6A10">
          <w:rPr>
            <w:szCs w:val="24"/>
          </w:rPr>
          <w:delText>o which they tried</w:delText>
        </w:r>
      </w:del>
      <w:r w:rsidRPr="008C7178">
        <w:rPr>
          <w:szCs w:val="24"/>
        </w:rPr>
        <w:t xml:space="preserve"> to regulate each of those emotions, and to describe how they attempted to regulate them (if at all). It must be noted that while participants were able to endorse multiple emotions of differing </w:t>
      </w:r>
      <w:r w:rsidRPr="008C7178">
        <w:rPr>
          <w:szCs w:val="24"/>
        </w:rPr>
        <w:lastRenderedPageBreak/>
        <w:t xml:space="preserve">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A10284">
        <w:rPr>
          <w:szCs w:val="24"/>
        </w:rPr>
        <w:t>Experiment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407E4545"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7B47B5">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A10284" w:rsidRPr="00A10284">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xml:space="preserve">). Applying </w:t>
      </w:r>
      <w:proofErr w:type="spellStart"/>
      <w:r w:rsidRPr="008C7178">
        <w:rPr>
          <w:szCs w:val="24"/>
        </w:rPr>
        <w:t>Cronbac</w:t>
      </w:r>
      <w:proofErr w:type="spellEnd"/>
      <w:del w:id="1319" w:author="Billy Mitchell" w:date="2023-11-08T11:59:00Z">
        <w:r w:rsidRPr="008C7178" w:rsidDel="009B06C2">
          <w:rPr>
            <w:szCs w:val="24"/>
          </w:rPr>
          <w:delText>h</w:delText>
        </w:r>
      </w:del>
      <w:ins w:id="1320" w:author="Billy Mitchell" w:date="2023-11-08T11:59:00Z">
        <w:r w:rsidR="009B06C2">
          <w:rPr>
            <w:szCs w:val="24"/>
          </w:rPr>
          <w:t>’</w:t>
        </w:r>
      </w:ins>
      <w:r w:rsidRPr="008C7178">
        <w:rPr>
          <w:szCs w:val="24"/>
        </w:rPr>
        <w:t xml:space="preserve">'s alpha to the emotional intensity value of negative emotions yielded a value of α = 0.91 (95% CI = [0.89, 0.92]), suggesting excellent internal consistency. Both emotional intensity and regulation </w:t>
      </w:r>
      <w:del w:id="1321" w:author="Billy Mitchell" w:date="2023-11-08T02:25:00Z">
        <w:r w:rsidRPr="008C7178" w:rsidDel="005C6A10">
          <w:rPr>
            <w:szCs w:val="24"/>
          </w:rPr>
          <w:delText>extent</w:delText>
        </w:r>
      </w:del>
      <w:ins w:id="1322" w:author="Billy Mitchell" w:date="2023-11-08T02:25:00Z">
        <w:r w:rsidR="005C6A10">
          <w:rPr>
            <w:szCs w:val="24"/>
          </w:rPr>
          <w:t>effort</w:t>
        </w:r>
      </w:ins>
      <w:r w:rsidRPr="008C7178">
        <w:rPr>
          <w:szCs w:val="24"/>
        </w:rPr>
        <w:t xml:space="preserve"> were captured on a 7-point Likert scale, with 1 representing “Not at all” and 7 representing “A great deal”. Regulation strategies were captured for each event using </w:t>
      </w:r>
      <w:proofErr w:type="gramStart"/>
      <w:r w:rsidRPr="008C7178">
        <w:rPr>
          <w:szCs w:val="24"/>
        </w:rPr>
        <w:t>free-response</w:t>
      </w:r>
      <w:proofErr w:type="gramEnd"/>
      <w:r w:rsidRPr="008C7178">
        <w:rPr>
          <w:szCs w:val="24"/>
        </w:rPr>
        <w:t xml:space="preserve"> to the prompt: </w:t>
      </w:r>
      <w:r w:rsidRPr="008C7178">
        <w:rPr>
          <w:i/>
          <w:szCs w:val="24"/>
        </w:rPr>
        <w:t xml:space="preserve">If you </w:t>
      </w:r>
      <w:r w:rsidRPr="008C7178">
        <w:rPr>
          <w:i/>
          <w:szCs w:val="24"/>
        </w:rPr>
        <w:lastRenderedPageBreak/>
        <w:t>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1B0C27A4" w:rsidR="00EE0C3E" w:rsidRDefault="00857F3D" w:rsidP="00A10284">
      <w:pPr>
        <w:spacing w:after="0" w:line="480" w:lineRule="auto"/>
        <w:ind w:left="0" w:firstLine="720"/>
        <w:rPr>
          <w:b/>
          <w:szCs w:val="24"/>
        </w:rPr>
      </w:pPr>
      <w:r>
        <w:rPr>
          <w:b/>
          <w:szCs w:val="24"/>
        </w:rPr>
        <w:t xml:space="preserve">PILOT STUDY </w:t>
      </w:r>
      <w:r w:rsidR="00EE0C3E" w:rsidRPr="008C7178">
        <w:rPr>
          <w:b/>
          <w:szCs w:val="24"/>
        </w:rPr>
        <w:t>RESULTS</w:t>
      </w:r>
      <w:bookmarkStart w:id="1323" w:name="_Hlk120029863"/>
    </w:p>
    <w:p w14:paraId="1134DB8A" w14:textId="77777777"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5.55 (range: 1 – 7, Likert scale).  </w:t>
      </w:r>
    </w:p>
    <w:p w14:paraId="33D702BE" w14:textId="029B5AC6" w:rsidR="00EE0C3E" w:rsidRPr="00EE6731" w:rsidRDefault="00EE0C3E" w:rsidP="00A10284">
      <w:pPr>
        <w:spacing w:after="0" w:line="480" w:lineRule="auto"/>
        <w:ind w:left="0" w:firstLine="720"/>
        <w:rPr>
          <w:b/>
          <w:szCs w:val="24"/>
        </w:rPr>
      </w:pPr>
      <w:r w:rsidRPr="008C7178">
        <w:rPr>
          <w:b/>
          <w:szCs w:val="24"/>
        </w:rPr>
        <w:lastRenderedPageBreak/>
        <w:t xml:space="preserve">Intensity </w:t>
      </w:r>
      <w:ins w:id="1324" w:author="Billy Mitchell" w:date="2023-11-08T11:59:00Z">
        <w:r w:rsidR="009B06C2">
          <w:rPr>
            <w:b/>
            <w:szCs w:val="24"/>
          </w:rPr>
          <w:t xml:space="preserve">and state anxiety </w:t>
        </w:r>
      </w:ins>
      <w:r w:rsidRPr="008C7178">
        <w:rPr>
          <w:b/>
          <w:szCs w:val="24"/>
        </w:rPr>
        <w:t xml:space="preserve">predicts regulatory </w:t>
      </w:r>
      <w:del w:id="1325" w:author="Billy Mitchell" w:date="2023-11-08T02:24:00Z">
        <w:r w:rsidRPr="008C7178" w:rsidDel="005C6A10">
          <w:rPr>
            <w:b/>
            <w:szCs w:val="24"/>
          </w:rPr>
          <w:delText>extent</w:delText>
        </w:r>
      </w:del>
      <w:ins w:id="1326" w:author="Billy Mitchell" w:date="2023-11-08T02:24:00Z">
        <w:r w:rsidR="005C6A10">
          <w:rPr>
            <w:b/>
            <w:szCs w:val="24"/>
          </w:rPr>
          <w:t>effort</w:t>
        </w:r>
      </w:ins>
      <w:r w:rsidRPr="008C7178">
        <w:rPr>
          <w:b/>
          <w:szCs w:val="24"/>
        </w:rPr>
        <w:t>.</w:t>
      </w:r>
      <w:r>
        <w:rPr>
          <w:bCs/>
          <w:szCs w:val="24"/>
        </w:rPr>
        <w:t xml:space="preserve"> Pro-hedonic </w:t>
      </w:r>
      <w:ins w:id="1327" w:author="Billy Mitchell" w:date="2023-11-08T02:22:00Z">
        <w:r w:rsidR="005C6A10">
          <w:rPr>
            <w:bCs/>
            <w:szCs w:val="24"/>
          </w:rPr>
          <w:t xml:space="preserve">trends in </w:t>
        </w:r>
      </w:ins>
      <w:r>
        <w:rPr>
          <w:bCs/>
          <w:szCs w:val="24"/>
        </w:rPr>
        <w:t>emotion regulation (i.e., minimizing aversive experiences) suggest</w:t>
      </w:r>
      <w:del w:id="1328" w:author="Billy Mitchell" w:date="2023-11-08T02:22:00Z">
        <w:r w:rsidDel="005C6A10">
          <w:rPr>
            <w:bCs/>
            <w:szCs w:val="24"/>
          </w:rPr>
          <w:delText>s</w:delText>
        </w:r>
      </w:del>
      <w:r>
        <w:rPr>
          <w:bCs/>
          <w:szCs w:val="24"/>
        </w:rPr>
        <w:t xml:space="preserve"> that a positive linear relationship should exist between negative affective </w:t>
      </w:r>
      <w:ins w:id="1329" w:author="Billy Mitchell" w:date="2023-11-08T11:59:00Z">
        <w:r w:rsidR="009B06C2">
          <w:rPr>
            <w:bCs/>
            <w:szCs w:val="24"/>
          </w:rPr>
          <w:t>states</w:t>
        </w:r>
      </w:ins>
      <w:del w:id="1330" w:author="Billy Mitchell" w:date="2023-11-08T11:59:00Z">
        <w:r w:rsidDel="009B06C2">
          <w:rPr>
            <w:bCs/>
            <w:szCs w:val="24"/>
          </w:rPr>
          <w:delText>intensity</w:delText>
        </w:r>
      </w:del>
      <w:r>
        <w:rPr>
          <w:bCs/>
          <w:szCs w:val="24"/>
        </w:rPr>
        <w:t xml:space="preserve"> and effort</w:t>
      </w:r>
      <w:ins w:id="1331" w:author="Billy Mitchell" w:date="2023-11-08T11:59:00Z">
        <w:r w:rsidR="009B06C2">
          <w:rPr>
            <w:bCs/>
            <w:szCs w:val="24"/>
          </w:rPr>
          <w:t>s</w:t>
        </w:r>
      </w:ins>
      <w:r>
        <w:rPr>
          <w:bCs/>
          <w:szCs w:val="24"/>
        </w:rPr>
        <w:t xml:space="preserve"> to regulate th</w:t>
      </w:r>
      <w:ins w:id="1332" w:author="Billy Mitchell" w:date="2023-11-08T11:59:00Z">
        <w:r w:rsidR="009B06C2">
          <w:rPr>
            <w:bCs/>
            <w:szCs w:val="24"/>
          </w:rPr>
          <w:t>ose</w:t>
        </w:r>
      </w:ins>
      <w:del w:id="1333" w:author="Billy Mitchell" w:date="2023-11-08T11:59:00Z">
        <w:r w:rsidDel="009B06C2">
          <w:rPr>
            <w:bCs/>
            <w:szCs w:val="24"/>
          </w:rPr>
          <w:delText>at</w:delText>
        </w:r>
      </w:del>
      <w:r>
        <w:rPr>
          <w:bCs/>
          <w:szCs w:val="24"/>
        </w:rPr>
        <w:t xml:space="preserve"> experience</w:t>
      </w:r>
      <w:ins w:id="1334" w:author="Billy Mitchell" w:date="2023-11-08T11:59:00Z">
        <w:r w:rsidR="009B06C2">
          <w:rPr>
            <w:bCs/>
            <w:szCs w:val="24"/>
          </w:rPr>
          <w:t>s</w:t>
        </w:r>
      </w:ins>
      <w:r>
        <w:rPr>
          <w:bCs/>
          <w:szCs w:val="24"/>
        </w:rPr>
        <w:t xml:space="preserve">. If </w:t>
      </w:r>
      <w:del w:id="1335" w:author="Billy Mitchell" w:date="2023-11-08T12:00:00Z">
        <w:r w:rsidDel="009B06C2">
          <w:rPr>
            <w:bCs/>
            <w:szCs w:val="24"/>
          </w:rPr>
          <w:delText>no association was found between the two variables, it may suggest errors in methodology</w:delText>
        </w:r>
      </w:del>
      <w:ins w:id="1336" w:author="Billy Mitchell" w:date="2023-11-08T12:00:00Z">
        <w:r w:rsidR="009B06C2">
          <w:rPr>
            <w:bCs/>
            <w:szCs w:val="24"/>
          </w:rPr>
          <w:t xml:space="preserve">we did not find associations between how intense an emotional experience was or how anxiety-provoking an experience was and how much effort someone </w:t>
        </w:r>
      </w:ins>
      <w:ins w:id="1337" w:author="Billy Mitchell" w:date="2023-11-08T12:01:00Z">
        <w:r w:rsidR="009B06C2">
          <w:rPr>
            <w:bCs/>
            <w:szCs w:val="24"/>
          </w:rPr>
          <w:t>devoted to regulating that event</w:t>
        </w:r>
        <w:r w:rsidR="00D02068">
          <w:rPr>
            <w:bCs/>
            <w:szCs w:val="24"/>
          </w:rPr>
          <w:t xml:space="preserve"> – regardless of </w:t>
        </w:r>
        <w:r w:rsidR="00D02068" w:rsidRPr="00D02068">
          <w:rPr>
            <w:bCs/>
            <w:i/>
            <w:iCs/>
            <w:szCs w:val="24"/>
            <w:rPrChange w:id="1338" w:author="Billy Mitchell" w:date="2023-11-08T12:01:00Z">
              <w:rPr>
                <w:bCs/>
                <w:szCs w:val="24"/>
              </w:rPr>
            </w:rPrChange>
          </w:rPr>
          <w:t>how</w:t>
        </w:r>
        <w:r w:rsidR="00D02068">
          <w:rPr>
            <w:bCs/>
            <w:szCs w:val="24"/>
          </w:rPr>
          <w:t xml:space="preserve"> they regulate it – it may call into question whether our paradigm is well suited to elicit emotion regulation be</w:t>
        </w:r>
      </w:ins>
      <w:ins w:id="1339" w:author="Billy Mitchell" w:date="2023-11-08T12:02:00Z">
        <w:r w:rsidR="00D02068">
          <w:rPr>
            <w:bCs/>
            <w:szCs w:val="24"/>
          </w:rPr>
          <w:t>haviors</w:t>
        </w:r>
      </w:ins>
      <w:r>
        <w:rPr>
          <w:bCs/>
          <w:szCs w:val="24"/>
        </w:rPr>
        <w:t xml:space="preserve">. </w:t>
      </w:r>
      <w:ins w:id="1340" w:author="Billy Mitchell" w:date="2023-11-08T02:22:00Z">
        <w:r w:rsidR="005C6A10">
          <w:rPr>
            <w:bCs/>
            <w:szCs w:val="24"/>
          </w:rPr>
          <w:t>For each event, we asked participants how intense the emotions that they endorse were as well as how much effort t</w:t>
        </w:r>
      </w:ins>
      <w:ins w:id="1341" w:author="Billy Mitchell" w:date="2023-11-08T02:23:00Z">
        <w:r w:rsidR="005C6A10">
          <w:rPr>
            <w:bCs/>
            <w:szCs w:val="24"/>
          </w:rPr>
          <w:t>hey exerted to regulate that event.</w:t>
        </w:r>
      </w:ins>
      <w:ins w:id="1342" w:author="Billy Mitchell" w:date="2023-11-08T12:02:00Z">
        <w:r w:rsidR="00D02068">
          <w:rPr>
            <w:bCs/>
            <w:szCs w:val="24"/>
          </w:rPr>
          <w:t xml:space="preserve"> We also assessed state anxiety prior to entering the haunted house.</w:t>
        </w:r>
      </w:ins>
      <w:ins w:id="1343" w:author="Billy Mitchell" w:date="2023-11-08T02:23:00Z">
        <w:r w:rsidR="005C6A10">
          <w:rPr>
            <w:bCs/>
            <w:szCs w:val="24"/>
          </w:rPr>
          <w:t xml:space="preserve"> </w:t>
        </w:r>
      </w:ins>
      <w:r w:rsidRPr="008C7178">
        <w:rPr>
          <w:szCs w:val="24"/>
        </w:rPr>
        <w:t xml:space="preserve">To </w:t>
      </w:r>
      <w:r>
        <w:rPr>
          <w:szCs w:val="24"/>
        </w:rPr>
        <w:t xml:space="preserve">assess </w:t>
      </w:r>
      <w:ins w:id="1344" w:author="Billy Mitchell" w:date="2023-11-08T12:02:00Z">
        <w:r w:rsidR="00D02068">
          <w:rPr>
            <w:szCs w:val="24"/>
          </w:rPr>
          <w:t>an association between event intensity and event regulation effort</w:t>
        </w:r>
      </w:ins>
      <w:del w:id="1345" w:author="Billy Mitchell" w:date="2023-11-08T12:02:00Z">
        <w:r w:rsidDel="00D02068">
          <w:rPr>
            <w:szCs w:val="24"/>
          </w:rPr>
          <w:delText>this</w:delText>
        </w:r>
      </w:del>
      <w:r w:rsidRPr="008C7178">
        <w:rPr>
          <w:szCs w:val="24"/>
        </w:rPr>
        <w:t xml:space="preserve">, we ran multilevel linear models specifying regulatory </w:t>
      </w:r>
      <w:del w:id="1346" w:author="Billy Mitchell" w:date="2023-11-08T02:24:00Z">
        <w:r w:rsidRPr="008C7178" w:rsidDel="005C6A10">
          <w:rPr>
            <w:szCs w:val="24"/>
          </w:rPr>
          <w:delText>extent</w:delText>
        </w:r>
      </w:del>
      <w:ins w:id="1347" w:author="Billy Mitchell" w:date="2023-11-08T02:24:00Z">
        <w:r w:rsidR="005C6A10">
          <w:rPr>
            <w:szCs w:val="24"/>
          </w:rPr>
          <w:t>effort</w:t>
        </w:r>
      </w:ins>
      <w:r w:rsidRPr="008C7178">
        <w:rPr>
          <w:szCs w:val="24"/>
        </w:rPr>
        <w:t xml:space="preserve"> as our criterion variable, participant as a random intercept, and building fixed effects from a null model (ICC = 0.35). Our best performing model as determined by AIC comparison found person-centered emotional intensity to be a significant predictor of regulation </w:t>
      </w:r>
      <w:del w:id="1348" w:author="Billy Mitchell" w:date="2023-11-08T02:24:00Z">
        <w:r w:rsidRPr="008C7178" w:rsidDel="005C6A10">
          <w:rPr>
            <w:szCs w:val="24"/>
          </w:rPr>
          <w:delText>extent</w:delText>
        </w:r>
      </w:del>
      <w:ins w:id="1349" w:author="Billy Mitchell" w:date="2023-11-08T02:24:00Z">
        <w:r w:rsidR="005C6A10">
          <w:rPr>
            <w:szCs w:val="24"/>
          </w:rPr>
          <w:t>effort</w:t>
        </w:r>
      </w:ins>
      <w:r w:rsidRPr="008C7178">
        <w:rPr>
          <w:szCs w:val="24"/>
        </w:rPr>
        <w:t xml:space="preserve"> (</w:t>
      </w:r>
      <w:r w:rsidRPr="00D02068">
        <w:rPr>
          <w:i/>
          <w:iCs/>
          <w:szCs w:val="24"/>
          <w:rPrChange w:id="1350" w:author="Billy Mitchell" w:date="2023-11-08T12:04:00Z">
            <w:rPr>
              <w:szCs w:val="24"/>
            </w:rPr>
          </w:rPrChange>
        </w:rPr>
        <w:t>β</w:t>
      </w:r>
      <w:r w:rsidRPr="008C7178">
        <w:rPr>
          <w:szCs w:val="24"/>
        </w:rPr>
        <w:t xml:space="preserve"> = 0.31, </w:t>
      </w:r>
      <w:r w:rsidRPr="00D02068">
        <w:rPr>
          <w:i/>
          <w:iCs/>
          <w:szCs w:val="24"/>
          <w:rPrChange w:id="1351" w:author="Billy Mitchell" w:date="2023-11-08T12:04:00Z">
            <w:rPr>
              <w:szCs w:val="24"/>
            </w:rPr>
          </w:rPrChange>
        </w:rPr>
        <w:t>95% CI</w:t>
      </w:r>
      <w:r w:rsidRPr="008C7178">
        <w:rPr>
          <w:szCs w:val="24"/>
        </w:rPr>
        <w:t xml:space="preserve"> = [0.17, 0.46], </w:t>
      </w:r>
      <w:r w:rsidRPr="00D02068">
        <w:rPr>
          <w:i/>
          <w:iCs/>
          <w:szCs w:val="24"/>
          <w:rPrChange w:id="1352" w:author="Billy Mitchell" w:date="2023-11-08T12:04:00Z">
            <w:rPr>
              <w:szCs w:val="24"/>
            </w:rPr>
          </w:rPrChange>
        </w:rPr>
        <w:t>p</w:t>
      </w:r>
      <w:r w:rsidRPr="008C7178">
        <w:rPr>
          <w:szCs w:val="24"/>
        </w:rPr>
        <w:t xml:space="preserve"> &lt; 0.001)</w:t>
      </w:r>
      <w:del w:id="1353" w:author="Billy Mitchell" w:date="2023-11-08T12:05:00Z">
        <w:r w:rsidDel="00D02068">
          <w:rPr>
            <w:szCs w:val="24"/>
          </w:rPr>
          <w:delText>, which</w:delText>
        </w:r>
        <w:r w:rsidRPr="008C7178" w:rsidDel="00D02068">
          <w:rPr>
            <w:szCs w:val="24"/>
          </w:rPr>
          <w:delText xml:space="preserve"> suggests our paradigm elicited regulatory behaviors from participants </w:delText>
        </w:r>
        <w:r w:rsidDel="00D02068">
          <w:rPr>
            <w:szCs w:val="24"/>
          </w:rPr>
          <w:delText>as predicted</w:delText>
        </w:r>
      </w:del>
      <w:r w:rsidRPr="008C7178">
        <w:rPr>
          <w:szCs w:val="24"/>
        </w:rPr>
        <w:t xml:space="preserve">. </w:t>
      </w:r>
      <w:ins w:id="1354" w:author="Billy Mitchell" w:date="2023-11-08T12:03:00Z">
        <w:r w:rsidR="00D02068">
          <w:rPr>
            <w:szCs w:val="24"/>
          </w:rPr>
          <w:t>To assess an association between state anxiety and regulatory effort, we built a simple linear model regressing each par</w:t>
        </w:r>
      </w:ins>
      <w:ins w:id="1355" w:author="Billy Mitchell" w:date="2023-11-08T12:04:00Z">
        <w:r w:rsidR="00D02068">
          <w:rPr>
            <w:szCs w:val="24"/>
          </w:rPr>
          <w:t>ticipant’s average self-reported regulatory effort across events</w:t>
        </w:r>
      </w:ins>
      <w:ins w:id="1356" w:author="Billy Mitchell" w:date="2023-11-08T12:06:00Z">
        <w:r w:rsidR="00D02068">
          <w:rPr>
            <w:szCs w:val="24"/>
          </w:rPr>
          <w:t xml:space="preserve"> onto </w:t>
        </w:r>
      </w:ins>
      <w:ins w:id="1357" w:author="Billy Mitchell" w:date="2023-11-08T12:07:00Z">
        <w:r w:rsidR="00D02068">
          <w:rPr>
            <w:szCs w:val="24"/>
          </w:rPr>
          <w:t>State STAI scores</w:t>
        </w:r>
      </w:ins>
      <w:ins w:id="1358" w:author="Billy Mitchell" w:date="2023-11-08T12:04:00Z">
        <w:r w:rsidR="00D02068">
          <w:rPr>
            <w:szCs w:val="24"/>
          </w:rPr>
          <w:t xml:space="preserve"> and again found a significant positive association</w:t>
        </w:r>
      </w:ins>
      <w:ins w:id="1359" w:author="Billy Mitchell" w:date="2023-11-08T12:06:00Z">
        <w:r w:rsidR="00D02068">
          <w:rPr>
            <w:szCs w:val="24"/>
          </w:rPr>
          <w:t xml:space="preserve">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ins>
      <w:ins w:id="1360" w:author="Billy Mitchell" w:date="2023-11-08T12:04:00Z">
        <w:r w:rsidR="00D02068">
          <w:rPr>
            <w:szCs w:val="24"/>
          </w:rPr>
          <w:t xml:space="preserve">. </w:t>
        </w:r>
      </w:ins>
      <w:ins w:id="1361" w:author="Billy Mitchell" w:date="2023-11-08T12:05:00Z">
        <w:r w:rsidR="00D02068">
          <w:rPr>
            <w:szCs w:val="24"/>
          </w:rPr>
          <w:t xml:space="preserve">These results </w:t>
        </w:r>
        <w:r w:rsidR="00D02068" w:rsidRPr="008C7178">
          <w:rPr>
            <w:szCs w:val="24"/>
          </w:rPr>
          <w:t xml:space="preserve">suggest our paradigm elicited regulatory behaviors from participants </w:t>
        </w:r>
      </w:ins>
      <w:ins w:id="1362" w:author="Billy Mitchell" w:date="2023-11-08T12:07:00Z">
        <w:r w:rsidR="00D02068">
          <w:rPr>
            <w:szCs w:val="24"/>
          </w:rPr>
          <w:t>that follow a logical, predictable pattern</w:t>
        </w:r>
      </w:ins>
      <w:ins w:id="1363" w:author="Billy Mitchell" w:date="2023-11-08T12:05:00Z">
        <w:r w:rsidR="00D02068">
          <w:rPr>
            <w:szCs w:val="24"/>
          </w:rPr>
          <w:t>.</w:t>
        </w:r>
      </w:ins>
    </w:p>
    <w:p w14:paraId="082EBCE7" w14:textId="351AEE91"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(ICC = 0.70), we failed to find any model that performed better than our null model by AIC comparison. Our model using only emotional intensity to predict regulation strategy </w:t>
      </w:r>
      <w:r>
        <w:rPr>
          <w:szCs w:val="24"/>
        </w:rPr>
        <w:t>usage</w:t>
      </w:r>
      <w:r w:rsidRPr="008C7178">
        <w:rPr>
          <w:szCs w:val="24"/>
        </w:rPr>
        <w:t xml:space="preserve"> trended significant in the model </w:t>
      </w:r>
      <w:r w:rsidRPr="008C7178">
        <w:rPr>
          <w:szCs w:val="24"/>
        </w:rPr>
        <w:lastRenderedPageBreak/>
        <w:t xml:space="preserve">comparison (p = 0.063). However, even if traditional statistical thresholds were loosened and the model was deemed superior to our null, within that model, we did not find that emotional intensity </w:t>
      </w:r>
      <w:del w:id="1364" w:author="Billy Mitchell [2]" w:date="2023-11-07T13:07:00Z">
        <w:r w:rsidRPr="008C7178" w:rsidDel="00097D65">
          <w:rPr>
            <w:szCs w:val="24"/>
          </w:rPr>
          <w:delText>demonstrated predictive utility towards</w:delText>
        </w:r>
      </w:del>
      <w:ins w:id="1365" w:author="Billy Mitchell [2]" w:date="2023-11-07T13:07:00Z">
        <w:r w:rsidR="00097D65">
          <w:rPr>
            <w:szCs w:val="24"/>
          </w:rPr>
          <w:t>predicted</w:t>
        </w:r>
      </w:ins>
      <w:r w:rsidRPr="008C7178">
        <w:rPr>
          <w:szCs w:val="24"/>
        </w:rPr>
        <w:t xml:space="preserve"> strategy usage in that model (OR = 1.83, 95% CI = [0.65, 3.2], p = 0.079). </w:t>
      </w:r>
    </w:p>
    <w:p w14:paraId="4F6DA9C4" w14:textId="6DDDC2AA" w:rsidR="00857F3D" w:rsidRPr="00857F3D" w:rsidRDefault="00EE0C3E" w:rsidP="00857F3D">
      <w:pPr>
        <w:spacing w:after="0" w:line="480" w:lineRule="auto"/>
        <w:ind w:left="0" w:firstLine="720"/>
        <w:rPr>
          <w:b/>
          <w:bCs/>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xml:space="preserve">. In both cases, multilevel binary logistic regressions failed to perform better than the null model (ICC = 0.28; Emotion Sum: p = 0.130; Emotion Average: p = 0.430) and none of the affective variables </w:t>
      </w:r>
      <w:ins w:id="1366" w:author="Billy Mitchell [2]" w:date="2023-11-07T13:08:00Z">
        <w:r w:rsidR="00097D65">
          <w:rPr>
            <w:szCs w:val="24"/>
          </w:rPr>
          <w:t>predicted</w:t>
        </w:r>
      </w:ins>
      <w:del w:id="1367" w:author="Billy Mitchell [2]" w:date="2023-11-07T13:08:00Z">
        <w:r w:rsidRPr="008C7178" w:rsidDel="00097D65">
          <w:rPr>
            <w:szCs w:val="24"/>
          </w:rPr>
          <w:delText>demonstrated predictive</w:delText>
        </w:r>
      </w:del>
      <w:r w:rsidRPr="008C7178">
        <w:rPr>
          <w:szCs w:val="24"/>
        </w:rPr>
        <w:t xml:space="preserve"> </w:t>
      </w:r>
      <w:del w:id="1368" w:author="Billy Mitchell [2]" w:date="2023-11-07T13:08:00Z">
        <w:r w:rsidRPr="008C7178" w:rsidDel="00097D65">
          <w:rPr>
            <w:szCs w:val="24"/>
          </w:rPr>
          <w:delText xml:space="preserve">utility towards </w:delText>
        </w:r>
      </w:del>
      <w:r w:rsidRPr="008C7178">
        <w:rPr>
          <w:szCs w:val="24"/>
        </w:rPr>
        <w:t xml:space="preserve">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323"/>
    </w:p>
    <w:p w14:paraId="0FCF5C26" w14:textId="77777777" w:rsidR="00EE0C3E" w:rsidRPr="00EE0C3E" w:rsidRDefault="00EE0C3E" w:rsidP="00A10284">
      <w:pPr>
        <w:spacing w:after="0" w:line="480" w:lineRule="auto"/>
        <w:ind w:left="0" w:firstLine="0"/>
        <w:rPr>
          <w:szCs w:val="24"/>
        </w:rPr>
      </w:pPr>
    </w:p>
    <w:sectPr w:rsidR="00EE0C3E" w:rsidRPr="00EE0C3E" w:rsidSect="00EE6731">
      <w:pgSz w:w="12240" w:h="15840"/>
      <w:pgMar w:top="1440" w:right="1440" w:bottom="1440" w:left="1440" w:header="765"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8" w:author="Billy Mitchell" w:date="2023-11-08T12:32:00Z" w:initials="BM">
    <w:p w14:paraId="24811A11" w14:textId="77777777" w:rsidR="003A18DB" w:rsidRDefault="003A18DB" w:rsidP="00BA2BAE">
      <w:pPr>
        <w:pStyle w:val="CommentText"/>
        <w:ind w:left="0" w:firstLine="0"/>
        <w:jc w:val="left"/>
      </w:pPr>
      <w:r>
        <w:rPr>
          <w:rStyle w:val="CommentReference"/>
        </w:rPr>
        <w:annotationRef/>
      </w:r>
      <w:r>
        <w:t>Cut whole section? Feels out of place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811A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EAD0971" w16cex:dateUtc="2023-11-08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811A11" w16cid:durableId="3EAD09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0150B" w14:textId="77777777" w:rsidR="0024375A" w:rsidRDefault="0024375A">
      <w:pPr>
        <w:spacing w:after="0" w:line="240" w:lineRule="auto"/>
      </w:pPr>
      <w:r>
        <w:separator/>
      </w:r>
    </w:p>
  </w:endnote>
  <w:endnote w:type="continuationSeparator" w:id="0">
    <w:p w14:paraId="03C11EE4" w14:textId="77777777" w:rsidR="0024375A" w:rsidRDefault="0024375A">
      <w:pPr>
        <w:spacing w:after="0" w:line="240" w:lineRule="auto"/>
      </w:pPr>
      <w:r>
        <w:continuationSeparator/>
      </w:r>
    </w:p>
  </w:endnote>
  <w:endnote w:type="continuationNotice" w:id="1">
    <w:p w14:paraId="592CE6BF" w14:textId="77777777" w:rsidR="0024375A" w:rsidRDefault="002437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C4330" w14:textId="77777777" w:rsidR="0024375A" w:rsidRDefault="0024375A">
      <w:pPr>
        <w:spacing w:after="0" w:line="240" w:lineRule="auto"/>
      </w:pPr>
      <w:r>
        <w:separator/>
      </w:r>
    </w:p>
  </w:footnote>
  <w:footnote w:type="continuationSeparator" w:id="0">
    <w:p w14:paraId="2BAC1AD9" w14:textId="77777777" w:rsidR="0024375A" w:rsidRDefault="0024375A">
      <w:pPr>
        <w:spacing w:after="0" w:line="240" w:lineRule="auto"/>
      </w:pPr>
      <w:r>
        <w:continuationSeparator/>
      </w:r>
    </w:p>
  </w:footnote>
  <w:footnote w:type="continuationNotice" w:id="1">
    <w:p w14:paraId="72B20D24" w14:textId="77777777" w:rsidR="0024375A" w:rsidRDefault="002437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3CBEB"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0804" w14:textId="343F12B1" w:rsidR="00260459" w:rsidRDefault="00260459" w:rsidP="002013C5">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801A78" w:rsidRPr="00801A78">
      <w:rPr>
        <w:rFonts w:ascii="Calibri" w:eastAsia="Calibri" w:hAnsi="Calibri" w:cs="Calibri"/>
        <w:noProof/>
        <w:sz w:val="22"/>
      </w:rPr>
      <w:t>3</w:t>
    </w:r>
    <w:r>
      <w:rPr>
        <w:rFonts w:ascii="Calibri" w:eastAsia="Calibri" w:hAnsi="Calibri" w:cs="Calibri"/>
        <w:sz w:val="22"/>
      </w:rPr>
      <w:fldChar w:fldCharType="end"/>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01C2" w14:textId="6609FE52" w:rsidR="00260459" w:rsidRDefault="00260459">
    <w:pPr>
      <w:spacing w:after="0" w:line="259" w:lineRule="auto"/>
      <w:ind w:left="0" w:right="-1" w:firstLine="0"/>
      <w:jc w:val="right"/>
    </w:pPr>
    <w:r>
      <w:fldChar w:fldCharType="begin"/>
    </w:r>
    <w:r>
      <w:instrText xml:space="preserve"> PAGE   \* MERGEFORMAT </w:instrText>
    </w:r>
    <w:r>
      <w:fldChar w:fldCharType="separate"/>
    </w:r>
    <w:r w:rsidR="00801A78" w:rsidRPr="00801A78">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D455"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120A" w14:textId="342DBAAE" w:rsidR="00260459" w:rsidRDefault="00260459" w:rsidP="000645E9">
    <w:pPr>
      <w:spacing w:after="0" w:line="259" w:lineRule="auto"/>
      <w:ind w:left="0" w:right="1" w:firstLine="0"/>
    </w:pPr>
    <w:r>
      <w:t xml:space="preserve">Emotion Did Not Predict </w:t>
    </w:r>
    <w:r w:rsidRPr="00246C29">
      <w:t>Regulation</w:t>
    </w:r>
    <w:r>
      <w:t xml:space="preserve"> in Intense, Dynamic Setting                                                     </w:t>
    </w:r>
    <w:r>
      <w:fldChar w:fldCharType="begin"/>
    </w:r>
    <w:r>
      <w:instrText xml:space="preserve"> PAGE   \* MERGEFORMAT </w:instrText>
    </w:r>
    <w:r>
      <w:fldChar w:fldCharType="separate"/>
    </w:r>
    <w:r w:rsidR="00801A78" w:rsidRPr="00801A78">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87CB" w14:textId="77777777" w:rsidR="00260459" w:rsidRDefault="0026045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260459" w:rsidRDefault="00260459">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2103211759">
    <w:abstractNumId w:val="0"/>
  </w:num>
  <w:num w:numId="2" w16cid:durableId="485827492">
    <w:abstractNumId w:val="1"/>
  </w:num>
  <w:num w:numId="3" w16cid:durableId="2809594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y Mitchell">
    <w15:presenceInfo w15:providerId="AD" w15:userId="S::tui81100@temple.edu::2b152345-79f8-4c34-a5db-5635c7cb5464"/>
  </w15:person>
  <w15:person w15:author="Billy Mitchell [2]">
    <w15:presenceInfo w15:providerId="AD" w15:userId="S-1-5-21-3496871491-3148157022-986074665-490422"/>
  </w15:person>
  <w15:person w15:author="Jennifer L.">
    <w15:presenceInfo w15:providerId="AD" w15:userId="S::jgravish@temple.edu::c73280d3-7353-42c6-a0ce-8e6df694d5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7944"/>
    <w:rsid w:val="00021D66"/>
    <w:rsid w:val="00023609"/>
    <w:rsid w:val="00031041"/>
    <w:rsid w:val="00034D34"/>
    <w:rsid w:val="000377EF"/>
    <w:rsid w:val="00052A17"/>
    <w:rsid w:val="00054CD8"/>
    <w:rsid w:val="00057DC8"/>
    <w:rsid w:val="00061A33"/>
    <w:rsid w:val="000645E9"/>
    <w:rsid w:val="00081E78"/>
    <w:rsid w:val="00083929"/>
    <w:rsid w:val="00083D59"/>
    <w:rsid w:val="00093192"/>
    <w:rsid w:val="000960FE"/>
    <w:rsid w:val="000967D7"/>
    <w:rsid w:val="00097D65"/>
    <w:rsid w:val="000B0F41"/>
    <w:rsid w:val="000B4EC5"/>
    <w:rsid w:val="000D7D4C"/>
    <w:rsid w:val="000E0223"/>
    <w:rsid w:val="000E055A"/>
    <w:rsid w:val="000E25CD"/>
    <w:rsid w:val="001140BE"/>
    <w:rsid w:val="001162B0"/>
    <w:rsid w:val="00116FA4"/>
    <w:rsid w:val="00124144"/>
    <w:rsid w:val="001244F9"/>
    <w:rsid w:val="00134823"/>
    <w:rsid w:val="00150851"/>
    <w:rsid w:val="00170D09"/>
    <w:rsid w:val="001734E6"/>
    <w:rsid w:val="00174798"/>
    <w:rsid w:val="00175AE9"/>
    <w:rsid w:val="00177775"/>
    <w:rsid w:val="00182F3C"/>
    <w:rsid w:val="001C386A"/>
    <w:rsid w:val="001C75FD"/>
    <w:rsid w:val="001F448F"/>
    <w:rsid w:val="001F6C10"/>
    <w:rsid w:val="001F7CFD"/>
    <w:rsid w:val="0020098B"/>
    <w:rsid w:val="002013C5"/>
    <w:rsid w:val="00201A98"/>
    <w:rsid w:val="00211390"/>
    <w:rsid w:val="00224DAE"/>
    <w:rsid w:val="00225BAC"/>
    <w:rsid w:val="0023367E"/>
    <w:rsid w:val="00234192"/>
    <w:rsid w:val="00234839"/>
    <w:rsid w:val="00242BB1"/>
    <w:rsid w:val="0024375A"/>
    <w:rsid w:val="00245B8B"/>
    <w:rsid w:val="0024610B"/>
    <w:rsid w:val="00246C29"/>
    <w:rsid w:val="002511D0"/>
    <w:rsid w:val="00260459"/>
    <w:rsid w:val="0028246F"/>
    <w:rsid w:val="002838BF"/>
    <w:rsid w:val="00284B25"/>
    <w:rsid w:val="002919B5"/>
    <w:rsid w:val="002B4BE0"/>
    <w:rsid w:val="002B63D1"/>
    <w:rsid w:val="002C08F5"/>
    <w:rsid w:val="002C591D"/>
    <w:rsid w:val="002C6443"/>
    <w:rsid w:val="002C6E4D"/>
    <w:rsid w:val="002D566C"/>
    <w:rsid w:val="002D61E5"/>
    <w:rsid w:val="002E518D"/>
    <w:rsid w:val="002E5FF1"/>
    <w:rsid w:val="002E68CC"/>
    <w:rsid w:val="002F7E40"/>
    <w:rsid w:val="00304055"/>
    <w:rsid w:val="00306036"/>
    <w:rsid w:val="0030710F"/>
    <w:rsid w:val="00331554"/>
    <w:rsid w:val="00342888"/>
    <w:rsid w:val="00345FE2"/>
    <w:rsid w:val="00354B3D"/>
    <w:rsid w:val="00372E6A"/>
    <w:rsid w:val="003816C4"/>
    <w:rsid w:val="0038635A"/>
    <w:rsid w:val="00392022"/>
    <w:rsid w:val="003A18DB"/>
    <w:rsid w:val="003A3608"/>
    <w:rsid w:val="003A6C2B"/>
    <w:rsid w:val="003B419C"/>
    <w:rsid w:val="003C4260"/>
    <w:rsid w:val="003C56B6"/>
    <w:rsid w:val="003D1E31"/>
    <w:rsid w:val="003E3464"/>
    <w:rsid w:val="00413D69"/>
    <w:rsid w:val="00425004"/>
    <w:rsid w:val="0043765F"/>
    <w:rsid w:val="00454046"/>
    <w:rsid w:val="004649E5"/>
    <w:rsid w:val="00470219"/>
    <w:rsid w:val="0047236C"/>
    <w:rsid w:val="004778EF"/>
    <w:rsid w:val="00477E20"/>
    <w:rsid w:val="004814F0"/>
    <w:rsid w:val="0049574A"/>
    <w:rsid w:val="00496DF7"/>
    <w:rsid w:val="004B43D8"/>
    <w:rsid w:val="004C124C"/>
    <w:rsid w:val="004C1DD4"/>
    <w:rsid w:val="004D21C8"/>
    <w:rsid w:val="004D2275"/>
    <w:rsid w:val="004D4566"/>
    <w:rsid w:val="004E6FCA"/>
    <w:rsid w:val="004F2368"/>
    <w:rsid w:val="004F39AA"/>
    <w:rsid w:val="004F3F92"/>
    <w:rsid w:val="004F6F69"/>
    <w:rsid w:val="00500583"/>
    <w:rsid w:val="00515306"/>
    <w:rsid w:val="005166AD"/>
    <w:rsid w:val="00516B60"/>
    <w:rsid w:val="005223AB"/>
    <w:rsid w:val="00525080"/>
    <w:rsid w:val="00531928"/>
    <w:rsid w:val="00532284"/>
    <w:rsid w:val="0055022F"/>
    <w:rsid w:val="005547A6"/>
    <w:rsid w:val="005622A0"/>
    <w:rsid w:val="00562C94"/>
    <w:rsid w:val="00564115"/>
    <w:rsid w:val="005658C9"/>
    <w:rsid w:val="00577234"/>
    <w:rsid w:val="00577985"/>
    <w:rsid w:val="0058454C"/>
    <w:rsid w:val="00593AB4"/>
    <w:rsid w:val="00595359"/>
    <w:rsid w:val="005A4E6A"/>
    <w:rsid w:val="005A644B"/>
    <w:rsid w:val="005A7E5D"/>
    <w:rsid w:val="005B4EE8"/>
    <w:rsid w:val="005B626E"/>
    <w:rsid w:val="005C0C32"/>
    <w:rsid w:val="005C4CE8"/>
    <w:rsid w:val="005C64C8"/>
    <w:rsid w:val="005C6A10"/>
    <w:rsid w:val="005D0B28"/>
    <w:rsid w:val="005D3AA4"/>
    <w:rsid w:val="005E1801"/>
    <w:rsid w:val="005E2671"/>
    <w:rsid w:val="005E6E9C"/>
    <w:rsid w:val="006117C7"/>
    <w:rsid w:val="0061398C"/>
    <w:rsid w:val="0062646F"/>
    <w:rsid w:val="00634C1C"/>
    <w:rsid w:val="0064197B"/>
    <w:rsid w:val="00642A4D"/>
    <w:rsid w:val="00654027"/>
    <w:rsid w:val="006725C8"/>
    <w:rsid w:val="0067300A"/>
    <w:rsid w:val="00673E56"/>
    <w:rsid w:val="006754EA"/>
    <w:rsid w:val="00695466"/>
    <w:rsid w:val="00697625"/>
    <w:rsid w:val="006A1496"/>
    <w:rsid w:val="006A1E84"/>
    <w:rsid w:val="006A4EDC"/>
    <w:rsid w:val="006B0891"/>
    <w:rsid w:val="006B1466"/>
    <w:rsid w:val="006C0952"/>
    <w:rsid w:val="006D2182"/>
    <w:rsid w:val="006D4590"/>
    <w:rsid w:val="006E3035"/>
    <w:rsid w:val="007053D8"/>
    <w:rsid w:val="00715EC3"/>
    <w:rsid w:val="007202B0"/>
    <w:rsid w:val="0072632B"/>
    <w:rsid w:val="0073042A"/>
    <w:rsid w:val="00733E94"/>
    <w:rsid w:val="007561C0"/>
    <w:rsid w:val="0075725E"/>
    <w:rsid w:val="00774C33"/>
    <w:rsid w:val="0077631A"/>
    <w:rsid w:val="00777AFC"/>
    <w:rsid w:val="007837F2"/>
    <w:rsid w:val="0078586E"/>
    <w:rsid w:val="00787C4E"/>
    <w:rsid w:val="00790C62"/>
    <w:rsid w:val="007911BE"/>
    <w:rsid w:val="007937AC"/>
    <w:rsid w:val="00793BCC"/>
    <w:rsid w:val="00795CB8"/>
    <w:rsid w:val="007A5F22"/>
    <w:rsid w:val="007B47B5"/>
    <w:rsid w:val="007B4A4C"/>
    <w:rsid w:val="007B651D"/>
    <w:rsid w:val="007B7431"/>
    <w:rsid w:val="007C22D9"/>
    <w:rsid w:val="007C2A29"/>
    <w:rsid w:val="00801A78"/>
    <w:rsid w:val="008035C8"/>
    <w:rsid w:val="00804B41"/>
    <w:rsid w:val="008056D7"/>
    <w:rsid w:val="0080798B"/>
    <w:rsid w:val="00813E83"/>
    <w:rsid w:val="0082283A"/>
    <w:rsid w:val="00831F04"/>
    <w:rsid w:val="008333BD"/>
    <w:rsid w:val="00837CFE"/>
    <w:rsid w:val="00843757"/>
    <w:rsid w:val="00854F72"/>
    <w:rsid w:val="00856025"/>
    <w:rsid w:val="00857F3D"/>
    <w:rsid w:val="00876B93"/>
    <w:rsid w:val="0087748B"/>
    <w:rsid w:val="00884EED"/>
    <w:rsid w:val="008B62B0"/>
    <w:rsid w:val="008B7F27"/>
    <w:rsid w:val="008C33F4"/>
    <w:rsid w:val="008C5719"/>
    <w:rsid w:val="008C7178"/>
    <w:rsid w:val="008E6857"/>
    <w:rsid w:val="00920CA2"/>
    <w:rsid w:val="00924270"/>
    <w:rsid w:val="00925D1D"/>
    <w:rsid w:val="00931006"/>
    <w:rsid w:val="00937D53"/>
    <w:rsid w:val="0095040B"/>
    <w:rsid w:val="00952E8D"/>
    <w:rsid w:val="00957D51"/>
    <w:rsid w:val="00963B42"/>
    <w:rsid w:val="00967F10"/>
    <w:rsid w:val="00987D5D"/>
    <w:rsid w:val="00987F40"/>
    <w:rsid w:val="0099482C"/>
    <w:rsid w:val="009A1A84"/>
    <w:rsid w:val="009B06C2"/>
    <w:rsid w:val="009B0A20"/>
    <w:rsid w:val="009B3741"/>
    <w:rsid w:val="009B775E"/>
    <w:rsid w:val="009C4E15"/>
    <w:rsid w:val="009D03C9"/>
    <w:rsid w:val="009E1D91"/>
    <w:rsid w:val="009F00E2"/>
    <w:rsid w:val="009F52D2"/>
    <w:rsid w:val="009F61B1"/>
    <w:rsid w:val="00A0226B"/>
    <w:rsid w:val="00A05EDA"/>
    <w:rsid w:val="00A10180"/>
    <w:rsid w:val="00A10284"/>
    <w:rsid w:val="00A11BE7"/>
    <w:rsid w:val="00A145CB"/>
    <w:rsid w:val="00A30249"/>
    <w:rsid w:val="00A34DBB"/>
    <w:rsid w:val="00A368B5"/>
    <w:rsid w:val="00A45523"/>
    <w:rsid w:val="00A62570"/>
    <w:rsid w:val="00A66903"/>
    <w:rsid w:val="00A70619"/>
    <w:rsid w:val="00A71B20"/>
    <w:rsid w:val="00A726A1"/>
    <w:rsid w:val="00A81FD6"/>
    <w:rsid w:val="00A9710E"/>
    <w:rsid w:val="00A97406"/>
    <w:rsid w:val="00AA18EC"/>
    <w:rsid w:val="00AA6164"/>
    <w:rsid w:val="00AA665A"/>
    <w:rsid w:val="00AA7A9A"/>
    <w:rsid w:val="00AD2081"/>
    <w:rsid w:val="00AE0811"/>
    <w:rsid w:val="00AE5781"/>
    <w:rsid w:val="00AE64F8"/>
    <w:rsid w:val="00AF35DC"/>
    <w:rsid w:val="00B142E7"/>
    <w:rsid w:val="00B17C41"/>
    <w:rsid w:val="00B22AC1"/>
    <w:rsid w:val="00B24E27"/>
    <w:rsid w:val="00B42FE6"/>
    <w:rsid w:val="00B468B9"/>
    <w:rsid w:val="00B501A4"/>
    <w:rsid w:val="00B56ED7"/>
    <w:rsid w:val="00B671FF"/>
    <w:rsid w:val="00B720B2"/>
    <w:rsid w:val="00B7719A"/>
    <w:rsid w:val="00B926ED"/>
    <w:rsid w:val="00B97AE8"/>
    <w:rsid w:val="00BA2525"/>
    <w:rsid w:val="00BA5093"/>
    <w:rsid w:val="00BA75FE"/>
    <w:rsid w:val="00BB6361"/>
    <w:rsid w:val="00BB6E74"/>
    <w:rsid w:val="00BD0AE5"/>
    <w:rsid w:val="00BD792B"/>
    <w:rsid w:val="00BE63C2"/>
    <w:rsid w:val="00BF7DA9"/>
    <w:rsid w:val="00C0787A"/>
    <w:rsid w:val="00C1208F"/>
    <w:rsid w:val="00C178FD"/>
    <w:rsid w:val="00C21522"/>
    <w:rsid w:val="00C22311"/>
    <w:rsid w:val="00C240EC"/>
    <w:rsid w:val="00C27098"/>
    <w:rsid w:val="00C378C1"/>
    <w:rsid w:val="00C40880"/>
    <w:rsid w:val="00C41AEA"/>
    <w:rsid w:val="00C52CA8"/>
    <w:rsid w:val="00C63675"/>
    <w:rsid w:val="00C67D89"/>
    <w:rsid w:val="00C70EEB"/>
    <w:rsid w:val="00C74FEB"/>
    <w:rsid w:val="00C87951"/>
    <w:rsid w:val="00CB34D6"/>
    <w:rsid w:val="00CB54A4"/>
    <w:rsid w:val="00CB71A1"/>
    <w:rsid w:val="00CD160F"/>
    <w:rsid w:val="00CD3860"/>
    <w:rsid w:val="00CE7A92"/>
    <w:rsid w:val="00D02068"/>
    <w:rsid w:val="00D03243"/>
    <w:rsid w:val="00D04203"/>
    <w:rsid w:val="00D124F4"/>
    <w:rsid w:val="00D12D06"/>
    <w:rsid w:val="00D179A8"/>
    <w:rsid w:val="00D326AE"/>
    <w:rsid w:val="00D47FF3"/>
    <w:rsid w:val="00D54D74"/>
    <w:rsid w:val="00D646B0"/>
    <w:rsid w:val="00D656A0"/>
    <w:rsid w:val="00D729E1"/>
    <w:rsid w:val="00D80B3A"/>
    <w:rsid w:val="00D83AD8"/>
    <w:rsid w:val="00D84F4E"/>
    <w:rsid w:val="00D90BC6"/>
    <w:rsid w:val="00D91A6A"/>
    <w:rsid w:val="00D92083"/>
    <w:rsid w:val="00D93AE7"/>
    <w:rsid w:val="00D94E09"/>
    <w:rsid w:val="00DA5661"/>
    <w:rsid w:val="00DB1572"/>
    <w:rsid w:val="00DC1D9A"/>
    <w:rsid w:val="00DC49F8"/>
    <w:rsid w:val="00DD6A2C"/>
    <w:rsid w:val="00DE3CA9"/>
    <w:rsid w:val="00DF0574"/>
    <w:rsid w:val="00DF387D"/>
    <w:rsid w:val="00E05420"/>
    <w:rsid w:val="00E06DE0"/>
    <w:rsid w:val="00E07969"/>
    <w:rsid w:val="00E163E0"/>
    <w:rsid w:val="00E206EE"/>
    <w:rsid w:val="00E20BFE"/>
    <w:rsid w:val="00E21AFA"/>
    <w:rsid w:val="00E22D5D"/>
    <w:rsid w:val="00E26545"/>
    <w:rsid w:val="00E358A8"/>
    <w:rsid w:val="00E37E22"/>
    <w:rsid w:val="00E40F37"/>
    <w:rsid w:val="00E41BCD"/>
    <w:rsid w:val="00E42073"/>
    <w:rsid w:val="00E44513"/>
    <w:rsid w:val="00E5044A"/>
    <w:rsid w:val="00E67FD8"/>
    <w:rsid w:val="00E75949"/>
    <w:rsid w:val="00E82ED7"/>
    <w:rsid w:val="00E90632"/>
    <w:rsid w:val="00E91FBC"/>
    <w:rsid w:val="00EA7D18"/>
    <w:rsid w:val="00EA7DB5"/>
    <w:rsid w:val="00EB0294"/>
    <w:rsid w:val="00EB2903"/>
    <w:rsid w:val="00EB6E76"/>
    <w:rsid w:val="00EC3FBC"/>
    <w:rsid w:val="00EC7C0D"/>
    <w:rsid w:val="00ED5394"/>
    <w:rsid w:val="00EE0C3E"/>
    <w:rsid w:val="00EE6731"/>
    <w:rsid w:val="00EF55CB"/>
    <w:rsid w:val="00F01730"/>
    <w:rsid w:val="00F01C0B"/>
    <w:rsid w:val="00F04217"/>
    <w:rsid w:val="00F12331"/>
    <w:rsid w:val="00F142D6"/>
    <w:rsid w:val="00F20EDF"/>
    <w:rsid w:val="00F27AB2"/>
    <w:rsid w:val="00F33AE2"/>
    <w:rsid w:val="00F3676B"/>
    <w:rsid w:val="00F36F2C"/>
    <w:rsid w:val="00F414E9"/>
    <w:rsid w:val="00F43659"/>
    <w:rsid w:val="00F44F40"/>
    <w:rsid w:val="00F52285"/>
    <w:rsid w:val="00F614DB"/>
    <w:rsid w:val="00F63EDD"/>
    <w:rsid w:val="00F77B3B"/>
    <w:rsid w:val="00F80AE3"/>
    <w:rsid w:val="00F85416"/>
    <w:rsid w:val="00F874E1"/>
    <w:rsid w:val="00FA0C09"/>
    <w:rsid w:val="00FB31D7"/>
    <w:rsid w:val="00FB3B51"/>
    <w:rsid w:val="00FB50CA"/>
    <w:rsid w:val="00FB528A"/>
    <w:rsid w:val="00FC4DC1"/>
    <w:rsid w:val="00FC645E"/>
    <w:rsid w:val="00FC686E"/>
    <w:rsid w:val="00FD0285"/>
    <w:rsid w:val="00FD0CE1"/>
    <w:rsid w:val="00FD4A77"/>
    <w:rsid w:val="00FE3E3A"/>
    <w:rsid w:val="00FE4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styleId="UnresolvedMention">
    <w:name w:val="Unresolved Mention"/>
    <w:basedOn w:val="DefaultParagraphFont"/>
    <w:uiPriority w:val="99"/>
    <w:semiHidden/>
    <w:unhideWhenUsed/>
    <w:rsid w:val="009B06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jpeg"/><Relationship Id="rId39" Type="http://schemas.openxmlformats.org/officeDocument/2006/relationships/hyperlink" Target="https://aspredicted.org/XXH_W1V" TargetMode="External"/><Relationship Id="rId21" Type="http://schemas.openxmlformats.org/officeDocument/2006/relationships/image" Target="media/image7.tiff"/><Relationship Id="rId34" Type="http://schemas.openxmlformats.org/officeDocument/2006/relationships/image" Target="media/image16.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18/08/relationships/commentsExtensible" Target="commentsExtensible.xml"/><Relationship Id="rId29" Type="http://schemas.openxmlformats.org/officeDocument/2006/relationships/header" Target="header6.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hyperlink" Target="https://aspredicted.org/XXH_W1V"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tiff"/><Relationship Id="rId28" Type="http://schemas.openxmlformats.org/officeDocument/2006/relationships/header" Target="header5.xml"/><Relationship Id="rId36" Type="http://schemas.openxmlformats.org/officeDocument/2006/relationships/hyperlink" Target="https://aspredicted.org/XXH" TargetMode="External"/><Relationship Id="rId10" Type="http://schemas.openxmlformats.org/officeDocument/2006/relationships/header" Target="header3.xml"/><Relationship Id="rId19" Type="http://schemas.microsoft.com/office/2016/09/relationships/commentsIds" Target="commentsIds.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comments" Target="comments.xml"/><Relationship Id="rId25" Type="http://schemas.openxmlformats.org/officeDocument/2006/relationships/image" Target="media/image11.jpg"/><Relationship Id="rId33" Type="http://schemas.openxmlformats.org/officeDocument/2006/relationships/hyperlink" Target="https://aspredicted.org/XXH_W1V" TargetMode="External"/><Relationship Id="rId38" Type="http://schemas.openxmlformats.org/officeDocument/2006/relationships/hyperlink" Target="https://aspredicted.org/XXH_W1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CB64E-C1DC-47D6-A1CA-3A79DA605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57</Pages>
  <Words>48339</Words>
  <Characters>275534</Characters>
  <Application>Microsoft Office Word</Application>
  <DocSecurity>0</DocSecurity>
  <Lines>2296</Lines>
  <Paragraphs>646</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323227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21</cp:revision>
  <cp:lastPrinted>2022-11-28T01:28:00Z</cp:lastPrinted>
  <dcterms:created xsi:type="dcterms:W3CDTF">2023-05-22T21:21:00Z</dcterms:created>
  <dcterms:modified xsi:type="dcterms:W3CDTF">2023-11-09T01:27:00Z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id="4CbKWJtm"/&gt;&lt;style id="http://www.zotero.org/styles/apa" locale="en-US" hasBibliography="1" bibliographyStyleHasBeenSet="1"/&gt;&lt;prefs&gt;&lt;pref name="fieldType" value="Field"/&gt;&lt;/prefs&gt;&lt;/data&gt;</vt:lpwstr>
  </property>
</Properties>
</file>